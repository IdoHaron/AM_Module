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602AEB" w:rsidRDefault="0041727C" w:rsidP="00CE33FC">
      <w:pPr>
        <w:pStyle w:val="1"/>
        <w:spacing w:after="200"/>
      </w:pPr>
      <w:bookmarkStart w:id="0" w:name="_Toc44340426"/>
      <w:r>
        <w:rPr>
          <w:rtl/>
        </w:rPr>
        <w:t>דף שער</w:t>
      </w:r>
      <w:bookmarkEnd w:id="0"/>
    </w:p>
    <w:p w14:paraId="00000002" w14:textId="77777777" w:rsidR="00602AEB" w:rsidRDefault="0041727C" w:rsidP="00CE33FC">
      <w:pPr>
        <w:spacing w:after="200"/>
      </w:pPr>
      <w:r>
        <w:rPr>
          <w:rtl/>
        </w:rPr>
        <w:t>התיכון הישראלי למדעים ולאמנויות - 144097</w:t>
      </w:r>
    </w:p>
    <w:p w14:paraId="00000003" w14:textId="77777777" w:rsidR="00602AEB" w:rsidRDefault="0041727C" w:rsidP="00CE33FC">
      <w:pPr>
        <w:spacing w:after="200"/>
      </w:pPr>
      <w:r>
        <w:rPr>
          <w:rtl/>
        </w:rPr>
        <w:t>נושא הפרויקט: אפנון משרעת (</w:t>
      </w:r>
      <w:r>
        <w:t>Amplitude Modulation</w:t>
      </w:r>
      <w:r>
        <w:rPr>
          <w:rtl/>
        </w:rPr>
        <w:t>).</w:t>
      </w:r>
    </w:p>
    <w:p w14:paraId="00000004" w14:textId="77777777" w:rsidR="00602AEB" w:rsidRDefault="0041727C" w:rsidP="00CE33FC">
      <w:pPr>
        <w:spacing w:after="200"/>
      </w:pPr>
      <w:r>
        <w:rPr>
          <w:rtl/>
        </w:rPr>
        <w:t>מבצעי הפרויקט: עידו הרון, יב2, 212439814. גל כהן, יב3, 324941277.</w:t>
      </w:r>
    </w:p>
    <w:p w14:paraId="00000005" w14:textId="77777777" w:rsidR="00602AEB" w:rsidRDefault="0041727C" w:rsidP="00CE33FC">
      <w:pPr>
        <w:spacing w:after="200"/>
      </w:pPr>
      <w:r>
        <w:rPr>
          <w:rtl/>
        </w:rPr>
        <w:t>שם המנחה: קובי חרמון</w:t>
      </w:r>
    </w:p>
    <w:p w14:paraId="00000006" w14:textId="77777777" w:rsidR="00602AEB" w:rsidRDefault="0041727C" w:rsidP="00CE33FC">
      <w:pPr>
        <w:spacing w:after="200"/>
      </w:pPr>
      <w:r>
        <w:rPr>
          <w:rtl/>
        </w:rPr>
        <w:t>שם המורה: ברנד סרינג</w:t>
      </w:r>
    </w:p>
    <w:p w14:paraId="00000007" w14:textId="77777777" w:rsidR="00602AEB" w:rsidRDefault="0041727C" w:rsidP="00CE33FC">
      <w:pPr>
        <w:spacing w:after="200"/>
      </w:pPr>
      <w:r>
        <w:rPr>
          <w:rtl/>
        </w:rPr>
        <w:t xml:space="preserve">תאריך הגשה: </w:t>
      </w:r>
      <w:r>
        <w:t>X.X</w:t>
      </w:r>
      <w:r>
        <w:rPr>
          <w:rtl/>
        </w:rPr>
        <w:t>.2020</w:t>
      </w:r>
    </w:p>
    <w:p w14:paraId="00000008" w14:textId="77777777" w:rsidR="00602AEB" w:rsidRDefault="00602AEB" w:rsidP="00CE33FC">
      <w:pPr>
        <w:spacing w:after="200"/>
      </w:pPr>
    </w:p>
    <w:p w14:paraId="00000009" w14:textId="77777777" w:rsidR="00602AEB" w:rsidRDefault="00602AEB" w:rsidP="00CE33FC">
      <w:pPr>
        <w:spacing w:after="200"/>
      </w:pPr>
    </w:p>
    <w:p w14:paraId="0000000A" w14:textId="77777777" w:rsidR="00602AEB" w:rsidRDefault="00602AEB" w:rsidP="00CE33FC">
      <w:pPr>
        <w:spacing w:after="200"/>
      </w:pPr>
    </w:p>
    <w:p w14:paraId="0000000B" w14:textId="77777777" w:rsidR="00602AEB" w:rsidRDefault="00602AEB" w:rsidP="00CE33FC">
      <w:pPr>
        <w:spacing w:after="200"/>
      </w:pPr>
    </w:p>
    <w:p w14:paraId="0000000C" w14:textId="77777777" w:rsidR="00602AEB" w:rsidRDefault="00602AEB" w:rsidP="00CE33FC">
      <w:pPr>
        <w:spacing w:after="200"/>
      </w:pPr>
    </w:p>
    <w:p w14:paraId="0000000D" w14:textId="77777777" w:rsidR="00602AEB" w:rsidRDefault="00602AEB" w:rsidP="00CE33FC">
      <w:pPr>
        <w:spacing w:after="200"/>
      </w:pPr>
    </w:p>
    <w:p w14:paraId="0000000E" w14:textId="77777777" w:rsidR="00602AEB" w:rsidRDefault="00602AEB" w:rsidP="00CE33FC">
      <w:pPr>
        <w:spacing w:after="200"/>
      </w:pPr>
    </w:p>
    <w:p w14:paraId="0000000F" w14:textId="77777777" w:rsidR="00602AEB" w:rsidRDefault="00602AEB" w:rsidP="00CE33FC">
      <w:pPr>
        <w:spacing w:after="200"/>
      </w:pPr>
    </w:p>
    <w:p w14:paraId="00000010" w14:textId="77777777" w:rsidR="00602AEB" w:rsidRDefault="00602AEB" w:rsidP="00CE33FC">
      <w:pPr>
        <w:spacing w:after="200"/>
      </w:pPr>
    </w:p>
    <w:p w14:paraId="00000011" w14:textId="77777777" w:rsidR="00602AEB" w:rsidRDefault="00602AEB" w:rsidP="00CE33FC">
      <w:pPr>
        <w:spacing w:after="200"/>
      </w:pPr>
    </w:p>
    <w:p w14:paraId="00000012" w14:textId="77777777" w:rsidR="00602AEB" w:rsidRDefault="00602AEB" w:rsidP="00CE33FC">
      <w:pPr>
        <w:spacing w:after="200"/>
      </w:pPr>
    </w:p>
    <w:p w14:paraId="00000013" w14:textId="77777777" w:rsidR="00602AEB" w:rsidRDefault="00602AEB" w:rsidP="00CE33FC">
      <w:pPr>
        <w:spacing w:after="200"/>
      </w:pPr>
    </w:p>
    <w:p w14:paraId="00000014" w14:textId="77777777" w:rsidR="00602AEB" w:rsidRDefault="00602AEB" w:rsidP="00CE33FC">
      <w:pPr>
        <w:spacing w:after="200"/>
      </w:pPr>
    </w:p>
    <w:p w14:paraId="00000015" w14:textId="77777777" w:rsidR="00602AEB" w:rsidRDefault="00602AEB" w:rsidP="00CE33FC">
      <w:pPr>
        <w:spacing w:after="200"/>
      </w:pPr>
    </w:p>
    <w:p w14:paraId="00000016" w14:textId="77777777" w:rsidR="00602AEB" w:rsidRDefault="00602AEB" w:rsidP="00CE33FC">
      <w:pPr>
        <w:spacing w:after="200"/>
      </w:pPr>
    </w:p>
    <w:p w14:paraId="00000017" w14:textId="77777777" w:rsidR="00602AEB" w:rsidRDefault="00602AEB" w:rsidP="00CE33FC">
      <w:pPr>
        <w:spacing w:after="200"/>
      </w:pPr>
    </w:p>
    <w:p w14:paraId="00000018" w14:textId="77777777" w:rsidR="00602AEB" w:rsidRDefault="0041727C" w:rsidP="00CE33FC">
      <w:pPr>
        <w:spacing w:after="200"/>
        <w:jc w:val="center"/>
        <w:rPr>
          <w:sz w:val="32"/>
          <w:szCs w:val="32"/>
        </w:rPr>
      </w:pPr>
      <w:r>
        <w:rPr>
          <w:sz w:val="32"/>
          <w:szCs w:val="32"/>
          <w:rtl/>
        </w:rPr>
        <w:lastRenderedPageBreak/>
        <w:t>תוכן עניינים</w:t>
      </w:r>
    </w:p>
    <w:sdt>
      <w:sdtPr>
        <w:rPr>
          <w:rtl/>
        </w:rPr>
        <w:id w:val="-1408912948"/>
        <w:docPartObj>
          <w:docPartGallery w:val="Table of Contents"/>
          <w:docPartUnique/>
        </w:docPartObj>
      </w:sdtPr>
      <w:sdtEndPr/>
      <w:sdtContent>
        <w:p w14:paraId="061DA832" w14:textId="673E2D9D" w:rsidR="00A150AA" w:rsidRDefault="0041727C" w:rsidP="00A150AA">
          <w:pPr>
            <w:pStyle w:val="TOC1"/>
            <w:rPr>
              <w:rFonts w:asciiTheme="minorHAnsi" w:eastAsiaTheme="minorEastAsia" w:hAnsiTheme="minorHAnsi" w:cstheme="minorBidi"/>
              <w:noProof/>
              <w:sz w:val="22"/>
              <w:szCs w:val="22"/>
              <w:rtl/>
              <w:lang w:val="en-US"/>
            </w:rPr>
          </w:pPr>
          <w:r>
            <w:fldChar w:fldCharType="begin"/>
          </w:r>
          <w:r>
            <w:instrText xml:space="preserve"> TOC \h \u \z </w:instrText>
          </w:r>
          <w:r>
            <w:fldChar w:fldCharType="separate"/>
          </w:r>
          <w:hyperlink w:anchor="_Toc44340426" w:history="1">
            <w:r w:rsidR="00A150AA" w:rsidRPr="003B2EED">
              <w:rPr>
                <w:rStyle w:val="Hyperlink"/>
                <w:noProof/>
                <w:rtl/>
              </w:rPr>
              <w:t>דף שער</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Toc44340426 \h</w:instrText>
            </w:r>
            <w:r w:rsidR="00A150AA">
              <w:rPr>
                <w:noProof/>
                <w:webHidden/>
                <w:rtl/>
              </w:rPr>
              <w:instrText xml:space="preserve"> </w:instrText>
            </w:r>
            <w:r w:rsidR="00A150AA">
              <w:rPr>
                <w:noProof/>
                <w:webHidden/>
                <w:rtl/>
              </w:rPr>
            </w:r>
            <w:r w:rsidR="00A150AA">
              <w:rPr>
                <w:noProof/>
                <w:webHidden/>
                <w:rtl/>
              </w:rPr>
              <w:fldChar w:fldCharType="separate"/>
            </w:r>
            <w:r w:rsidR="00A150AA">
              <w:rPr>
                <w:noProof/>
                <w:webHidden/>
                <w:rtl/>
              </w:rPr>
              <w:t>1</w:t>
            </w:r>
            <w:r w:rsidR="00A150AA">
              <w:rPr>
                <w:noProof/>
                <w:webHidden/>
                <w:rtl/>
              </w:rPr>
              <w:fldChar w:fldCharType="end"/>
            </w:r>
          </w:hyperlink>
        </w:p>
        <w:p w14:paraId="3ACA3E5C" w14:textId="6CE27C2B" w:rsidR="00A150AA" w:rsidRDefault="00154BEA" w:rsidP="00A150AA">
          <w:pPr>
            <w:pStyle w:val="TOC1"/>
            <w:rPr>
              <w:rFonts w:asciiTheme="minorHAnsi" w:eastAsiaTheme="minorEastAsia" w:hAnsiTheme="minorHAnsi" w:cstheme="minorBidi"/>
              <w:noProof/>
              <w:sz w:val="22"/>
              <w:szCs w:val="22"/>
              <w:rtl/>
              <w:lang w:val="en-US"/>
            </w:rPr>
          </w:pPr>
          <w:hyperlink w:anchor="_Toc44340427" w:history="1">
            <w:r w:rsidR="00A150AA" w:rsidRPr="003B2EED">
              <w:rPr>
                <w:rStyle w:val="Hyperlink"/>
                <w:noProof/>
                <w:rtl/>
              </w:rPr>
              <w:t>תקציר</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Toc44340427 \h</w:instrText>
            </w:r>
            <w:r w:rsidR="00A150AA">
              <w:rPr>
                <w:noProof/>
                <w:webHidden/>
                <w:rtl/>
              </w:rPr>
              <w:instrText xml:space="preserve"> </w:instrText>
            </w:r>
            <w:r w:rsidR="00A150AA">
              <w:rPr>
                <w:noProof/>
                <w:webHidden/>
                <w:rtl/>
              </w:rPr>
            </w:r>
            <w:r w:rsidR="00A150AA">
              <w:rPr>
                <w:noProof/>
                <w:webHidden/>
                <w:rtl/>
              </w:rPr>
              <w:fldChar w:fldCharType="separate"/>
            </w:r>
            <w:r w:rsidR="00A150AA">
              <w:rPr>
                <w:noProof/>
                <w:webHidden/>
                <w:rtl/>
              </w:rPr>
              <w:t>3</w:t>
            </w:r>
            <w:r w:rsidR="00A150AA">
              <w:rPr>
                <w:noProof/>
                <w:webHidden/>
                <w:rtl/>
              </w:rPr>
              <w:fldChar w:fldCharType="end"/>
            </w:r>
          </w:hyperlink>
        </w:p>
        <w:p w14:paraId="7BC73219" w14:textId="0714EADC" w:rsidR="00A150AA" w:rsidRDefault="00154BEA" w:rsidP="00A150AA">
          <w:pPr>
            <w:pStyle w:val="TOC1"/>
            <w:rPr>
              <w:rFonts w:asciiTheme="minorHAnsi" w:eastAsiaTheme="minorEastAsia" w:hAnsiTheme="minorHAnsi" w:cstheme="minorBidi"/>
              <w:noProof/>
              <w:sz w:val="22"/>
              <w:szCs w:val="22"/>
              <w:rtl/>
              <w:lang w:val="en-US"/>
            </w:rPr>
          </w:pPr>
          <w:hyperlink w:anchor="_Toc44340428" w:history="1">
            <w:r w:rsidR="00A150AA" w:rsidRPr="003B2EED">
              <w:rPr>
                <w:rStyle w:val="Hyperlink"/>
                <w:noProof/>
                <w:rtl/>
              </w:rPr>
              <w:t>רקע תיאורטי</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Toc44340428 \h</w:instrText>
            </w:r>
            <w:r w:rsidR="00A150AA">
              <w:rPr>
                <w:noProof/>
                <w:webHidden/>
                <w:rtl/>
              </w:rPr>
              <w:instrText xml:space="preserve"> </w:instrText>
            </w:r>
            <w:r w:rsidR="00A150AA">
              <w:rPr>
                <w:noProof/>
                <w:webHidden/>
                <w:rtl/>
              </w:rPr>
            </w:r>
            <w:r w:rsidR="00A150AA">
              <w:rPr>
                <w:noProof/>
                <w:webHidden/>
                <w:rtl/>
              </w:rPr>
              <w:fldChar w:fldCharType="separate"/>
            </w:r>
            <w:r w:rsidR="00A150AA">
              <w:rPr>
                <w:noProof/>
                <w:webHidden/>
                <w:rtl/>
              </w:rPr>
              <w:t>4</w:t>
            </w:r>
            <w:r w:rsidR="00A150AA">
              <w:rPr>
                <w:noProof/>
                <w:webHidden/>
                <w:rtl/>
              </w:rPr>
              <w:fldChar w:fldCharType="end"/>
            </w:r>
          </w:hyperlink>
        </w:p>
        <w:p w14:paraId="23D9F1C1" w14:textId="0ADBB66C" w:rsidR="00A150AA" w:rsidRDefault="00154BEA" w:rsidP="00A150AA">
          <w:pPr>
            <w:pStyle w:val="TOC1"/>
            <w:rPr>
              <w:rFonts w:asciiTheme="minorHAnsi" w:eastAsiaTheme="minorEastAsia" w:hAnsiTheme="minorHAnsi" w:cstheme="minorBidi"/>
              <w:noProof/>
              <w:sz w:val="22"/>
              <w:szCs w:val="22"/>
              <w:rtl/>
              <w:lang w:val="en-US"/>
            </w:rPr>
          </w:pPr>
          <w:hyperlink w:anchor="_Toc44340429" w:history="1">
            <w:r w:rsidR="00A150AA" w:rsidRPr="003B2EED">
              <w:rPr>
                <w:rStyle w:val="Hyperlink"/>
                <w:noProof/>
                <w:rtl/>
              </w:rPr>
              <w:t>ניסוח שאלת מחקר והשערות לתוצאות</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Toc44340429 \h</w:instrText>
            </w:r>
            <w:r w:rsidR="00A150AA">
              <w:rPr>
                <w:noProof/>
                <w:webHidden/>
                <w:rtl/>
              </w:rPr>
              <w:instrText xml:space="preserve"> </w:instrText>
            </w:r>
            <w:r w:rsidR="00A150AA">
              <w:rPr>
                <w:noProof/>
                <w:webHidden/>
                <w:rtl/>
              </w:rPr>
            </w:r>
            <w:r w:rsidR="00A150AA">
              <w:rPr>
                <w:noProof/>
                <w:webHidden/>
                <w:rtl/>
              </w:rPr>
              <w:fldChar w:fldCharType="separate"/>
            </w:r>
            <w:r w:rsidR="00A150AA">
              <w:rPr>
                <w:noProof/>
                <w:webHidden/>
                <w:rtl/>
              </w:rPr>
              <w:t>18</w:t>
            </w:r>
            <w:r w:rsidR="00A150AA">
              <w:rPr>
                <w:noProof/>
                <w:webHidden/>
                <w:rtl/>
              </w:rPr>
              <w:fldChar w:fldCharType="end"/>
            </w:r>
          </w:hyperlink>
        </w:p>
        <w:p w14:paraId="7B1C3893" w14:textId="13BB9F6B" w:rsidR="00A150AA" w:rsidRDefault="00154BEA" w:rsidP="00A150AA">
          <w:pPr>
            <w:pStyle w:val="TOC1"/>
            <w:rPr>
              <w:rFonts w:asciiTheme="minorHAnsi" w:eastAsiaTheme="minorEastAsia" w:hAnsiTheme="minorHAnsi" w:cstheme="minorBidi"/>
              <w:noProof/>
              <w:sz w:val="22"/>
              <w:szCs w:val="22"/>
              <w:rtl/>
              <w:lang w:val="en-US"/>
            </w:rPr>
          </w:pPr>
          <w:hyperlink w:anchor="_Toc44340430" w:history="1">
            <w:r w:rsidR="00A150AA" w:rsidRPr="003B2EED">
              <w:rPr>
                <w:rStyle w:val="Hyperlink"/>
                <w:noProof/>
                <w:rtl/>
              </w:rPr>
              <w:t>תכנון המחקר</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Toc44340430 \h</w:instrText>
            </w:r>
            <w:r w:rsidR="00A150AA">
              <w:rPr>
                <w:noProof/>
                <w:webHidden/>
                <w:rtl/>
              </w:rPr>
              <w:instrText xml:space="preserve"> </w:instrText>
            </w:r>
            <w:r w:rsidR="00A150AA">
              <w:rPr>
                <w:noProof/>
                <w:webHidden/>
                <w:rtl/>
              </w:rPr>
            </w:r>
            <w:r w:rsidR="00A150AA">
              <w:rPr>
                <w:noProof/>
                <w:webHidden/>
                <w:rtl/>
              </w:rPr>
              <w:fldChar w:fldCharType="separate"/>
            </w:r>
            <w:r w:rsidR="00A150AA">
              <w:rPr>
                <w:noProof/>
                <w:webHidden/>
                <w:rtl/>
              </w:rPr>
              <w:t>18</w:t>
            </w:r>
            <w:r w:rsidR="00A150AA">
              <w:rPr>
                <w:noProof/>
                <w:webHidden/>
                <w:rtl/>
              </w:rPr>
              <w:fldChar w:fldCharType="end"/>
            </w:r>
          </w:hyperlink>
        </w:p>
        <w:p w14:paraId="04B359D7" w14:textId="405E36D0" w:rsidR="00A150AA" w:rsidRDefault="00154BEA" w:rsidP="00A150AA">
          <w:pPr>
            <w:pStyle w:val="TOC1"/>
            <w:rPr>
              <w:rFonts w:asciiTheme="minorHAnsi" w:eastAsiaTheme="minorEastAsia" w:hAnsiTheme="minorHAnsi" w:cstheme="minorBidi"/>
              <w:noProof/>
              <w:sz w:val="22"/>
              <w:szCs w:val="22"/>
              <w:rtl/>
              <w:lang w:val="en-US"/>
            </w:rPr>
          </w:pPr>
          <w:hyperlink w:anchor="_Toc44340431" w:history="1">
            <w:r w:rsidR="00A150AA" w:rsidRPr="003B2EED">
              <w:rPr>
                <w:rStyle w:val="Hyperlink"/>
                <w:noProof/>
                <w:rtl/>
              </w:rPr>
              <w:t>תוצאות</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Toc44340431 \h</w:instrText>
            </w:r>
            <w:r w:rsidR="00A150AA">
              <w:rPr>
                <w:noProof/>
                <w:webHidden/>
                <w:rtl/>
              </w:rPr>
              <w:instrText xml:space="preserve"> </w:instrText>
            </w:r>
            <w:r w:rsidR="00A150AA">
              <w:rPr>
                <w:noProof/>
                <w:webHidden/>
                <w:rtl/>
              </w:rPr>
            </w:r>
            <w:r w:rsidR="00A150AA">
              <w:rPr>
                <w:noProof/>
                <w:webHidden/>
                <w:rtl/>
              </w:rPr>
              <w:fldChar w:fldCharType="separate"/>
            </w:r>
            <w:r w:rsidR="00A150AA">
              <w:rPr>
                <w:noProof/>
                <w:webHidden/>
                <w:rtl/>
              </w:rPr>
              <w:t>27</w:t>
            </w:r>
            <w:r w:rsidR="00A150AA">
              <w:rPr>
                <w:noProof/>
                <w:webHidden/>
                <w:rtl/>
              </w:rPr>
              <w:fldChar w:fldCharType="end"/>
            </w:r>
          </w:hyperlink>
        </w:p>
        <w:p w14:paraId="6F8A3916" w14:textId="55317109" w:rsidR="00A150AA" w:rsidRDefault="00154BEA" w:rsidP="00A150AA">
          <w:pPr>
            <w:pStyle w:val="TOC1"/>
            <w:rPr>
              <w:rFonts w:asciiTheme="minorHAnsi" w:eastAsiaTheme="minorEastAsia" w:hAnsiTheme="minorHAnsi" w:cstheme="minorBidi"/>
              <w:noProof/>
              <w:sz w:val="22"/>
              <w:szCs w:val="22"/>
              <w:rtl/>
              <w:lang w:val="en-US"/>
            </w:rPr>
          </w:pPr>
          <w:hyperlink w:anchor="_Toc44340432" w:history="1">
            <w:r w:rsidR="00A150AA" w:rsidRPr="003B2EED">
              <w:rPr>
                <w:rStyle w:val="Hyperlink"/>
                <w:noProof/>
                <w:rtl/>
              </w:rPr>
              <w:t>מסקנות דיון ורפלקציה</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Toc44340432 \h</w:instrText>
            </w:r>
            <w:r w:rsidR="00A150AA">
              <w:rPr>
                <w:noProof/>
                <w:webHidden/>
                <w:rtl/>
              </w:rPr>
              <w:instrText xml:space="preserve"> </w:instrText>
            </w:r>
            <w:r w:rsidR="00A150AA">
              <w:rPr>
                <w:noProof/>
                <w:webHidden/>
                <w:rtl/>
              </w:rPr>
            </w:r>
            <w:r w:rsidR="00A150AA">
              <w:rPr>
                <w:noProof/>
                <w:webHidden/>
                <w:rtl/>
              </w:rPr>
              <w:fldChar w:fldCharType="separate"/>
            </w:r>
            <w:r w:rsidR="00A150AA">
              <w:rPr>
                <w:noProof/>
                <w:webHidden/>
                <w:rtl/>
              </w:rPr>
              <w:t>34</w:t>
            </w:r>
            <w:r w:rsidR="00A150AA">
              <w:rPr>
                <w:noProof/>
                <w:webHidden/>
                <w:rtl/>
              </w:rPr>
              <w:fldChar w:fldCharType="end"/>
            </w:r>
          </w:hyperlink>
        </w:p>
        <w:p w14:paraId="24BCF2BC" w14:textId="22132449" w:rsidR="00A150AA" w:rsidRDefault="00154BEA" w:rsidP="00A150AA">
          <w:pPr>
            <w:pStyle w:val="TOC1"/>
            <w:rPr>
              <w:rFonts w:asciiTheme="minorHAnsi" w:eastAsiaTheme="minorEastAsia" w:hAnsiTheme="minorHAnsi" w:cstheme="minorBidi"/>
              <w:noProof/>
              <w:sz w:val="22"/>
              <w:szCs w:val="22"/>
              <w:rtl/>
              <w:lang w:val="en-US"/>
            </w:rPr>
          </w:pPr>
          <w:hyperlink w:anchor="_Toc44340433" w:history="1">
            <w:r w:rsidR="00A150AA" w:rsidRPr="003B2EED">
              <w:rPr>
                <w:rStyle w:val="Hyperlink"/>
                <w:noProof/>
                <w:rtl/>
              </w:rPr>
              <w:t>ביבליוגרפיה</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Toc44340433 \h</w:instrText>
            </w:r>
            <w:r w:rsidR="00A150AA">
              <w:rPr>
                <w:noProof/>
                <w:webHidden/>
                <w:rtl/>
              </w:rPr>
              <w:instrText xml:space="preserve"> </w:instrText>
            </w:r>
            <w:r w:rsidR="00A150AA">
              <w:rPr>
                <w:noProof/>
                <w:webHidden/>
                <w:rtl/>
              </w:rPr>
            </w:r>
            <w:r w:rsidR="00A150AA">
              <w:rPr>
                <w:noProof/>
                <w:webHidden/>
                <w:rtl/>
              </w:rPr>
              <w:fldChar w:fldCharType="separate"/>
            </w:r>
            <w:r w:rsidR="00A150AA">
              <w:rPr>
                <w:noProof/>
                <w:webHidden/>
                <w:rtl/>
              </w:rPr>
              <w:t>36</w:t>
            </w:r>
            <w:r w:rsidR="00A150AA">
              <w:rPr>
                <w:noProof/>
                <w:webHidden/>
                <w:rtl/>
              </w:rPr>
              <w:fldChar w:fldCharType="end"/>
            </w:r>
          </w:hyperlink>
        </w:p>
        <w:p w14:paraId="7FB8E5F1" w14:textId="605496EB" w:rsidR="00A150AA" w:rsidRDefault="00154BEA" w:rsidP="00A150AA">
          <w:pPr>
            <w:pStyle w:val="TOC1"/>
            <w:rPr>
              <w:rFonts w:asciiTheme="minorHAnsi" w:eastAsiaTheme="minorEastAsia" w:hAnsiTheme="minorHAnsi" w:cstheme="minorBidi"/>
              <w:noProof/>
              <w:sz w:val="22"/>
              <w:szCs w:val="22"/>
              <w:rtl/>
              <w:lang w:val="en-US"/>
            </w:rPr>
          </w:pPr>
          <w:hyperlink w:anchor="_Toc44340434" w:history="1">
            <w:r w:rsidR="00A150AA" w:rsidRPr="003B2EED">
              <w:rPr>
                <w:rStyle w:val="Hyperlink"/>
                <w:noProof/>
                <w:rtl/>
              </w:rPr>
              <w:t>נספחים</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Toc44340434 \h</w:instrText>
            </w:r>
            <w:r w:rsidR="00A150AA">
              <w:rPr>
                <w:noProof/>
                <w:webHidden/>
                <w:rtl/>
              </w:rPr>
              <w:instrText xml:space="preserve"> </w:instrText>
            </w:r>
            <w:r w:rsidR="00A150AA">
              <w:rPr>
                <w:noProof/>
                <w:webHidden/>
                <w:rtl/>
              </w:rPr>
            </w:r>
            <w:r w:rsidR="00A150AA">
              <w:rPr>
                <w:noProof/>
                <w:webHidden/>
                <w:rtl/>
              </w:rPr>
              <w:fldChar w:fldCharType="separate"/>
            </w:r>
            <w:r w:rsidR="00A150AA">
              <w:rPr>
                <w:noProof/>
                <w:webHidden/>
                <w:rtl/>
              </w:rPr>
              <w:t>38</w:t>
            </w:r>
            <w:r w:rsidR="00A150AA">
              <w:rPr>
                <w:noProof/>
                <w:webHidden/>
                <w:rtl/>
              </w:rPr>
              <w:fldChar w:fldCharType="end"/>
            </w:r>
          </w:hyperlink>
        </w:p>
        <w:p w14:paraId="00000021" w14:textId="50BC9AB8" w:rsidR="00602AEB" w:rsidRDefault="0041727C" w:rsidP="00CE33FC">
          <w:pPr>
            <w:tabs>
              <w:tab w:val="right" w:pos="9030"/>
            </w:tabs>
            <w:spacing w:before="200" w:after="200"/>
            <w:rPr>
              <w:b/>
              <w:color w:val="000000"/>
              <w:sz w:val="32"/>
              <w:szCs w:val="32"/>
            </w:rPr>
          </w:pPr>
          <w:r>
            <w:fldChar w:fldCharType="end"/>
          </w:r>
        </w:p>
      </w:sdtContent>
    </w:sdt>
    <w:p w14:paraId="00000022" w14:textId="77777777" w:rsidR="00602AEB" w:rsidRDefault="00602AEB" w:rsidP="00CE33FC">
      <w:pPr>
        <w:spacing w:after="200"/>
        <w:rPr>
          <w:sz w:val="32"/>
          <w:szCs w:val="32"/>
        </w:rPr>
      </w:pPr>
    </w:p>
    <w:p w14:paraId="00000023" w14:textId="77777777" w:rsidR="00602AEB" w:rsidRDefault="00602AEB" w:rsidP="00CE33FC">
      <w:pPr>
        <w:spacing w:after="200"/>
        <w:rPr>
          <w:sz w:val="32"/>
          <w:szCs w:val="32"/>
        </w:rPr>
      </w:pPr>
    </w:p>
    <w:p w14:paraId="00000024" w14:textId="77777777" w:rsidR="00602AEB" w:rsidRDefault="00602AEB" w:rsidP="00CE33FC">
      <w:pPr>
        <w:spacing w:after="200"/>
      </w:pPr>
    </w:p>
    <w:p w14:paraId="00000025" w14:textId="77777777" w:rsidR="00602AEB" w:rsidRDefault="00602AEB" w:rsidP="00CE33FC">
      <w:pPr>
        <w:spacing w:after="200"/>
      </w:pPr>
    </w:p>
    <w:p w14:paraId="00000026" w14:textId="77777777" w:rsidR="00602AEB" w:rsidRDefault="00602AEB" w:rsidP="00CE33FC">
      <w:pPr>
        <w:spacing w:after="200"/>
      </w:pPr>
    </w:p>
    <w:p w14:paraId="00000027" w14:textId="77777777" w:rsidR="00602AEB" w:rsidRDefault="00602AEB" w:rsidP="00CE33FC">
      <w:pPr>
        <w:spacing w:after="200"/>
      </w:pPr>
    </w:p>
    <w:p w14:paraId="00000028" w14:textId="77777777" w:rsidR="00602AEB" w:rsidRDefault="00602AEB" w:rsidP="00CE33FC">
      <w:pPr>
        <w:spacing w:after="200"/>
      </w:pPr>
    </w:p>
    <w:p w14:paraId="00000029" w14:textId="77777777" w:rsidR="00602AEB" w:rsidRDefault="00602AEB" w:rsidP="00CE33FC">
      <w:pPr>
        <w:spacing w:after="200"/>
      </w:pPr>
    </w:p>
    <w:p w14:paraId="0000002A" w14:textId="77777777" w:rsidR="00602AEB" w:rsidRDefault="00602AEB" w:rsidP="00CE33FC">
      <w:pPr>
        <w:spacing w:after="200"/>
      </w:pPr>
    </w:p>
    <w:p w14:paraId="0000002B" w14:textId="77777777" w:rsidR="00602AEB" w:rsidRDefault="00602AEB" w:rsidP="00CE33FC">
      <w:pPr>
        <w:spacing w:after="200"/>
      </w:pPr>
    </w:p>
    <w:p w14:paraId="0000002C" w14:textId="77777777" w:rsidR="00602AEB" w:rsidRDefault="0041727C" w:rsidP="00CE33FC">
      <w:pPr>
        <w:pStyle w:val="1"/>
        <w:spacing w:after="200"/>
      </w:pPr>
      <w:bookmarkStart w:id="1" w:name="_Toc44340427"/>
      <w:r>
        <w:rPr>
          <w:rtl/>
        </w:rPr>
        <w:lastRenderedPageBreak/>
        <w:t>תקציר</w:t>
      </w:r>
      <w:bookmarkEnd w:id="1"/>
      <w:r>
        <w:rPr>
          <w:rtl/>
        </w:rPr>
        <w:t xml:space="preserve"> </w:t>
      </w:r>
    </w:p>
    <w:p w14:paraId="0000002D" w14:textId="4F9DEB9F" w:rsidR="00602AEB" w:rsidRDefault="0041727C" w:rsidP="00CE33FC">
      <w:pPr>
        <w:spacing w:before="240" w:after="200"/>
      </w:pPr>
      <w:bookmarkStart w:id="2" w:name="_heading=h.35nkun2" w:colFirst="0" w:colLast="0"/>
      <w:bookmarkEnd w:id="2"/>
      <w:r>
        <w:rPr>
          <w:rtl/>
        </w:rPr>
        <w:t xml:space="preserve">בפרויקט זה ניתחנו מעגלים המבצעים אפנון משרעת ( </w:t>
      </w:r>
      <w:r>
        <w:t>Amplitude Modulation</w:t>
      </w:r>
      <w:r>
        <w:rPr>
          <w:rtl/>
        </w:rPr>
        <w:t xml:space="preserve">). את הפרויקט התחלנו בחקר מעגלי </w:t>
      </w:r>
      <w:r>
        <w:t>RLC</w:t>
      </w:r>
      <w:r>
        <w:rPr>
          <w:rtl/>
        </w:rPr>
        <w:t xml:space="preserve"> על מנת להבין התנהגות של מסנני תדר. לאחר מכן בנינו מעגל המבצע מודולציית </w:t>
      </w:r>
      <w:r>
        <w:t>AM</w:t>
      </w:r>
      <w:r>
        <w:rPr>
          <w:rtl/>
        </w:rPr>
        <w:t xml:space="preserve"> בסיסית (</w:t>
      </w:r>
      <w:del w:id="3" w:author="Sam" w:date="2020-06-29T17:15:00Z">
        <w:r w:rsidDel="0064083D">
          <w:rPr>
            <w:rtl/>
          </w:rPr>
          <w:delText>מודולטור</w:delText>
        </w:r>
      </w:del>
      <w:ins w:id="4" w:author="Sam" w:date="2020-06-29T17:15:00Z">
        <w:r w:rsidR="0064083D">
          <w:rPr>
            <w:rtl/>
          </w:rPr>
          <w:t>מאפנן</w:t>
        </w:r>
      </w:ins>
      <w:r>
        <w:rPr>
          <w:rtl/>
        </w:rPr>
        <w:t>), כלומר מייצר אות אשר המעטפת שלו היא אות סינוסואידלי בתדר נמוך (גל נישא) ותדירותו מוגדרת על ידי גל נושא בתדר גבוה. בהמשך, בנינו מעגל המחלץ את המעטפת, משמע את האות (</w:t>
      </w:r>
      <w:r>
        <w:t>Demodulator</w:t>
      </w:r>
      <w:r>
        <w:rPr>
          <w:rtl/>
        </w:rPr>
        <w:t xml:space="preserve">, </w:t>
      </w:r>
      <w:del w:id="5" w:author="Sam" w:date="2020-06-29T17:12:00Z">
        <w:r w:rsidDel="0064083D">
          <w:rPr>
            <w:rtl/>
          </w:rPr>
          <w:delText>דימודולטור</w:delText>
        </w:r>
      </w:del>
      <w:ins w:id="6" w:author="Sam" w:date="2020-06-29T17:12:00Z">
        <w:r w:rsidR="0064083D">
          <w:rPr>
            <w:rtl/>
          </w:rPr>
          <w:t>מעטפה</w:t>
        </w:r>
      </w:ins>
      <w:r>
        <w:rPr>
          <w:rtl/>
        </w:rPr>
        <w:t>). בשלב הבא העברנו אות מורכב (שיר באורך</w:t>
      </w:r>
      <w:r>
        <w:t xml:space="preserve"> </w:t>
      </w:r>
      <w:sdt>
        <w:sdtPr>
          <w:rPr>
            <w:rtl/>
          </w:rPr>
          <w:tag w:val="goog_rdk_2"/>
          <w:id w:val="1089046048"/>
        </w:sdtPr>
        <w:sdtEndPr/>
        <w:sdtContent>
          <w:r>
            <w:rPr>
              <w:rtl/>
            </w:rPr>
            <w:t xml:space="preserve">0.2 שניות </w:t>
          </w:r>
        </w:sdtContent>
      </w:sdt>
      <w:r>
        <w:rPr>
          <w:rtl/>
        </w:rPr>
        <w:t>) דרך המחשב ל</w:t>
      </w:r>
      <w:del w:id="7" w:author="Sam" w:date="2020-06-29T17:15:00Z">
        <w:r w:rsidDel="0064083D">
          <w:rPr>
            <w:rtl/>
          </w:rPr>
          <w:delText>מודולטור</w:delText>
        </w:r>
      </w:del>
      <w:ins w:id="8" w:author="Sam" w:date="2020-06-29T17:15:00Z">
        <w:r w:rsidR="0064083D">
          <w:rPr>
            <w:rtl/>
          </w:rPr>
          <w:t>מאפנן</w:t>
        </w:r>
      </w:ins>
      <w:r>
        <w:rPr>
          <w:rtl/>
        </w:rPr>
        <w:t>, ניתחנו את התוצאה ברמת המעטפת והתדר, והעברנו את האות היוצא דרך ה</w:t>
      </w:r>
      <w:del w:id="9" w:author="Sam" w:date="2020-06-29T17:12:00Z">
        <w:r w:rsidDel="0064083D">
          <w:rPr>
            <w:rtl/>
          </w:rPr>
          <w:delText>דימודולטור</w:delText>
        </w:r>
      </w:del>
      <w:ins w:id="10" w:author="Sam" w:date="2020-06-29T17:12:00Z">
        <w:r w:rsidR="0064083D">
          <w:rPr>
            <w:rtl/>
          </w:rPr>
          <w:t>מעטפה</w:t>
        </w:r>
      </w:ins>
      <w:r>
        <w:rPr>
          <w:rtl/>
        </w:rPr>
        <w:t>. קיבלנו את השיר שהכנסנו למערכת עם איכות שמע גבוהה. במקביל, בחנו את המודל התיאורטי בעזרת מערכת סימולציה מקצועית וייצרנו מעגלים שונים על מנת לבחון את ניבויי המודל. מצאנו כי במעבדה יש להתחשב בפרמטרים נוספים והליך בניית המעגלים כלל צורך ביצירתיות, התגברות על פערים טכניים ופתרון שוטף של תקלות. הוספנו זאת לניתוח התוצאות.  כמו כן, לסיכום הפרויקט עסקנו במספר הרחבות: 1.) מערכת המשדרת מספר תדרים בו זמנית (</w:t>
      </w:r>
      <w:r>
        <w:t>multiplexing</w:t>
      </w:r>
      <w:r>
        <w:rPr>
          <w:rtl/>
        </w:rPr>
        <w:t xml:space="preserve">) ; 2.) בניית מערכת לשידור רדיו המשתמש במעגלים שבנינו על מנת להעביר את התדר ולקלוט אותו. </w:t>
      </w:r>
    </w:p>
    <w:p w14:paraId="0000002E" w14:textId="77777777" w:rsidR="00602AEB" w:rsidRDefault="00602AEB" w:rsidP="000B5DC1">
      <w:pPr>
        <w:spacing w:before="240" w:after="200"/>
      </w:pPr>
    </w:p>
    <w:p w14:paraId="0000002F" w14:textId="77777777" w:rsidR="00602AEB" w:rsidRDefault="00602AEB" w:rsidP="00A9791F">
      <w:pPr>
        <w:spacing w:before="240" w:after="200"/>
      </w:pPr>
    </w:p>
    <w:p w14:paraId="00000030" w14:textId="77777777" w:rsidR="00602AEB" w:rsidRDefault="00602AEB" w:rsidP="00404266">
      <w:pPr>
        <w:spacing w:before="240" w:after="200"/>
      </w:pPr>
    </w:p>
    <w:p w14:paraId="00000031" w14:textId="77777777" w:rsidR="00602AEB" w:rsidRDefault="00602AEB" w:rsidP="00404266">
      <w:pPr>
        <w:spacing w:before="240" w:after="200"/>
      </w:pPr>
    </w:p>
    <w:p w14:paraId="00000032" w14:textId="77777777" w:rsidR="00602AEB" w:rsidRDefault="00602AEB" w:rsidP="00165BA2">
      <w:pPr>
        <w:spacing w:before="240" w:after="200"/>
      </w:pPr>
    </w:p>
    <w:p w14:paraId="00000033" w14:textId="77777777" w:rsidR="00602AEB" w:rsidRDefault="00602AEB" w:rsidP="00165BA2">
      <w:pPr>
        <w:spacing w:before="240" w:after="200"/>
      </w:pPr>
    </w:p>
    <w:p w14:paraId="00000034" w14:textId="77777777" w:rsidR="00602AEB" w:rsidRDefault="00602AEB" w:rsidP="00D9701F">
      <w:pPr>
        <w:spacing w:before="240" w:after="200"/>
      </w:pPr>
    </w:p>
    <w:p w14:paraId="00000035" w14:textId="77777777" w:rsidR="00602AEB" w:rsidRDefault="00602AEB" w:rsidP="00416C4E">
      <w:pPr>
        <w:spacing w:before="240" w:after="200"/>
      </w:pPr>
    </w:p>
    <w:p w14:paraId="00000036" w14:textId="77777777" w:rsidR="00602AEB" w:rsidRDefault="00602AEB" w:rsidP="00DB6160">
      <w:pPr>
        <w:spacing w:before="240" w:after="200"/>
      </w:pPr>
    </w:p>
    <w:p w14:paraId="00000037" w14:textId="77777777" w:rsidR="00602AEB" w:rsidRDefault="00602AEB" w:rsidP="000036A8">
      <w:pPr>
        <w:spacing w:before="240" w:after="200"/>
      </w:pPr>
    </w:p>
    <w:p w14:paraId="00000038" w14:textId="77777777" w:rsidR="00602AEB" w:rsidRDefault="00602AEB" w:rsidP="00EB3DDD">
      <w:pPr>
        <w:spacing w:before="240" w:after="200"/>
      </w:pPr>
    </w:p>
    <w:p w14:paraId="00000039" w14:textId="77777777" w:rsidR="00602AEB" w:rsidRDefault="00602AEB" w:rsidP="00EB3DDD">
      <w:pPr>
        <w:spacing w:before="240" w:after="200"/>
      </w:pPr>
    </w:p>
    <w:bookmarkStart w:id="11" w:name="_Toc44340428"/>
    <w:p w14:paraId="0000003A" w14:textId="77777777" w:rsidR="00602AEB" w:rsidRDefault="00154BEA" w:rsidP="00CE33FC">
      <w:pPr>
        <w:pStyle w:val="1"/>
        <w:spacing w:after="200"/>
      </w:pPr>
      <w:sdt>
        <w:sdtPr>
          <w:rPr>
            <w:rtl/>
          </w:rPr>
          <w:tag w:val="goog_rdk_3"/>
          <w:id w:val="-890104907"/>
        </w:sdtPr>
        <w:sdtEndPr/>
        <w:sdtContent/>
      </w:sdt>
      <w:r w:rsidR="0041727C">
        <w:rPr>
          <w:rtl/>
        </w:rPr>
        <w:t>רקע תיאורטי</w:t>
      </w:r>
      <w:bookmarkEnd w:id="11"/>
    </w:p>
    <w:p w14:paraId="0000003B" w14:textId="77777777" w:rsidR="00602AEB" w:rsidRDefault="0041727C" w:rsidP="00CE33FC">
      <w:pPr>
        <w:spacing w:after="200"/>
        <w:rPr>
          <w:u w:val="single"/>
        </w:rPr>
      </w:pPr>
      <w:r>
        <w:rPr>
          <w:u w:val="single"/>
          <w:rtl/>
        </w:rPr>
        <w:t>סיכום חומר מהספרות</w:t>
      </w:r>
    </w:p>
    <w:p w14:paraId="0000003C" w14:textId="77777777" w:rsidR="00602AEB" w:rsidRDefault="0041727C" w:rsidP="00B005FC">
      <w:pPr>
        <w:spacing w:after="200"/>
        <w:rPr>
          <w:b/>
        </w:rPr>
      </w:pPr>
      <w:r>
        <w:rPr>
          <w:b/>
          <w:u w:val="single"/>
          <w:rtl/>
        </w:rPr>
        <w:t>מעגלים חשמליים:</w:t>
      </w:r>
    </w:p>
    <w:p w14:paraId="0000004B" w14:textId="77777777" w:rsidR="00602AEB" w:rsidRDefault="0041727C" w:rsidP="00CE33FC">
      <w:pPr>
        <w:spacing w:after="200"/>
        <w:rPr>
          <w:b/>
        </w:rPr>
      </w:pPr>
      <w:r>
        <w:rPr>
          <w:b/>
          <w:rtl/>
        </w:rPr>
        <w:t>רכיבים:</w:t>
      </w:r>
    </w:p>
    <w:p w14:paraId="0000004C" w14:textId="77777777" w:rsidR="00602AEB" w:rsidRDefault="0041727C" w:rsidP="00CE33FC">
      <w:pPr>
        <w:numPr>
          <w:ilvl w:val="1"/>
          <w:numId w:val="1"/>
        </w:numPr>
        <w:spacing w:after="200"/>
        <w:rPr>
          <w:b/>
        </w:rPr>
      </w:pPr>
      <w:r>
        <w:rPr>
          <w:rtl/>
        </w:rPr>
        <w:t>נגד [</w:t>
      </w:r>
      <w:r>
        <w:t>resistor</w:t>
      </w:r>
      <w:r>
        <w:rPr>
          <w:rtl/>
        </w:rPr>
        <w:t>] – רכיב שמטרתו לספק לנו את ההתנגדות הדרושה לנו.</w:t>
      </w:r>
    </w:p>
    <w:p w14:paraId="0000004D" w14:textId="77777777" w:rsidR="00602AEB" w:rsidRDefault="0041727C" w:rsidP="00A9791F">
      <w:pPr>
        <w:numPr>
          <w:ilvl w:val="1"/>
          <w:numId w:val="1"/>
        </w:numPr>
        <w:spacing w:after="200"/>
        <w:rPr>
          <w:b/>
        </w:rPr>
      </w:pPr>
      <w:r>
        <w:rPr>
          <w:rtl/>
        </w:rPr>
        <w:t>קבל [</w:t>
      </w:r>
      <w:r>
        <w:t>capacitor</w:t>
      </w:r>
      <w:r>
        <w:rPr>
          <w:rtl/>
        </w:rPr>
        <w:t xml:space="preserve">] – רכיב חשמלי בעל היכולת לאגור מטען ולפרוק אותו. קבלים בנויים משני לוחות עם מבודד ביניהם, על כל לוח מטען שווה בגודל אך מנוגד בסימן. </w:t>
      </w:r>
    </w:p>
    <w:p w14:paraId="0000004E" w14:textId="77777777" w:rsidR="00602AEB" w:rsidRDefault="0041727C" w:rsidP="00CE33FC">
      <w:pPr>
        <w:numPr>
          <w:ilvl w:val="2"/>
          <w:numId w:val="1"/>
        </w:numPr>
        <w:spacing w:after="200"/>
        <w:rPr>
          <w:b/>
        </w:rPr>
      </w:pPr>
      <w:r>
        <w:rPr>
          <w:rtl/>
        </w:rPr>
        <w:t xml:space="preserve">קיבול [פאראד: </w:t>
      </w:r>
      <w:r>
        <w:t>F</w:t>
      </w:r>
      <w:r>
        <w:rPr>
          <w:rtl/>
        </w:rPr>
        <w:t xml:space="preserve">] - היכולת של קבל לאגור מטענים ביחס להפרש פוטנציאלים שהוא מקבל. הנוסחא: </w:t>
      </w:r>
      <m:oMath>
        <m:r>
          <w:rPr>
            <w:rFonts w:ascii="Cambria Math" w:eastAsia="Cambria Math" w:hAnsi="Cambria Math" w:cs="Cambria Math"/>
          </w:rPr>
          <m:t>C=</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V</m:t>
            </m:r>
          </m:den>
        </m:f>
      </m:oMath>
    </w:p>
    <w:p w14:paraId="0000004F" w14:textId="77777777" w:rsidR="00602AEB" w:rsidRDefault="0041727C" w:rsidP="00A9791F">
      <w:pPr>
        <w:numPr>
          <w:ilvl w:val="2"/>
          <w:numId w:val="1"/>
        </w:numPr>
        <w:spacing w:after="200"/>
        <w:rPr>
          <w:b/>
        </w:rPr>
      </w:pPr>
      <w:r>
        <w:rPr>
          <w:rtl/>
        </w:rPr>
        <w:t xml:space="preserve">האנרגיה האגורה בקבל – סך האנרגיה האגורה בקבל מתקבלת על ידי הנוסחא: </w:t>
      </w:r>
      <m:oMath>
        <m:r>
          <w:rPr>
            <w:rFonts w:ascii="Cambria Math" w:eastAsia="Cambria Math" w:hAnsi="Cambria Math" w:cs="Cambria Math"/>
          </w:rPr>
          <m:t>E=</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q</m:t>
                </m:r>
              </m:e>
              <m:sup>
                <m:r>
                  <w:rPr>
                    <w:rFonts w:ascii="Cambria Math" w:eastAsia="Cambria Math" w:hAnsi="Cambria Math" w:cs="Cambria Math"/>
                  </w:rPr>
                  <m:t>2</m:t>
                </m:r>
              </m:sup>
            </m:sSup>
          </m:num>
          <m:den>
            <m:r>
              <w:rPr>
                <w:rFonts w:ascii="Cambria Math" w:eastAsia="Cambria Math" w:hAnsi="Cambria Math" w:cs="Cambria Math"/>
              </w:rPr>
              <m:t>2C</m:t>
            </m:r>
          </m:den>
        </m:f>
      </m:oMath>
      <w:r>
        <w:rPr>
          <w:rtl/>
        </w:rPr>
        <w:t xml:space="preserve"> כאשר </w:t>
      </w:r>
      <w:r>
        <w:t>q</w:t>
      </w:r>
      <w:r>
        <w:rPr>
          <w:rtl/>
        </w:rPr>
        <w:t xml:space="preserve"> זה כמות המטענים ו</w:t>
      </w:r>
      <w:r>
        <w:t>C</w:t>
      </w:r>
      <w:r>
        <w:rPr>
          <w:rtl/>
        </w:rPr>
        <w:t xml:space="preserve"> הוא הקיבול.</w:t>
      </w:r>
    </w:p>
    <w:p w14:paraId="00000050" w14:textId="4EF25D48" w:rsidR="00602AEB" w:rsidRDefault="00154BEA" w:rsidP="00CE33FC">
      <w:pPr>
        <w:numPr>
          <w:ilvl w:val="1"/>
          <w:numId w:val="1"/>
        </w:numPr>
        <w:spacing w:after="200"/>
        <w:rPr>
          <w:b/>
        </w:rPr>
      </w:pPr>
      <w:sdt>
        <w:sdtPr>
          <w:rPr>
            <w:rtl/>
          </w:rPr>
          <w:tag w:val="goog_rdk_4"/>
          <w:id w:val="227121649"/>
        </w:sdtPr>
        <w:sdtEndPr/>
        <w:sdtContent/>
      </w:sdt>
      <w:r w:rsidR="0041727C">
        <w:rPr>
          <w:rtl/>
        </w:rPr>
        <w:t>דיודה- מאפשרת מעבר של אלקטרונים רק בכיוון אחד, בעצם מונעת את מהפך כיוון הזרימה של האלקטרונים.</w:t>
      </w:r>
      <w:r w:rsidR="00514B3A">
        <w:rPr>
          <w:rFonts w:hint="cs"/>
          <w:b/>
          <w:rtl/>
        </w:rPr>
        <w:t xml:space="preserve"> </w:t>
      </w:r>
      <w:r w:rsidR="00165BA2" w:rsidRPr="00165BA2">
        <w:rPr>
          <w:b/>
          <w:rtl/>
        </w:rPr>
        <w:t>בעצם במעגל חשמלי הדיודה מאפשרת לנו להעביר זרם רק בכיוון אחד, מה שנניח אם מדובר במעגל מבוסס זרם חליפין מאפשר לסנן כיוון אחד של הזרם ובעצם להוריד את הערכים ה"שלילים" מהתוצר.</w:t>
      </w:r>
    </w:p>
    <w:p w14:paraId="00000051" w14:textId="77777777" w:rsidR="00602AEB" w:rsidRDefault="0041727C" w:rsidP="00A9791F">
      <w:pPr>
        <w:numPr>
          <w:ilvl w:val="1"/>
          <w:numId w:val="1"/>
        </w:numPr>
        <w:spacing w:after="200"/>
        <w:rPr>
          <w:b/>
        </w:rPr>
      </w:pPr>
      <w:r>
        <w:rPr>
          <w:rtl/>
        </w:rPr>
        <w:t>סליל [</w:t>
      </w:r>
      <w:r>
        <w:t>inductor</w:t>
      </w:r>
      <w:r>
        <w:rPr>
          <w:rtl/>
        </w:rPr>
        <w:t>] – רכיב חשמלי בעל היכולת לאגור זרם, בניגוד לקבל אשר אוגר מטען. בנוי מגליל שסביבו מלופף מוליך בצורת סליל.</w:t>
      </w:r>
    </w:p>
    <w:p w14:paraId="00000052" w14:textId="77777777" w:rsidR="00602AEB" w:rsidRDefault="0041727C" w:rsidP="00CE33FC">
      <w:pPr>
        <w:numPr>
          <w:ilvl w:val="2"/>
          <w:numId w:val="1"/>
        </w:numPr>
        <w:spacing w:after="200"/>
        <w:rPr>
          <w:b/>
        </w:rPr>
      </w:pPr>
      <w:r>
        <w:rPr>
          <w:rtl/>
        </w:rPr>
        <w:t xml:space="preserve">השראות [הנרי: </w:t>
      </w:r>
      <w:r>
        <w:t>H</w:t>
      </w:r>
      <w:r>
        <w:rPr>
          <w:rtl/>
        </w:rPr>
        <w:t>] – היכולת של סליל להתנגד לשינוים בזרם העובר דרכו.</w:t>
      </w:r>
    </w:p>
    <w:p w14:paraId="00000054" w14:textId="6BA49781" w:rsidR="00602AEB" w:rsidRPr="00165BA2" w:rsidRDefault="00154BEA" w:rsidP="00165BA2">
      <w:pPr>
        <w:spacing w:after="200"/>
        <w:rPr>
          <w:b/>
          <w:rtl/>
        </w:rPr>
      </w:pPr>
      <w:sdt>
        <w:sdtPr>
          <w:rPr>
            <w:rtl/>
          </w:rPr>
          <w:tag w:val="goog_rdk_5"/>
          <w:id w:val="1225100309"/>
        </w:sdtPr>
        <w:sdtEndPr/>
        <w:sdtContent/>
      </w:sdt>
      <w:r w:rsidR="0041727C" w:rsidRPr="00165BA2">
        <w:rPr>
          <w:b/>
          <w:rtl/>
        </w:rPr>
        <w:t>מעגלים:</w:t>
      </w:r>
    </w:p>
    <w:p w14:paraId="505DC09D" w14:textId="77777777" w:rsidR="007D42BB" w:rsidRPr="00A150AA" w:rsidRDefault="007D42BB" w:rsidP="00A150AA">
      <w:pPr>
        <w:pStyle w:val="a5"/>
        <w:numPr>
          <w:ilvl w:val="0"/>
          <w:numId w:val="1"/>
        </w:numPr>
        <w:spacing w:after="200" w:line="360" w:lineRule="auto"/>
      </w:pPr>
      <w:r>
        <w:rPr>
          <w:rtl/>
        </w:rPr>
        <w:t xml:space="preserve">פילטרים </w:t>
      </w:r>
      <w:r>
        <w:t>filters:</w:t>
      </w:r>
      <w:r>
        <w:rPr>
          <w:rFonts w:hint="cs"/>
          <w:rtl/>
        </w:rPr>
        <w:t xml:space="preserve"> </w:t>
      </w:r>
    </w:p>
    <w:p w14:paraId="2F515332" w14:textId="3E24073F" w:rsidR="007D42BB" w:rsidRPr="007D42BB" w:rsidRDefault="007D42BB" w:rsidP="00A150AA">
      <w:pPr>
        <w:pStyle w:val="a5"/>
        <w:numPr>
          <w:ilvl w:val="1"/>
          <w:numId w:val="1"/>
        </w:numPr>
        <w:spacing w:after="200" w:line="360" w:lineRule="auto"/>
      </w:pPr>
      <m:oMath>
        <m:r>
          <w:rPr>
            <w:rFonts w:ascii="Cambria Math" w:eastAsia="Cambria Math" w:hAnsi="Cambria Math" w:cs="Cambria Math"/>
          </w:rPr>
          <m:t>HPF</m:t>
        </m:r>
        <m:d>
          <m:dPr>
            <m:begChr m:val="["/>
            <m:endChr m:val="]"/>
            <m:ctrlPr>
              <w:rPr>
                <w:rFonts w:ascii="Cambria Math" w:eastAsia="Cambria Math" w:hAnsi="Cambria Math" w:cs="Cambria Math"/>
                <w:i/>
              </w:rPr>
            </m:ctrlPr>
          </m:dPr>
          <m:e>
            <m:r>
              <w:rPr>
                <w:rFonts w:ascii="Cambria Math" w:eastAsia="Cambria Math" w:hAnsi="Cambria Math" w:cs="Cambria Math"/>
              </w:rPr>
              <m:t>High pass filter</m:t>
            </m:r>
          </m:e>
        </m:d>
        <m:r>
          <w:rPr>
            <w:rFonts w:ascii="Cambria Math" w:eastAsia="Cambria Math" w:hAnsi="Cambria Math" w:cs="Cambria Math"/>
          </w:rPr>
          <m:t> LPF[low pass filter], BPF[band pass filter]</m:t>
        </m:r>
      </m:oMath>
      <w:r>
        <w:rPr>
          <w:rFonts w:eastAsiaTheme="minorEastAsia" w:hint="cs"/>
          <w:rtl/>
        </w:rPr>
        <w:t xml:space="preserve"> - </w:t>
      </w:r>
      <w:r>
        <w:rPr>
          <w:rFonts w:eastAsiaTheme="minorEastAsia" w:hint="cs"/>
        </w:rPr>
        <w:t xml:space="preserve"> </w:t>
      </w:r>
      <w:r>
        <w:rPr>
          <w:rFonts w:eastAsiaTheme="minorEastAsia" w:hint="cs"/>
          <w:rtl/>
        </w:rPr>
        <w:t xml:space="preserve">מסננים טווחים בתדירות, כאשר </w:t>
      </w:r>
      <w:r>
        <w:rPr>
          <w:rFonts w:eastAsiaTheme="minorEastAsia"/>
        </w:rPr>
        <w:t>HPF</w:t>
      </w:r>
      <w:r>
        <w:rPr>
          <w:rFonts w:eastAsiaTheme="minorEastAsia" w:hint="cs"/>
          <w:rtl/>
        </w:rPr>
        <w:t xml:space="preserve"> מסנן לתדרים גבוהים, </w:t>
      </w:r>
      <w:r>
        <w:rPr>
          <w:rFonts w:eastAsiaTheme="minorEastAsia" w:hint="cs"/>
        </w:rPr>
        <w:t>BPF</w:t>
      </w:r>
      <w:r>
        <w:rPr>
          <w:rFonts w:eastAsiaTheme="minorEastAsia" w:hint="cs"/>
          <w:rtl/>
        </w:rPr>
        <w:t xml:space="preserve"> מסנן לתדרים נמוכים ו</w:t>
      </w:r>
      <w:r>
        <w:rPr>
          <w:rFonts w:eastAsiaTheme="minorEastAsia" w:hint="cs"/>
        </w:rPr>
        <w:t>BPF</w:t>
      </w:r>
      <w:r>
        <w:rPr>
          <w:rFonts w:eastAsiaTheme="minorEastAsia" w:hint="cs"/>
          <w:rtl/>
        </w:rPr>
        <w:t xml:space="preserve"> מסנן לתחום ספציפי.</w:t>
      </w:r>
    </w:p>
    <w:p w14:paraId="00000055" w14:textId="0A3BA736" w:rsidR="00602AEB" w:rsidRDefault="007D42BB" w:rsidP="00A150AA">
      <w:pPr>
        <w:numPr>
          <w:ilvl w:val="2"/>
          <w:numId w:val="1"/>
        </w:numPr>
        <w:spacing w:after="200"/>
      </w:pPr>
      <w:r>
        <w:rPr>
          <w:rFonts w:hint="cs"/>
          <w:rtl/>
        </w:rPr>
        <w:t xml:space="preserve">מעגל מסנן </w:t>
      </w:r>
      <w:r w:rsidR="0041727C">
        <w:t>RLC</w:t>
      </w:r>
      <w:r w:rsidR="0041727C">
        <w:rPr>
          <w:rtl/>
        </w:rPr>
        <w:t xml:space="preserve">  - כפי שנרמז מהשם מדובר על מעגל של נגד, סליל וקבל. מעגל </w:t>
      </w:r>
      <w:r w:rsidR="0041727C">
        <w:t>RLC</w:t>
      </w:r>
      <w:r w:rsidR="0041727C">
        <w:rPr>
          <w:rtl/>
        </w:rPr>
        <w:t xml:space="preserve"> משמש כמסנן </w:t>
      </w:r>
      <w:sdt>
        <w:sdtPr>
          <w:rPr>
            <w:rtl/>
          </w:rPr>
          <w:tag w:val="goog_rdk_6"/>
          <w:id w:val="-40058037"/>
        </w:sdtPr>
        <w:sdtEndPr/>
        <w:sdtContent/>
      </w:sdt>
      <w:r w:rsidR="0041727C">
        <w:t xml:space="preserve">BPF </w:t>
      </w:r>
      <w:r w:rsidR="0041727C">
        <w:rPr>
          <w:rtl/>
        </w:rPr>
        <w:t xml:space="preserve">(שנגדיר בהמשך, כשהיה לנו רלוונטי) וניתן לתאר את </w:t>
      </w:r>
      <w:r w:rsidR="0041727C">
        <w:rPr>
          <w:rtl/>
        </w:rPr>
        <w:lastRenderedPageBreak/>
        <w:t xml:space="preserve">המעגל בעזרת המשוואה הדפרנציאלית הבאה: </w:t>
      </w:r>
      <w:sdt>
        <w:sdtPr>
          <w:rPr>
            <w:rtl/>
          </w:rPr>
          <w:tag w:val="goog_rdk_7"/>
          <w:id w:val="535856181"/>
        </w:sdtPr>
        <w:sdtEndPr/>
        <w:sdtContent/>
      </w:sdt>
      <m:oMath>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2</m:t>
                </m:r>
              </m:sup>
            </m:sSup>
            <m:r>
              <w:rPr>
                <w:rFonts w:ascii="Cambria Math" w:eastAsia="Cambria Math" w:hAnsi="Cambria Math" w:cs="Cambria Math"/>
              </w:rPr>
              <m:t>I</m:t>
            </m:r>
          </m:num>
          <m:den>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t</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R</m:t>
            </m:r>
          </m:num>
          <m:den>
            <m:r>
              <w:rPr>
                <w:rFonts w:ascii="Cambria Math" w:eastAsia="Cambria Math" w:hAnsi="Cambria Math" w:cs="Cambria Math"/>
              </w:rPr>
              <m:t>L</m:t>
            </m:r>
          </m:den>
        </m:f>
        <m:f>
          <m:fPr>
            <m:ctrlPr>
              <w:rPr>
                <w:rFonts w:ascii="Cambria Math" w:eastAsia="Cambria Math" w:hAnsi="Cambria Math" w:cs="Cambria Math"/>
              </w:rPr>
            </m:ctrlPr>
          </m:fPr>
          <m:num>
            <m:r>
              <w:rPr>
                <w:rFonts w:ascii="Cambria Math" w:eastAsia="Cambria Math" w:hAnsi="Cambria Math" w:cs="Cambria Math"/>
              </w:rPr>
              <m:t>dI</m:t>
            </m:r>
          </m:num>
          <m:den>
            <m:r>
              <w:rPr>
                <w:rFonts w:ascii="Cambria Math" w:eastAsia="Cambria Math" w:hAnsi="Cambria Math" w:cs="Cambria Math"/>
              </w:rPr>
              <m:t>dt</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LC</m:t>
            </m:r>
          </m:den>
        </m:f>
        <m:r>
          <w:rPr>
            <w:rFonts w:ascii="Cambria Math" w:eastAsia="Cambria Math" w:hAnsi="Cambria Math" w:cs="Cambria Math"/>
          </w:rPr>
          <m:t>I</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L</m:t>
            </m:r>
          </m:den>
        </m:f>
        <m:f>
          <m:fPr>
            <m:ctrlPr>
              <w:rPr>
                <w:rFonts w:ascii="Cambria Math" w:eastAsia="Cambria Math" w:hAnsi="Cambria Math" w:cs="Cambria Math"/>
              </w:rPr>
            </m:ctrlPr>
          </m:fPr>
          <m:num>
            <m:r>
              <w:rPr>
                <w:rFonts w:ascii="Cambria Math" w:eastAsia="Cambria Math" w:hAnsi="Cambria Math" w:cs="Cambria Math"/>
              </w:rPr>
              <m:t>dV</m:t>
            </m:r>
          </m:num>
          <m:den>
            <m:r>
              <w:rPr>
                <w:rFonts w:ascii="Cambria Math" w:eastAsia="Cambria Math" w:hAnsi="Cambria Math" w:cs="Cambria Math"/>
              </w:rPr>
              <m:t>dt</m:t>
            </m:r>
          </m:den>
        </m:f>
        <m:r>
          <w:rPr>
            <w:rFonts w:ascii="Cambria Math" w:eastAsia="Cambria Math" w:hAnsi="Cambria Math" w:cs="Cambria Math"/>
          </w:rPr>
          <m:t xml:space="preserve">  </m:t>
        </m:r>
      </m:oMath>
      <w:r w:rsidR="0041727C">
        <w:rPr>
          <w:rtl/>
        </w:rPr>
        <w:t xml:space="preserve"> כאשר </w:t>
      </w:r>
      <w:r w:rsidR="0041727C">
        <w:t>I</w:t>
      </w:r>
      <w:r w:rsidR="0041727C">
        <w:rPr>
          <w:rtl/>
        </w:rPr>
        <w:t xml:space="preserve"> הזרם, </w:t>
      </w:r>
      <w:r w:rsidR="0041727C">
        <w:t>R</w:t>
      </w:r>
      <w:r w:rsidR="0041727C">
        <w:rPr>
          <w:rtl/>
        </w:rPr>
        <w:t xml:space="preserve"> ההתנגדות, </w:t>
      </w:r>
      <w:r w:rsidR="0041727C">
        <w:t>L</w:t>
      </w:r>
      <w:r w:rsidR="0041727C">
        <w:rPr>
          <w:rtl/>
        </w:rPr>
        <w:t xml:space="preserve"> השראות הסליל, </w:t>
      </w:r>
      <w:r w:rsidR="0041727C">
        <w:t>C</w:t>
      </w:r>
      <w:r w:rsidR="0041727C">
        <w:rPr>
          <w:rtl/>
        </w:rPr>
        <w:t xml:space="preserve"> קיבול הקבל ו</w:t>
      </w:r>
      <w:r w:rsidR="0041727C">
        <w:t>V</w:t>
      </w:r>
      <w:r w:rsidR="0041727C">
        <w:rPr>
          <w:rtl/>
        </w:rPr>
        <w:t xml:space="preserve"> המתח המקורי.</w:t>
      </w:r>
    </w:p>
    <w:p w14:paraId="00000056" w14:textId="1F290559" w:rsidR="00602AEB" w:rsidRDefault="0041727C" w:rsidP="00CE33FC">
      <w:pPr>
        <w:spacing w:after="200"/>
        <w:rPr>
          <w:b/>
          <w:u w:val="single"/>
        </w:rPr>
      </w:pPr>
      <w:del w:id="12" w:author="Sam" w:date="2020-06-29T18:00:00Z">
        <w:r w:rsidDel="0029597E">
          <w:rPr>
            <w:b/>
            <w:u w:val="single"/>
            <w:rtl/>
          </w:rPr>
          <w:delText>מודולציה</w:delText>
        </w:r>
      </w:del>
      <w:ins w:id="13" w:author="Sam" w:date="2020-06-29T18:00:00Z">
        <w:r w:rsidR="0029597E">
          <w:rPr>
            <w:b/>
            <w:u w:val="single"/>
            <w:rtl/>
          </w:rPr>
          <w:t>איפנון (</w:t>
        </w:r>
        <w:r w:rsidR="0029597E">
          <w:rPr>
            <w:b/>
            <w:u w:val="single"/>
          </w:rPr>
          <w:t>modulation</w:t>
        </w:r>
        <w:r w:rsidR="0029597E">
          <w:rPr>
            <w:b/>
            <w:u w:val="single"/>
            <w:rtl/>
          </w:rPr>
          <w:t>)</w:t>
        </w:r>
      </w:ins>
      <w:r>
        <w:rPr>
          <w:b/>
          <w:u w:val="single"/>
          <w:rtl/>
        </w:rPr>
        <w:t>:</w:t>
      </w:r>
    </w:p>
    <w:p w14:paraId="00000057" w14:textId="77777777" w:rsidR="00602AEB" w:rsidRDefault="0041727C" w:rsidP="000B5DC1">
      <w:pPr>
        <w:spacing w:after="200"/>
        <w:rPr>
          <w:b/>
        </w:rPr>
      </w:pPr>
      <w:r>
        <w:rPr>
          <w:b/>
          <w:rtl/>
        </w:rPr>
        <w:t>הגדרות עזר:</w:t>
      </w:r>
    </w:p>
    <w:p w14:paraId="00000058" w14:textId="77777777" w:rsidR="00602AEB" w:rsidRDefault="0041727C" w:rsidP="00CE33FC">
      <w:pPr>
        <w:numPr>
          <w:ilvl w:val="1"/>
          <w:numId w:val="1"/>
        </w:numPr>
        <w:spacing w:after="200"/>
        <w:rPr>
          <w:b/>
        </w:rPr>
      </w:pPr>
      <w:r>
        <w:rPr>
          <w:rtl/>
        </w:rPr>
        <w:t xml:space="preserve">תדירות [הרץ: </w:t>
      </w:r>
      <w:r>
        <w:t>Hz</w:t>
      </w:r>
      <w:r>
        <w:rPr>
          <w:rtl/>
        </w:rPr>
        <w:t>] – מספר המחזורים שמתבצעים כל יחידת זמן. הרץ הוא מספר המחזורים פר שנייה, 20 הרץ זה אומר 20 מחזורים בשנייה.</w:t>
      </w:r>
    </w:p>
    <w:p w14:paraId="00000059" w14:textId="77777777" w:rsidR="00602AEB" w:rsidRDefault="0041727C" w:rsidP="000B5DC1">
      <w:pPr>
        <w:numPr>
          <w:ilvl w:val="1"/>
          <w:numId w:val="1"/>
        </w:numPr>
        <w:spacing w:after="200"/>
        <w:rPr>
          <w:b/>
        </w:rPr>
      </w:pPr>
      <w:r>
        <w:rPr>
          <w:rtl/>
        </w:rPr>
        <w:t xml:space="preserve">מהירות פאזה – קצב ההתקדמות שבו מופיע הגל במרחב (אם מסתכלים על נקודה בגל כמה מהר היא נעה). </w:t>
      </w:r>
    </w:p>
    <w:p w14:paraId="0000005A" w14:textId="77777777" w:rsidR="00602AEB" w:rsidRDefault="0041727C" w:rsidP="00A9791F">
      <w:pPr>
        <w:numPr>
          <w:ilvl w:val="1"/>
          <w:numId w:val="1"/>
        </w:numPr>
        <w:spacing w:after="200"/>
        <w:rPr>
          <w:b/>
        </w:rPr>
      </w:pPr>
      <w:r>
        <w:rPr>
          <w:rtl/>
        </w:rPr>
        <w:t xml:space="preserve">אורך גל אלקטרומגנטי  - אנחנו יודעים כי אורך הגל שווה ל </w:t>
      </w:r>
      <m:oMath>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f</m:t>
            </m:r>
          </m:den>
        </m:f>
        <m:r>
          <w:rPr>
            <w:rFonts w:ascii="Cambria Math" w:eastAsia="Cambria Math" w:hAnsi="Cambria Math" w:cs="Cambria Math"/>
          </w:rPr>
          <m:t xml:space="preserve"> =λ</m:t>
        </m:r>
      </m:oMath>
      <w:r>
        <w:rPr>
          <w:b/>
        </w:rPr>
        <w:t xml:space="preserve">  </w:t>
      </w:r>
      <w:r>
        <w:rPr>
          <w:rtl/>
        </w:rPr>
        <w:t xml:space="preserve">כלומר מהירות הפאזה חלקי התדירות שווה לאורך הגל, במקרה שלנו מדובר במהירות האור, ולכן: </w:t>
      </w:r>
      <m:oMath>
        <m:r>
          <w:rPr>
            <w:rFonts w:ascii="Cambria Math" w:eastAsia="Cambria Math" w:hAnsi="Cambria Math" w:cs="Cambria Math"/>
          </w:rPr>
          <m:t>λ=</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f</m:t>
            </m:r>
          </m:den>
        </m:f>
      </m:oMath>
    </w:p>
    <w:p w14:paraId="0000005B" w14:textId="77777777" w:rsidR="00602AEB" w:rsidRDefault="0041727C" w:rsidP="00CE33FC">
      <w:pPr>
        <w:numPr>
          <w:ilvl w:val="2"/>
          <w:numId w:val="1"/>
        </w:numPr>
        <w:spacing w:after="200"/>
        <w:rPr>
          <w:b/>
        </w:rPr>
      </w:pPr>
      <w:r>
        <w:rPr>
          <w:rtl/>
        </w:rPr>
        <w:t xml:space="preserve">אנרגיה – האנרגיה שעצורה בגל פרופורציונית ל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den>
        </m:f>
      </m:oMath>
      <w:r>
        <w:rPr>
          <w:rtl/>
        </w:rPr>
        <w:t xml:space="preserve"> כלומר ככל שאורך הגל יותר קצר כך האנרגיה משמעותית יותר גדולה.</w:t>
      </w:r>
    </w:p>
    <w:p w14:paraId="0000005C" w14:textId="77777777" w:rsidR="00602AEB" w:rsidRDefault="0041727C" w:rsidP="00CE33FC">
      <w:pPr>
        <w:numPr>
          <w:ilvl w:val="1"/>
          <w:numId w:val="1"/>
        </w:numPr>
        <w:spacing w:after="200"/>
        <w:rPr>
          <w:b/>
        </w:rPr>
      </w:pPr>
      <w:r>
        <w:rPr>
          <w:rtl/>
        </w:rPr>
        <w:t xml:space="preserve">טווח השמיעה האנושית הוא בין </w:t>
      </w:r>
      <m:oMath>
        <m:r>
          <w:rPr>
            <w:rFonts w:ascii="Cambria Math" w:eastAsia="Cambria Math" w:hAnsi="Cambria Math" w:cs="Cambria Math"/>
          </w:rPr>
          <m:t>20Hz</m:t>
        </m:r>
      </m:oMath>
      <w:r>
        <w:rPr>
          <w:rtl/>
        </w:rPr>
        <w:t xml:space="preserve"> ל-</w:t>
      </w:r>
      <m:oMath>
        <m:r>
          <w:rPr>
            <w:rFonts w:ascii="Cambria Math" w:eastAsia="Cambria Math" w:hAnsi="Cambria Math" w:cs="Cambria Math"/>
          </w:rPr>
          <m:t>20kHz</m:t>
        </m:r>
      </m:oMath>
      <w:r>
        <w:t>.</w:t>
      </w:r>
    </w:p>
    <w:p w14:paraId="0000005D" w14:textId="6D220FB4" w:rsidR="00602AEB" w:rsidRDefault="0041727C" w:rsidP="00CE33FC">
      <w:pPr>
        <w:numPr>
          <w:ilvl w:val="1"/>
          <w:numId w:val="1"/>
        </w:numPr>
        <w:spacing w:after="200"/>
        <w:rPr>
          <w:b/>
        </w:rPr>
      </w:pPr>
      <w:r>
        <w:rPr>
          <w:rtl/>
        </w:rPr>
        <w:t xml:space="preserve">גודל אנטנה לעומת אורך גל – אנטנה חייבת להיות בסדר גודל של </w:t>
      </w:r>
      <m:oMath>
        <m:f>
          <m:fPr>
            <m:ctrlPr>
              <w:rPr>
                <w:rFonts w:ascii="Cambria Math" w:eastAsia="Cambria Math" w:hAnsi="Cambria Math" w:cs="Cambria Math"/>
              </w:rPr>
            </m:ctrlPr>
          </m:fPr>
          <m:num>
            <m:r>
              <w:rPr>
                <w:rFonts w:ascii="Cambria Math" w:hAnsi="Cambria Math"/>
              </w:rPr>
              <m:t>λ</m:t>
            </m:r>
          </m:num>
          <m:den>
            <m:r>
              <w:rPr>
                <w:rFonts w:ascii="Cambria Math" w:eastAsia="Cambria Math" w:hAnsi="Cambria Math" w:cs="Cambria Math"/>
              </w:rPr>
              <m:t>k</m:t>
            </m:r>
          </m:den>
        </m:f>
      </m:oMath>
      <w:r>
        <w:rPr>
          <w:rtl/>
        </w:rPr>
        <w:t xml:space="preserve"> כאשר </w:t>
      </w:r>
      <w:r>
        <w:t>k</w:t>
      </w:r>
      <w:r>
        <w:rPr>
          <w:rtl/>
        </w:rPr>
        <w:t xml:space="preserve"> לא גדול במיוחד.</w:t>
      </w:r>
      <w:r w:rsidR="00740238">
        <w:rPr>
          <w:rFonts w:hint="cs"/>
          <w:rtl/>
        </w:rPr>
        <w:t xml:space="preserve"> </w:t>
      </w:r>
      <w:r w:rsidR="00740238">
        <w:rPr>
          <w:b/>
        </w:rPr>
        <w:t>)</w:t>
      </w:r>
      <w:sdt>
        <w:sdtPr>
          <w:rPr>
            <w:rtl/>
          </w:rPr>
          <w:tag w:val="goog_rdk_8"/>
          <w:id w:val="-960954168"/>
        </w:sdtPr>
        <w:sdtEndPr/>
        <w:sdtContent/>
      </w:sdt>
      <w:r>
        <w:rPr>
          <w:rtl/>
        </w:rPr>
        <w:t xml:space="preserve">לדוגמא </w:t>
      </w:r>
      <w:r>
        <w:t>k</w:t>
      </w:r>
      <w:r>
        <w:rPr>
          <w:rtl/>
        </w:rPr>
        <w:t>=4 הוא מקדם סביר</w:t>
      </w:r>
      <w:r w:rsidR="000036A8">
        <w:rPr>
          <w:rFonts w:hint="cs"/>
          <w:rtl/>
        </w:rPr>
        <w:t>, כפי שמופיע בנספח שידור)</w:t>
      </w:r>
    </w:p>
    <w:p w14:paraId="0000005E" w14:textId="274C9368" w:rsidR="00602AEB" w:rsidRDefault="0041727C" w:rsidP="00CE33FC">
      <w:pPr>
        <w:spacing w:after="200"/>
        <w:rPr>
          <w:b/>
          <w:u w:val="single"/>
        </w:rPr>
      </w:pPr>
      <w:r>
        <w:rPr>
          <w:b/>
          <w:u w:val="single"/>
          <w:rtl/>
        </w:rPr>
        <w:t xml:space="preserve">למה אנחנו צריכים </w:t>
      </w:r>
      <w:del w:id="14" w:author="Sam" w:date="2020-06-29T18:00:00Z">
        <w:r w:rsidDel="0029597E">
          <w:rPr>
            <w:b/>
            <w:u w:val="single"/>
            <w:rtl/>
          </w:rPr>
          <w:delText>מודולציה</w:delText>
        </w:r>
      </w:del>
      <w:ins w:id="15" w:author="Sam" w:date="2020-06-29T18:00:00Z">
        <w:r w:rsidR="0029597E">
          <w:rPr>
            <w:b/>
            <w:u w:val="single"/>
            <w:rtl/>
          </w:rPr>
          <w:t>איפנון (</w:t>
        </w:r>
        <w:r w:rsidR="0029597E">
          <w:rPr>
            <w:b/>
            <w:u w:val="single"/>
          </w:rPr>
          <w:t>modulation</w:t>
        </w:r>
        <w:r w:rsidR="0029597E">
          <w:rPr>
            <w:b/>
            <w:u w:val="single"/>
            <w:rtl/>
          </w:rPr>
          <w:t>)</w:t>
        </w:r>
      </w:ins>
      <w:r>
        <w:rPr>
          <w:b/>
          <w:u w:val="single"/>
          <w:rtl/>
        </w:rPr>
        <w:t>?</w:t>
      </w:r>
    </w:p>
    <w:p w14:paraId="02F685B2" w14:textId="3EAB5EAE" w:rsidR="00D46CAC" w:rsidRDefault="00D46CAC" w:rsidP="000B5DC1">
      <w:pPr>
        <w:spacing w:after="200"/>
        <w:rPr>
          <w:b/>
          <w:rtl/>
        </w:rPr>
      </w:pPr>
      <w:r>
        <w:rPr>
          <w:rFonts w:hint="cs"/>
          <w:b/>
          <w:rtl/>
        </w:rPr>
        <w:t>קריטריון נייקוויסט:</w:t>
      </w:r>
    </w:p>
    <w:p w14:paraId="364A44F5" w14:textId="2F670C3B" w:rsidR="00D46CAC" w:rsidRPr="00740238" w:rsidRDefault="00D46CAC" w:rsidP="00A9791F">
      <w:pPr>
        <w:spacing w:after="200"/>
        <w:rPr>
          <w:rtl/>
        </w:rPr>
      </w:pPr>
      <w:r>
        <w:rPr>
          <w:rtl/>
        </w:rPr>
        <w:t xml:space="preserve">בנוסף אנחנו יודעים לפי קריטריון נייקוויסט כי בשביל לשחזר את המידע עלינו שהתדירות של הנשא תהיה לפחות חצי מהתדירות של האות המקורי, </w:t>
      </w:r>
      <w:del w:id="16" w:author="Sam" w:date="2020-06-29T16:48:00Z">
        <w:r w:rsidDel="00C8279F">
          <w:rPr>
            <w:rtl/>
          </w:rPr>
          <w:delText xml:space="preserve">כמובן </w:delText>
        </w:r>
      </w:del>
      <w:r>
        <w:rPr>
          <w:rtl/>
        </w:rPr>
        <w:t>שלא נגיע לתדירויות כל כך נמוכות, כי מכל הסיבות שציינו כעת אנחנו רוצים להעלות את התדירות ולא להוריד אותה.</w:t>
      </w:r>
    </w:p>
    <w:p w14:paraId="0000005F" w14:textId="49EC228E" w:rsidR="00602AEB" w:rsidRDefault="0041727C" w:rsidP="00404266">
      <w:pPr>
        <w:spacing w:after="200"/>
        <w:rPr>
          <w:b/>
        </w:rPr>
      </w:pPr>
      <w:r>
        <w:rPr>
          <w:b/>
          <w:rtl/>
        </w:rPr>
        <w:t>אורך האנטנות:</w:t>
      </w:r>
    </w:p>
    <w:p w14:paraId="00000060" w14:textId="77777777" w:rsidR="00602AEB" w:rsidRDefault="0041727C" w:rsidP="00A37879">
      <w:pPr>
        <w:spacing w:after="200"/>
      </w:pPr>
      <w:r>
        <w:rPr>
          <w:rtl/>
        </w:rPr>
        <w:t>נבדוק מה קורה כאשר אנחנו בוחרים לשדר ב3[</w:t>
      </w:r>
      <w:r>
        <w:t>kHz</w:t>
      </w:r>
      <w:r>
        <w:rPr>
          <w:rtl/>
        </w:rPr>
        <w:t xml:space="preserve">] כלומר יחסית במרכז תחום השמיעה האנושית. נקבל כי אורך הגל הוא: </w:t>
      </w:r>
      <m:oMath>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3</m:t>
            </m:r>
            <m:d>
              <m:dPr>
                <m:begChr m:val="["/>
                <m:endChr m:val="]"/>
                <m:ctrlPr>
                  <w:rPr>
                    <w:rFonts w:ascii="Cambria Math" w:eastAsia="Cambria Math" w:hAnsi="Cambria Math" w:cs="Cambria Math"/>
                  </w:rPr>
                </m:ctrlPr>
              </m:dPr>
              <m:e>
                <m:r>
                  <w:rPr>
                    <w:rFonts w:ascii="Cambria Math" w:eastAsia="Cambria Math" w:hAnsi="Cambria Math" w:cs="Cambria Math"/>
                  </w:rPr>
                  <m:t>kHz</m:t>
                </m:r>
              </m:e>
            </m:d>
          </m:den>
        </m:f>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r>
                  <w:rPr>
                    <w:rFonts w:ascii="Cambria Math" w:eastAsia="Cambria Math" w:hAnsi="Cambria Math" w:cs="Cambria Math"/>
                  </w:rPr>
                  <m:t>300*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6</m:t>
                    </m:r>
                  </m:sup>
                </m:sSup>
              </m:e>
            </m:d>
          </m:num>
          <m:den>
            <m:r>
              <w:rPr>
                <w:rFonts w:ascii="Cambria Math" w:eastAsia="Cambria Math" w:hAnsi="Cambria Math" w:cs="Cambria Math"/>
              </w:rPr>
              <m:t>3*</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3</m:t>
                </m:r>
              </m:sup>
            </m:sSup>
          </m:den>
        </m:f>
        <m:r>
          <w:rPr>
            <w:rFonts w:ascii="Cambria Math" w:eastAsia="Cambria Math" w:hAnsi="Cambria Math" w:cs="Cambria Math"/>
          </w:rPr>
          <m:t>=100</m:t>
        </m:r>
        <m:d>
          <m:dPr>
            <m:begChr m:val="["/>
            <m:endChr m:val="]"/>
            <m:ctrlPr>
              <w:rPr>
                <w:rFonts w:ascii="Cambria Math" w:eastAsia="Cambria Math" w:hAnsi="Cambria Math" w:cs="Cambria Math"/>
              </w:rPr>
            </m:ctrlPr>
          </m:dPr>
          <m:e>
            <m:r>
              <w:rPr>
                <w:rFonts w:ascii="Cambria Math" w:eastAsia="Cambria Math" w:hAnsi="Cambria Math" w:cs="Cambria Math"/>
              </w:rPr>
              <m:t>km</m:t>
            </m:r>
          </m:e>
        </m:d>
        <m:r>
          <w:rPr>
            <w:rFonts w:ascii="Cambria Math" w:eastAsia="Cambria Math" w:hAnsi="Cambria Math" w:cs="Cambria Math"/>
          </w:rPr>
          <m:t xml:space="preserve"> </m:t>
        </m:r>
      </m:oMath>
      <w:r>
        <w:rPr>
          <w:rtl/>
        </w:rPr>
        <w:t xml:space="preserve">. לפי משוואה קודמת עולה שאורך האנטנה צריך להיות בסדר גודל של </w:t>
      </w:r>
      <m:oMath>
        <m:r>
          <w:rPr>
            <w:rFonts w:ascii="Cambria Math" w:eastAsia="Cambria Math" w:hAnsi="Cambria Math" w:cs="Cambria Math"/>
          </w:rPr>
          <m:t>25km</m:t>
        </m:r>
      </m:oMath>
      <w:r>
        <w:rPr>
          <w:rtl/>
        </w:rPr>
        <w:t>. לכן, תדירויות סטנדרטיות לשידור הן ב-</w:t>
      </w:r>
      <w:r>
        <w:t>GHz</w:t>
      </w:r>
    </w:p>
    <w:p w14:paraId="00000061" w14:textId="77777777" w:rsidR="00602AEB" w:rsidRDefault="0041727C" w:rsidP="00A37879">
      <w:pPr>
        <w:spacing w:after="200"/>
        <w:rPr>
          <w:b/>
        </w:rPr>
      </w:pPr>
      <w:r>
        <w:rPr>
          <w:b/>
          <w:rtl/>
        </w:rPr>
        <w:lastRenderedPageBreak/>
        <w:t>הכוח המוקרן מהאנטנה:</w:t>
      </w:r>
    </w:p>
    <w:p w14:paraId="00000062" w14:textId="521C60E1" w:rsidR="00602AEB" w:rsidRDefault="0041727C" w:rsidP="00165BA2">
      <w:pPr>
        <w:spacing w:after="200"/>
      </w:pPr>
      <w:r>
        <w:rPr>
          <w:rtl/>
        </w:rPr>
        <w:t xml:space="preserve">האנרגיה משפיע באופן ישיר על המרחק שניתן לשדר את המידע, לכן אנחנו רוצים אנרגיה גבוהה, כלומר לפי: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den>
        </m:f>
      </m:oMath>
      <w:r>
        <w:rPr>
          <w:rtl/>
        </w:rPr>
        <w:t xml:space="preserve"> . אנחנו רוצים להקטין את אורך הגל כמה שניתן, שזה </w:t>
      </w:r>
      <w:del w:id="17" w:author="Sam" w:date="2020-06-29T16:48:00Z">
        <w:r w:rsidDel="00C8279F">
          <w:rPr>
            <w:rtl/>
          </w:rPr>
          <w:delText xml:space="preserve">כמובן </w:delText>
        </w:r>
      </w:del>
      <w:r>
        <w:rPr>
          <w:rtl/>
        </w:rPr>
        <w:t>אומר להגדיל את התדירות.</w:t>
      </w:r>
    </w:p>
    <w:p w14:paraId="00000063" w14:textId="77777777" w:rsidR="00602AEB" w:rsidRDefault="0041727C" w:rsidP="00165BA2">
      <w:pPr>
        <w:spacing w:after="200"/>
        <w:rPr>
          <w:b/>
        </w:rPr>
      </w:pPr>
      <w:r>
        <w:rPr>
          <w:b/>
          <w:rtl/>
        </w:rPr>
        <w:t>שידור במקביל (מולטיפלקסינג):</w:t>
      </w:r>
    </w:p>
    <w:p w14:paraId="00000064" w14:textId="37AA6076" w:rsidR="00602AEB" w:rsidRDefault="0041727C" w:rsidP="00165BA2">
      <w:pPr>
        <w:spacing w:after="200"/>
      </w:pPr>
      <w:del w:id="18" w:author="Sam" w:date="2020-06-29T18:00:00Z">
        <w:r w:rsidDel="0029597E">
          <w:rPr>
            <w:rtl/>
          </w:rPr>
          <w:delText>מודולציה</w:delText>
        </w:r>
      </w:del>
      <w:ins w:id="19" w:author="Sam" w:date="2020-06-29T18:00:00Z">
        <w:r w:rsidR="0029597E">
          <w:rPr>
            <w:rtl/>
          </w:rPr>
          <w:t>איפנון</w:t>
        </w:r>
      </w:ins>
      <w:r>
        <w:rPr>
          <w:rtl/>
        </w:rPr>
        <w:t xml:space="preserve"> מאפשרת לנו לקבל מספר אינפוטים,  שיושבים בתדירויות סמוכות זו לזו ולהעביר אותם לתדירויות גדולות בהרבה, ורחוקות אחת מהשנייה, זה מאפשר לנו אחר כך </w:t>
      </w:r>
      <w:del w:id="20" w:author="Sam" w:date="2020-06-29T18:01:00Z">
        <w:r w:rsidDel="0029597E">
          <w:rPr>
            <w:rtl/>
          </w:rPr>
          <w:delText xml:space="preserve">בדימודולציה </w:delText>
        </w:r>
      </w:del>
      <w:ins w:id="21" w:author="Sam" w:date="2020-06-29T18:01:00Z">
        <w:r w:rsidR="0029597E">
          <w:rPr>
            <w:rtl/>
          </w:rPr>
          <w:t>ב</w:t>
        </w:r>
        <w:r w:rsidR="0029597E">
          <w:rPr>
            <w:rFonts w:hint="cs"/>
            <w:rtl/>
          </w:rPr>
          <w:t>מעטפה</w:t>
        </w:r>
        <w:r w:rsidR="0029597E">
          <w:rPr>
            <w:rtl/>
          </w:rPr>
          <w:t xml:space="preserve"> </w:t>
        </w:r>
      </w:ins>
      <w:r>
        <w:rPr>
          <w:rtl/>
        </w:rPr>
        <w:t>להפריד חזרה לשני האינפוטים, כלומר לשדר את האותות במקביל.</w:t>
      </w:r>
    </w:p>
    <w:p w14:paraId="00000065" w14:textId="77777777" w:rsidR="00602AEB" w:rsidRDefault="0041727C" w:rsidP="00165BA2">
      <w:pPr>
        <w:spacing w:after="200"/>
        <w:rPr>
          <w:b/>
          <w:u w:val="single"/>
        </w:rPr>
      </w:pPr>
      <w:r>
        <w:rPr>
          <w:b/>
          <w:u w:val="single"/>
          <w:rtl/>
        </w:rPr>
        <w:t>לסיכום</w:t>
      </w:r>
    </w:p>
    <w:p w14:paraId="00000066" w14:textId="77777777" w:rsidR="00602AEB" w:rsidRDefault="0041727C" w:rsidP="00165BA2">
      <w:pPr>
        <w:spacing w:after="200"/>
      </w:pPr>
      <w:r>
        <w:rPr>
          <w:rtl/>
        </w:rPr>
        <w:t xml:space="preserve">יש שני סוגים נפוצים של אפנון: אפנון תדר ואפנון משרעת. בפרויקט זה נתמקד באפנון משרעת או </w:t>
      </w:r>
      <w:r>
        <w:t>AM</w:t>
      </w:r>
      <w:r>
        <w:rPr>
          <w:rtl/>
        </w:rPr>
        <w:t>.</w:t>
      </w:r>
    </w:p>
    <w:p w14:paraId="00000067" w14:textId="3ACB1E36" w:rsidR="00602AEB" w:rsidRDefault="00154BEA" w:rsidP="00165BA2">
      <w:pPr>
        <w:spacing w:after="200"/>
      </w:pPr>
      <w:sdt>
        <w:sdtPr>
          <w:rPr>
            <w:rtl/>
          </w:rPr>
          <w:tag w:val="goog_rdk_9"/>
          <w:id w:val="-968741564"/>
        </w:sdtPr>
        <w:sdtEndPr/>
        <w:sdtContent/>
      </w:sdt>
    </w:p>
    <w:p w14:paraId="00000068" w14:textId="77777777" w:rsidR="00602AEB" w:rsidRDefault="0041727C" w:rsidP="00D9701F">
      <w:pPr>
        <w:spacing w:after="200"/>
        <w:rPr>
          <w:b/>
          <w:u w:val="single"/>
        </w:rPr>
      </w:pPr>
      <w:r>
        <w:rPr>
          <w:b/>
          <w:u w:val="single"/>
          <w:rtl/>
        </w:rPr>
        <w:t>מודל תיאורטי: אפנון משרעת</w:t>
      </w:r>
    </w:p>
    <w:p w14:paraId="00000069" w14:textId="77777777" w:rsidR="00602AEB" w:rsidRDefault="0041727C" w:rsidP="00D9701F">
      <w:pPr>
        <w:spacing w:after="200"/>
      </w:pPr>
      <w:r>
        <w:rPr>
          <w:b/>
          <w:rtl/>
        </w:rPr>
        <w:t xml:space="preserve">נפתח מודל מתמטי לאפנון משרעת אידיאלי. </w:t>
      </w:r>
      <w:r>
        <w:rPr>
          <w:rtl/>
        </w:rPr>
        <w:t>נתחיל במספר הגדרות עזר:</w:t>
      </w:r>
    </w:p>
    <w:p w14:paraId="0000006A" w14:textId="77777777" w:rsidR="00602AEB" w:rsidRDefault="0041727C" w:rsidP="00CE33FC">
      <w:pPr>
        <w:numPr>
          <w:ilvl w:val="0"/>
          <w:numId w:val="1"/>
        </w:numPr>
        <w:spacing w:after="200"/>
        <w:rPr>
          <w:b/>
        </w:rPr>
      </w:pPr>
      <w:r>
        <w:rPr>
          <w:rtl/>
        </w:rPr>
        <w:t>את המידע הנכנס נסמן  ב</w:t>
      </w:r>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oMath>
    </w:p>
    <w:p w14:paraId="0000006B" w14:textId="73D715F0" w:rsidR="00602AEB" w:rsidRDefault="0041727C" w:rsidP="00A9791F">
      <w:pPr>
        <w:numPr>
          <w:ilvl w:val="0"/>
          <w:numId w:val="1"/>
        </w:numPr>
        <w:spacing w:after="200"/>
        <w:rPr>
          <w:b/>
        </w:rPr>
      </w:pPr>
      <w:r>
        <w:rPr>
          <w:rtl/>
        </w:rPr>
        <w:t>את הנשא (מה שקובע את התדירות עליה יושב</w:t>
      </w:r>
      <w:del w:id="22" w:author="Sam" w:date="2020-06-29T18:01:00Z">
        <w:r w:rsidDel="0029597E">
          <w:rPr>
            <w:rtl/>
          </w:rPr>
          <w:delText>ת</w:delText>
        </w:r>
      </w:del>
      <w:r>
        <w:rPr>
          <w:rtl/>
        </w:rPr>
        <w:t xml:space="preserve"> ה</w:t>
      </w:r>
      <w:del w:id="23" w:author="Sam" w:date="2020-06-29T18:01:00Z">
        <w:r w:rsidDel="0029597E">
          <w:rPr>
            <w:rtl/>
          </w:rPr>
          <w:delText>מודולציה</w:delText>
        </w:r>
      </w:del>
      <w:ins w:id="24" w:author="Sam" w:date="2020-06-29T18:01:00Z">
        <w:r w:rsidR="0029597E">
          <w:rPr>
            <w:rtl/>
          </w:rPr>
          <w:t>איפנון</w:t>
        </w:r>
      </w:ins>
      <w:r>
        <w:rPr>
          <w:rtl/>
        </w:rPr>
        <w:t>) נסמן ב</w:t>
      </w:r>
      <m:oMath>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oMath>
    </w:p>
    <w:p w14:paraId="0000006C" w14:textId="578771B3" w:rsidR="00602AEB" w:rsidRDefault="0041727C" w:rsidP="00404266">
      <w:pPr>
        <w:numPr>
          <w:ilvl w:val="0"/>
          <w:numId w:val="1"/>
        </w:numPr>
        <w:spacing w:after="200"/>
        <w:rPr>
          <w:b/>
        </w:rPr>
      </w:pPr>
      <w:r>
        <w:rPr>
          <w:rtl/>
        </w:rPr>
        <w:t>את התוצאה, המידע לאחר ה</w:t>
      </w:r>
      <w:del w:id="25" w:author="Sam" w:date="2020-06-29T18:01:00Z">
        <w:r w:rsidDel="0029597E">
          <w:rPr>
            <w:rtl/>
          </w:rPr>
          <w:delText>מודולציה</w:delText>
        </w:r>
      </w:del>
      <w:ins w:id="26" w:author="Sam" w:date="2020-06-29T18:01:00Z">
        <w:r w:rsidR="0029597E">
          <w:rPr>
            <w:rtl/>
          </w:rPr>
          <w:t>איפנון</w:t>
        </w:r>
      </w:ins>
      <w:r>
        <w:rPr>
          <w:rtl/>
        </w:rPr>
        <w:t>, נסמן ב</w:t>
      </w:r>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oMath>
    </w:p>
    <w:p w14:paraId="0000006D" w14:textId="77777777" w:rsidR="00602AEB" w:rsidRDefault="0041727C" w:rsidP="00CE33FC">
      <w:pPr>
        <w:spacing w:after="200"/>
      </w:pPr>
      <w:r>
        <w:rPr>
          <w:rtl/>
        </w:rPr>
        <w:t>נגדיר את האות שמעוניינים לשדר:</w:t>
      </w:r>
    </w:p>
    <w:p w14:paraId="0000006E"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oMath>
      </m:oMathPara>
    </w:p>
    <w:p w14:paraId="0000006F" w14:textId="77777777" w:rsidR="00602AEB" w:rsidRDefault="00154BEA" w:rsidP="00CE33FC">
      <w:pPr>
        <w:spacing w:after="200"/>
      </w:pP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מייצג את אמפליטודת התדר הנכנס ו</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m</m:t>
            </m:r>
          </m:sub>
        </m:sSub>
      </m:oMath>
      <w:r w:rsidR="0041727C">
        <w:rPr>
          <w:rtl/>
        </w:rPr>
        <w:t xml:space="preserve"> את התדירות.</w:t>
      </w:r>
    </w:p>
    <w:p w14:paraId="00000070" w14:textId="77777777" w:rsidR="00602AEB" w:rsidRDefault="0041727C" w:rsidP="00A9791F">
      <w:pPr>
        <w:spacing w:after="200"/>
      </w:pPr>
      <w:r>
        <w:rPr>
          <w:rtl/>
        </w:rPr>
        <w:t>פונקציית הנשא תהיה מהצורה:</w:t>
      </w:r>
    </w:p>
    <w:p w14:paraId="00000071"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72" w14:textId="77777777" w:rsidR="00602AEB" w:rsidRDefault="0041727C" w:rsidP="00CE33FC">
      <w:pPr>
        <w:spacing w:after="200"/>
      </w:pPr>
      <w:r>
        <w:rPr>
          <w:rtl/>
        </w:rPr>
        <w:t xml:space="preserve">כאשר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&gt;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num>
          <m:den>
            <m:r>
              <w:rPr>
                <w:rFonts w:ascii="Cambria Math" w:eastAsia="Cambria Math" w:hAnsi="Cambria Math" w:cs="Cambria Math"/>
              </w:rPr>
              <m:t>2</m:t>
            </m:r>
          </m:den>
        </m:f>
      </m:oMath>
      <w:r>
        <w:rPr>
          <w:rtl/>
        </w:rPr>
        <w:t xml:space="preserve">, ומעשית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t>.</w:t>
      </w:r>
    </w:p>
    <w:p w14:paraId="6238D314" w14:textId="3140583D" w:rsidR="005D08F8" w:rsidRDefault="000B5DC1" w:rsidP="005D08F8">
      <w:pPr>
        <w:spacing w:after="200"/>
        <w:rPr>
          <w:rtl/>
          <w:lang w:val="en-US"/>
        </w:rPr>
      </w:pPr>
      <w:r>
        <w:rPr>
          <w:rFonts w:hint="cs"/>
          <w:rtl/>
        </w:rPr>
        <w:t xml:space="preserve">אינדקס האיפנון: </w:t>
      </w:r>
      <m:oMath>
        <m:r>
          <w:rPr>
            <w:rFonts w:ascii="Cambria Math" w:hAnsi="Cambria Math"/>
          </w:rPr>
          <m:t>μ=</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m</m:t>
                </m:r>
              </m:sub>
            </m:sSub>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den>
        </m:f>
      </m:oMath>
      <w:r>
        <w:rPr>
          <w:rFonts w:hint="cs"/>
          <w:rtl/>
          <w:lang w:val="en-US"/>
        </w:rPr>
        <w:t xml:space="preserve"> קיבלנו את </w:t>
      </w:r>
      <w:r w:rsidR="005D08F8">
        <w:rPr>
          <w:rFonts w:hint="cs"/>
          <w:rtl/>
          <w:lang w:val="en-US"/>
        </w:rPr>
        <w:t>המשוואה הבאה (חישוב בנספח תאורטי):</w:t>
      </w:r>
    </w:p>
    <w:p w14:paraId="6664485F" w14:textId="5401D46E" w:rsidR="00A9791F" w:rsidDel="00DE5043" w:rsidRDefault="00A9791F" w:rsidP="00740238">
      <w:pPr>
        <w:pStyle w:val="af"/>
        <w:keepNext/>
        <w:rPr>
          <w:del w:id="27" w:author="Sam" w:date="2020-06-29T18:18:00Z"/>
          <w:rtl/>
        </w:rPr>
      </w:pPr>
      <w:del w:id="28" w:author="Sam" w:date="2020-06-29T18:18:00Z">
        <w:r w:rsidDel="00DE5043">
          <w:delText>Equation</w:delText>
        </w:r>
        <w:r w:rsidDel="00DE5043">
          <w:rPr>
            <w:rtl/>
          </w:rPr>
          <w:delText xml:space="preserve"> </w:delText>
        </w:r>
        <w:r w:rsidDel="00DE5043">
          <w:rPr>
            <w:i w:val="0"/>
            <w:iCs w:val="0"/>
            <w:rtl/>
          </w:rPr>
          <w:fldChar w:fldCharType="begin"/>
        </w:r>
        <w:r w:rsidDel="00DE5043">
          <w:rPr>
            <w:rtl/>
          </w:rPr>
          <w:delInstrText xml:space="preserve"> </w:delInstrText>
        </w:r>
        <w:r w:rsidDel="00DE5043">
          <w:delInstrText>SEQ</w:delInstrText>
        </w:r>
        <w:r w:rsidDel="00DE5043">
          <w:rPr>
            <w:rtl/>
          </w:rPr>
          <w:delInstrText xml:space="preserve"> </w:delInstrText>
        </w:r>
        <w:r w:rsidDel="00DE5043">
          <w:delInstrText>Equation \* ARABIC</w:delInstrText>
        </w:r>
        <w:r w:rsidDel="00DE5043">
          <w:rPr>
            <w:rtl/>
          </w:rPr>
          <w:delInstrText xml:space="preserve"> </w:delInstrText>
        </w:r>
        <w:r w:rsidDel="00DE5043">
          <w:rPr>
            <w:i w:val="0"/>
            <w:iCs w:val="0"/>
            <w:rtl/>
          </w:rPr>
          <w:fldChar w:fldCharType="separate"/>
        </w:r>
        <w:r w:rsidR="0085027A" w:rsidDel="00DE5043">
          <w:rPr>
            <w:noProof/>
            <w:rtl/>
          </w:rPr>
          <w:delText>1</w:delText>
        </w:r>
        <w:r w:rsidDel="00DE5043">
          <w:rPr>
            <w:i w:val="0"/>
            <w:iCs w:val="0"/>
            <w:rtl/>
          </w:rPr>
          <w:fldChar w:fldCharType="end"/>
        </w:r>
      </w:del>
    </w:p>
    <w:p w14:paraId="0C85F793" w14:textId="3275633A" w:rsidR="005D08F8" w:rsidRPr="00740238" w:rsidRDefault="00DE5043" w:rsidP="005D08F8">
      <w:pPr>
        <w:spacing w:after="200"/>
        <w:rPr>
          <w:i/>
          <w:rtl/>
          <w:lang w:val="el-GR"/>
        </w:rPr>
      </w:pPr>
      <m:oMathPara>
        <m:oMath>
          <m:r>
            <w:ins w:id="29" w:author="Sam" w:date="2020-06-29T18:18:00Z">
              <w:rPr>
                <w:rFonts w:ascii="Cambria Math" w:hAnsi="Cambria Math"/>
                <w:lang w:val="en-US"/>
              </w:rPr>
              <m:t>Eq</m:t>
            </w:ins>
          </m:r>
          <m:r>
            <w:ins w:id="30" w:author="Sam" w:date="2020-06-29T18:19:00Z">
              <w:rPr>
                <w:rFonts w:ascii="Cambria Math" w:hAnsi="Cambria Math"/>
                <w:lang w:val="en-US"/>
              </w:rPr>
              <m:t xml:space="preserve">uation 1: </m:t>
            </w:ins>
          </m:r>
          <m:r>
            <w:rPr>
              <w:rFonts w:ascii="Cambria Math" w:hAnsi="Cambria Math"/>
              <w:lang w:val="en-US"/>
            </w:rPr>
            <m:t>y</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i/>
                      <w:lang w:val="el-GR"/>
                    </w:rPr>
                  </m:ctrlPr>
                </m:sSubPr>
                <m:e>
                  <m:r>
                    <w:rPr>
                      <w:rFonts w:ascii="Cambria Math" w:hAnsi="Cambria Math"/>
                      <w:lang w:val="el-GR"/>
                    </w:rPr>
                    <m:t>ω</m:t>
                  </m:r>
                </m:e>
                <m:sub>
                  <m:r>
                    <w:rPr>
                      <w:rFonts w:ascii="Cambria Math" w:hAnsi="Cambria Math"/>
                      <w:lang w:val="en-US"/>
                    </w:rPr>
                    <m:t>c</m:t>
                  </m:r>
                </m:sub>
              </m:sSub>
              <m:r>
                <w:rPr>
                  <w:rFonts w:ascii="Cambria Math" w:hAnsi="Cambria Math"/>
                  <w:lang w:val="el-GR"/>
                </w:rPr>
                <m:t>t</m:t>
              </m:r>
            </m:e>
          </m:func>
          <m:r>
            <w:rPr>
              <w:rFonts w:ascii="Cambria Math" w:hAnsi="Cambria Math"/>
              <w:lang w:val="en-US"/>
            </w:rPr>
            <m:t>+</m:t>
          </m:r>
          <m:f>
            <m:fPr>
              <m:ctrlPr>
                <w:rPr>
                  <w:rFonts w:ascii="Cambria Math" w:eastAsia="Cambria Math" w:hAnsi="Cambria Math" w:cstheme="minorBidi"/>
                  <w:i/>
                  <w:lang w:val="en-US"/>
                </w:rPr>
              </m:ctrlPr>
            </m:fPr>
            <m:num>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theme="minorBidi"/>
                      <w:lang w:val="en-US"/>
                    </w:rPr>
                    <m:t>c</m:t>
                  </m:r>
                </m:sub>
              </m:sSub>
              <m:r>
                <w:rPr>
                  <w:rFonts w:ascii="Cambria Math" w:eastAsia="Cambria Math" w:hAnsi="Cambria Math" w:cs="Cambria Math"/>
                  <w:lang w:val="el-GR"/>
                </w:rPr>
                <m:t>μ</m:t>
              </m:r>
              <m:ctrlPr>
                <w:rPr>
                  <w:rFonts w:ascii="Cambria Math" w:eastAsia="Cambria Math" w:hAnsi="Cambria Math" w:cs="Cambria Math"/>
                  <w:i/>
                  <w:lang w:val="el-GR"/>
                </w:rPr>
              </m:ctrlPr>
            </m:num>
            <m:den>
              <m:r>
                <w:rPr>
                  <w:rFonts w:ascii="Cambria Math" w:eastAsia="Cambria Math" w:hAnsi="Cambria Math" w:cstheme="minorBidi"/>
                  <w:lang w:val="en-US"/>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lang w:val="el-GR"/>
                    </w:rPr>
                  </m:ctrlPr>
                </m:dPr>
                <m:e>
                  <m:sSub>
                    <m:sSubPr>
                      <m:ctrlPr>
                        <w:rPr>
                          <w:rFonts w:ascii="Cambria Math" w:eastAsia="Cambria Math" w:hAnsi="Cambria Math" w:cs="Cambria Math"/>
                          <w:i/>
                          <w:lang w:val="el-GR"/>
                        </w:rPr>
                      </m:ctrlPr>
                    </m:sSubPr>
                    <m:e>
                      <m:r>
                        <w:rPr>
                          <w:rFonts w:ascii="Cambria Math" w:eastAsia="Cambria Math" w:hAnsi="Cambria Math" w:cs="Cambria Math"/>
                          <w:lang w:val="el-GR"/>
                        </w:rPr>
                        <m:t>ω</m:t>
                      </m:r>
                    </m:e>
                    <m:sub>
                      <m:r>
                        <w:rPr>
                          <w:rFonts w:ascii="Cambria Math" w:eastAsia="Cambria Math" w:hAnsi="Cambria Math" w:cstheme="minorBidi"/>
                          <w:lang w:val="en-US"/>
                        </w:rPr>
                        <m:t>c</m:t>
                      </m:r>
                    </m:sub>
                  </m:sSub>
                  <m:r>
                    <w:rPr>
                      <w:rFonts w:ascii="Cambria Math" w:eastAsia="Cambria Math" w:hAnsi="Cambria Math" w:cs="Cambria Math"/>
                      <w:lang w:val="el-GR"/>
                    </w:rPr>
                    <m:t>-</m:t>
                  </m:r>
                  <m:sSub>
                    <m:sSubPr>
                      <m:ctrlPr>
                        <w:rPr>
                          <w:rFonts w:ascii="Cambria Math" w:eastAsia="Cambria Math" w:hAnsi="Cambria Math" w:cs="Cambria Math"/>
                          <w:i/>
                          <w:lang w:val="el-GR"/>
                        </w:rPr>
                      </m:ctrlPr>
                    </m:sSubPr>
                    <m:e>
                      <m:r>
                        <w:rPr>
                          <w:rFonts w:ascii="Cambria Math" w:eastAsia="Cambria Math" w:hAnsi="Cambria Math" w:cs="Cambria Math"/>
                          <w:lang w:val="el-GR"/>
                        </w:rPr>
                        <m:t>ω</m:t>
                      </m:r>
                    </m:e>
                    <m:sub>
                      <m:r>
                        <w:rPr>
                          <w:rFonts w:ascii="Cambria Math" w:eastAsia="Cambria Math" w:hAnsi="Cambria Math" w:cstheme="minorBidi"/>
                          <w:lang w:val="en-US"/>
                        </w:rPr>
                        <m:t>m</m:t>
                      </m:r>
                    </m:sub>
                  </m:sSub>
                </m:e>
              </m:d>
              <m:r>
                <w:rPr>
                  <w:rFonts w:ascii="Cambria Math" w:eastAsia="Cambria Math" w:hAnsi="Cambria Math" w:cs="Cambria Math"/>
                  <w:lang w:val="el-GR"/>
                </w:rPr>
                <m:t xml:space="preserve">t </m:t>
              </m:r>
            </m:e>
          </m:func>
          <m:r>
            <w:rPr>
              <w:rFonts w:ascii="Cambria Math" w:eastAsia="Cambria Math" w:hAnsi="Cambria Math" w:cs="Cambria Math"/>
            </w:rPr>
            <m:t>-</m:t>
          </m:r>
          <m:f>
            <m:fPr>
              <m:ctrlPr>
                <w:rPr>
                  <w:rFonts w:ascii="Cambria Math" w:eastAsia="Cambria Math" w:hAnsi="Cambria Math" w:cstheme="minorBidi"/>
                  <w:i/>
                  <w:lang w:val="en-US"/>
                </w:rPr>
              </m:ctrlPr>
            </m:fPr>
            <m:num>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theme="minorBidi"/>
                      <w:lang w:val="en-US"/>
                    </w:rPr>
                    <m:t>c</m:t>
                  </m:r>
                </m:sub>
              </m:sSub>
              <m:r>
                <w:rPr>
                  <w:rFonts w:ascii="Cambria Math" w:eastAsia="Cambria Math" w:hAnsi="Cambria Math" w:cs="Cambria Math"/>
                  <w:lang w:val="el-GR"/>
                </w:rPr>
                <m:t>μ</m:t>
              </m:r>
              <m:ctrlPr>
                <w:rPr>
                  <w:rFonts w:ascii="Cambria Math" w:eastAsia="Cambria Math" w:hAnsi="Cambria Math" w:cs="Cambria Math"/>
                  <w:i/>
                  <w:lang w:val="el-GR"/>
                </w:rPr>
              </m:ctrlPr>
            </m:num>
            <m:den>
              <m:r>
                <w:rPr>
                  <w:rFonts w:ascii="Cambria Math" w:eastAsia="Cambria Math" w:hAnsi="Cambria Math" w:cstheme="minorBidi"/>
                  <w:lang w:val="en-US"/>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sSub>
                    <m:sSubPr>
                      <m:ctrlPr>
                        <w:rPr>
                          <w:rFonts w:ascii="Cambria Math" w:eastAsia="Cambria Math" w:hAnsi="Cambria Math" w:cstheme="minorBidi"/>
                          <w:i/>
                          <w:lang w:val="el-GR"/>
                        </w:rPr>
                      </m:ctrlPr>
                    </m:sSubPr>
                    <m:e>
                      <m:r>
                        <w:rPr>
                          <w:rFonts w:ascii="Cambria Math" w:eastAsia="Cambria Math" w:hAnsi="Cambria Math" w:cstheme="minorBidi"/>
                          <w:lang w:val="el-GR"/>
                        </w:rPr>
                        <m:t>ω</m:t>
                      </m:r>
                      <m:ctrlPr>
                        <w:rPr>
                          <w:rFonts w:ascii="Cambria Math" w:eastAsia="Cambria Math" w:hAnsi="Cambria Math" w:cs="Cambria Math"/>
                          <w:i/>
                        </w:rPr>
                      </m:ctrlPr>
                    </m:e>
                    <m:sub>
                      <m:r>
                        <w:rPr>
                          <w:rFonts w:ascii="Cambria Math" w:eastAsia="Cambria Math" w:hAnsi="Cambria Math" w:cstheme="minorBidi"/>
                          <w:lang w:val="en-US"/>
                        </w:rPr>
                        <m:t>c</m:t>
                      </m:r>
                    </m:sub>
                  </m:sSub>
                  <m:r>
                    <w:rPr>
                      <w:rFonts w:ascii="Cambria Math" w:eastAsia="Cambria Math" w:hAnsi="Cambria Math" w:cstheme="minorBidi"/>
                      <w:lang w:val="el-GR"/>
                    </w:rPr>
                    <m:t>+</m:t>
                  </m:r>
                  <m:sSub>
                    <m:sSubPr>
                      <m:ctrlPr>
                        <w:rPr>
                          <w:rFonts w:ascii="Cambria Math" w:eastAsia="Cambria Math" w:hAnsi="Cambria Math" w:cstheme="minorBidi"/>
                          <w:i/>
                          <w:lang w:val="el-GR"/>
                        </w:rPr>
                      </m:ctrlPr>
                    </m:sSubPr>
                    <m:e>
                      <m:r>
                        <w:rPr>
                          <w:rFonts w:ascii="Cambria Math" w:eastAsia="Cambria Math" w:hAnsi="Cambria Math" w:cstheme="minorBidi"/>
                          <w:lang w:val="el-GR"/>
                        </w:rPr>
                        <m:t>ω</m:t>
                      </m:r>
                    </m:e>
                    <m:sub>
                      <m:r>
                        <w:rPr>
                          <w:rFonts w:ascii="Cambria Math" w:eastAsia="Cambria Math" w:hAnsi="Cambria Math" w:cstheme="minorBidi"/>
                          <w:lang w:val="en-US"/>
                        </w:rPr>
                        <m:t>m</m:t>
                      </m:r>
                    </m:sub>
                  </m:sSub>
                  <m:ctrlPr>
                    <w:rPr>
                      <w:rFonts w:ascii="Cambria Math" w:eastAsia="Cambria Math" w:hAnsi="Cambria Math" w:cstheme="minorBidi"/>
                      <w:i/>
                      <w:lang w:val="el-GR"/>
                    </w:rPr>
                  </m:ctrlPr>
                </m:e>
              </m:d>
              <m:r>
                <w:rPr>
                  <w:rFonts w:ascii="Cambria Math" w:eastAsia="Cambria Math" w:hAnsi="Cambria Math" w:cstheme="minorBidi"/>
                  <w:lang w:val="el-GR"/>
                </w:rPr>
                <m:t>t</m:t>
              </m:r>
            </m:e>
          </m:func>
        </m:oMath>
      </m:oMathPara>
    </w:p>
    <w:p w14:paraId="0000007E" w14:textId="79D42FAB" w:rsidR="00602AEB" w:rsidRDefault="0041727C" w:rsidP="00CE33FC">
      <w:pPr>
        <w:spacing w:after="200"/>
        <w:rPr>
          <w:rtl/>
        </w:rPr>
      </w:pPr>
      <w:r>
        <w:rPr>
          <w:rtl/>
        </w:rPr>
        <w:lastRenderedPageBreak/>
        <w:t xml:space="preserve">כלומר ניתן לראות כי קיבלנו שלושה תדרים סביב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oMath>
      <w:r>
        <w:rPr>
          <w:rtl/>
        </w:rPr>
        <w:t xml:space="preserve"> שהם:</w:t>
      </w:r>
    </w:p>
    <w:p w14:paraId="0000007F" w14:textId="77777777" w:rsidR="00602AEB" w:rsidRDefault="00154BEA"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m:oMathPara>
    </w:p>
    <w:p w14:paraId="00000080" w14:textId="77777777" w:rsidR="00602AEB" w:rsidRDefault="0041727C" w:rsidP="00CE33FC">
      <w:pPr>
        <w:spacing w:after="200"/>
      </w:pPr>
      <w:r>
        <w:rPr>
          <w:rtl/>
        </w:rPr>
        <w:t>ובסך הכל, הזזנו את התדר של האות הנישא ב-</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oMath>
      <w:r>
        <w:rPr>
          <w:rtl/>
        </w:rPr>
        <w:t xml:space="preserve">, שזאת הייתה הדרישה שלנו. נגדיר את המרחק בין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rPr>
          <w:rtl/>
        </w:rPr>
        <w:t xml:space="preserve"> לבין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rPr>
          <w:rtl/>
        </w:rPr>
        <w:t xml:space="preserve"> כרוחב הפס.</w:t>
      </w:r>
    </w:p>
    <w:p w14:paraId="00000081" w14:textId="77777777" w:rsidR="00602AEB" w:rsidRDefault="00602AEB" w:rsidP="00CE33FC">
      <w:pPr>
        <w:spacing w:after="200"/>
      </w:pPr>
    </w:p>
    <w:p w14:paraId="00000082" w14:textId="76CE1AC8" w:rsidR="00602AEB" w:rsidRDefault="00154BEA" w:rsidP="00CE33FC">
      <w:pPr>
        <w:spacing w:after="200"/>
      </w:pPr>
      <w:sdt>
        <w:sdtPr>
          <w:rPr>
            <w:rtl/>
          </w:rPr>
          <w:tag w:val="goog_rdk_10"/>
          <w:id w:val="1229659397"/>
        </w:sdtPr>
        <w:sdtEndPr/>
        <w:sdtContent/>
      </w:sdt>
      <w:r w:rsidR="0002172E">
        <w:rPr>
          <w:noProof/>
        </w:rPr>
        <w:drawing>
          <wp:inline distT="0" distB="0" distL="0" distR="0" wp14:anchorId="190B0159" wp14:editId="781E5B7E">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0000083" w14:textId="43FE6355" w:rsidR="00602AEB" w:rsidRDefault="00154BEA" w:rsidP="00B005FC">
      <w:pPr>
        <w:spacing w:after="200"/>
      </w:pPr>
      <w:sdt>
        <w:sdtPr>
          <w:rPr>
            <w:rtl/>
          </w:rPr>
          <w:tag w:val="goog_rdk_11"/>
          <w:id w:val="-1156460098"/>
        </w:sdtPr>
        <w:sdtEndPr/>
        <w:sdtContent/>
      </w:sdt>
      <w:r w:rsidR="0041727C">
        <w:rPr>
          <w:rtl/>
        </w:rPr>
        <w:t>משמעות אינדקס האפנון: במקרה ש</w:t>
      </w:r>
      <m:oMath>
        <m:r>
          <w:rPr>
            <w:rFonts w:ascii="Cambria Math" w:eastAsia="Cambria Math" w:hAnsi="Cambria Math" w:cs="Cambria Math"/>
          </w:rPr>
          <m:t>μ&lt;1</m:t>
        </m:r>
      </m:oMath>
      <w:r w:rsidR="0041727C">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קטן מ-</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כלומר</w:t>
      </w:r>
      <w:r w:rsidR="00D46CAC">
        <w:rPr>
          <w:rFonts w:hint="cs"/>
          <w:rtl/>
        </w:rPr>
        <w:t xml:space="preserve"> אין איבוד מידע</w:t>
      </w:r>
      <w:r w:rsidR="0041727C">
        <w:rPr>
          <w:rtl/>
        </w:rPr>
        <w:t xml:space="preserve">, כאשר </w:t>
      </w:r>
      <m:oMath>
        <m:r>
          <w:rPr>
            <w:rFonts w:ascii="Cambria Math" w:eastAsia="Cambria Math" w:hAnsi="Cambria Math" w:cs="Cambria Math"/>
          </w:rPr>
          <m:t>μ=1</m:t>
        </m:r>
      </m:oMath>
      <w:r w:rsidR="0041727C">
        <w:t xml:space="preserv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  </m:t>
        </m:r>
      </m:oMath>
      <w:r w:rsidR="0041727C">
        <w:rPr>
          <w:rtl/>
        </w:rPr>
        <w:t xml:space="preserve"> שווה ל</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כלומר נקודת המינימום שלנו תהיה ב0, והמקרה האחרון והבעייתי ביותר </w:t>
      </w:r>
      <m:oMath>
        <m:r>
          <w:rPr>
            <w:rFonts w:ascii="Cambria Math" w:eastAsia="Cambria Math" w:hAnsi="Cambria Math" w:cs="Cambria Math"/>
          </w:rPr>
          <m:t>μ&gt;1</m:t>
        </m:r>
      </m:oMath>
      <w:r w:rsidR="0041727C">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גדול מ</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ונקבל פונקציה מתהפכת, כל מה שיורד אחרי ה</w:t>
      </w:r>
      <w:del w:id="31" w:author="Sam" w:date="2020-06-29T18:01:00Z">
        <w:r w:rsidR="0041727C" w:rsidDel="0029597E">
          <w:rPr>
            <w:rtl/>
          </w:rPr>
          <w:delText>מודולציה</w:delText>
        </w:r>
      </w:del>
      <w:ins w:id="32" w:author="Sam" w:date="2020-06-29T18:01:00Z">
        <w:r w:rsidR="0029597E">
          <w:rPr>
            <w:rtl/>
          </w:rPr>
          <w:t>איפנון</w:t>
        </w:r>
      </w:ins>
      <w:r w:rsidR="0041727C">
        <w:rPr>
          <w:rtl/>
        </w:rPr>
        <w:t xml:space="preserve"> מתחת ל0, עובר לערכים החיוביים. אפשר להשוות את הפונקציה לאחר ה</w:t>
      </w:r>
      <w:del w:id="33" w:author="Sam" w:date="2020-06-29T18:01:00Z">
        <w:r w:rsidR="0041727C" w:rsidDel="0029597E">
          <w:rPr>
            <w:rtl/>
          </w:rPr>
          <w:delText>מודולציה</w:delText>
        </w:r>
      </w:del>
      <w:ins w:id="34" w:author="Sam" w:date="2020-06-29T18:01:00Z">
        <w:r w:rsidR="0029597E">
          <w:rPr>
            <w:rtl/>
          </w:rPr>
          <w:t>איפנון</w:t>
        </w:r>
      </w:ins>
      <w:r w:rsidR="0041727C">
        <w:rPr>
          <w:rtl/>
        </w:rPr>
        <w:t xml:space="preserve"> לפונקציה המוקפת בערך מוחלט.</w:t>
      </w:r>
    </w:p>
    <w:p w14:paraId="6A143525" w14:textId="12567056" w:rsidR="0085027A" w:rsidRDefault="0085027A" w:rsidP="00B005FC">
      <w:pPr>
        <w:spacing w:after="200"/>
        <w:rPr>
          <w:b/>
          <w:u w:val="single"/>
        </w:rPr>
      </w:pPr>
      <w:r>
        <w:rPr>
          <w:rFonts w:hint="cs"/>
          <w:b/>
          <w:u w:val="single"/>
          <w:rtl/>
        </w:rPr>
        <w:t>הספק מדולציה (כדי לבחון את אנרגיית השידור):</w:t>
      </w:r>
    </w:p>
    <w:p w14:paraId="00000085" w14:textId="77777777" w:rsidR="00602AEB" w:rsidRDefault="0041727C" w:rsidP="000B5DC1">
      <w:pPr>
        <w:spacing w:after="200"/>
        <w:rPr>
          <w:b/>
        </w:rPr>
      </w:pPr>
      <w:r>
        <w:t xml:space="preserve"> </w:t>
      </w:r>
      <w:r>
        <w:rPr>
          <w:b/>
          <w:rtl/>
        </w:rPr>
        <w:t>מספר הגדרות עזר</w:t>
      </w:r>
    </w:p>
    <w:p w14:paraId="00000086" w14:textId="550D5DCD" w:rsidR="00602AEB" w:rsidRDefault="0041727C" w:rsidP="00CE33FC">
      <w:pPr>
        <w:numPr>
          <w:ilvl w:val="0"/>
          <w:numId w:val="1"/>
        </w:numPr>
        <w:spacing w:after="200"/>
      </w:pPr>
      <w:r>
        <w:rPr>
          <w:rtl/>
        </w:rPr>
        <w:t>ממוצע שורש ממוצע ריבועים [</w:t>
      </w:r>
      <w:r>
        <w:t>RMS</w:t>
      </w:r>
      <w:r>
        <w:rPr>
          <w:rtl/>
        </w:rPr>
        <w:t xml:space="preserve">] – ההגדרה של הממוצע מעל פונקציה מחזורית בטווח בין מינוס אינסוף לאינסוף הוא: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rms</m:t>
            </m:r>
          </m:sub>
        </m:sSub>
        <m:r>
          <w:rPr>
            <w:rFonts w:ascii="Cambria Math" w:eastAsia="Cambria Math" w:hAnsi="Cambria Math" w:cs="Cambria Math"/>
          </w:rPr>
          <m:t>=</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2T</m:t>
                </m:r>
              </m:den>
            </m:f>
            <m:nary>
              <m:naryPr>
                <m:ctrlPr>
                  <w:rPr>
                    <w:rFonts w:ascii="Cambria Math" w:eastAsia="Cambria Math" w:hAnsi="Cambria Math" w:cs="Cambria Math"/>
                  </w:rPr>
                </m:ctrlPr>
              </m:naryPr>
              <m:sub>
                <m:r>
                  <w:rPr>
                    <w:rFonts w:ascii="Cambria Math" w:eastAsia="Cambria Math" w:hAnsi="Cambria Math" w:cs="Cambria Math"/>
                  </w:rPr>
                  <m:t>-T</m:t>
                </m:r>
              </m:sub>
              <m:sup>
                <m:r>
                  <w:rPr>
                    <w:rFonts w:ascii="Cambria Math" w:eastAsia="Cambria Math" w:hAnsi="Cambria Math" w:cs="Cambria Math"/>
                  </w:rPr>
                  <m:t>T</m:t>
                </m:r>
              </m:sup>
              <m:e>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e>
            </m:nary>
            <m:r>
              <w:rPr>
                <w:rFonts w:ascii="Cambria Math" w:eastAsia="Cambria Math" w:hAnsi="Cambria Math" w:cs="Cambria Math"/>
              </w:rPr>
              <m:t>dt</m:t>
            </m:r>
          </m:e>
        </m:rad>
        <m:r>
          <w:rPr>
            <w:rFonts w:ascii="Cambria Math" w:eastAsia="Cambria Math" w:hAnsi="Cambria Math" w:cs="Cambria Math"/>
          </w:rPr>
          <m:t xml:space="preserve"> </m:t>
        </m:r>
      </m:oMath>
    </w:p>
    <w:p w14:paraId="00000087" w14:textId="77777777" w:rsidR="00602AEB" w:rsidRDefault="0041727C" w:rsidP="00CE33FC">
      <w:pPr>
        <w:numPr>
          <w:ilvl w:val="1"/>
          <w:numId w:val="1"/>
        </w:numPr>
        <w:spacing w:after="200"/>
      </w:pPr>
      <w:r>
        <w:rPr>
          <w:rtl/>
        </w:rPr>
        <w:t xml:space="preserve">ממוצע </w:t>
      </w:r>
      <w:r>
        <w:t>RMS</w:t>
      </w:r>
      <w:r>
        <w:rPr>
          <w:rtl/>
        </w:rPr>
        <w:t xml:space="preserve"> מקביל להפסק.</w:t>
      </w:r>
    </w:p>
    <w:p w14:paraId="00000088" w14:textId="77777777" w:rsidR="00602AEB" w:rsidRDefault="0041727C" w:rsidP="000B5DC1">
      <w:pPr>
        <w:numPr>
          <w:ilvl w:val="1"/>
          <w:numId w:val="1"/>
        </w:numPr>
        <w:spacing w:after="200"/>
      </w:pPr>
      <w:r>
        <w:rPr>
          <w:rtl/>
        </w:rPr>
        <w:t xml:space="preserve">ממוצע </w:t>
      </w:r>
      <w:r>
        <w:t>RMS</w:t>
      </w:r>
      <w:r>
        <w:rPr>
          <w:rtl/>
        </w:rPr>
        <w:t xml:space="preserve"> של פונקציה מהצורה הבאה: </w:t>
      </w:r>
      <m:oMath>
        <m:r>
          <w:rPr>
            <w:rFonts w:ascii="Cambria Math" w:eastAsia="Cambria Math" w:hAnsi="Cambria Math" w:cs="Cambria Math"/>
          </w:rPr>
          <m:t>a</m:t>
        </m:r>
        <m:box>
          <m:boxPr>
            <m:opEmu m:val="1"/>
            <m:ctrlPr>
              <w:rPr>
                <w:rFonts w:ascii="Cambria Math" w:eastAsia="Cambria Math" w:hAnsi="Cambria Math" w:cs="Cambria Math"/>
              </w:rPr>
            </m:ctrlPr>
          </m:boxPr>
          <m:e>
            <m:r>
              <w:rPr>
                <w:rFonts w:ascii="Cambria Math" w:eastAsia="Cambria Math" w:hAnsi="Cambria Math" w:cs="Cambria Math"/>
              </w:rPr>
              <m:t>sin</m:t>
            </m:r>
          </m:e>
        </m:box>
        <m:r>
          <w:rPr>
            <w:rFonts w:ascii="Cambria Math" w:eastAsia="Cambria Math" w:hAnsi="Cambria Math" w:cs="Cambria Math"/>
          </w:rPr>
          <m:t xml:space="preserve">sin </m:t>
        </m:r>
        <m:d>
          <m:dPr>
            <m:ctrlPr>
              <w:rPr>
                <w:rFonts w:ascii="Cambria Math" w:eastAsia="Cambria Math" w:hAnsi="Cambria Math" w:cs="Cambria Math"/>
              </w:rPr>
            </m:ctrlPr>
          </m:dPr>
          <m:e>
            <m:r>
              <w:rPr>
                <w:rFonts w:ascii="Cambria Math" w:eastAsia="Cambria Math" w:hAnsi="Cambria Math" w:cs="Cambria Math"/>
              </w:rPr>
              <m:t>2πft</m:t>
            </m:r>
          </m:e>
        </m:d>
        <m:r>
          <w:rPr>
            <w:rFonts w:ascii="Cambria Math" w:eastAsia="Cambria Math" w:hAnsi="Cambria Math" w:cs="Cambria Math"/>
          </w:rPr>
          <m:t xml:space="preserve"> </m:t>
        </m:r>
      </m:oMath>
      <w:r>
        <w:rPr>
          <w:rtl/>
        </w:rPr>
        <w:t xml:space="preserve"> הוא </w:t>
      </w:r>
      <m:oMath>
        <m:f>
          <m:fPr>
            <m:ctrlPr>
              <w:rPr>
                <w:rFonts w:ascii="Cambria Math" w:eastAsia="Cambria Math" w:hAnsi="Cambria Math" w:cs="Cambria Math"/>
              </w:rPr>
            </m:ctrlPr>
          </m:fPr>
          <m:num>
            <m:r>
              <w:rPr>
                <w:rFonts w:ascii="Cambria Math" w:eastAsia="Cambria Math" w:hAnsi="Cambria Math" w:cs="Cambria Math"/>
              </w:rPr>
              <m:t>a</m:t>
            </m:r>
          </m:num>
          <m:den>
            <m:rad>
              <m:radPr>
                <m:degHide m:val="1"/>
                <m:ctrlPr>
                  <w:rPr>
                    <w:rFonts w:ascii="Cambria Math" w:eastAsia="Cambria Math" w:hAnsi="Cambria Math" w:cs="Cambria Math"/>
                  </w:rPr>
                </m:ctrlPr>
              </m:radPr>
              <m:deg/>
              <m:e>
                <m:r>
                  <w:rPr>
                    <w:rFonts w:ascii="Cambria Math" w:eastAsia="Cambria Math" w:hAnsi="Cambria Math" w:cs="Cambria Math"/>
                  </w:rPr>
                  <m:t>2</m:t>
                </m:r>
              </m:e>
            </m:rad>
          </m:den>
        </m:f>
      </m:oMath>
    </w:p>
    <w:p w14:paraId="00000089" w14:textId="77777777" w:rsidR="00602AEB" w:rsidRDefault="0041727C" w:rsidP="00CE33FC">
      <w:pPr>
        <w:numPr>
          <w:ilvl w:val="2"/>
          <w:numId w:val="1"/>
        </w:numPr>
        <w:spacing w:after="200"/>
      </w:pPr>
      <w:r>
        <w:rPr>
          <w:rtl/>
        </w:rPr>
        <w:lastRenderedPageBreak/>
        <w:t>מכך נובע כי</w:t>
      </w:r>
    </w:p>
    <w:p w14:paraId="0000008A" w14:textId="77777777" w:rsidR="00602AEB" w:rsidRDefault="0041727C" w:rsidP="00CE33FC">
      <w:pPr>
        <w:numPr>
          <w:ilvl w:val="0"/>
          <w:numId w:val="1"/>
        </w:numPr>
        <w:spacing w:after="200"/>
      </w:pPr>
      <w:r>
        <w:rPr>
          <w:rtl/>
        </w:rPr>
        <w:t xml:space="preserve">חלק תחתון של הפס - החלק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 xml:space="preserve">t </m:t>
        </m:r>
      </m:oMath>
      <w:r>
        <w:rPr>
          <w:rtl/>
        </w:rPr>
        <w:t xml:space="preserve"> ב</w:t>
      </w:r>
      <w:r>
        <w:t>y(t) LSB - lower side band</w:t>
      </w:r>
    </w:p>
    <w:p w14:paraId="0000008B" w14:textId="77777777" w:rsidR="00602AEB" w:rsidRDefault="0041727C" w:rsidP="000B5DC1">
      <w:pPr>
        <w:numPr>
          <w:ilvl w:val="0"/>
          <w:numId w:val="1"/>
        </w:numPr>
        <w:spacing w:after="200"/>
      </w:pPr>
      <w:r>
        <w:rPr>
          <w:rtl/>
        </w:rPr>
        <w:t xml:space="preserve">חלק עליון של הפס – החלק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 xml:space="preserve">t </m:t>
        </m:r>
      </m:oMath>
      <w:r>
        <w:rPr>
          <w:rtl/>
        </w:rPr>
        <w:t xml:space="preserve"> ב</w:t>
      </w:r>
      <w:r>
        <w:t>y(t)  USB - upper side band</w:t>
      </w:r>
    </w:p>
    <w:p w14:paraId="0000008C" w14:textId="77777777" w:rsidR="00602AEB" w:rsidRDefault="00602AEB" w:rsidP="00CE33FC">
      <w:pPr>
        <w:spacing w:after="200"/>
      </w:pPr>
    </w:p>
    <w:p w14:paraId="0000008D" w14:textId="193515F7" w:rsidR="00602AEB" w:rsidRDefault="00C8279F" w:rsidP="00CE33FC">
      <w:pPr>
        <w:spacing w:after="200"/>
      </w:pPr>
      <w:ins w:id="35" w:author="Sam" w:date="2020-06-29T16:47:00Z">
        <w:r>
          <w:rPr>
            <w:rFonts w:hint="cs"/>
            <w:rtl/>
          </w:rPr>
          <w:t xml:space="preserve">כאשר </w:t>
        </w:r>
      </w:ins>
      <w:del w:id="36" w:author="Sam" w:date="2020-06-29T16:47:00Z">
        <w:r w:rsidR="0041727C" w:rsidDel="00C8279F">
          <w:rPr>
            <w:rtl/>
          </w:rPr>
          <w:delText xml:space="preserve">כמובן </w:delText>
        </w:r>
      </w:del>
      <w:r w:rsidR="0041727C">
        <w:rPr>
          <w:rtl/>
        </w:rPr>
        <w:t xml:space="preserve">ש: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w:r w:rsidR="0041727C">
        <w:rPr>
          <w:rtl/>
        </w:rPr>
        <w:t xml:space="preserve"> עדיין הנשא [ </w:t>
      </w:r>
      <w:r w:rsidR="0041727C">
        <w:t>C</w:t>
      </w:r>
      <w:r w:rsidR="0041727C">
        <w:rPr>
          <w:rtl/>
        </w:rPr>
        <w:t>] שלנו.</w:t>
      </w:r>
    </w:p>
    <w:p w14:paraId="0000008E" w14:textId="77777777" w:rsidR="00602AEB" w:rsidRDefault="0041727C" w:rsidP="000B5DC1">
      <w:pPr>
        <w:spacing w:after="200"/>
      </w:pPr>
      <w:r>
        <w:rPr>
          <w:rtl/>
        </w:rPr>
        <w:t>אנחנו יודעים להגיד כי:</w:t>
      </w:r>
    </w:p>
    <w:p w14:paraId="0000008F" w14:textId="77777777" w:rsidR="00602AEB" w:rsidRDefault="00154BEA"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8</m:t>
              </m:r>
            </m:den>
          </m:f>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8</m:t>
              </m:r>
            </m:den>
          </m:f>
        </m:oMath>
      </m:oMathPara>
    </w:p>
    <w:p w14:paraId="00000090" w14:textId="06627B76" w:rsidR="00602AEB" w:rsidRDefault="0041727C" w:rsidP="00CE33FC">
      <w:pPr>
        <w:spacing w:after="200"/>
      </w:pPr>
      <w:r>
        <w:rPr>
          <w:rtl/>
        </w:rPr>
        <w:t>נגדיר את הספק האות המשודר– שבעצם יהווה לנו תחליף מתאים למושג האנרגיה, נתחיל מהספק האות לאחר ה</w:t>
      </w:r>
      <w:del w:id="37" w:author="Sam" w:date="2020-06-29T18:01:00Z">
        <w:r w:rsidDel="0029597E">
          <w:rPr>
            <w:rtl/>
          </w:rPr>
          <w:delText>מודולציה</w:delText>
        </w:r>
      </w:del>
      <w:ins w:id="38" w:author="Sam" w:date="2020-06-29T18:01:00Z">
        <w:r w:rsidR="0029597E">
          <w:rPr>
            <w:rtl/>
          </w:rPr>
          <w:t>איפנון</w:t>
        </w:r>
      </w:ins>
      <w:r>
        <w:rPr>
          <w:rtl/>
        </w:rPr>
        <w:t>:</w:t>
      </w:r>
    </w:p>
    <w:p w14:paraId="00000091" w14:textId="77777777" w:rsidR="00602AEB" w:rsidRDefault="00154BEA"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signal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USB</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oMath>
      </m:oMathPara>
    </w:p>
    <w:p w14:paraId="00000092" w14:textId="77777777" w:rsidR="00602AEB" w:rsidRDefault="0041727C" w:rsidP="00CE33FC">
      <w:pPr>
        <w:spacing w:after="200"/>
      </w:pPr>
      <w:r>
        <w:rPr>
          <w:rtl/>
        </w:rPr>
        <w:t>עכשיו נחבר לנשא:</w:t>
      </w:r>
    </w:p>
    <w:p w14:paraId="00000093" w14:textId="77777777" w:rsidR="00602AEB" w:rsidRDefault="00154BEA"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total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oMath>
      </m:oMathPara>
    </w:p>
    <w:p w14:paraId="00000094" w14:textId="5722D94F" w:rsidR="00602AEB" w:rsidRDefault="0041727C" w:rsidP="00CE33FC">
      <w:pPr>
        <w:spacing w:after="200"/>
      </w:pPr>
      <w:r>
        <w:rPr>
          <w:rtl/>
        </w:rPr>
        <w:t xml:space="preserve">כלומר האנרגיה שלנו בשידור. </w:t>
      </w:r>
    </w:p>
    <w:p w14:paraId="00000095" w14:textId="695E1988" w:rsidR="00602AEB" w:rsidRPr="00740238" w:rsidRDefault="0041727C" w:rsidP="00CE33FC">
      <w:pPr>
        <w:jc w:val="center"/>
        <w:rPr>
          <w:rtl/>
        </w:rPr>
      </w:pPr>
      <m:oMathPara>
        <m:oMath>
          <m:r>
            <w:rPr>
              <w:rFonts w:ascii="Cambria Math" w:eastAsia="Cambria Math" w:hAnsi="Cambria Math" w:cs="Cambria Math"/>
            </w:rPr>
            <m:t>η=</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den>
          </m:f>
          <m:r>
            <w:rPr>
              <w:rFonts w:ascii="Cambria Math" w:eastAsia="Cambria Math" w:hAnsi="Cambria Math" w:cs="Cambria Math"/>
            </w:rPr>
            <m:t>=</m:t>
          </m:r>
          <m:f>
            <m:fPr>
              <m:ctrlPr>
                <w:rPr>
                  <w:rFonts w:ascii="Cambria Math" w:eastAsia="Cambria Math" w:hAnsi="Cambria Math" w:cs="Cambria Math"/>
                </w:rPr>
              </m:ctrlPr>
            </m:fPr>
            <m:num>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den>
          </m:f>
        </m:oMath>
      </m:oMathPara>
    </w:p>
    <w:p w14:paraId="5A0659C3" w14:textId="1E7FDF8C" w:rsidR="0085027A" w:rsidRPr="00740238" w:rsidRDefault="0085027A" w:rsidP="00740238">
      <w:pPr>
        <w:rPr>
          <w:u w:val="single"/>
        </w:rPr>
      </w:pPr>
      <w:r w:rsidRPr="00740238">
        <w:rPr>
          <w:rFonts w:hint="eastAsia"/>
          <w:u w:val="single"/>
          <w:rtl/>
        </w:rPr>
        <w:t>משוואות</w:t>
      </w:r>
      <w:r w:rsidRPr="00740238">
        <w:rPr>
          <w:u w:val="single"/>
          <w:rtl/>
        </w:rPr>
        <w:t xml:space="preserve"> </w:t>
      </w:r>
      <w:r w:rsidRPr="00740238">
        <w:rPr>
          <w:rFonts w:hint="eastAsia"/>
          <w:u w:val="single"/>
          <w:rtl/>
        </w:rPr>
        <w:t>מולטיפלקסינג</w:t>
      </w:r>
      <w:r w:rsidRPr="00740238">
        <w:rPr>
          <w:u w:val="single"/>
          <w:rtl/>
        </w:rPr>
        <w:t>:</w:t>
      </w:r>
    </w:p>
    <w:p w14:paraId="00000096" w14:textId="3EBA119E" w:rsidR="00602AEB" w:rsidRDefault="0041727C" w:rsidP="00CE33FC">
      <w:pPr>
        <w:spacing w:after="200"/>
      </w:pPr>
      <w:r>
        <w:rPr>
          <w:rtl/>
        </w:rPr>
        <w:t xml:space="preserve">אפשר להציג את המשוואות למולטיפלקסינג, כפי שתארנו שאפשרי בחלק של המוטיבציה לעשיית </w:t>
      </w:r>
      <w:del w:id="39" w:author="Sam" w:date="2020-06-29T18:01:00Z">
        <w:r w:rsidDel="0029597E">
          <w:rPr>
            <w:rtl/>
          </w:rPr>
          <w:delText>מודולציה</w:delText>
        </w:r>
      </w:del>
      <w:ins w:id="40" w:author="Sam" w:date="2020-06-29T18:01:00Z">
        <w:r w:rsidR="0029597E">
          <w:rPr>
            <w:rtl/>
          </w:rPr>
          <w:t>איפנון</w:t>
        </w:r>
      </w:ins>
      <w:r>
        <w:rPr>
          <w:rtl/>
        </w:rPr>
        <w:t>:</w:t>
      </w:r>
    </w:p>
    <w:p w14:paraId="00000097"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1</m:t>
                  </m:r>
                </m:sub>
              </m:sSub>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n</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n</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98"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3F3D2B53" w14:textId="4E129CD7" w:rsidR="0085027A" w:rsidRDefault="0041727C" w:rsidP="00B005FC">
      <w:pPr>
        <w:jc w:val="center"/>
      </w:pPr>
      <m:oMathPara>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i</m:t>
                      </m:r>
                    </m:sub>
                  </m:sSub>
                  <m:r>
                    <w:rPr>
                      <w:rFonts w:ascii="Cambria Math" w:eastAsia="Cambria Math" w:hAnsi="Cambria Math" w:cs="Cambria Math"/>
                    </w:rPr>
                    <m:t>t</m:t>
                  </m:r>
                </m:e>
              </m:d>
              <m:r>
                <w:rPr>
                  <w:rFonts w:ascii="Cambria Math" w:eastAsia="Cambria Math" w:hAnsi="Cambria Math" w:cs="Cambria Math"/>
                </w:rPr>
                <m:t xml:space="preserve"> *sin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e>
          </m:nary>
          <m:r>
            <w:rPr>
              <w:rFonts w:ascii="Cambria Math" w:eastAsia="Cambria Math" w:hAnsi="Cambria Math" w:cs="Cambria Math"/>
            </w:rPr>
            <m:t xml:space="preserve"> =</m:t>
          </m:r>
        </m:oMath>
      </m:oMathPara>
    </w:p>
    <w:p w14:paraId="00000099" w14:textId="3490D90B" w:rsidR="00602AEB" w:rsidRDefault="00325BDB" w:rsidP="00B005FC">
      <w:pPr>
        <w:jc w:val="center"/>
        <w:rPr>
          <w:rFonts w:ascii="Cambria Math" w:eastAsia="Cambria Math" w:hAnsi="Cambria Math" w:cs="Cambria Math"/>
        </w:rPr>
      </w:pPr>
      <m:oMathPara>
        <m:oMath>
          <m:r>
            <w:ins w:id="41" w:author="Sam" w:date="2020-06-29T16:40:00Z">
              <w:rPr>
                <w:rFonts w:ascii="Cambria Math" w:eastAsia="Cambria Math" w:hAnsi="Cambria Math" w:cs="Arial"/>
                <w:lang w:val="en-US"/>
              </w:rPr>
              <m:t>Equation 2:</m:t>
            </w:ins>
          </m:r>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d>
            <m:dPr>
              <m:ctrlPr>
                <w:rPr>
                  <w:rFonts w:ascii="Cambria Math" w:eastAsia="Cambria Math" w:hAnsi="Cambria Math" w:cs="Cambria Math"/>
                </w:rPr>
              </m:ctrlPr>
            </m:dPr>
            <m:e>
              <m:r>
                <w:rPr>
                  <w:rFonts w:ascii="Cambria Math" w:eastAsia="Cambria Math" w:hAnsi="Cambria Math" w:cs="Cambria Math"/>
                </w:rPr>
                <m:t>1+</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i</m:t>
                          </m:r>
                        </m:sub>
                      </m:sSub>
                      <m:r>
                        <w:rPr>
                          <w:rFonts w:ascii="Cambria Math" w:eastAsia="Cambria Math" w:hAnsi="Cambria Math" w:cs="Cambria Math"/>
                        </w:rPr>
                        <m:t>t</m:t>
                      </m:r>
                    </m:e>
                  </m:d>
                </m:e>
              </m:nary>
              <m:r>
                <w:rPr>
                  <w:rFonts w:ascii="Cambria Math" w:eastAsia="Cambria Math" w:hAnsi="Cambria Math" w:cs="Cambria Math"/>
                </w:rPr>
                <m:t xml:space="preserve"> </m:t>
              </m:r>
            </m:e>
          </m:d>
        </m:oMath>
      </m:oMathPara>
    </w:p>
    <w:p w14:paraId="0000009A" w14:textId="20EAE1C7" w:rsidR="00602AEB" w:rsidRDefault="0041727C" w:rsidP="00CE33FC">
      <w:pPr>
        <w:spacing w:after="200"/>
      </w:pPr>
      <w:r>
        <w:rPr>
          <w:rtl/>
        </w:rPr>
        <w:lastRenderedPageBreak/>
        <w:t>ניתן לראות כי העיקרון זהה</w:t>
      </w:r>
      <w:ins w:id="42" w:author="Sam" w:date="2020-06-29T16:41:00Z">
        <w:r w:rsidR="00325BDB">
          <w:rPr>
            <w:rFonts w:hint="cs"/>
            <w:rtl/>
          </w:rPr>
          <w:t xml:space="preserve"> למשוואה 1</w:t>
        </w:r>
      </w:ins>
      <w:r>
        <w:rPr>
          <w:rtl/>
        </w:rPr>
        <w:t>.</w:t>
      </w:r>
    </w:p>
    <w:p w14:paraId="0000009B" w14:textId="77777777" w:rsidR="00602AEB" w:rsidRDefault="0041727C" w:rsidP="000B5DC1">
      <w:pPr>
        <w:spacing w:after="200"/>
        <w:rPr>
          <w:b/>
          <w:u w:val="single"/>
        </w:rPr>
      </w:pPr>
      <w:r>
        <w:rPr>
          <w:b/>
          <w:u w:val="single"/>
          <w:rtl/>
        </w:rPr>
        <w:t>עד כה עסקנו בחלק התיאורטי. כיצד ניתן לבנות מערכת שמבצעת את אפנון המשרעת בפועל?</w:t>
      </w:r>
    </w:p>
    <w:p w14:paraId="0000009C" w14:textId="77777777" w:rsidR="00602AEB" w:rsidRDefault="0041727C" w:rsidP="00A9791F">
      <w:pPr>
        <w:spacing w:after="200"/>
        <w:rPr>
          <w:b/>
        </w:rPr>
      </w:pPr>
      <w:bookmarkStart w:id="43" w:name="_heading=h.lnxbz9" w:colFirst="0" w:colLast="0"/>
      <w:bookmarkEnd w:id="43"/>
      <w:r>
        <w:rPr>
          <w:b/>
          <w:rtl/>
        </w:rPr>
        <w:t>מספר הגדרות עזר</w:t>
      </w:r>
    </w:p>
    <w:p w14:paraId="0000009D" w14:textId="77777777" w:rsidR="00602AEB" w:rsidRDefault="0041727C" w:rsidP="00CE33FC">
      <w:pPr>
        <w:numPr>
          <w:ilvl w:val="0"/>
          <w:numId w:val="1"/>
        </w:numPr>
        <w:spacing w:after="200"/>
        <w:rPr>
          <w:b/>
        </w:rPr>
      </w:pPr>
      <w:r>
        <w:rPr>
          <w:rtl/>
        </w:rPr>
        <w:t>מחבר [</w:t>
      </w:r>
      <w:r>
        <w:t>Adder</w:t>
      </w:r>
      <w:r>
        <w:rPr>
          <w:rtl/>
        </w:rPr>
        <w:t xml:space="preserve">] – רכיב אשר מחבר את הזרמים, ומבצע </w:t>
      </w:r>
      <w:del w:id="44" w:author="Sam" w:date="2020-06-29T16:47:00Z">
        <w:r w:rsidDel="00C8279F">
          <w:rPr>
            <w:rtl/>
          </w:rPr>
          <w:delText>כמובן</w:delText>
        </w:r>
      </w:del>
      <w:r>
        <w:rPr>
          <w:rtl/>
        </w:rPr>
        <w:t xml:space="preserve"> את אותה פעולה מתמטית על המשוואות שלהם.</w:t>
      </w:r>
    </w:p>
    <w:p w14:paraId="0000009E" w14:textId="77777777" w:rsidR="00602AEB" w:rsidRDefault="0041727C" w:rsidP="000B5DC1">
      <w:pPr>
        <w:numPr>
          <w:ilvl w:val="0"/>
          <w:numId w:val="1"/>
        </w:numPr>
        <w:spacing w:after="200"/>
        <w:rPr>
          <w:b/>
        </w:rPr>
      </w:pPr>
      <w:r>
        <w:rPr>
          <w:rtl/>
        </w:rPr>
        <w:t>מכשיר בלתי לינארי [</w:t>
      </w:r>
      <w:r>
        <w:t>non-linear device</w:t>
      </w:r>
      <w:r>
        <w:rPr>
          <w:rtl/>
        </w:rPr>
        <w:t xml:space="preserve">] – רכיב אשר מבצע פעולה בלתי לינארית, כלומר לא מחבר את הרכיבים באופן ישר, זה אומר שאם הזרם הנכנס גדל פי </w:t>
      </w:r>
      <w:r>
        <w:t>a</w:t>
      </w:r>
      <w:r>
        <w:rPr>
          <w:rtl/>
        </w:rPr>
        <w:t xml:space="preserve"> הזרם היוצא לא יגדל ב</w:t>
      </w:r>
      <w:r>
        <w:t>a</w:t>
      </w:r>
      <w:r>
        <w:rPr>
          <w:rtl/>
        </w:rPr>
        <w:t xml:space="preserve"> בהכרח (לפחות במקרה אחד לא). </w:t>
      </w:r>
    </w:p>
    <w:p w14:paraId="0000009F" w14:textId="77777777" w:rsidR="00602AEB" w:rsidRDefault="0041727C" w:rsidP="00CE33FC">
      <w:pPr>
        <w:numPr>
          <w:ilvl w:val="1"/>
          <w:numId w:val="1"/>
        </w:numPr>
        <w:spacing w:after="200"/>
        <w:rPr>
          <w:b/>
        </w:rPr>
      </w:pPr>
      <w:r>
        <w:rPr>
          <w:rtl/>
        </w:rPr>
        <w:t>דוגמאות:</w:t>
      </w:r>
    </w:p>
    <w:p w14:paraId="000000A0" w14:textId="77777777" w:rsidR="00602AEB" w:rsidRDefault="0041727C" w:rsidP="00CE33FC">
      <w:pPr>
        <w:numPr>
          <w:ilvl w:val="2"/>
          <w:numId w:val="1"/>
        </w:numPr>
        <w:spacing w:after="200"/>
        <w:rPr>
          <w:b/>
        </w:rPr>
      </w:pPr>
      <w:r>
        <w:rPr>
          <w:rtl/>
        </w:rPr>
        <w:t>מתמטיות: רכיב שמבצע פעולת חזקה, רכיב שמבצע ערך מוחלט.</w:t>
      </w:r>
    </w:p>
    <w:p w14:paraId="000000A1" w14:textId="77777777" w:rsidR="00602AEB" w:rsidRDefault="0041727C" w:rsidP="000B5DC1">
      <w:pPr>
        <w:numPr>
          <w:ilvl w:val="2"/>
          <w:numId w:val="1"/>
        </w:numPr>
        <w:spacing w:after="200"/>
      </w:pPr>
      <w:r>
        <w:rPr>
          <w:rtl/>
        </w:rPr>
        <w:t>אלקטרוניות: דיודה, סליל, קבל.</w:t>
      </w:r>
    </w:p>
    <w:p w14:paraId="000000A2" w14:textId="149625D7" w:rsidR="00602AEB" w:rsidRDefault="0041727C" w:rsidP="00CE33FC">
      <w:pPr>
        <w:spacing w:after="200"/>
      </w:pPr>
      <w:r>
        <w:rPr>
          <w:rtl/>
        </w:rPr>
        <w:t>מבנה סכמטי של מעגל:</w:t>
      </w:r>
    </w:p>
    <w:p w14:paraId="000000A3" w14:textId="7A58AB92" w:rsidR="00602AEB" w:rsidRDefault="00973C3A" w:rsidP="00CE33FC">
      <w:pPr>
        <w:spacing w:after="200"/>
      </w:pPr>
      <w:r w:rsidRPr="00973C3A">
        <w:t xml:space="preserve"> </w:t>
      </w:r>
      <w:r>
        <w:rPr>
          <w:noProof/>
        </w:rPr>
        <w:drawing>
          <wp:inline distT="0" distB="0" distL="0" distR="0" wp14:anchorId="11392408" wp14:editId="5D554125">
            <wp:extent cx="5803064" cy="1301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 t="21399" r="1968" b="39506"/>
                    <a:stretch/>
                  </pic:blipFill>
                  <pic:spPr bwMode="auto">
                    <a:xfrm>
                      <a:off x="0" y="0"/>
                      <a:ext cx="5835301" cy="1308982"/>
                    </a:xfrm>
                    <a:prstGeom prst="rect">
                      <a:avLst/>
                    </a:prstGeom>
                    <a:noFill/>
                    <a:ln>
                      <a:noFill/>
                    </a:ln>
                    <a:extLst>
                      <a:ext uri="{53640926-AAD7-44D8-BBD7-CCE9431645EC}">
                        <a14:shadowObscured xmlns:a14="http://schemas.microsoft.com/office/drawing/2010/main"/>
                      </a:ext>
                    </a:extLst>
                  </pic:spPr>
                </pic:pic>
              </a:graphicData>
            </a:graphic>
          </wp:inline>
        </w:drawing>
      </w:r>
    </w:p>
    <w:p w14:paraId="000000A4" w14:textId="77777777" w:rsidR="00602AEB" w:rsidRDefault="0041727C" w:rsidP="000B5DC1">
      <w:pPr>
        <w:spacing w:after="200"/>
      </w:pPr>
      <w:r>
        <w:rPr>
          <w:rtl/>
        </w:rPr>
        <w:t>נתאר את הפעולות שהמעגל מבצע שלב אחר שלב תוך שימוש בהגדרות שהוצגו ברקע התיאורטי.</w:t>
      </w:r>
    </w:p>
    <w:p w14:paraId="000000A5" w14:textId="77777777" w:rsidR="00602AEB" w:rsidRDefault="0041727C" w:rsidP="00A9791F">
      <w:pPr>
        <w:spacing w:after="200"/>
      </w:pPr>
      <w:r>
        <w:rPr>
          <w:rtl/>
        </w:rPr>
        <w:t xml:space="preserve">נתחיל עם המחבר, אנחנו מחברים את </w:t>
      </w:r>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+c(t)</m:t>
        </m:r>
      </m:oMath>
      <w:r>
        <w:rPr>
          <w:rtl/>
        </w:rPr>
        <w:t xml:space="preserve"> כלומר נקבל:</w:t>
      </w:r>
    </w:p>
    <w:p w14:paraId="000000A6" w14:textId="77777777" w:rsidR="00602AEB" w:rsidRDefault="00154BEA" w:rsidP="00CE33FC">
      <w:pPr>
        <w:jc w:val="center"/>
        <w:rPr>
          <w:rFonts w:ascii="Cambria Math" w:eastAsia="Cambria Math" w:hAnsi="Cambria Math" w:cs="Cambria Math"/>
        </w:rPr>
      </w:pPr>
      <w:sdt>
        <w:sdtPr>
          <w:rPr>
            <w:rtl/>
          </w:rPr>
          <w:tag w:val="goog_rdk_14"/>
          <w:id w:val="388997946"/>
        </w:sdtPr>
        <w:sdtEndPr/>
        <w:sdtContent/>
      </w:sdt>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oMath>
    </w:p>
    <w:p w14:paraId="6EA5A5C3" w14:textId="77777777" w:rsidR="002C69BB" w:rsidRDefault="002C69BB" w:rsidP="002C69BB">
      <w:pPr>
        <w:spacing w:after="200"/>
      </w:pPr>
      <w:r>
        <w:rPr>
          <w:rtl/>
        </w:rPr>
        <w:t>בשלב הבא הזרם המשותף נכנס לרכיב הלא לינארי שלנו, שניתן לתאר בעזרת הפולינום הבא (רכיב לא לינארי בעל חזקה 2):</w:t>
      </w:r>
    </w:p>
    <w:p w14:paraId="63D52971" w14:textId="77777777" w:rsidR="002C69BB" w:rsidRDefault="002C69BB" w:rsidP="002C69BB">
      <w:pPr>
        <w:jc w:val="cente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=b</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r>
            <w:rPr>
              <w:rFonts w:ascii="Cambria Math" w:eastAsia="Cambria Math" w:hAnsi="Cambria Math" w:cs="Cambria Math"/>
            </w:rPr>
            <m:t>+ax→F</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00000A9" w14:textId="77777777" w:rsidR="00602AEB" w:rsidRDefault="0041727C" w:rsidP="00CE33FC">
      <w:pPr>
        <w:spacing w:after="200"/>
      </w:pPr>
      <w:r>
        <w:rPr>
          <w:rtl/>
        </w:rPr>
        <w:t>נמשיך עם הביטוי:</w:t>
      </w:r>
    </w:p>
    <w:p w14:paraId="000000AA" w14:textId="77777777" w:rsidR="00602AEB" w:rsidRDefault="00154BEA"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b</m:t>
          </m:r>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r>
            <w:rPr>
              <w:rFonts w:ascii="Cambria Math" w:eastAsia="Cambria Math" w:hAnsi="Cambria Math" w:cs="Cambria Math"/>
            </w:rPr>
            <m:t>+a</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m:t>
          </m:r>
        </m:oMath>
      </m:oMathPara>
    </w:p>
    <w:p w14:paraId="000000AB"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w:lastRenderedPageBreak/>
            <m:t xml:space="preserve"> b</m:t>
          </m:r>
          <m:d>
            <m:dPr>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e>
          </m:d>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+a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m:oMathPara>
    </w:p>
    <w:p w14:paraId="000000AC" w14:textId="77777777" w:rsidR="00602AEB" w:rsidRDefault="0041727C" w:rsidP="00B005FC">
      <w:pPr>
        <w:jc w:val="center"/>
        <w:rPr>
          <w:rFonts w:ascii="Cambria Math" w:eastAsia="Cambria Math" w:hAnsi="Cambria Math" w:cs="Cambria Math"/>
        </w:rPr>
      </w:pPr>
      <m:oMathPara>
        <m:oMath>
          <m:r>
            <w:rPr>
              <w:rFonts w:ascii="Cambria Math" w:eastAsia="Cambria Math" w:hAnsi="Cambria Math" w:cs="Cambria Math"/>
            </w:rPr>
            <m:t>=b</m:t>
          </m:r>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+2b</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+bm</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+a m</m:t>
          </m:r>
          <m:d>
            <m:dPr>
              <m:ctrlPr>
                <w:rPr>
                  <w:rFonts w:ascii="Cambria Math" w:eastAsia="Cambria Math" w:hAnsi="Cambria Math" w:cs="Cambria Math"/>
                </w:rPr>
              </m:ctrlPr>
            </m:dPr>
            <m:e>
              <m:r>
                <w:rPr>
                  <w:rFonts w:ascii="Cambria Math" w:eastAsia="Cambria Math" w:hAnsi="Cambria Math" w:cs="Cambria Math"/>
                </w:rPr>
                <m:t>t</m:t>
              </m:r>
            </m:e>
          </m:d>
        </m:oMath>
      </m:oMathPara>
    </w:p>
    <w:p w14:paraId="000000AD" w14:textId="00C15C10" w:rsidR="00602AEB" w:rsidRDefault="0041727C" w:rsidP="00CE33FC">
      <w:pPr>
        <w:spacing w:after="200"/>
      </w:pPr>
      <w:r>
        <w:rPr>
          <w:rtl/>
        </w:rPr>
        <w:t xml:space="preserve">כפי שראינו במשוואה </w:t>
      </w:r>
      <w:sdt>
        <w:sdtPr>
          <w:rPr>
            <w:rtl/>
          </w:rPr>
          <w:tag w:val="goog_rdk_15"/>
          <w:id w:val="-875617904"/>
        </w:sdtPr>
        <w:sdtEndPr/>
        <w:sdtContent/>
      </w:sdt>
      <w:r>
        <w:rPr>
          <w:rtl/>
        </w:rPr>
        <w:t>מספר</w:t>
      </w:r>
      <w:r w:rsidR="00A9791F">
        <w:rPr>
          <w:rFonts w:hint="cs"/>
          <w:rtl/>
        </w:rPr>
        <w:t xml:space="preserve"> 1</w:t>
      </w:r>
      <w:r>
        <w:rPr>
          <w:rtl/>
        </w:rPr>
        <w:t xml:space="preserve"> ברקע התיאורטי הביטוי שמעניין אותנו הוא:</w:t>
      </w:r>
    </w:p>
    <w:p w14:paraId="000000AE" w14:textId="77777777" w:rsidR="00602AEB" w:rsidRPr="00740238" w:rsidRDefault="0041727C" w:rsidP="00CE33FC">
      <w:pPr>
        <w:jc w:val="center"/>
        <w:rPr>
          <w:rFonts w:ascii="Cambria Math" w:eastAsia="Cambria Math" w:hAnsi="Cambria Math" w:cstheme="minorBidi"/>
          <w:i/>
          <w:lang w:val="en-US"/>
        </w:rPr>
      </w:pPr>
      <m:oMathPara>
        <m:oMath>
          <m:r>
            <w:rPr>
              <w:rFonts w:ascii="Cambria Math" w:eastAsia="Cambria Math" w:hAnsi="Cambria Math" w:cs="Cambria Math"/>
            </w:rPr>
            <m:t>a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+2b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 a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2b</m:t>
                  </m:r>
                </m:num>
                <m:den>
                  <m:r>
                    <w:rPr>
                      <w:rFonts w:ascii="Cambria Math" w:eastAsia="Cambria Math" w:hAnsi="Cambria Math" w:cs="Cambria Math"/>
                    </w:rPr>
                    <m:t>a</m:t>
                  </m:r>
                </m:den>
              </m:f>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oMath>
      </m:oMathPara>
    </w:p>
    <w:p w14:paraId="000000AF" w14:textId="77777777" w:rsidR="00602AEB" w:rsidRDefault="0041727C" w:rsidP="00CE33FC">
      <w:pPr>
        <w:spacing w:after="200"/>
        <w:rPr>
          <w:rtl/>
        </w:rPr>
      </w:pPr>
      <w:r>
        <w:rPr>
          <w:rtl/>
        </w:rPr>
        <w:t xml:space="preserve">(אפשר לראות כי </w:t>
      </w:r>
      <m:oMath>
        <m:f>
          <m:fPr>
            <m:ctrlPr>
              <w:rPr>
                <w:rFonts w:ascii="Cambria Math" w:eastAsia="Cambria Math" w:hAnsi="Cambria Math" w:cs="Cambria Math"/>
              </w:rPr>
            </m:ctrlPr>
          </m:fPr>
          <m:num>
            <m:r>
              <w:rPr>
                <w:rFonts w:ascii="Cambria Math" w:eastAsia="Cambria Math" w:hAnsi="Cambria Math" w:cs="Cambria Math"/>
              </w:rPr>
              <m:t>2b</m:t>
            </m:r>
          </m:num>
          <m:den>
            <m:r>
              <w:rPr>
                <w:rFonts w:ascii="Cambria Math" w:eastAsia="Cambria Math" w:hAnsi="Cambria Math" w:cs="Cambria Math"/>
              </w:rPr>
              <m:t>a</m:t>
            </m:r>
          </m:den>
        </m:f>
      </m:oMath>
      <w:r>
        <w:rPr>
          <w:rtl/>
        </w:rPr>
        <w:t xml:space="preserve"> דומה מאוד ל</w:t>
      </w:r>
      <m:oMath>
        <m:r>
          <w:rPr>
            <w:rFonts w:ascii="Cambria Math" w:hAnsi="Cambria Math"/>
          </w:rPr>
          <m:t>μ</m:t>
        </m:r>
      </m:oMath>
      <w:r>
        <w:t>(</w:t>
      </w:r>
    </w:p>
    <w:p w14:paraId="000000B0" w14:textId="653ABBAE" w:rsidR="00602AEB" w:rsidRDefault="0041727C" w:rsidP="00CE33FC">
      <w:pPr>
        <w:spacing w:after="200"/>
        <w:rPr>
          <w:rtl/>
        </w:rPr>
      </w:pPr>
      <w:r>
        <w:rPr>
          <w:rtl/>
        </w:rPr>
        <w:t xml:space="preserve">בשביל זה אנחנו צריכים </w:t>
      </w:r>
      <w:sdt>
        <w:sdtPr>
          <w:rPr>
            <w:rtl/>
          </w:rPr>
          <w:tag w:val="goog_rdk_16"/>
          <w:id w:val="1850207500"/>
        </w:sdtPr>
        <w:sdtEndPr/>
        <w:sdtContent/>
      </w:sdt>
      <w:r>
        <w:rPr>
          <w:rtl/>
        </w:rPr>
        <w:t>ל</w:t>
      </w:r>
      <w:r w:rsidR="00D62195">
        <w:rPr>
          <w:rFonts w:hint="cs"/>
          <w:rtl/>
        </w:rPr>
        <w:t>סנן מהמשוואה את</w:t>
      </w:r>
      <w:r>
        <w:rPr>
          <w:rtl/>
        </w:rPr>
        <w:t>:</w:t>
      </w:r>
    </w:p>
    <w:p w14:paraId="000000B1" w14:textId="77777777" w:rsidR="00602AEB" w:rsidRDefault="00154BEA" w:rsidP="00CE33FC">
      <w:pPr>
        <w:jc w:val="center"/>
        <w:rPr>
          <w:rFonts w:ascii="Cambria Math" w:eastAsia="Cambria Math" w:hAnsi="Cambria Math" w:cs="Cambria Math"/>
        </w:rPr>
      </w:pPr>
      <w:sdt>
        <w:sdtPr>
          <w:rPr>
            <w:rtl/>
          </w:rPr>
          <w:tag w:val="goog_rdk_17"/>
          <w:id w:val="-1175343171"/>
        </w:sdtPr>
        <w:sdtEndPr/>
        <w:sdtContent/>
      </w:sdt>
      <m:oMath>
        <m:r>
          <w:rPr>
            <w:rFonts w:ascii="Cambria Math" w:eastAsia="Cambria Math" w:hAnsi="Cambria Math" w:cs="Cambria Math"/>
          </w:rPr>
          <m:t>a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+b </m:t>
        </m:r>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+b </m:t>
        </m:r>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d>
          <m:dPr>
            <m:ctrlPr>
              <w:rPr>
                <w:rFonts w:ascii="Cambria Math" w:eastAsia="Cambria Math" w:hAnsi="Cambria Math" w:cs="Cambria Math"/>
              </w:rPr>
            </m:ctrlPr>
          </m:dPr>
          <m:e>
            <m:r>
              <w:rPr>
                <w:rFonts w:ascii="Cambria Math" w:eastAsia="Cambria Math" w:hAnsi="Cambria Math" w:cs="Cambria Math"/>
              </w:rPr>
              <m:t>t</m:t>
            </m:r>
          </m:e>
        </m:d>
      </m:oMath>
    </w:p>
    <w:p w14:paraId="000000B2" w14:textId="6261CBDB" w:rsidR="00602AEB" w:rsidRDefault="0041727C" w:rsidP="00CE33FC">
      <w:pPr>
        <w:spacing w:after="200"/>
        <w:rPr>
          <w:rtl/>
        </w:rPr>
      </w:pPr>
      <w:r>
        <w:rPr>
          <w:rtl/>
        </w:rPr>
        <w:t xml:space="preserve">בשביל זה </w:t>
      </w:r>
      <w:sdt>
        <w:sdtPr>
          <w:rPr>
            <w:rtl/>
          </w:rPr>
          <w:tag w:val="goog_rdk_18"/>
          <w:id w:val="-1646354249"/>
        </w:sdtPr>
        <w:sdtEndPr/>
        <w:sdtContent/>
      </w:sdt>
      <w:r>
        <w:rPr>
          <w:rtl/>
        </w:rPr>
        <w:t>נשתמש ב</w:t>
      </w:r>
      <w:r>
        <w:t>BPF</w:t>
      </w:r>
      <w:r>
        <w:rPr>
          <w:rtl/>
        </w:rPr>
        <w:t>, כלומר אנחנו רוצים רק את החלק בין הקצוות:</w:t>
      </w:r>
    </w:p>
    <w:p w14:paraId="000000B3" w14:textId="5C9C20BC" w:rsidR="00602AEB" w:rsidRPr="00196EE0" w:rsidRDefault="00196EE0" w:rsidP="00196EE0">
      <w:pPr>
        <w:spacing w:after="200"/>
      </w:pPr>
      <w:r>
        <w:rPr>
          <w:noProof/>
        </w:rPr>
        <w:drawing>
          <wp:inline distT="0" distB="0" distL="0" distR="0" wp14:anchorId="0BC2A1C5" wp14:editId="4B78E70F">
            <wp:extent cx="4894419" cy="2753677"/>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8633" cy="2761674"/>
                    </a:xfrm>
                    <a:prstGeom prst="rect">
                      <a:avLst/>
                    </a:prstGeom>
                    <a:noFill/>
                    <a:ln>
                      <a:noFill/>
                    </a:ln>
                  </pic:spPr>
                </pic:pic>
              </a:graphicData>
            </a:graphic>
          </wp:inline>
        </w:drawing>
      </w:r>
    </w:p>
    <w:p w14:paraId="000000B4" w14:textId="77777777" w:rsidR="00602AEB" w:rsidRDefault="0041727C" w:rsidP="000B5DC1">
      <w:pPr>
        <w:spacing w:after="200"/>
      </w:pPr>
      <w:r>
        <w:rPr>
          <w:b/>
          <w:rtl/>
        </w:rPr>
        <w:t xml:space="preserve">רכיב לא לינארי לדוגמא הוא דיודה. </w:t>
      </w:r>
      <w:r>
        <w:rPr>
          <w:rtl/>
        </w:rPr>
        <w:t>אנחנו יודעים כי דיודה עובדת על פי העקרון הבא:</w:t>
      </w:r>
    </w:p>
    <w:p w14:paraId="000000B5" w14:textId="77777777" w:rsidR="00602AEB" w:rsidRDefault="0041727C" w:rsidP="00A9791F">
      <w:pPr>
        <w:spacing w:after="200"/>
      </w:pPr>
      <w:r>
        <w:rPr>
          <w:rtl/>
        </w:rPr>
        <w:t xml:space="preserve">כאשר האינפוט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&gt;0</m:t>
        </m:r>
      </m:oMath>
      <w:r>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w:r>
        <w:rPr>
          <w:rtl/>
        </w:rPr>
        <w:t xml:space="preserve"> וכשלא, אז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=0</m:t>
        </m:r>
      </m:oMath>
      <w:r>
        <w:rPr>
          <w:rtl/>
        </w:rPr>
        <w:t>. נקבל:</w:t>
      </w:r>
    </w:p>
    <w:p w14:paraId="000000B6" w14:textId="77777777" w:rsidR="00602AEB" w:rsidRDefault="00154BEA"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oMath>
      </m:oMathPara>
    </w:p>
    <w:p w14:paraId="000000B7" w14:textId="05BABDB7" w:rsidR="00602AEB" w:rsidRDefault="0041727C" w:rsidP="00CE33FC">
      <w:pPr>
        <w:spacing w:after="200"/>
      </w:pPr>
      <w:r>
        <w:rPr>
          <w:rtl/>
        </w:rPr>
        <w:t xml:space="preserve">כאשר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oMath>
      <w:r>
        <w:rPr>
          <w:rtl/>
        </w:rPr>
        <w:t xml:space="preserve"> היא 0 או 1 על פי הסימן של </w:t>
      </w:r>
      <w:r>
        <w:t>v</w:t>
      </w:r>
      <w:r>
        <w:rPr>
          <w:rtl/>
        </w:rPr>
        <w:t xml:space="preserve"> [מכונה </w:t>
      </w:r>
      <w:r>
        <w:t>periodic pulse train</w:t>
      </w:r>
      <w:r>
        <w:rPr>
          <w:rtl/>
        </w:rPr>
        <w:t xml:space="preserve">]. אם נסתכל על הפונקציה היוצאת מתוך הדיודה כ </w:t>
      </w:r>
      <m:oMath>
        <m:r>
          <w:rPr>
            <w:rFonts w:ascii="Cambria Math" w:eastAsia="Cambria Math" w:hAnsi="Cambria Math" w:cs="Cambria Math"/>
          </w:rPr>
          <m:t>c(t)</m:t>
        </m:r>
      </m:oMath>
      <w:r>
        <w:rPr>
          <w:rtl/>
        </w:rPr>
        <w:t xml:space="preserve"> נקבל את הגרף הבא:</w:t>
      </w:r>
    </w:p>
    <w:p w14:paraId="000000B8" w14:textId="1D30CAA4" w:rsidR="00602AEB" w:rsidRDefault="001163B3" w:rsidP="00CE33FC">
      <w:pPr>
        <w:spacing w:after="200"/>
        <w:rPr>
          <w:rtl/>
        </w:rPr>
      </w:pPr>
      <w:r>
        <w:rPr>
          <w:noProof/>
        </w:rPr>
        <w:lastRenderedPageBreak/>
        <w:drawing>
          <wp:inline distT="0" distB="0" distL="0" distR="0" wp14:anchorId="021ABD09" wp14:editId="2610C1A4">
            <wp:extent cx="4809850" cy="27060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3972" cy="2714042"/>
                    </a:xfrm>
                    <a:prstGeom prst="rect">
                      <a:avLst/>
                    </a:prstGeom>
                    <a:noFill/>
                    <a:ln>
                      <a:noFill/>
                    </a:ln>
                  </pic:spPr>
                </pic:pic>
              </a:graphicData>
            </a:graphic>
          </wp:inline>
        </w:drawing>
      </w:r>
    </w:p>
    <w:p w14:paraId="21DC2E0B" w14:textId="75171786" w:rsidR="004367CB" w:rsidRDefault="004367CB" w:rsidP="00404266">
      <w:pPr>
        <w:spacing w:after="200"/>
        <w:rPr>
          <w:rtl/>
        </w:rPr>
      </w:pPr>
      <w:r>
        <w:rPr>
          <w:rFonts w:hint="cs"/>
          <w:rtl/>
        </w:rPr>
        <w:t>שמתאר את ההתנהגות של הדיודה כאשר הזרם עולה לינארית בזמן, מה שמאפשר לנו לקבל אינטאוציה יותר טובה בנוגע להתנהגות שתהיה לפונקציית המקדם של הדיודה.</w:t>
      </w:r>
    </w:p>
    <w:p w14:paraId="159D7649" w14:textId="304C46F8" w:rsidR="00404266" w:rsidRDefault="00154BEA" w:rsidP="00404266">
      <w:pPr>
        <w:spacing w:after="200"/>
        <w:rPr>
          <w:rtl/>
        </w:rPr>
      </w:pPr>
      <w:sdt>
        <w:sdtPr>
          <w:rPr>
            <w:rtl/>
          </w:rPr>
          <w:tag w:val="goog_rdk_19"/>
          <w:id w:val="1335502375"/>
          <w:showingPlcHdr/>
        </w:sdtPr>
        <w:sdtEndPr/>
        <w:sdtContent>
          <w:r w:rsidR="004367CB">
            <w:rPr>
              <w:rtl/>
            </w:rPr>
            <w:t xml:space="preserve">     </w:t>
          </w:r>
        </w:sdtContent>
      </w:sdt>
      <w:r w:rsidR="0041727C">
        <w:rPr>
          <w:rtl/>
        </w:rPr>
        <w:t>אנחנו יודעים כי מדובר בפונקציה מחזורית,</w:t>
      </w:r>
      <w:r w:rsidR="00B958EA">
        <w:rPr>
          <w:rFonts w:hint="cs"/>
          <w:rtl/>
        </w:rPr>
        <w:t xml:space="preserve"> </w:t>
      </w:r>
      <w:r w:rsidR="00F64888">
        <w:rPr>
          <w:rFonts w:hint="cs"/>
          <w:rtl/>
        </w:rPr>
        <w:t>כי</w:t>
      </w:r>
      <w:r w:rsidR="00B958EA">
        <w:rPr>
          <w:rFonts w:hint="cs"/>
          <w:rtl/>
        </w:rPr>
        <w:t xml:space="preserve"> הנשא שלנו הוא סינסויד.</w:t>
      </w:r>
      <w:r w:rsidR="0041727C">
        <w:rPr>
          <w:rtl/>
        </w:rPr>
        <w:t xml:space="preserve"> נגדיר את זמן המחזור שלה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0</m:t>
            </m:r>
          </m:sub>
        </m:sSub>
      </m:oMath>
      <w:r w:rsidR="004367CB">
        <w:rPr>
          <w:rFonts w:hint="cs"/>
          <w:rtl/>
        </w:rPr>
        <w:t xml:space="preserve"> </w:t>
      </w:r>
      <w:r w:rsidR="00B958EA">
        <w:rPr>
          <w:rFonts w:hint="cs"/>
          <w:rtl/>
          <w:lang w:val="en-US"/>
        </w:rPr>
        <w:t>.</w:t>
      </w:r>
    </w:p>
    <w:p w14:paraId="000000BD" w14:textId="193D780F" w:rsidR="00602AEB" w:rsidRDefault="00404266" w:rsidP="00404266">
      <w:pPr>
        <w:spacing w:after="200"/>
      </w:pPr>
      <w:r>
        <w:rPr>
          <w:rFonts w:hint="cs"/>
          <w:rtl/>
        </w:rPr>
        <w:t>נעשה את החישוב ונגיע לפונקציה שלנו לאחר הרכיבים (החישוב מופיע בנספח התאורטי):</w:t>
      </w:r>
    </w:p>
    <w:p w14:paraId="000000BE" w14:textId="77777777" w:rsidR="00602AEB" w:rsidRDefault="00154BEA"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=0.5</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00000BF" w14:textId="77777777" w:rsidR="00602AEB" w:rsidRPr="00740238" w:rsidRDefault="0041727C" w:rsidP="00CE33FC">
      <w:pPr>
        <w:spacing w:after="200"/>
        <w:rPr>
          <w:lang w:val="en-US"/>
        </w:rPr>
      </w:pPr>
      <w:r>
        <w:rPr>
          <w:rtl/>
        </w:rPr>
        <w:t xml:space="preserve">נציב את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w:r>
        <w:rPr>
          <w:rtl/>
        </w:rPr>
        <w:t xml:space="preserve"> ונקבל:</w:t>
      </w:r>
    </w:p>
    <w:p w14:paraId="000000C0" w14:textId="77777777" w:rsidR="00602AEB" w:rsidRDefault="00154BEA"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π</m:t>
              </m:r>
            </m:den>
          </m:f>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C1" w14:textId="77777777" w:rsidR="00602AEB" w:rsidRDefault="0041727C" w:rsidP="00CE33FC">
      <w:pPr>
        <w:spacing w:after="200"/>
      </w:pPr>
      <w:r>
        <w:rPr>
          <w:rtl/>
        </w:rPr>
        <w:t>הסיגנל:</w:t>
      </w:r>
    </w:p>
    <w:p w14:paraId="000000C2" w14:textId="77777777" w:rsidR="00602AEB" w:rsidRDefault="00154BEA"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2</m:t>
              </m:r>
            </m:den>
          </m:f>
        </m:oMath>
      </m:oMathPara>
    </w:p>
    <w:p w14:paraId="000000C3" w14:textId="77777777" w:rsidR="00602AEB" w:rsidRDefault="0041727C" w:rsidP="00CE33FC">
      <w:pPr>
        <w:spacing w:after="200"/>
      </w:pPr>
      <w:r>
        <w:rPr>
          <w:rtl/>
        </w:rPr>
        <w:t>הרמוניות מסדר גבוה:</w:t>
      </w:r>
    </w:p>
    <w:p w14:paraId="000000C4" w14:textId="77777777" w:rsidR="00602AEB" w:rsidRDefault="00154BEA"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π</m:t>
              </m:r>
            </m:den>
          </m:f>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C5" w14:textId="77777777" w:rsidR="00602AEB" w:rsidRDefault="0041727C" w:rsidP="00CE33FC">
      <w:pPr>
        <w:spacing w:after="200"/>
      </w:pPr>
      <w:r>
        <w:rPr>
          <w:rtl/>
        </w:rPr>
        <w:t>אנחנו רוצים לסנן בעצם ב</w:t>
      </w:r>
      <w:r>
        <w:t>BPF</w:t>
      </w:r>
      <w:r>
        <w:rPr>
          <w:rtl/>
        </w:rPr>
        <w:t xml:space="preserve">  את הרכיבים הבאים:</w:t>
      </w:r>
    </w:p>
    <w:p w14:paraId="000000C6" w14:textId="77777777" w:rsidR="00602AEB" w:rsidRDefault="00154BEA"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C7" w14:textId="77777777" w:rsidR="00602AEB" w:rsidRDefault="00154BEA"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begChr m:val="["/>
              <m:endChr m:val="]"/>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4</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oMath>
      </m:oMathPara>
    </w:p>
    <w:p w14:paraId="000000C8" w14:textId="167C83D0" w:rsidR="00602AEB" w:rsidRDefault="0041727C" w:rsidP="00CE33FC">
      <w:pPr>
        <w:spacing w:after="200"/>
      </w:pPr>
      <w:r>
        <w:rPr>
          <w:rtl/>
        </w:rPr>
        <w:t>נסיק כי אינדקס ה</w:t>
      </w:r>
      <w:del w:id="45" w:author="Sam" w:date="2020-06-29T18:01:00Z">
        <w:r w:rsidDel="0029597E">
          <w:rPr>
            <w:rtl/>
          </w:rPr>
          <w:delText>מודולציה</w:delText>
        </w:r>
      </w:del>
      <w:ins w:id="46" w:author="Sam" w:date="2020-06-29T18:01:00Z">
        <w:r w:rsidR="0029597E">
          <w:rPr>
            <w:rtl/>
          </w:rPr>
          <w:t>איפנון</w:t>
        </w:r>
      </w:ins>
      <w:r>
        <w:rPr>
          <w:rtl/>
        </w:rPr>
        <w:t xml:space="preserve"> של דיודה:</w:t>
      </w:r>
    </w:p>
    <w:p w14:paraId="000000C9" w14:textId="77777777" w:rsidR="00602AEB" w:rsidRDefault="00154BEA"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4</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m:t>
          </m:r>
          <m:f>
            <m:fPr>
              <m:ctrlPr>
                <w:rPr>
                  <w:rFonts w:ascii="Cambria Math" w:eastAsia="Cambria Math" w:hAnsi="Cambria Math" w:cs="Cambria Math"/>
                </w:rPr>
              </m:ctrlPr>
            </m:fPr>
            <m:num>
              <m:r>
                <w:rPr>
                  <w:rFonts w:ascii="Cambria Math" w:eastAsia="Cambria Math" w:hAnsi="Cambria Math" w:cs="Cambria Math"/>
                </w:rPr>
                <m:t>4</m:t>
              </m:r>
            </m:num>
            <m:den>
              <m:r>
                <w:rPr>
                  <w:rFonts w:ascii="Cambria Math" w:eastAsia="Cambria Math" w:hAnsi="Cambria Math" w:cs="Cambria Math"/>
                </w:rPr>
                <m:t>π</m:t>
              </m:r>
            </m:den>
          </m:f>
          <m:r>
            <w:rPr>
              <w:rFonts w:ascii="Cambria Math" w:eastAsia="Cambria Math" w:hAnsi="Cambria Math" w:cs="Cambria Math"/>
            </w:rPr>
            <m:t>μ</m:t>
          </m:r>
        </m:oMath>
      </m:oMathPara>
    </w:p>
    <w:p w14:paraId="000000CB" w14:textId="501ACDA3" w:rsidR="00602AEB" w:rsidRDefault="00154BEA" w:rsidP="00740238">
      <w:pPr>
        <w:spacing w:after="200"/>
        <w:rPr>
          <w:rFonts w:ascii="Cambria Math" w:eastAsia="Cambria Math" w:hAnsi="Cambria Math" w:cs="Cambria Math"/>
        </w:rPr>
      </w:pPr>
      <w:sdt>
        <w:sdtPr>
          <w:rPr>
            <w:rtl/>
          </w:rPr>
          <w:tag w:val="goog_rdk_20"/>
          <w:id w:val="9581998"/>
        </w:sdtPr>
        <w:sdtEndPr/>
        <w:sdtContent/>
      </w:sdt>
    </w:p>
    <w:p w14:paraId="000000CC" w14:textId="1DB769AC" w:rsidR="00602AEB" w:rsidDel="00625E8A" w:rsidRDefault="0041727C" w:rsidP="00CE33FC">
      <w:pPr>
        <w:spacing w:after="200"/>
        <w:rPr>
          <w:moveFrom w:id="47" w:author="Sam" w:date="2020-06-29T16:42:00Z"/>
          <w:rtl/>
        </w:rPr>
      </w:pPr>
      <w:moveFromRangeStart w:id="48" w:author="Sam" w:date="2020-06-29T16:42:00Z" w:name="move44341383"/>
      <w:moveFrom w:id="49" w:author="Sam" w:date="2020-06-29T16:42:00Z">
        <w:r w:rsidDel="00625E8A">
          <w:rPr>
            <w:rtl/>
          </w:rPr>
          <w:t>מתח של רכיב מסוים מדובר על לפני ואחרי.</w:t>
        </w:r>
      </w:moveFrom>
    </w:p>
    <w:moveFromRangeEnd w:id="48"/>
    <w:p w14:paraId="187F6DB7" w14:textId="6A5286C1" w:rsidR="00401DFD" w:rsidRPr="00740238" w:rsidRDefault="00401DFD" w:rsidP="00CE33FC">
      <w:pPr>
        <w:spacing w:after="200"/>
        <w:rPr>
          <w:i/>
          <w:iCs/>
          <w:u w:val="single"/>
          <w:rtl/>
          <w:lang w:val="en-US"/>
        </w:rPr>
      </w:pPr>
      <w:r w:rsidRPr="00740238">
        <w:rPr>
          <w:rFonts w:hint="eastAsia"/>
          <w:i/>
          <w:iCs/>
          <w:u w:val="single"/>
          <w:rtl/>
        </w:rPr>
        <w:t>נבחן</w:t>
      </w:r>
      <w:r w:rsidRPr="00740238">
        <w:rPr>
          <w:i/>
          <w:iCs/>
          <w:u w:val="single"/>
          <w:rtl/>
        </w:rPr>
        <w:t xml:space="preserve"> </w:t>
      </w:r>
      <w:r w:rsidRPr="00740238">
        <w:rPr>
          <w:rFonts w:hint="eastAsia"/>
          <w:i/>
          <w:iCs/>
          <w:u w:val="single"/>
          <w:rtl/>
        </w:rPr>
        <w:t>מעגל</w:t>
      </w:r>
      <w:r w:rsidRPr="00740238">
        <w:rPr>
          <w:i/>
          <w:iCs/>
          <w:u w:val="single"/>
          <w:rtl/>
        </w:rPr>
        <w:t xml:space="preserve"> </w:t>
      </w:r>
      <w:r w:rsidRPr="00740238">
        <w:rPr>
          <w:i/>
          <w:iCs/>
          <w:u w:val="single"/>
          <w:lang w:val="en-US"/>
        </w:rPr>
        <w:t>RC</w:t>
      </w:r>
      <w:r w:rsidRPr="00740238">
        <w:rPr>
          <w:i/>
          <w:iCs/>
          <w:u w:val="single"/>
          <w:rtl/>
          <w:lang w:val="en-US"/>
        </w:rPr>
        <w:t xml:space="preserve"> מבחינה תאורטית:</w:t>
      </w:r>
    </w:p>
    <w:p w14:paraId="37F8AA81" w14:textId="2FEC8526" w:rsidR="00401DFD" w:rsidRDefault="00401DFD" w:rsidP="00CE33FC">
      <w:pPr>
        <w:spacing w:after="200"/>
        <w:rPr>
          <w:rtl/>
          <w:lang w:val="en-US"/>
        </w:rPr>
      </w:pPr>
      <w:r>
        <w:rPr>
          <w:rFonts w:hint="cs"/>
          <w:rtl/>
          <w:lang w:val="en-US"/>
        </w:rPr>
        <w:t>אנחנו יודעים את העכבות הבאות:</w:t>
      </w:r>
    </w:p>
    <w:p w14:paraId="010EE870" w14:textId="77777777" w:rsidR="00401DFD" w:rsidRDefault="00154BEA" w:rsidP="00401DFD">
      <w:pPr>
        <w:pStyle w:val="NormalWeb"/>
        <w:bidi/>
        <w:spacing w:before="0" w:beforeAutospacing="0" w:after="160" w:afterAutospacing="0"/>
        <w:jc w:val="right"/>
        <w:rPr>
          <w:rFonts w:ascii="Cambria Math" w:hAnsi="Cambria Math" w:cs="Calibri"/>
          <w:sz w:val="22"/>
          <w:szCs w:val="22"/>
        </w:rPr>
      </w:pPr>
      <m:oMathPara>
        <m:oMath>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R</m:t>
              </m:r>
            </m:sub>
          </m:sSub>
          <m:r>
            <m:rPr>
              <m:sty m:val="p"/>
            </m:rPr>
            <w:rPr>
              <w:rFonts w:ascii="Cambria Math" w:hAnsi="Cambria Math" w:cs="Calibri"/>
              <w:sz w:val="22"/>
              <w:szCs w:val="22"/>
              <w:rtl/>
            </w:rPr>
            <m:t>=</m:t>
          </m:r>
          <m:r>
            <w:rPr>
              <w:rFonts w:ascii="Cambria Math" w:hAnsi="Cambria Math" w:cs="Calibri"/>
              <w:sz w:val="22"/>
              <w:szCs w:val="22"/>
            </w:rPr>
            <m:t>R</m:t>
          </m:r>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c</m:t>
              </m:r>
            </m:sub>
          </m:sSub>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iωc</m:t>
              </m:r>
            </m:den>
          </m:f>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L</m:t>
              </m:r>
            </m:sub>
          </m:sSub>
          <m:r>
            <m:rPr>
              <m:sty m:val="p"/>
            </m:rPr>
            <w:rPr>
              <w:rFonts w:ascii="Cambria Math" w:hAnsi="Cambria Math" w:cs="Calibri"/>
              <w:sz w:val="22"/>
              <w:szCs w:val="22"/>
              <w:rtl/>
            </w:rPr>
            <m:t>=</m:t>
          </m:r>
          <m:r>
            <w:rPr>
              <w:rFonts w:ascii="Cambria Math" w:hAnsi="Cambria Math" w:cs="Calibri"/>
              <w:sz w:val="22"/>
              <w:szCs w:val="22"/>
            </w:rPr>
            <m:t>iωL</m:t>
          </m:r>
        </m:oMath>
      </m:oMathPara>
    </w:p>
    <w:p w14:paraId="1FBCC6FE" w14:textId="236015DF" w:rsidR="00401DFD" w:rsidRDefault="00401DFD" w:rsidP="00CE33FC">
      <w:pPr>
        <w:spacing w:after="200"/>
        <w:rPr>
          <w:rtl/>
          <w:lang w:val="en-US"/>
        </w:rPr>
      </w:pPr>
      <w:r>
        <w:rPr>
          <w:rFonts w:hint="cs"/>
          <w:rtl/>
          <w:lang w:val="en-US"/>
        </w:rPr>
        <w:t>אנחנו יודעים כי:</w:t>
      </w:r>
    </w:p>
    <w:p w14:paraId="3833D943" w14:textId="3239D3E5" w:rsidR="00401DFD" w:rsidRPr="00740238" w:rsidRDefault="00401DFD" w:rsidP="00CE33FC">
      <w:pPr>
        <w:spacing w:after="200"/>
        <w:rPr>
          <w:rtl/>
          <w:lang w:val="en-US"/>
        </w:rPr>
      </w:pPr>
      <m:oMathPara>
        <m:oMath>
          <m:r>
            <w:rPr>
              <w:rFonts w:ascii="Cambria Math" w:hAnsi="Cambria Math" w:cs="Calibri"/>
              <w:sz w:val="22"/>
              <w:szCs w:val="22"/>
            </w:rPr>
            <m:t>Ζ</m:t>
          </m:r>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V</m:t>
              </m:r>
            </m:num>
            <m:den>
              <m:r>
                <w:rPr>
                  <w:rFonts w:ascii="Cambria Math" w:hAnsi="Cambria Math" w:cs="Calibri"/>
                  <w:sz w:val="22"/>
                  <w:szCs w:val="22"/>
                </w:rPr>
                <m:t>I</m:t>
              </m:r>
            </m:den>
          </m:f>
        </m:oMath>
      </m:oMathPara>
    </w:p>
    <w:p w14:paraId="6F82B734" w14:textId="57603472" w:rsidR="00401DFD" w:rsidRDefault="00401DFD" w:rsidP="00CE33FC">
      <w:pPr>
        <w:spacing w:after="200"/>
        <w:rPr>
          <w:rtl/>
          <w:lang w:val="en-US"/>
        </w:rPr>
      </w:pPr>
      <w:r>
        <w:rPr>
          <w:rFonts w:hint="cs"/>
          <w:rtl/>
          <w:lang w:val="en-US"/>
        </w:rPr>
        <w:t xml:space="preserve">כלומר לכל רכיב </w:t>
      </w:r>
      <w:r>
        <w:rPr>
          <w:lang w:val="en-US"/>
        </w:rPr>
        <w:t>i</w:t>
      </w:r>
      <w:r>
        <w:rPr>
          <w:rFonts w:hint="cs"/>
          <w:rtl/>
          <w:lang w:val="en-US"/>
        </w:rPr>
        <w:t>:</w:t>
      </w:r>
    </w:p>
    <w:p w14:paraId="5B663FD5" w14:textId="05899220" w:rsidR="00401DFD" w:rsidRPr="00740238" w:rsidRDefault="00154BEA" w:rsidP="00CE33FC">
      <w:pPr>
        <w:spacing w:after="200"/>
        <w:rPr>
          <w:rtl/>
          <w:lang w:val="en-US"/>
        </w:rPr>
      </w:pPr>
      <m:oMathPara>
        <m:oMath>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i</m:t>
                  </m:r>
                </m:sub>
              </m:sSub>
            </m:num>
            <m:den>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total</m:t>
                  </m:r>
                </m:sub>
              </m:sSub>
            </m:den>
          </m:f>
          <m:r>
            <m:rPr>
              <m:sty m:val="p"/>
            </m:rPr>
            <w:rPr>
              <w:rFonts w:ascii="Cambria Math" w:hAnsi="Cambria Math" w:cs="Calibri"/>
              <w:sz w:val="22"/>
              <w:szCs w:val="22"/>
              <w:rtl/>
            </w:rPr>
            <m:t>=</m:t>
          </m:r>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oMath>
      </m:oMathPara>
    </w:p>
    <w:p w14:paraId="09B77C84" w14:textId="6097DAF9" w:rsidR="00401DFD" w:rsidRDefault="00401DFD" w:rsidP="00CE33FC">
      <w:pPr>
        <w:spacing w:after="200"/>
        <w:rPr>
          <w:ins w:id="50" w:author="Sam" w:date="2020-06-29T16:42:00Z"/>
          <w:rtl/>
          <w:lang w:val="en-US"/>
        </w:rPr>
      </w:pPr>
      <w:r>
        <w:rPr>
          <w:rFonts w:hint="cs"/>
          <w:rtl/>
          <w:lang w:val="en-US"/>
        </w:rPr>
        <w:t xml:space="preserve">נשתמש בזה בשביל להגיע לתוצאות הבאות (מופיע בנספח תאורטי </w:t>
      </w:r>
      <w:r>
        <w:rPr>
          <w:rtl/>
          <w:lang w:val="en-US"/>
        </w:rPr>
        <w:t>–</w:t>
      </w:r>
      <w:r>
        <w:rPr>
          <w:rFonts w:hint="cs"/>
          <w:rtl/>
          <w:lang w:val="en-US"/>
        </w:rPr>
        <w:t xml:space="preserve"> תת נספח </w:t>
      </w:r>
      <w:r>
        <w:rPr>
          <w:lang w:val="en-US"/>
        </w:rPr>
        <w:t>RC</w:t>
      </w:r>
      <w:r>
        <w:rPr>
          <w:rFonts w:hint="cs"/>
          <w:rtl/>
          <w:lang w:val="en-US"/>
        </w:rPr>
        <w:t>):</w:t>
      </w:r>
    </w:p>
    <w:p w14:paraId="72E68F28" w14:textId="212C9851" w:rsidR="00625E8A" w:rsidDel="00625E8A" w:rsidRDefault="00625E8A" w:rsidP="00625E8A">
      <w:pPr>
        <w:spacing w:after="200"/>
        <w:rPr>
          <w:del w:id="51" w:author="Sam" w:date="2020-06-29T16:42:00Z"/>
          <w:moveTo w:id="52" w:author="Sam" w:date="2020-06-29T16:42:00Z"/>
          <w:rtl/>
        </w:rPr>
      </w:pPr>
      <w:moveToRangeStart w:id="53" w:author="Sam" w:date="2020-06-29T16:42:00Z" w:name="move44341383"/>
      <w:moveTo w:id="54" w:author="Sam" w:date="2020-06-29T16:42:00Z">
        <w:r>
          <w:rPr>
            <w:rtl/>
          </w:rPr>
          <w:t>מתח של רכיב מסוים מדובר על לפני ואחרי</w:t>
        </w:r>
      </w:moveTo>
      <w:ins w:id="55" w:author="Sam" w:date="2020-06-29T16:42:00Z">
        <w:r>
          <w:rPr>
            <w:rFonts w:hint="cs"/>
            <w:rtl/>
            <w:lang w:val="en-US"/>
          </w:rPr>
          <w:t>:</w:t>
        </w:r>
      </w:ins>
      <w:moveTo w:id="56" w:author="Sam" w:date="2020-06-29T16:42:00Z">
        <w:del w:id="57" w:author="Sam" w:date="2020-06-29T16:42:00Z">
          <w:r w:rsidDel="00625E8A">
            <w:rPr>
              <w:rtl/>
            </w:rPr>
            <w:delText>.</w:delText>
          </w:r>
        </w:del>
      </w:moveTo>
    </w:p>
    <w:moveToRangeEnd w:id="53"/>
    <w:p w14:paraId="3CB86C68" w14:textId="77777777" w:rsidR="00625E8A" w:rsidRDefault="00625E8A" w:rsidP="00625E8A">
      <w:pPr>
        <w:spacing w:after="200"/>
        <w:rPr>
          <w:rtl/>
          <w:lang w:val="en-US"/>
        </w:rPr>
      </w:pPr>
    </w:p>
    <w:p w14:paraId="11C01D29" w14:textId="77777777" w:rsidR="00401DFD" w:rsidRDefault="00401DFD" w:rsidP="00401DFD">
      <w:pPr>
        <w:pStyle w:val="NormalWeb"/>
        <w:bidi/>
        <w:spacing w:before="0" w:beforeAutospacing="0" w:after="160" w:afterAutospacing="0"/>
        <w:jc w:val="right"/>
        <w:rPr>
          <w:rFonts w:ascii="Cambria Math" w:hAnsi="Cambria Math" w:cs="Calibri"/>
          <w:sz w:val="22"/>
          <w:szCs w:val="22"/>
        </w:rPr>
      </w:pPr>
      <m:oMathPara>
        <m:oMath>
          <m:r>
            <w:rPr>
              <w:rFonts w:ascii="Cambria Math" w:hAnsi="Cambria Math" w:cs="Calibri"/>
              <w:sz w:val="22"/>
              <w:szCs w:val="22"/>
            </w:rPr>
            <m:t>AMP</m:t>
          </m:r>
          <m:d>
            <m:dPr>
              <m:ctrlPr>
                <w:rPr>
                  <w:rFonts w:ascii="Cambria Math" w:hAnsi="Cambria Math" w:cs="Calibri"/>
                  <w:sz w:val="22"/>
                  <w:szCs w:val="22"/>
                </w:rPr>
              </m:ctrlPr>
            </m:dPr>
            <m:e>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c</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e>
          </m:d>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ad>
                <m:radPr>
                  <m:degHide m:val="1"/>
                  <m:ctrlPr>
                    <w:rPr>
                      <w:rFonts w:ascii="Cambria Math" w:hAnsi="Cambria Math" w:cs="Calibri"/>
                      <w:sz w:val="22"/>
                      <w:szCs w:val="22"/>
                    </w:rPr>
                  </m:ctrlPr>
                </m:radPr>
                <m:deg/>
                <m:e>
                  <m:r>
                    <m:rPr>
                      <m:sty m:val="p"/>
                    </m:rPr>
                    <w:rPr>
                      <w:rFonts w:ascii="Cambria Math" w:hAnsi="Cambria Math" w:cs="Calibri"/>
                      <w:sz w:val="22"/>
                      <w:szCs w:val="22"/>
                      <w:rtl/>
                    </w:rPr>
                    <m:t>1+</m:t>
                  </m:r>
                  <m:sSup>
                    <m:sSupPr>
                      <m:ctrlPr>
                        <w:rPr>
                          <w:rFonts w:ascii="Cambria Math" w:hAnsi="Cambria Math" w:cs="Calibri"/>
                          <w:sz w:val="22"/>
                          <w:szCs w:val="22"/>
                        </w:rPr>
                      </m:ctrlPr>
                    </m:sSupPr>
                    <m:e>
                      <m:d>
                        <m:dPr>
                          <m:ctrlPr>
                            <w:rPr>
                              <w:rFonts w:ascii="Cambria Math" w:hAnsi="Cambria Math" w:cs="Calibri"/>
                              <w:sz w:val="22"/>
                              <w:szCs w:val="22"/>
                            </w:rPr>
                          </m:ctrlPr>
                        </m:dPr>
                        <m:e>
                          <m:r>
                            <w:rPr>
                              <w:rFonts w:ascii="Cambria Math" w:hAnsi="Cambria Math" w:cs="Calibri"/>
                              <w:sz w:val="22"/>
                              <w:szCs w:val="22"/>
                            </w:rPr>
                            <m:t>ωRc</m:t>
                          </m:r>
                        </m:e>
                      </m:d>
                    </m:e>
                    <m:sup>
                      <m:r>
                        <m:rPr>
                          <m:sty m:val="p"/>
                        </m:rPr>
                        <w:rPr>
                          <w:rFonts w:ascii="Cambria Math" w:hAnsi="Cambria Math" w:cs="Calibri"/>
                          <w:sz w:val="22"/>
                          <w:szCs w:val="22"/>
                          <w:rtl/>
                        </w:rPr>
                        <m:t>2</m:t>
                      </m:r>
                    </m:sup>
                  </m:sSup>
                </m:e>
              </m:rad>
            </m:den>
          </m:f>
        </m:oMath>
      </m:oMathPara>
    </w:p>
    <w:p w14:paraId="122B61AC" w14:textId="77777777" w:rsidR="00401DFD" w:rsidRDefault="00401DFD" w:rsidP="00401DFD">
      <w:pPr>
        <w:pStyle w:val="NormalWeb"/>
        <w:bidi/>
        <w:spacing w:before="0" w:beforeAutospacing="0" w:after="160" w:afterAutospacing="0"/>
        <w:jc w:val="right"/>
        <w:rPr>
          <w:rFonts w:ascii="Cambria Math" w:hAnsi="Cambria Math" w:cs="Calibri"/>
          <w:sz w:val="22"/>
          <w:szCs w:val="22"/>
          <w:rtl/>
        </w:rPr>
      </w:pPr>
      <m:oMathPara>
        <m:oMath>
          <m:r>
            <w:rPr>
              <w:rFonts w:ascii="Cambria Math" w:hAnsi="Cambria Math" w:cs="Calibri"/>
              <w:sz w:val="22"/>
              <w:szCs w:val="22"/>
            </w:rPr>
            <m:t>ΑMP</m:t>
          </m:r>
          <m:d>
            <m:dPr>
              <m:ctrlPr>
                <w:rPr>
                  <w:rFonts w:ascii="Cambria Math" w:hAnsi="Cambria Math" w:cs="Calibri"/>
                  <w:sz w:val="22"/>
                  <w:szCs w:val="22"/>
                </w:rPr>
              </m:ctrlPr>
            </m:dPr>
            <m:e>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R</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e>
          </m:d>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ωRc</m:t>
              </m:r>
            </m:num>
            <m:den>
              <m:rad>
                <m:radPr>
                  <m:degHide m:val="1"/>
                  <m:ctrlPr>
                    <w:rPr>
                      <w:rFonts w:ascii="Cambria Math" w:hAnsi="Cambria Math" w:cs="Calibri"/>
                      <w:sz w:val="22"/>
                      <w:szCs w:val="22"/>
                    </w:rPr>
                  </m:ctrlPr>
                </m:radPr>
                <m:deg/>
                <m:e>
                  <m:r>
                    <m:rPr>
                      <m:sty m:val="p"/>
                    </m:rPr>
                    <w:rPr>
                      <w:rFonts w:ascii="Cambria Math" w:hAnsi="Cambria Math" w:cs="Calibri"/>
                      <w:sz w:val="22"/>
                      <w:szCs w:val="22"/>
                      <w:rtl/>
                    </w:rPr>
                    <m:t>1+</m:t>
                  </m:r>
                  <m:sSup>
                    <m:sSupPr>
                      <m:ctrlPr>
                        <w:rPr>
                          <w:rFonts w:ascii="Cambria Math" w:hAnsi="Cambria Math" w:cs="Calibri"/>
                          <w:sz w:val="22"/>
                          <w:szCs w:val="22"/>
                        </w:rPr>
                      </m:ctrlPr>
                    </m:sSupPr>
                    <m:e>
                      <m:d>
                        <m:dPr>
                          <m:ctrlPr>
                            <w:rPr>
                              <w:rFonts w:ascii="Cambria Math" w:hAnsi="Cambria Math" w:cs="Calibri"/>
                              <w:sz w:val="22"/>
                              <w:szCs w:val="22"/>
                            </w:rPr>
                          </m:ctrlPr>
                        </m:dPr>
                        <m:e>
                          <m:r>
                            <w:rPr>
                              <w:rFonts w:ascii="Cambria Math" w:hAnsi="Cambria Math" w:cs="Calibri"/>
                              <w:sz w:val="22"/>
                              <w:szCs w:val="22"/>
                            </w:rPr>
                            <m:t>ωRc</m:t>
                          </m:r>
                        </m:e>
                      </m:d>
                    </m:e>
                    <m:sup>
                      <m:r>
                        <m:rPr>
                          <m:sty m:val="p"/>
                        </m:rPr>
                        <w:rPr>
                          <w:rFonts w:ascii="Cambria Math" w:hAnsi="Cambria Math" w:cs="Calibri"/>
                          <w:sz w:val="22"/>
                          <w:szCs w:val="22"/>
                          <w:rtl/>
                        </w:rPr>
                        <m:t>2</m:t>
                      </m:r>
                    </m:sup>
                  </m:sSup>
                </m:e>
              </m:rad>
            </m:den>
          </m:f>
        </m:oMath>
      </m:oMathPara>
    </w:p>
    <w:p w14:paraId="76260027" w14:textId="6D6CFCCC" w:rsidR="00401DFD" w:rsidRDefault="00401DFD" w:rsidP="00CE33FC">
      <w:pPr>
        <w:spacing w:after="200"/>
        <w:rPr>
          <w:rtl/>
          <w:lang w:val="en-US"/>
        </w:rPr>
      </w:pPr>
      <w:r>
        <w:rPr>
          <w:rFonts w:hint="cs"/>
          <w:rtl/>
          <w:lang w:val="en-US"/>
        </w:rPr>
        <w:t>מכונה פונקציית תגובה.</w:t>
      </w:r>
    </w:p>
    <w:p w14:paraId="08846FF4" w14:textId="7A8FEE51" w:rsidR="00401DFD" w:rsidRDefault="00401DFD" w:rsidP="00CE33FC">
      <w:pPr>
        <w:spacing w:after="200"/>
        <w:rPr>
          <w:rtl/>
          <w:lang w:val="en-US"/>
        </w:rPr>
      </w:pPr>
      <w:r>
        <w:rPr>
          <w:rFonts w:hint="cs"/>
          <w:rtl/>
          <w:lang w:val="en-US"/>
        </w:rPr>
        <w:t xml:space="preserve">במקרה של </w:t>
      </w:r>
      <w:r>
        <w:rPr>
          <w:lang w:val="en-US"/>
        </w:rPr>
        <w:t>RC</w:t>
      </w:r>
      <w:r>
        <w:rPr>
          <w:rFonts w:hint="cs"/>
          <w:rtl/>
          <w:lang w:val="en-US"/>
        </w:rPr>
        <w:t xml:space="preserve"> ה</w:t>
      </w:r>
      <w:ins w:id="58" w:author="Sam" w:date="2020-06-29T16:46:00Z">
        <w:r w:rsidR="00312EC3">
          <w:rPr>
            <w:rFonts w:ascii="Segoe UI" w:hAnsi="Segoe UI" w:cs="Segoe UI"/>
            <w:color w:val="000000"/>
            <w:sz w:val="20"/>
            <w:szCs w:val="20"/>
            <w:rtl/>
            <w:lang w:val="en-US"/>
          </w:rPr>
          <w:t>קטעון (</w:t>
        </w:r>
        <w:r w:rsidR="00312EC3">
          <w:rPr>
            <w:rFonts w:ascii="Segoe UI" w:hAnsi="Segoe UI" w:cs="Segoe UI"/>
            <w:color w:val="000000"/>
            <w:sz w:val="20"/>
            <w:szCs w:val="20"/>
            <w:lang w:val="en-US"/>
          </w:rPr>
          <w:t>cutoff</w:t>
        </w:r>
      </w:ins>
      <w:ins w:id="59" w:author="Sam" w:date="2020-06-29T16:45:00Z">
        <w:r w:rsidR="00312EC3">
          <w:rPr>
            <w:rFonts w:ascii="Segoe UI" w:hAnsi="Segoe UI" w:cs="Segoe UI"/>
            <w:color w:val="000000"/>
            <w:sz w:val="20"/>
            <w:szCs w:val="20"/>
            <w:rtl/>
            <w:lang w:val="en-US"/>
          </w:rPr>
          <w:t>)</w:t>
        </w:r>
      </w:ins>
      <w:del w:id="60" w:author="Sam" w:date="2020-06-29T16:44:00Z">
        <w:r w:rsidDel="00D42B9B">
          <w:rPr>
            <w:rFonts w:hint="cs"/>
            <w:rtl/>
            <w:lang w:val="en-US"/>
          </w:rPr>
          <w:delText>קאטפאוף</w:delText>
        </w:r>
      </w:del>
      <w:r>
        <w:rPr>
          <w:rFonts w:hint="cs"/>
          <w:rtl/>
          <w:lang w:val="en-US"/>
        </w:rPr>
        <w:t xml:space="preserve"> שלנו יהיה</w:t>
      </w:r>
      <w:r w:rsidR="00EB6611">
        <w:rPr>
          <w:rFonts w:hint="cs"/>
          <w:rtl/>
          <w:lang w:val="en-US"/>
        </w:rPr>
        <w:t>:</w:t>
      </w:r>
    </w:p>
    <w:p w14:paraId="732D46CC" w14:textId="149693A1" w:rsidR="00401DFD" w:rsidRPr="00740238" w:rsidRDefault="00154BEA" w:rsidP="00CE33FC">
      <w:pPr>
        <w:spacing w:after="200"/>
        <w:rPr>
          <w:rtl/>
          <w:lang w:val="en-US"/>
        </w:rPr>
      </w:pPr>
      <m:oMathPara>
        <m:oMath>
          <m:f>
            <m:fPr>
              <m:ctrlPr>
                <w:rPr>
                  <w:rFonts w:ascii="Cambria Math" w:hAnsi="Cambria Math" w:cs="Calibri"/>
                  <w:sz w:val="22"/>
                  <w:szCs w:val="22"/>
                </w:rPr>
              </m:ctrlPr>
            </m:fPr>
            <m:num>
              <m:r>
                <m:rPr>
                  <m:sty m:val="p"/>
                </m:rPr>
                <w:rPr>
                  <w:rFonts w:ascii="Cambria Math" w:hAnsi="Cambria Math" w:cs="Calibri"/>
                  <w:sz w:val="22"/>
                  <w:szCs w:val="22"/>
                  <w:rtl/>
                </w:rPr>
                <m:t>1</m:t>
              </m:r>
            </m:num>
            <m:den>
              <m:r>
                <m:rPr>
                  <m:sty m:val="p"/>
                </m:rPr>
                <w:rPr>
                  <w:rFonts w:ascii="Cambria Math" w:hAnsi="Cambria Math" w:cs="Calibri"/>
                  <w:sz w:val="22"/>
                  <w:szCs w:val="22"/>
                  <w:rtl/>
                </w:rPr>
                <m:t>2</m:t>
              </m:r>
              <m:r>
                <w:rPr>
                  <w:rFonts w:ascii="Cambria Math" w:hAnsi="Cambria Math" w:cs="Calibri"/>
                  <w:sz w:val="22"/>
                  <w:szCs w:val="22"/>
                </w:rPr>
                <m:t>πRC</m:t>
              </m:r>
            </m:den>
          </m:f>
        </m:oMath>
      </m:oMathPara>
    </w:p>
    <w:p w14:paraId="6FAA3DA9" w14:textId="0B47365B" w:rsidR="00401DFD" w:rsidRPr="00740238" w:rsidRDefault="00401DFD" w:rsidP="00CE33FC">
      <w:pPr>
        <w:spacing w:after="200"/>
        <w:rPr>
          <w:i/>
          <w:iCs/>
          <w:u w:val="single"/>
          <w:lang w:val="en-US"/>
        </w:rPr>
      </w:pPr>
      <w:r w:rsidRPr="00740238">
        <w:rPr>
          <w:rFonts w:hint="eastAsia"/>
          <w:i/>
          <w:iCs/>
          <w:u w:val="single"/>
          <w:rtl/>
          <w:lang w:val="en-US"/>
        </w:rPr>
        <w:t>נבחן</w:t>
      </w:r>
      <w:r w:rsidRPr="00740238">
        <w:rPr>
          <w:i/>
          <w:iCs/>
          <w:u w:val="single"/>
          <w:rtl/>
          <w:lang w:val="en-US"/>
        </w:rPr>
        <w:t xml:space="preserve"> מעגל </w:t>
      </w:r>
      <w:r w:rsidRPr="00740238">
        <w:rPr>
          <w:i/>
          <w:iCs/>
          <w:u w:val="single"/>
          <w:lang w:val="en-US"/>
        </w:rPr>
        <w:t>RLC</w:t>
      </w:r>
      <w:r w:rsidRPr="00740238">
        <w:rPr>
          <w:i/>
          <w:iCs/>
          <w:u w:val="single"/>
          <w:rtl/>
          <w:lang w:val="en-US"/>
        </w:rPr>
        <w:t xml:space="preserve"> מבחינה תאורטית:</w:t>
      </w:r>
    </w:p>
    <w:p w14:paraId="781A8E9F" w14:textId="328256D4" w:rsidR="00401DFD" w:rsidRDefault="00401DFD" w:rsidP="000B5DC1">
      <w:pPr>
        <w:spacing w:after="200"/>
        <w:rPr>
          <w:rtl/>
        </w:rPr>
      </w:pPr>
      <w:r>
        <w:rPr>
          <w:rFonts w:hint="cs"/>
          <w:rtl/>
        </w:rPr>
        <w:t>נשתמש בעכבות כדי לגלות</w:t>
      </w:r>
      <w:r w:rsidR="00EB6611">
        <w:rPr>
          <w:rFonts w:hint="cs"/>
          <w:rtl/>
        </w:rPr>
        <w:t xml:space="preserve"> </w:t>
      </w:r>
      <w:r>
        <w:rPr>
          <w:rFonts w:hint="cs"/>
          <w:rtl/>
        </w:rPr>
        <w:t>:</w:t>
      </w:r>
    </w:p>
    <w:p w14:paraId="090107FC" w14:textId="381B7F59" w:rsidR="00EB6611" w:rsidRPr="00EB6611" w:rsidRDefault="00401DFD" w:rsidP="00EB6611">
      <w:pPr>
        <w:spacing w:after="200"/>
        <w:rPr>
          <w:rtl/>
        </w:rPr>
      </w:pPr>
      <m:oMathPara>
        <m:oMath>
          <m:r>
            <w:rPr>
              <w:rFonts w:ascii="Cambria Math" w:hAnsi="Cambria Math" w:cs="Calibri"/>
              <w:sz w:val="22"/>
              <w:szCs w:val="22"/>
            </w:rPr>
            <w:lastRenderedPageBreak/>
            <m:t>Amp</m:t>
          </m:r>
          <m:d>
            <m:dPr>
              <m:ctrlPr>
                <w:rPr>
                  <w:rFonts w:ascii="Cambria Math" w:hAnsi="Cambria Math" w:cs="Calibri"/>
                  <w:sz w:val="22"/>
                  <w:szCs w:val="22"/>
                </w:rPr>
              </m:ctrlPr>
            </m:dPr>
            <m:e>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R</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e>
          </m:d>
          <m:r>
            <m:rPr>
              <m:sty m:val="p"/>
            </m:rPr>
            <w:rPr>
              <w:rFonts w:ascii="Cambria Math" w:hAnsi="Cambria Math" w:cs="Calibri"/>
              <w:sz w:val="22"/>
              <w:szCs w:val="22"/>
              <w:rtl/>
            </w:rPr>
            <m:t>=</m:t>
          </m:r>
          <m:f>
            <m:fPr>
              <m:ctrlPr>
                <w:rPr>
                  <w:rFonts w:ascii="Cambria Math" w:hAnsi="Cambria Math" w:cs="Calibri"/>
                  <w:sz w:val="22"/>
                  <w:szCs w:val="22"/>
                </w:rPr>
              </m:ctrlPr>
            </m:fPr>
            <m:num>
              <m:f>
                <m:fPr>
                  <m:ctrlPr>
                    <w:rPr>
                      <w:rFonts w:ascii="Cambria Math" w:hAnsi="Cambria Math" w:cs="Calibri"/>
                      <w:sz w:val="22"/>
                      <w:szCs w:val="22"/>
                    </w:rPr>
                  </m:ctrlPr>
                </m:fPr>
                <m:num>
                  <m:r>
                    <w:rPr>
                      <w:rFonts w:ascii="Cambria Math" w:hAnsi="Cambria Math" w:cs="Calibri"/>
                      <w:sz w:val="22"/>
                      <w:szCs w:val="22"/>
                    </w:rPr>
                    <m:t>ωR</m:t>
                  </m:r>
                </m:num>
                <m:den>
                  <m:r>
                    <w:rPr>
                      <w:rFonts w:ascii="Cambria Math" w:hAnsi="Cambria Math" w:cs="Calibri"/>
                      <w:sz w:val="22"/>
                      <w:szCs w:val="22"/>
                    </w:rPr>
                    <m:t>L</m:t>
                  </m:r>
                </m:den>
              </m:f>
            </m:num>
            <m:den>
              <m:rad>
                <m:radPr>
                  <m:degHide m:val="1"/>
                  <m:ctrlPr>
                    <w:rPr>
                      <w:rFonts w:ascii="Cambria Math" w:hAnsi="Cambria Math" w:cs="Calibri"/>
                      <w:sz w:val="22"/>
                      <w:szCs w:val="22"/>
                    </w:rPr>
                  </m:ctrlPr>
                </m:radPr>
                <m:deg/>
                <m:e>
                  <m:d>
                    <m:dPr>
                      <m:ctrlPr>
                        <w:rPr>
                          <w:rFonts w:ascii="Cambria Math" w:hAnsi="Cambria Math" w:cs="Calibri"/>
                          <w:sz w:val="22"/>
                          <w:szCs w:val="22"/>
                        </w:rPr>
                      </m:ctrlPr>
                    </m:dPr>
                    <m:e>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LC</m:t>
                          </m:r>
                        </m:den>
                      </m:f>
                      <m:r>
                        <m:rPr>
                          <m:sty m:val="p"/>
                        </m:rPr>
                        <w:rPr>
                          <w:rFonts w:ascii="Cambria Math" w:hAnsi="Cambria Math" w:cs="Calibri"/>
                          <w:sz w:val="22"/>
                          <w:szCs w:val="22"/>
                          <w:rtl/>
                        </w:rPr>
                        <m:t>-</m:t>
                      </m:r>
                      <m:sSup>
                        <m:sSupPr>
                          <m:ctrlPr>
                            <w:rPr>
                              <w:rFonts w:ascii="Cambria Math" w:hAnsi="Cambria Math" w:cs="Calibri"/>
                              <w:sz w:val="22"/>
                              <w:szCs w:val="22"/>
                            </w:rPr>
                          </m:ctrlPr>
                        </m:sSupPr>
                        <m:e>
                          <m:r>
                            <w:rPr>
                              <w:rFonts w:ascii="Cambria Math" w:hAnsi="Cambria Math" w:cs="Calibri"/>
                              <w:sz w:val="22"/>
                              <w:szCs w:val="22"/>
                            </w:rPr>
                            <m:t>ω</m:t>
                          </m:r>
                        </m:e>
                        <m:sup>
                          <m:r>
                            <m:rPr>
                              <m:sty m:val="p"/>
                            </m:rPr>
                            <w:rPr>
                              <w:rFonts w:ascii="Cambria Math" w:hAnsi="Cambria Math" w:cs="Calibri"/>
                              <w:sz w:val="22"/>
                              <w:szCs w:val="22"/>
                              <w:rtl/>
                            </w:rPr>
                            <m:t>2</m:t>
                          </m:r>
                        </m:sup>
                      </m:sSup>
                    </m:e>
                  </m:d>
                  <m:r>
                    <m:rPr>
                      <m:sty m:val="p"/>
                    </m:rPr>
                    <w:rPr>
                      <w:rFonts w:ascii="Cambria Math" w:hAnsi="Cambria Math" w:cs="Calibri"/>
                      <w:sz w:val="22"/>
                      <w:szCs w:val="22"/>
                      <w:rtl/>
                    </w:rPr>
                    <m:t>+</m:t>
                  </m:r>
                  <m:sSup>
                    <m:sSupPr>
                      <m:ctrlPr>
                        <w:rPr>
                          <w:rFonts w:ascii="Cambria Math" w:hAnsi="Cambria Math" w:cs="Calibri"/>
                          <w:sz w:val="22"/>
                          <w:szCs w:val="22"/>
                        </w:rPr>
                      </m:ctrlPr>
                    </m:sSupPr>
                    <m:e>
                      <m:d>
                        <m:dPr>
                          <m:ctrlPr>
                            <w:rPr>
                              <w:rFonts w:ascii="Cambria Math" w:hAnsi="Cambria Math" w:cs="Calibri"/>
                              <w:sz w:val="22"/>
                              <w:szCs w:val="22"/>
                            </w:rPr>
                          </m:ctrlPr>
                        </m:dPr>
                        <m:e>
                          <m:f>
                            <m:fPr>
                              <m:ctrlPr>
                                <w:rPr>
                                  <w:rFonts w:ascii="Cambria Math" w:hAnsi="Cambria Math" w:cs="Calibri"/>
                                  <w:sz w:val="22"/>
                                  <w:szCs w:val="22"/>
                                </w:rPr>
                              </m:ctrlPr>
                            </m:fPr>
                            <m:num>
                              <m:r>
                                <w:rPr>
                                  <w:rFonts w:ascii="Cambria Math" w:hAnsi="Cambria Math" w:cs="Calibri"/>
                                  <w:sz w:val="22"/>
                                  <w:szCs w:val="22"/>
                                </w:rPr>
                                <m:t>ωR</m:t>
                              </m:r>
                            </m:num>
                            <m:den>
                              <m:r>
                                <w:rPr>
                                  <w:rFonts w:ascii="Cambria Math" w:hAnsi="Cambria Math" w:cs="Calibri"/>
                                  <w:sz w:val="22"/>
                                  <w:szCs w:val="22"/>
                                </w:rPr>
                                <m:t>L</m:t>
                              </m:r>
                            </m:den>
                          </m:f>
                        </m:e>
                      </m:d>
                    </m:e>
                    <m:sup>
                      <m:r>
                        <m:rPr>
                          <m:sty m:val="p"/>
                        </m:rPr>
                        <w:rPr>
                          <w:rFonts w:ascii="Cambria Math" w:hAnsi="Cambria Math" w:cs="Calibri"/>
                          <w:sz w:val="22"/>
                          <w:szCs w:val="22"/>
                          <w:rtl/>
                        </w:rPr>
                        <m:t>2</m:t>
                      </m:r>
                    </m:sup>
                  </m:sSup>
                </m:e>
              </m:rad>
            </m:den>
          </m:f>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f</m:t>
              </m:r>
            </m:e>
            <m:sub>
              <m:r>
                <m:rPr>
                  <m:sty m:val="p"/>
                </m:rPr>
                <w:rPr>
                  <w:rFonts w:ascii="Cambria Math" w:hAnsi="Cambria Math" w:cs="Calibri"/>
                  <w:sz w:val="22"/>
                  <w:szCs w:val="22"/>
                  <w:rtl/>
                </w:rPr>
                <m:t>0</m:t>
              </m:r>
            </m:sub>
          </m:sSub>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m:rPr>
                  <m:sty m:val="p"/>
                </m:rPr>
                <w:rPr>
                  <w:rFonts w:ascii="Cambria Math" w:hAnsi="Cambria Math" w:cs="Calibri"/>
                  <w:sz w:val="22"/>
                  <w:szCs w:val="22"/>
                  <w:rtl/>
                </w:rPr>
                <m:t>2</m:t>
              </m:r>
              <m:r>
                <w:rPr>
                  <w:rFonts w:ascii="Cambria Math" w:hAnsi="Cambria Math" w:cs="Calibri"/>
                  <w:sz w:val="22"/>
                  <w:szCs w:val="22"/>
                </w:rPr>
                <m:t>π</m:t>
              </m:r>
              <m:rad>
                <m:radPr>
                  <m:degHide m:val="1"/>
                  <m:ctrlPr>
                    <w:rPr>
                      <w:rFonts w:ascii="Cambria Math" w:hAnsi="Cambria Math" w:cs="Calibri"/>
                      <w:sz w:val="22"/>
                      <w:szCs w:val="22"/>
                    </w:rPr>
                  </m:ctrlPr>
                </m:radPr>
                <m:deg/>
                <m:e>
                  <m:r>
                    <w:rPr>
                      <w:rFonts w:ascii="Cambria Math" w:hAnsi="Cambria Math" w:cs="Calibri"/>
                      <w:sz w:val="22"/>
                      <w:szCs w:val="22"/>
                    </w:rPr>
                    <m:t>LC</m:t>
                  </m:r>
                </m:e>
              </m:rad>
            </m:den>
          </m:f>
        </m:oMath>
      </m:oMathPara>
    </w:p>
    <w:p w14:paraId="11F15173" w14:textId="313386AA" w:rsidR="00EB6611" w:rsidRPr="00740238" w:rsidRDefault="00EB6611" w:rsidP="00EB6611">
      <w:pPr>
        <w:spacing w:after="200"/>
        <w:rPr>
          <w:rtl/>
        </w:rPr>
      </w:pPr>
      <w:r>
        <w:rPr>
          <w:rFonts w:hint="cs"/>
          <w:rtl/>
        </w:rPr>
        <w:t>(משוואה 4)</w:t>
      </w:r>
    </w:p>
    <w:p w14:paraId="182E59BC" w14:textId="7F720B24" w:rsidR="00401DFD" w:rsidRDefault="00401DFD" w:rsidP="000B5DC1">
      <w:pPr>
        <w:spacing w:after="200"/>
        <w:rPr>
          <w:rtl/>
          <w:lang w:val="en-US"/>
        </w:rPr>
      </w:pPr>
      <w:r>
        <w:rPr>
          <w:rFonts w:hint="cs"/>
          <w:rtl/>
        </w:rPr>
        <w:t>(</w:t>
      </w:r>
      <w:r>
        <w:rPr>
          <w:lang w:val="en-US"/>
        </w:rPr>
        <w:t>f0</w:t>
      </w:r>
      <w:r>
        <w:rPr>
          <w:rFonts w:hint="cs"/>
          <w:rtl/>
          <w:lang w:val="en-US"/>
        </w:rPr>
        <w:t xml:space="preserve"> הוא מרכז טווח התדירות, ה</w:t>
      </w:r>
      <w:del w:id="61" w:author="Sam" w:date="2020-06-29T16:46:00Z">
        <w:r w:rsidDel="00312EC3">
          <w:rPr>
            <w:lang w:val="en-US"/>
          </w:rPr>
          <w:delText>cutoff</w:delText>
        </w:r>
      </w:del>
      <w:ins w:id="62" w:author="Sam" w:date="2020-06-29T16:46:00Z">
        <w:r w:rsidR="00312EC3">
          <w:rPr>
            <w:rtl/>
            <w:lang w:val="en-US"/>
          </w:rPr>
          <w:t>קטעון (</w:t>
        </w:r>
        <w:r w:rsidR="00312EC3">
          <w:rPr>
            <w:lang w:val="en-US"/>
          </w:rPr>
          <w:t>cutoff</w:t>
        </w:r>
        <w:r w:rsidR="00312EC3">
          <w:rPr>
            <w:rtl/>
            <w:lang w:val="en-US"/>
          </w:rPr>
          <w:t>)</w:t>
        </w:r>
      </w:ins>
      <w:r>
        <w:rPr>
          <w:rFonts w:hint="cs"/>
          <w:rtl/>
          <w:lang w:val="en-US"/>
        </w:rPr>
        <w:t>)</w:t>
      </w:r>
    </w:p>
    <w:p w14:paraId="3D66C170" w14:textId="77777777" w:rsidR="00671BAF" w:rsidRDefault="00671BAF" w:rsidP="00671BAF">
      <w:pPr>
        <w:pStyle w:val="NormalWeb"/>
        <w:bidi/>
        <w:spacing w:before="0" w:beforeAutospacing="0" w:after="160" w:afterAutospacing="0"/>
        <w:rPr>
          <w:rFonts w:ascii="Calibri" w:hAnsi="Calibri" w:cs="Calibri"/>
          <w:sz w:val="22"/>
          <w:szCs w:val="22"/>
        </w:rPr>
      </w:pPr>
      <w:r>
        <w:rPr>
          <w:rFonts w:ascii="Arial" w:hAnsi="Arial" w:cs="Arial"/>
          <w:sz w:val="22"/>
          <w:szCs w:val="22"/>
          <w:rtl/>
        </w:rPr>
        <w:t xml:space="preserve">נקבל את </w:t>
      </w:r>
      <m:oMath>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1</m:t>
            </m:r>
          </m:sub>
        </m:sSub>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r>
          <m:rPr>
            <m:sty m:val="p"/>
          </m:rPr>
          <w:rPr>
            <w:rFonts w:ascii="Cambria Math" w:hAnsi="Cambria Math" w:cs="Calibri"/>
            <w:sz w:val="22"/>
            <w:szCs w:val="22"/>
            <w:rtl/>
          </w:rPr>
          <m:t>+</m:t>
        </m:r>
        <m:rad>
          <m:radPr>
            <m:degHide m:val="1"/>
            <m:ctrlPr>
              <w:rPr>
                <w:rFonts w:ascii="Cambria Math" w:hAnsi="Cambria Math" w:cs="Calibri"/>
                <w:sz w:val="22"/>
                <w:szCs w:val="22"/>
              </w:rPr>
            </m:ctrlPr>
          </m:radPr>
          <m:deg/>
          <m:e>
            <m:sSup>
              <m:sSupPr>
                <m:ctrlPr>
                  <w:rPr>
                    <w:rFonts w:ascii="Cambria Math" w:hAnsi="Cambria Math" w:cs="Calibri"/>
                    <w:sz w:val="22"/>
                    <w:szCs w:val="22"/>
                  </w:rPr>
                </m:ctrlPr>
              </m:sSupPr>
              <m:e>
                <m:d>
                  <m:dPr>
                    <m:ctrlPr>
                      <w:rPr>
                        <w:rFonts w:ascii="Cambria Math" w:hAnsi="Cambria Math" w:cs="Calibri"/>
                        <w:sz w:val="22"/>
                        <w:szCs w:val="22"/>
                      </w:rPr>
                    </m:ctrlPr>
                  </m:dPr>
                  <m:e>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e>
                </m:d>
              </m:e>
              <m:sup>
                <m:r>
                  <m:rPr>
                    <m:sty m:val="p"/>
                  </m:rPr>
                  <w:rPr>
                    <w:rFonts w:ascii="Cambria Math" w:hAnsi="Cambria Math" w:cs="Calibri"/>
                    <w:sz w:val="22"/>
                    <w:szCs w:val="22"/>
                    <w:rtl/>
                  </w:rPr>
                  <m:t>2</m:t>
                </m:r>
              </m:sup>
            </m:sSup>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LC</m:t>
                </m:r>
              </m:den>
            </m:f>
          </m:e>
        </m:rad>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2</m:t>
            </m:r>
          </m:sub>
        </m:sSub>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r>
          <m:rPr>
            <m:sty m:val="p"/>
          </m:rPr>
          <w:rPr>
            <w:rFonts w:ascii="Cambria Math" w:hAnsi="Cambria Math" w:cs="Calibri"/>
            <w:sz w:val="22"/>
            <w:szCs w:val="22"/>
            <w:rtl/>
          </w:rPr>
          <m:t>+</m:t>
        </m:r>
        <m:rad>
          <m:radPr>
            <m:degHide m:val="1"/>
            <m:ctrlPr>
              <w:rPr>
                <w:rFonts w:ascii="Cambria Math" w:hAnsi="Cambria Math" w:cs="Calibri"/>
                <w:sz w:val="22"/>
                <w:szCs w:val="22"/>
              </w:rPr>
            </m:ctrlPr>
          </m:radPr>
          <m:deg/>
          <m:e>
            <m:sSup>
              <m:sSupPr>
                <m:ctrlPr>
                  <w:rPr>
                    <w:rFonts w:ascii="Cambria Math" w:hAnsi="Cambria Math" w:cs="Calibri"/>
                    <w:sz w:val="22"/>
                    <w:szCs w:val="22"/>
                  </w:rPr>
                </m:ctrlPr>
              </m:sSupPr>
              <m:e>
                <m:d>
                  <m:dPr>
                    <m:ctrlPr>
                      <w:rPr>
                        <w:rFonts w:ascii="Cambria Math" w:hAnsi="Cambria Math" w:cs="Calibri"/>
                        <w:sz w:val="22"/>
                        <w:szCs w:val="22"/>
                      </w:rPr>
                    </m:ctrlPr>
                  </m:dPr>
                  <m:e>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e>
                </m:d>
              </m:e>
              <m:sup>
                <m:r>
                  <m:rPr>
                    <m:sty m:val="p"/>
                  </m:rPr>
                  <w:rPr>
                    <w:rFonts w:ascii="Cambria Math" w:hAnsi="Cambria Math" w:cs="Calibri"/>
                    <w:sz w:val="22"/>
                    <w:szCs w:val="22"/>
                    <w:rtl/>
                  </w:rPr>
                  <m:t>2</m:t>
                </m:r>
              </m:sup>
            </m:sSup>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LC</m:t>
                </m:r>
              </m:den>
            </m:f>
          </m:e>
        </m:rad>
        <m:r>
          <m:rPr>
            <m:sty m:val="p"/>
          </m:rPr>
          <w:rPr>
            <w:rFonts w:ascii="Cambria Math" w:hAnsi="Cambria Math" w:cs="Calibri"/>
            <w:sz w:val="22"/>
            <w:szCs w:val="22"/>
            <w:rtl/>
          </w:rPr>
          <m:t> </m:t>
        </m:r>
      </m:oMath>
    </w:p>
    <w:p w14:paraId="41B8CF89" w14:textId="57F847D1" w:rsidR="00401DFD" w:rsidRDefault="00671BAF" w:rsidP="000B5DC1">
      <w:pPr>
        <w:spacing w:after="200"/>
        <w:rPr>
          <w:rtl/>
          <w:lang w:val="en-US"/>
        </w:rPr>
      </w:pPr>
      <w:r>
        <w:rPr>
          <w:rFonts w:hint="cs"/>
          <w:rtl/>
          <w:lang w:val="en-US"/>
        </w:rPr>
        <w:t>כלומר קיבלנו:</w:t>
      </w:r>
    </w:p>
    <w:p w14:paraId="05B92DB6" w14:textId="550832BB" w:rsidR="00671BAF" w:rsidRPr="00EB6611" w:rsidRDefault="00E12E90" w:rsidP="000B5DC1">
      <w:pPr>
        <w:spacing w:after="200"/>
        <w:rPr>
          <w:rtl/>
          <w:lang w:val="en-US"/>
        </w:rPr>
      </w:pPr>
      <m:oMathPara>
        <m:oMath>
          <m:r>
            <w:ins w:id="63" w:author="Sam" w:date="2020-06-29T17:05:00Z">
              <w:rPr>
                <w:rFonts w:ascii="Cambria Math" w:hAnsi="Cambria Math"/>
                <w:sz w:val="22"/>
                <w:szCs w:val="22"/>
              </w:rPr>
              <m:t xml:space="preserve">Equation </m:t>
            </w:ins>
          </m:r>
          <m:r>
            <w:ins w:id="64" w:author="Sam" w:date="2020-06-29T17:06:00Z">
              <w:rPr>
                <w:rFonts w:ascii="Cambria Math" w:hAnsi="Cambria Math"/>
                <w:sz w:val="22"/>
                <w:szCs w:val="22"/>
              </w:rPr>
              <m:t xml:space="preserve">5: </m:t>
            </w:ins>
          </m:r>
          <m:r>
            <w:rPr>
              <w:rFonts w:ascii="Cambria Math" w:hAnsi="Cambria Math" w:cs="Calibri"/>
              <w:sz w:val="22"/>
              <w:szCs w:val="22"/>
            </w:rPr>
            <m:t>Band</m:t>
          </m:r>
          <m:r>
            <w:del w:id="65" w:author="Sam" w:date="2020-06-29T16:44:00Z">
              <m:rPr>
                <m:sty m:val="p"/>
              </m:rPr>
              <w:rPr>
                <w:rFonts w:ascii="Cambria Math" w:hAnsi="Cambria Math" w:cs="Calibri"/>
                <w:sz w:val="22"/>
                <w:szCs w:val="22"/>
                <w:rtl/>
              </w:rPr>
              <m:t>-</m:t>
            </w:del>
          </m:r>
          <m:r>
            <w:rPr>
              <w:rFonts w:ascii="Cambria Math" w:hAnsi="Cambria Math" w:cs="Calibri"/>
              <w:sz w:val="22"/>
              <w:szCs w:val="22"/>
            </w:rPr>
            <m:t>widt</m:t>
          </m:r>
          <m:r>
            <m:rPr>
              <m:sty m:val="p"/>
            </m:rPr>
            <w:rPr>
              <w:rFonts w:ascii="Cambria Math" w:hAnsi="Cambria Math" w:cs="Calibri"/>
              <w:sz w:val="22"/>
              <w:szCs w:val="22"/>
            </w:rPr>
            <m:t>h</m:t>
          </m:r>
          <m:r>
            <m:rPr>
              <m:sty m:val="p"/>
            </m:rPr>
            <w:rPr>
              <w:rFonts w:ascii="Cambria Math" w:hAnsi="Cambria Math" w:cs="Calibri"/>
              <w:sz w:val="22"/>
              <w:szCs w:val="22"/>
              <w:rtl/>
            </w:rPr>
            <m:t>=</m:t>
          </m:r>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2</m:t>
              </m:r>
            </m:sub>
          </m:sSub>
          <m:r>
            <m:rPr>
              <m:sty m:val="p"/>
            </m:rPr>
            <w:rPr>
              <w:rFonts w:ascii="Cambria Math" w:hAnsi="Cambria Math" w:cs="Calibri"/>
              <w:sz w:val="22"/>
              <w:szCs w:val="22"/>
              <w:rtl/>
            </w:rPr>
            <m:t>-</m:t>
          </m:r>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1</m:t>
              </m:r>
            </m:sub>
          </m:sSub>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R</m:t>
              </m:r>
            </m:num>
            <m:den>
              <m:r>
                <w:rPr>
                  <w:rFonts w:ascii="Cambria Math" w:hAnsi="Cambria Math" w:cs="Calibri"/>
                  <w:sz w:val="22"/>
                  <w:szCs w:val="22"/>
                </w:rPr>
                <m:t>L</m:t>
              </m:r>
            </m:den>
          </m:f>
        </m:oMath>
      </m:oMathPara>
    </w:p>
    <w:p w14:paraId="6464DBA9" w14:textId="0A6BD786" w:rsidR="00EB6611" w:rsidRPr="00740238" w:rsidRDefault="00EB6611" w:rsidP="000B5DC1">
      <w:pPr>
        <w:spacing w:after="200"/>
        <w:rPr>
          <w:rtl/>
          <w:lang w:val="en-US"/>
        </w:rPr>
      </w:pPr>
      <w:r>
        <w:rPr>
          <w:rFonts w:hint="cs"/>
          <w:rtl/>
          <w:lang w:val="en-US"/>
        </w:rPr>
        <w:t>(משוואה 5)</w:t>
      </w:r>
    </w:p>
    <w:p w14:paraId="382FF2C8" w14:textId="3542E327" w:rsidR="00EB6611" w:rsidDel="00312EC3" w:rsidRDefault="00312EC3" w:rsidP="00187ACA">
      <w:pPr>
        <w:spacing w:after="200"/>
        <w:rPr>
          <w:del w:id="66" w:author="Sam" w:date="2020-06-29T16:45:00Z"/>
          <w:lang w:val="en-US"/>
        </w:rPr>
      </w:pPr>
      <w:ins w:id="67" w:author="Sam" w:date="2020-06-29T16:45:00Z">
        <w:r>
          <w:rPr>
            <w:rFonts w:ascii="Segoe UI" w:hAnsi="Segoe UI" w:cs="Segoe UI"/>
            <w:color w:val="000000"/>
            <w:sz w:val="20"/>
            <w:szCs w:val="20"/>
            <w:rtl/>
            <w:lang w:val="en-US"/>
          </w:rPr>
          <w:t>מיצוי האות (דמודולציה) נעשה על ידי מסנן תדר נמוך עם תדר קטעון (</w:t>
        </w:r>
        <w:r>
          <w:rPr>
            <w:rFonts w:ascii="Segoe UI" w:hAnsi="Segoe UI" w:cs="Segoe UI"/>
            <w:color w:val="000000"/>
            <w:sz w:val="20"/>
            <w:szCs w:val="20"/>
            <w:lang w:val="en-US"/>
          </w:rPr>
          <w:t>cutoff</w:t>
        </w:r>
        <w:r>
          <w:rPr>
            <w:rFonts w:ascii="Segoe UI" w:hAnsi="Segoe UI" w:cs="Segoe UI"/>
            <w:color w:val="000000"/>
            <w:sz w:val="20"/>
            <w:szCs w:val="20"/>
            <w:rtl/>
            <w:lang w:val="en-US"/>
          </w:rPr>
          <w:t>):</w:t>
        </w:r>
      </w:ins>
      <w:del w:id="68" w:author="Sam" w:date="2020-06-29T16:45:00Z">
        <w:r w:rsidR="00671BAF" w:rsidDel="00312EC3">
          <w:rPr>
            <w:rFonts w:hint="cs"/>
            <w:rtl/>
            <w:lang w:val="en-US"/>
          </w:rPr>
          <w:delText>משוואת ה</w:delText>
        </w:r>
        <w:r w:rsidR="00671BAF" w:rsidDel="00312EC3">
          <w:rPr>
            <w:lang w:val="en-US"/>
          </w:rPr>
          <w:delText>cutoff</w:delText>
        </w:r>
        <w:r w:rsidR="00671BAF" w:rsidDel="00312EC3">
          <w:rPr>
            <w:rFonts w:hint="cs"/>
            <w:rtl/>
            <w:lang w:val="en-US"/>
          </w:rPr>
          <w:delText xml:space="preserve"> הדימודולטור שמבוסס </w:delText>
        </w:r>
        <w:r w:rsidR="00671BAF" w:rsidDel="00312EC3">
          <w:rPr>
            <w:lang w:val="en-US"/>
          </w:rPr>
          <w:delText>RC</w:delText>
        </w:r>
        <w:r w:rsidR="00671BAF" w:rsidDel="00312EC3">
          <w:rPr>
            <w:rFonts w:hint="cs"/>
            <w:rtl/>
            <w:lang w:val="en-US"/>
          </w:rPr>
          <w:delText xml:space="preserve"> היא כמובן </w:delText>
        </w:r>
      </w:del>
    </w:p>
    <w:p w14:paraId="704C38CD" w14:textId="4BE1A23A" w:rsidR="00187ACA" w:rsidRPr="00740238" w:rsidRDefault="00154BEA" w:rsidP="00187ACA">
      <w:pPr>
        <w:spacing w:after="200"/>
        <w:rPr>
          <w:rtl/>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r>
                <w:rPr>
                  <w:rFonts w:ascii="Cambria Math" w:hAnsi="Cambria Math"/>
                  <w:lang w:val="el-GR"/>
                </w:rPr>
                <m:t>π</m:t>
              </m:r>
              <m:r>
                <w:rPr>
                  <w:rFonts w:ascii="Cambria Math" w:hAnsi="Cambria Math"/>
                  <w:lang w:val="en-US"/>
                </w:rPr>
                <m:t>RC</m:t>
              </m:r>
            </m:den>
          </m:f>
        </m:oMath>
      </m:oMathPara>
    </w:p>
    <w:p w14:paraId="2A196210" w14:textId="66DBF35F" w:rsidR="00EB6611" w:rsidRPr="00740238" w:rsidRDefault="00EB6611" w:rsidP="00187ACA">
      <w:pPr>
        <w:spacing w:after="200"/>
        <w:rPr>
          <w:rtl/>
          <w:lang w:val="en-US"/>
        </w:rPr>
      </w:pPr>
      <w:r>
        <w:rPr>
          <w:rFonts w:hint="cs"/>
          <w:rtl/>
          <w:lang w:val="en-US"/>
        </w:rPr>
        <w:t>(משוואה 6)</w:t>
      </w:r>
    </w:p>
    <w:p w14:paraId="4FA22AD6" w14:textId="77777777" w:rsidR="00187ACA" w:rsidRDefault="00187ACA">
      <w:pPr>
        <w:rPr>
          <w:i/>
          <w:iCs/>
          <w:u w:val="single"/>
          <w:rtl/>
        </w:rPr>
      </w:pPr>
      <w:r>
        <w:rPr>
          <w:i/>
          <w:iCs/>
          <w:u w:val="single"/>
          <w:rtl/>
        </w:rPr>
        <w:br w:type="page"/>
      </w:r>
    </w:p>
    <w:p w14:paraId="000000CD" w14:textId="2FFB1D5C" w:rsidR="00602AEB" w:rsidRPr="00740238" w:rsidRDefault="0041727C" w:rsidP="000B5DC1">
      <w:pPr>
        <w:spacing w:after="200"/>
        <w:rPr>
          <w:i/>
          <w:iCs/>
          <w:u w:val="single"/>
        </w:rPr>
      </w:pPr>
      <w:r w:rsidRPr="00740238">
        <w:rPr>
          <w:i/>
          <w:iCs/>
          <w:u w:val="single"/>
          <w:rtl/>
        </w:rPr>
        <w:lastRenderedPageBreak/>
        <w:t xml:space="preserve">ניסוי </w:t>
      </w:r>
      <w:r w:rsidRPr="00740238">
        <w:rPr>
          <w:i/>
          <w:iCs/>
          <w:u w:val="single"/>
        </w:rPr>
        <w:t>RC</w:t>
      </w:r>
      <w:r w:rsidRPr="00740238">
        <w:rPr>
          <w:i/>
          <w:iCs/>
          <w:u w:val="single"/>
          <w:rtl/>
        </w:rPr>
        <w:t xml:space="preserve"> </w:t>
      </w:r>
    </w:p>
    <w:p w14:paraId="000000CE" w14:textId="664FA6DA" w:rsidR="00602AEB" w:rsidRDefault="0041727C" w:rsidP="000B5DC1">
      <w:pPr>
        <w:spacing w:after="200"/>
      </w:pPr>
      <w:r>
        <w:rPr>
          <w:rtl/>
        </w:rPr>
        <w:t xml:space="preserve">הניסוי הראשון שלנו היה לבדוק מעגלי </w:t>
      </w:r>
      <w:r>
        <w:t>RC</w:t>
      </w:r>
      <w:r>
        <w:rPr>
          <w:rtl/>
        </w:rPr>
        <w:t xml:space="preserve"> </w:t>
      </w:r>
      <w:ins w:id="69" w:author="Sam" w:date="2020-06-29T16:52:00Z">
        <w:r w:rsidR="0069579B" w:rsidRPr="0069579B">
          <w:rPr>
            <w:rtl/>
          </w:rPr>
          <w:t>שכן נשתמש בהם בהמשך כמסנני תדר</w:t>
        </w:r>
      </w:ins>
      <w:del w:id="70" w:author="Sam" w:date="2020-06-29T16:52:00Z">
        <w:r w:rsidDel="0069579B">
          <w:rPr>
            <w:rtl/>
          </w:rPr>
          <w:delText>בגלל שהיינו צריכים להשתמש בחלקים האלו</w:delText>
        </w:r>
      </w:del>
      <w:r>
        <w:rPr>
          <w:rtl/>
        </w:rPr>
        <w:t xml:space="preserve">. </w:t>
      </w:r>
      <w:del w:id="71" w:author="Sam" w:date="2020-06-29T16:52:00Z">
        <w:r w:rsidDel="0069579B">
          <w:rPr>
            <w:rtl/>
          </w:rPr>
          <w:delText xml:space="preserve">פיתחנו את המשוואות ומדדנו את המתח על החלקים. אחר כך, השוונו עם התיאוריה. </w:delText>
        </w:r>
      </w:del>
    </w:p>
    <w:p w14:paraId="000000CF" w14:textId="165F6BA2" w:rsidR="00602AEB" w:rsidRDefault="0041727C" w:rsidP="00A9791F">
      <w:pPr>
        <w:spacing w:after="200"/>
      </w:pPr>
      <w:r>
        <w:rPr>
          <w:rtl/>
        </w:rPr>
        <w:t>משוואות יחס המתחים בין הרכיבים למתח בתחילת המעגל</w:t>
      </w:r>
      <w:r w:rsidR="00834C98">
        <w:rPr>
          <w:rFonts w:hint="cs"/>
          <w:rtl/>
        </w:rPr>
        <w:t xml:space="preserve"> (כפי שהראנו בנספח התאורטי)</w:t>
      </w:r>
      <w:r>
        <w:rPr>
          <w:rtl/>
        </w:rPr>
        <w:t>:</w:t>
      </w:r>
    </w:p>
    <w:p w14:paraId="000000D0" w14:textId="77777777" w:rsidR="00602AEB" w:rsidRDefault="0041727C" w:rsidP="00165BA2">
      <w:pPr>
        <w:spacing w:after="200"/>
      </w:pPr>
      <w:r>
        <w:rPr>
          <w:rtl/>
        </w:rPr>
        <w:t>עבור קבל:</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0</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den>
        </m:f>
        <m:r>
          <w:rPr>
            <w:rFonts w:ascii="Cambria Math" w:eastAsia="Cambria Math" w:hAnsi="Cambria Math" w:cs="Cambria Math"/>
          </w:rPr>
          <m:t xml:space="preserve"> </m:t>
        </m:r>
      </m:oMath>
    </w:p>
    <w:p w14:paraId="000000D1" w14:textId="77777777" w:rsidR="00602AEB" w:rsidRDefault="0041727C" w:rsidP="00165BA2">
      <w:pPr>
        <w:spacing w:after="200"/>
      </w:pPr>
      <w:r>
        <w:rPr>
          <w:rtl/>
        </w:rPr>
        <w:t>הפאזה:</w:t>
      </w:r>
      <m:oMath>
        <m:r>
          <w:rPr>
            <w:rFonts w:ascii="Cambria Math" w:eastAsia="Cambria Math" w:hAnsi="Cambria Math" w:cs="Cambria Math"/>
          </w:rPr>
          <m:t xml:space="preserve">φ =ωCR </m:t>
        </m:r>
      </m:oMath>
    </w:p>
    <w:p w14:paraId="000000D2" w14:textId="77777777" w:rsidR="00602AEB" w:rsidRDefault="0041727C" w:rsidP="00165BA2">
      <w:pPr>
        <w:spacing w:after="200"/>
      </w:pPr>
      <w:r>
        <w:rPr>
          <w:rtl/>
        </w:rPr>
        <w:t>האמפליטודה:</w:t>
      </w:r>
      <m:oMath>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+1</m:t>
                </m:r>
              </m:e>
            </m:rad>
          </m:den>
        </m:f>
      </m:oMath>
    </w:p>
    <w:p w14:paraId="000000D3" w14:textId="77777777" w:rsidR="00602AEB" w:rsidRDefault="0041727C" w:rsidP="00165BA2">
      <w:pPr>
        <w:spacing w:after="200"/>
      </w:pPr>
      <w:r>
        <w:rPr>
          <w:rtl/>
        </w:rPr>
        <w:t>עבור נגד:</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R</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0</m:t>
                </m:r>
              </m:sub>
            </m:sSub>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den>
        </m:f>
        <m:r>
          <w:rPr>
            <w:rFonts w:ascii="Cambria Math" w:eastAsia="Cambria Math" w:hAnsi="Cambria Math" w:cs="Cambria Math"/>
          </w:rPr>
          <m:t>+i</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RωC</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den>
            </m:f>
          </m:e>
        </m:d>
        <m:r>
          <w:rPr>
            <w:rFonts w:ascii="Cambria Math" w:eastAsia="Cambria Math" w:hAnsi="Cambria Math" w:cs="Cambria Math"/>
          </w:rPr>
          <m:t xml:space="preserve"> </m:t>
        </m:r>
      </m:oMath>
    </w:p>
    <w:p w14:paraId="000000D4" w14:textId="77777777" w:rsidR="00602AEB" w:rsidRDefault="0041727C" w:rsidP="00165BA2">
      <w:pPr>
        <w:spacing w:after="200"/>
      </w:pPr>
      <w:r>
        <w:rPr>
          <w:rtl/>
        </w:rPr>
        <w:t>הפאזה:</w:t>
      </w:r>
      <m:oMath>
        <m:r>
          <w:rPr>
            <w:rFonts w:ascii="Cambria Math" w:eastAsia="Cambria Math" w:hAnsi="Cambria Math" w:cs="Cambria Math"/>
          </w:rPr>
          <m:t xml:space="preserve">φ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RωC</m:t>
            </m:r>
          </m:den>
        </m:f>
        <m:r>
          <w:rPr>
            <w:rFonts w:ascii="Cambria Math" w:eastAsia="Cambria Math" w:hAnsi="Cambria Math" w:cs="Cambria Math"/>
          </w:rPr>
          <m:t xml:space="preserve"> </m:t>
        </m:r>
      </m:oMath>
    </w:p>
    <w:p w14:paraId="000000D5" w14:textId="77777777" w:rsidR="00602AEB" w:rsidRDefault="0041727C" w:rsidP="00165BA2">
      <w:pPr>
        <w:spacing w:after="200"/>
        <w:rPr>
          <w:rtl/>
        </w:rPr>
      </w:pPr>
      <w:r>
        <w:rPr>
          <w:rtl/>
        </w:rPr>
        <w:t>האמפליטודה:</w:t>
      </w:r>
      <m:oMath>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Rωc</m:t>
            </m:r>
          </m:num>
          <m:den>
            <m:rad>
              <m:radPr>
                <m:degHide m:val="1"/>
                <m:ctrlPr>
                  <w:rPr>
                    <w:rFonts w:ascii="Cambria Math" w:eastAsia="Cambria Math" w:hAnsi="Cambria Math" w:cs="Cambria Math"/>
                  </w:rPr>
                </m:ctrlPr>
              </m:radPr>
              <m:deg/>
              <m:e>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r>
                  <w:rPr>
                    <w:rFonts w:ascii="Cambria Math" w:eastAsia="Cambria Math" w:hAnsi="Cambria Math" w:cs="Cambria Math"/>
                  </w:rPr>
                  <m:t xml:space="preserve"> </m:t>
                </m:r>
              </m:e>
            </m:rad>
          </m:den>
        </m:f>
      </m:oMath>
    </w:p>
    <w:p w14:paraId="000000D6" w14:textId="27EE9183" w:rsidR="00602AEB" w:rsidRDefault="0041727C" w:rsidP="00D9701F">
      <w:pPr>
        <w:spacing w:after="200"/>
      </w:pPr>
      <w:bookmarkStart w:id="72" w:name="_heading=h.3znysh7" w:colFirst="0" w:colLast="0"/>
      <w:bookmarkEnd w:id="72"/>
      <w:r>
        <w:rPr>
          <w:rtl/>
        </w:rPr>
        <w:t xml:space="preserve">במשוואות המתוארות מדובר על היחס בין המתח הנכנס למעגל </w:t>
      </w:r>
      <w:r>
        <w:t>RC</w:t>
      </w:r>
      <w:r>
        <w:rPr>
          <w:rtl/>
        </w:rPr>
        <w:t xml:space="preserve"> כללי לבין המתח היוצא מהרכיב הספציפי, כלומר לא משנה אם יש רכיב קודם או לא, זה ספציפי לסוג מעגל זה. הסדר במעגל </w:t>
      </w:r>
      <w:del w:id="73" w:author="Sam" w:date="2020-06-29T16:49:00Z">
        <w:r w:rsidDel="00C8279F">
          <w:rPr>
            <w:rtl/>
          </w:rPr>
          <w:delText xml:space="preserve">כמובן </w:delText>
        </w:r>
      </w:del>
      <w:r>
        <w:rPr>
          <w:rtl/>
        </w:rPr>
        <w:t>לא משנה. מפיתוח המשוואות הנ"ל הגענו למסקנה שבמקום להגדיל את נפח ה</w:t>
      </w:r>
      <w:del w:id="74" w:author="Sam" w:date="2020-06-29T17:08:00Z">
        <w:r w:rsidDel="0067133C">
          <w:rPr>
            <w:rtl/>
          </w:rPr>
          <w:delText>קפסיטור</w:delText>
        </w:r>
      </w:del>
      <w:ins w:id="75" w:author="Sam" w:date="2020-06-29T17:08:00Z">
        <w:r w:rsidR="0067133C">
          <w:rPr>
            <w:rtl/>
          </w:rPr>
          <w:t>קבל</w:t>
        </w:r>
      </w:ins>
      <w:r>
        <w:rPr>
          <w:rtl/>
        </w:rPr>
        <w:t xml:space="preserve"> ניתן לקבל את אותו אפקט עם הגדלת </w:t>
      </w:r>
      <w:del w:id="76" w:author="Sam" w:date="2020-06-29T16:53:00Z">
        <w:r w:rsidDel="0069579B">
          <w:rPr>
            <w:rtl/>
          </w:rPr>
          <w:delText>עוצמת הרזיסטור</w:delText>
        </w:r>
      </w:del>
      <w:ins w:id="77" w:author="Sam" w:date="2020-06-29T16:53:00Z">
        <w:r w:rsidR="0069579B">
          <w:rPr>
            <w:rFonts w:hint="cs"/>
            <w:rtl/>
          </w:rPr>
          <w:t>ההתנגדות</w:t>
        </w:r>
      </w:ins>
      <w:r>
        <w:rPr>
          <w:rtl/>
        </w:rPr>
        <w:t>.</w:t>
      </w:r>
    </w:p>
    <w:bookmarkStart w:id="78" w:name="_heading=h.2et92p0" w:colFirst="0" w:colLast="0"/>
    <w:bookmarkEnd w:id="78"/>
    <w:p w14:paraId="000000D7" w14:textId="63E0C32D" w:rsidR="00602AEB" w:rsidRDefault="00154BEA" w:rsidP="00D9701F">
      <w:pPr>
        <w:spacing w:after="200"/>
      </w:pPr>
      <w:sdt>
        <w:sdtPr>
          <w:rPr>
            <w:rtl/>
          </w:rPr>
          <w:tag w:val="goog_rdk_21"/>
          <w:id w:val="-1621526544"/>
        </w:sdtPr>
        <w:sdtEndPr/>
        <w:sdtContent/>
      </w:sdt>
      <w:r w:rsidR="0041727C">
        <w:rPr>
          <w:rtl/>
        </w:rPr>
        <w:t xml:space="preserve">ניתן לראות את </w:t>
      </w:r>
      <w:r w:rsidR="00C12B6A">
        <w:rPr>
          <w:rFonts w:hint="cs"/>
          <w:rtl/>
        </w:rPr>
        <w:t>מבנה הפונקציה</w:t>
      </w:r>
      <w:ins w:id="79" w:author="עידו הרון" w:date="2020-07-02T01:28:00Z">
        <w:r w:rsidR="001E718A">
          <w:rPr>
            <w:rFonts w:hint="cs"/>
            <w:rtl/>
          </w:rPr>
          <w:t xml:space="preserve"> </w:t>
        </w:r>
      </w:ins>
      <m:oMath>
        <m:r>
          <w:ins w:id="80" w:author="עידו הרון" w:date="2020-07-02T01:50:00Z">
            <w:rPr>
              <w:rFonts w:ascii="Cambria Math" w:eastAsia="Cambria Math" w:hAnsi="Cambria Math" w:cs="Cambria Math"/>
              <w:lang w:val="en-US"/>
            </w:rPr>
            <m:t>F</m:t>
          </w:ins>
        </m:r>
        <m:d>
          <m:dPr>
            <m:ctrlPr>
              <w:ins w:id="81" w:author="עידו הרון" w:date="2020-07-02T01:50:00Z">
                <w:rPr>
                  <w:rFonts w:ascii="Cambria Math" w:eastAsia="Cambria Math" w:hAnsi="Cambria Math" w:cs="Cambria Math"/>
                  <w:i/>
                  <w:lang w:val="en-US"/>
                </w:rPr>
              </w:ins>
            </m:ctrlPr>
          </m:dPr>
          <m:e>
            <m:r>
              <w:ins w:id="82" w:author="עידו הרון" w:date="2020-07-02T01:50:00Z">
                <w:rPr>
                  <w:rFonts w:ascii="Cambria Math" w:eastAsia="Cambria Math" w:hAnsi="Cambria Math" w:cs="Cambria Math"/>
                  <w:lang w:val="el-GR"/>
                </w:rPr>
                <m:t>ω</m:t>
              </w:ins>
            </m:r>
            <m:ctrlPr>
              <w:ins w:id="83" w:author="עידו הרון" w:date="2020-07-02T01:50:00Z">
                <w:rPr>
                  <w:rFonts w:ascii="Cambria Math" w:eastAsia="Cambria Math" w:hAnsi="Cambria Math" w:cs="Cambria Math"/>
                  <w:i/>
                  <w:lang w:val="el-GR"/>
                </w:rPr>
              </w:ins>
            </m:ctrlPr>
          </m:e>
        </m:d>
        <m:r>
          <w:ins w:id="84" w:author="עידו הרון" w:date="2020-07-02T01:50:00Z">
            <w:rPr>
              <w:rFonts w:ascii="Cambria Math" w:eastAsia="Cambria Math" w:hAnsi="Cambria Math" w:cs="Cambria Math"/>
              <w:lang w:val="en-US"/>
            </w:rPr>
            <m:t>=</m:t>
          </w:ins>
        </m:r>
        <m:f>
          <m:fPr>
            <m:ctrlPr>
              <w:ins w:id="85" w:author="עידו הרון" w:date="2020-07-02T01:28:00Z">
                <w:rPr>
                  <w:rFonts w:ascii="Cambria Math" w:eastAsia="Cambria Math" w:hAnsi="Cambria Math" w:cs="Cambria Math"/>
                </w:rPr>
              </w:ins>
            </m:ctrlPr>
          </m:fPr>
          <m:num>
            <m:r>
              <w:ins w:id="86" w:author="עידו הרון" w:date="2020-07-02T01:28:00Z">
                <w:rPr>
                  <w:rFonts w:ascii="Cambria Math" w:eastAsia="Cambria Math" w:hAnsi="Cambria Math" w:cs="Cambria Math"/>
                </w:rPr>
                <m:t>1</m:t>
              </w:ins>
            </m:r>
          </m:num>
          <m:den>
            <m:rad>
              <m:radPr>
                <m:degHide m:val="1"/>
                <m:ctrlPr>
                  <w:ins w:id="87" w:author="עידו הרון" w:date="2020-07-02T01:28:00Z">
                    <w:rPr>
                      <w:rFonts w:ascii="Cambria Math" w:eastAsia="Cambria Math" w:hAnsi="Cambria Math" w:cs="Cambria Math"/>
                    </w:rPr>
                  </w:ins>
                </m:ctrlPr>
              </m:radPr>
              <m:deg/>
              <m:e>
                <m:sSup>
                  <m:sSupPr>
                    <m:ctrlPr>
                      <w:ins w:id="88" w:author="עידו הרון" w:date="2020-07-02T01:28:00Z">
                        <w:rPr>
                          <w:rFonts w:ascii="Cambria Math" w:eastAsia="Cambria Math" w:hAnsi="Cambria Math" w:cs="Cambria Math"/>
                        </w:rPr>
                      </w:ins>
                    </m:ctrlPr>
                  </m:sSupPr>
                  <m:e>
                    <m:r>
                      <w:ins w:id="89" w:author="עידו הרון" w:date="2020-07-02T01:28:00Z">
                        <w:rPr>
                          <w:rFonts w:ascii="Cambria Math" w:eastAsia="Cambria Math" w:hAnsi="Cambria Math" w:cs="Cambria Math"/>
                        </w:rPr>
                        <m:t>ω</m:t>
                      </w:ins>
                    </m:r>
                  </m:e>
                  <m:sup>
                    <m:r>
                      <w:ins w:id="90" w:author="עידו הרון" w:date="2020-07-02T01:28:00Z">
                        <w:rPr>
                          <w:rFonts w:ascii="Cambria Math" w:eastAsia="Cambria Math" w:hAnsi="Cambria Math" w:cs="Cambria Math"/>
                        </w:rPr>
                        <m:t>2</m:t>
                      </w:ins>
                    </m:r>
                  </m:sup>
                </m:sSup>
                <m:sSup>
                  <m:sSupPr>
                    <m:ctrlPr>
                      <w:ins w:id="91" w:author="עידו הרון" w:date="2020-07-02T01:28:00Z">
                        <w:rPr>
                          <w:rFonts w:ascii="Cambria Math" w:eastAsia="Cambria Math" w:hAnsi="Cambria Math" w:cs="Cambria Math"/>
                        </w:rPr>
                      </w:ins>
                    </m:ctrlPr>
                  </m:sSupPr>
                  <m:e>
                    <m:r>
                      <w:ins w:id="92" w:author="עידו הרון" w:date="2020-07-02T01:28:00Z">
                        <w:rPr>
                          <w:rFonts w:ascii="Cambria Math" w:eastAsia="Cambria Math" w:hAnsi="Cambria Math" w:cs="Cambria Math"/>
                        </w:rPr>
                        <m:t>C</m:t>
                      </w:ins>
                    </m:r>
                  </m:e>
                  <m:sup>
                    <m:r>
                      <w:ins w:id="93" w:author="עידו הרון" w:date="2020-07-02T01:28:00Z">
                        <w:rPr>
                          <w:rFonts w:ascii="Cambria Math" w:eastAsia="Cambria Math" w:hAnsi="Cambria Math" w:cs="Cambria Math"/>
                        </w:rPr>
                        <m:t>2</m:t>
                      </w:ins>
                    </m:r>
                  </m:sup>
                </m:sSup>
                <m:sSup>
                  <m:sSupPr>
                    <m:ctrlPr>
                      <w:ins w:id="94" w:author="עידו הרון" w:date="2020-07-02T01:28:00Z">
                        <w:rPr>
                          <w:rFonts w:ascii="Cambria Math" w:eastAsia="Cambria Math" w:hAnsi="Cambria Math" w:cs="Cambria Math"/>
                        </w:rPr>
                      </w:ins>
                    </m:ctrlPr>
                  </m:sSupPr>
                  <m:e>
                    <m:r>
                      <w:ins w:id="95" w:author="עידו הרון" w:date="2020-07-02T01:28:00Z">
                        <w:rPr>
                          <w:rFonts w:ascii="Cambria Math" w:eastAsia="Cambria Math" w:hAnsi="Cambria Math" w:cs="Cambria Math"/>
                        </w:rPr>
                        <m:t>R</m:t>
                      </w:ins>
                    </m:r>
                  </m:e>
                  <m:sup>
                    <m:r>
                      <w:ins w:id="96" w:author="עידו הרון" w:date="2020-07-02T01:28:00Z">
                        <w:rPr>
                          <w:rFonts w:ascii="Cambria Math" w:eastAsia="Cambria Math" w:hAnsi="Cambria Math" w:cs="Cambria Math"/>
                        </w:rPr>
                        <m:t>2</m:t>
                      </w:ins>
                    </m:r>
                  </m:sup>
                </m:sSup>
                <m:r>
                  <w:ins w:id="97" w:author="עידו הרון" w:date="2020-07-02T01:28:00Z">
                    <w:rPr>
                      <w:rFonts w:ascii="Cambria Math" w:eastAsia="Cambria Math" w:hAnsi="Cambria Math" w:cs="Cambria Math"/>
                    </w:rPr>
                    <m:t>+1</m:t>
                  </w:ins>
                </m:r>
              </m:e>
            </m:rad>
          </m:den>
        </m:f>
      </m:oMath>
      <w:r w:rsidR="00C12B6A">
        <w:rPr>
          <w:rFonts w:hint="cs"/>
          <w:rtl/>
        </w:rPr>
        <w:t xml:space="preserve"> התאורטי בדסמוס</w:t>
      </w:r>
      <w:r w:rsidR="0041727C">
        <w:rPr>
          <w:rtl/>
        </w:rPr>
        <w:t xml:space="preserve"> בדסמוס:</w:t>
      </w:r>
    </w:p>
    <w:p w14:paraId="000000D8" w14:textId="0B857DED" w:rsidR="00602AEB" w:rsidRDefault="0041727C" w:rsidP="00CE33FC">
      <w:pPr>
        <w:spacing w:after="200"/>
        <w:ind w:left="2160" w:hanging="720"/>
        <w:jc w:val="center"/>
        <w:rPr>
          <w:ins w:id="98" w:author="עידו הרון" w:date="2020-07-02T01:28:00Z"/>
          <w:rtl/>
        </w:rPr>
      </w:pPr>
      <w:del w:id="99" w:author="עידו הרון" w:date="2020-07-02T01:28:00Z">
        <w:r w:rsidDel="007D4258">
          <w:rPr>
            <w:noProof/>
            <w:sz w:val="22"/>
            <w:szCs w:val="22"/>
          </w:rPr>
          <w:drawing>
            <wp:inline distT="0" distB="0" distL="0" distR="0" wp14:anchorId="17697521" wp14:editId="3263282E">
              <wp:extent cx="5157788" cy="1910947"/>
              <wp:effectExtent l="0" t="0" r="0" b="0"/>
              <wp:docPr id="2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l="2888" t="20257" r="3429" b="18006"/>
                      <a:stretch>
                        <a:fillRect/>
                      </a:stretch>
                    </pic:blipFill>
                    <pic:spPr>
                      <a:xfrm>
                        <a:off x="0" y="0"/>
                        <a:ext cx="5157788" cy="1910947"/>
                      </a:xfrm>
                      <a:prstGeom prst="rect">
                        <a:avLst/>
                      </a:prstGeom>
                      <a:ln/>
                    </pic:spPr>
                  </pic:pic>
                </a:graphicData>
              </a:graphic>
            </wp:inline>
          </w:drawing>
        </w:r>
      </w:del>
    </w:p>
    <w:p w14:paraId="1B3CA645" w14:textId="52305662" w:rsidR="001E718A" w:rsidRDefault="001E718A" w:rsidP="00CE33FC">
      <w:pPr>
        <w:spacing w:after="200"/>
        <w:ind w:left="2160" w:hanging="720"/>
        <w:jc w:val="center"/>
      </w:pPr>
      <w:ins w:id="100" w:author="עידו הרון" w:date="2020-07-02T01:28:00Z">
        <w:r>
          <w:rPr>
            <w:noProof/>
          </w:rPr>
          <w:lastRenderedPageBreak/>
          <w:drawing>
            <wp:inline distT="0" distB="0" distL="0" distR="0" wp14:anchorId="236EBF33" wp14:editId="05870E5E">
              <wp:extent cx="5486400" cy="1261745"/>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261745"/>
                      </a:xfrm>
                      <a:prstGeom prst="rect">
                        <a:avLst/>
                      </a:prstGeom>
                    </pic:spPr>
                  </pic:pic>
                </a:graphicData>
              </a:graphic>
            </wp:inline>
          </w:drawing>
        </w:r>
      </w:ins>
    </w:p>
    <w:p w14:paraId="000000D9" w14:textId="79E0789A" w:rsidR="00602AEB" w:rsidRDefault="0041727C" w:rsidP="00CE33FC">
      <w:pPr>
        <w:spacing w:after="200"/>
      </w:pPr>
      <w:r>
        <w:rPr>
          <w:rtl/>
        </w:rPr>
        <w:t xml:space="preserve">זה עובד גם אם מסתכלים על </w:t>
      </w:r>
      <w:ins w:id="101" w:author="עידו הרון" w:date="2020-07-02T01:32:00Z">
        <w:r w:rsidR="001E718A">
          <w:rPr>
            <w:rFonts w:hint="cs"/>
            <w:rtl/>
          </w:rPr>
          <w:t>ה</w:t>
        </w:r>
      </w:ins>
      <w:r>
        <w:rPr>
          <w:rtl/>
        </w:rPr>
        <w:t>פונקציונאליות</w:t>
      </w:r>
      <w:ins w:id="102" w:author="עידו הרון" w:date="2020-07-02T01:31:00Z">
        <w:r w:rsidR="001E718A">
          <w:rPr>
            <w:rFonts w:hint="cs"/>
            <w:rtl/>
          </w:rPr>
          <w:t xml:space="preserve"> </w:t>
        </w:r>
      </w:ins>
      <m:oMath>
        <m:r>
          <w:ins w:id="103" w:author="עידו הרון" w:date="2020-07-02T01:50:00Z">
            <w:rPr>
              <w:rFonts w:ascii="Cambria Math" w:eastAsia="Cambria Math" w:hAnsi="Cambria Math" w:cs="Cambria Math"/>
              <w:lang w:val="en-US"/>
            </w:rPr>
            <m:t>F</m:t>
          </w:ins>
        </m:r>
        <m:d>
          <m:dPr>
            <m:ctrlPr>
              <w:ins w:id="104" w:author="עידו הרון" w:date="2020-07-02T01:50:00Z">
                <w:rPr>
                  <w:rFonts w:ascii="Cambria Math" w:eastAsia="Cambria Math" w:hAnsi="Cambria Math" w:cs="Cambria Math"/>
                  <w:i/>
                  <w:lang w:val="en-US"/>
                </w:rPr>
              </w:ins>
            </m:ctrlPr>
          </m:dPr>
          <m:e>
            <m:r>
              <w:ins w:id="105" w:author="עידו הרון" w:date="2020-07-02T01:50:00Z">
                <w:rPr>
                  <w:rFonts w:ascii="Cambria Math" w:eastAsia="Cambria Math" w:hAnsi="Cambria Math" w:cs="Cambria Math"/>
                  <w:lang w:val="el-GR"/>
                </w:rPr>
                <m:t>ω</m:t>
              </w:ins>
            </m:r>
            <m:ctrlPr>
              <w:ins w:id="106" w:author="עידו הרון" w:date="2020-07-02T01:50:00Z">
                <w:rPr>
                  <w:rFonts w:ascii="Cambria Math" w:eastAsia="Cambria Math" w:hAnsi="Cambria Math" w:cs="Cambria Math"/>
                  <w:i/>
                  <w:lang w:val="el-GR"/>
                </w:rPr>
              </w:ins>
            </m:ctrlPr>
          </m:e>
        </m:d>
        <m:r>
          <w:ins w:id="107" w:author="עידו הרון" w:date="2020-07-02T01:50:00Z">
            <w:rPr>
              <w:rFonts w:ascii="Cambria Math" w:eastAsia="Cambria Math" w:hAnsi="Cambria Math" w:cs="Cambria Math"/>
              <w:lang w:val="el-GR"/>
            </w:rPr>
            <m:t>=</m:t>
          </w:ins>
        </m:r>
        <m:f>
          <m:fPr>
            <m:ctrlPr>
              <w:ins w:id="108" w:author="עידו הרון" w:date="2020-07-02T01:31:00Z">
                <w:rPr>
                  <w:rFonts w:ascii="Cambria Math" w:eastAsia="Cambria Math" w:hAnsi="Cambria Math" w:cs="Cambria Math"/>
                </w:rPr>
              </w:ins>
            </m:ctrlPr>
          </m:fPr>
          <m:num>
            <m:r>
              <w:ins w:id="109" w:author="עידו הרון" w:date="2020-07-02T01:31:00Z">
                <w:rPr>
                  <w:rFonts w:ascii="Cambria Math" w:eastAsia="Cambria Math" w:hAnsi="Cambria Math" w:cs="Cambria Math"/>
                </w:rPr>
                <m:t>Rωc</m:t>
              </w:ins>
            </m:r>
          </m:num>
          <m:den>
            <m:rad>
              <m:radPr>
                <m:degHide m:val="1"/>
                <m:ctrlPr>
                  <w:ins w:id="110" w:author="עידו הרון" w:date="2020-07-02T01:31:00Z">
                    <w:rPr>
                      <w:rFonts w:ascii="Cambria Math" w:eastAsia="Cambria Math" w:hAnsi="Cambria Math" w:cs="Cambria Math"/>
                    </w:rPr>
                  </w:ins>
                </m:ctrlPr>
              </m:radPr>
              <m:deg/>
              <m:e>
                <m:r>
                  <w:ins w:id="111" w:author="עידו הרון" w:date="2020-07-02T01:31:00Z">
                    <w:rPr>
                      <w:rFonts w:ascii="Cambria Math" w:eastAsia="Cambria Math" w:hAnsi="Cambria Math" w:cs="Cambria Math"/>
                    </w:rPr>
                    <m:t xml:space="preserve">1+ </m:t>
                  </w:ins>
                </m:r>
                <m:sSup>
                  <m:sSupPr>
                    <m:ctrlPr>
                      <w:ins w:id="112" w:author="עידו הרון" w:date="2020-07-02T01:31:00Z">
                        <w:rPr>
                          <w:rFonts w:ascii="Cambria Math" w:eastAsia="Cambria Math" w:hAnsi="Cambria Math" w:cs="Cambria Math"/>
                        </w:rPr>
                      </w:ins>
                    </m:ctrlPr>
                  </m:sSupPr>
                  <m:e>
                    <m:r>
                      <w:ins w:id="113" w:author="עידו הרון" w:date="2020-07-02T01:31:00Z">
                        <w:rPr>
                          <w:rFonts w:ascii="Cambria Math" w:eastAsia="Cambria Math" w:hAnsi="Cambria Math" w:cs="Cambria Math"/>
                        </w:rPr>
                        <m:t>R</m:t>
                      </w:ins>
                    </m:r>
                  </m:e>
                  <m:sup>
                    <m:r>
                      <w:ins w:id="114" w:author="עידו הרון" w:date="2020-07-02T01:31:00Z">
                        <w:rPr>
                          <w:rFonts w:ascii="Cambria Math" w:eastAsia="Cambria Math" w:hAnsi="Cambria Math" w:cs="Cambria Math"/>
                        </w:rPr>
                        <m:t>2</m:t>
                      </w:ins>
                    </m:r>
                  </m:sup>
                </m:sSup>
                <m:sSup>
                  <m:sSupPr>
                    <m:ctrlPr>
                      <w:ins w:id="115" w:author="עידו הרון" w:date="2020-07-02T01:31:00Z">
                        <w:rPr>
                          <w:rFonts w:ascii="Cambria Math" w:eastAsia="Cambria Math" w:hAnsi="Cambria Math" w:cs="Cambria Math"/>
                        </w:rPr>
                      </w:ins>
                    </m:ctrlPr>
                  </m:sSupPr>
                  <m:e>
                    <m:r>
                      <w:ins w:id="116" w:author="עידו הרון" w:date="2020-07-02T01:31:00Z">
                        <w:rPr>
                          <w:rFonts w:ascii="Cambria Math" w:eastAsia="Cambria Math" w:hAnsi="Cambria Math" w:cs="Cambria Math"/>
                        </w:rPr>
                        <m:t>ω</m:t>
                      </w:ins>
                    </m:r>
                  </m:e>
                  <m:sup>
                    <m:r>
                      <w:ins w:id="117" w:author="עידו הרון" w:date="2020-07-02T01:31:00Z">
                        <w:rPr>
                          <w:rFonts w:ascii="Cambria Math" w:eastAsia="Cambria Math" w:hAnsi="Cambria Math" w:cs="Cambria Math"/>
                        </w:rPr>
                        <m:t>2</m:t>
                      </w:ins>
                    </m:r>
                  </m:sup>
                </m:sSup>
                <m:sSup>
                  <m:sSupPr>
                    <m:ctrlPr>
                      <w:ins w:id="118" w:author="עידו הרון" w:date="2020-07-02T01:31:00Z">
                        <w:rPr>
                          <w:rFonts w:ascii="Cambria Math" w:eastAsia="Cambria Math" w:hAnsi="Cambria Math" w:cs="Cambria Math"/>
                        </w:rPr>
                      </w:ins>
                    </m:ctrlPr>
                  </m:sSupPr>
                  <m:e>
                    <m:r>
                      <w:ins w:id="119" w:author="עידו הרון" w:date="2020-07-02T01:31:00Z">
                        <w:rPr>
                          <w:rFonts w:ascii="Cambria Math" w:eastAsia="Cambria Math" w:hAnsi="Cambria Math" w:cs="Cambria Math"/>
                        </w:rPr>
                        <m:t>C</m:t>
                      </w:ins>
                    </m:r>
                  </m:e>
                  <m:sup>
                    <m:r>
                      <w:ins w:id="120" w:author="עידו הרון" w:date="2020-07-02T01:31:00Z">
                        <w:rPr>
                          <w:rFonts w:ascii="Cambria Math" w:eastAsia="Cambria Math" w:hAnsi="Cambria Math" w:cs="Cambria Math"/>
                        </w:rPr>
                        <m:t>2</m:t>
                      </w:ins>
                    </m:r>
                  </m:sup>
                </m:sSup>
                <m:r>
                  <w:ins w:id="121" w:author="עידו הרון" w:date="2020-07-02T01:31:00Z">
                    <w:rPr>
                      <w:rFonts w:ascii="Cambria Math" w:eastAsia="Cambria Math" w:hAnsi="Cambria Math" w:cs="Cambria Math"/>
                    </w:rPr>
                    <m:t xml:space="preserve"> </m:t>
                  </w:ins>
                </m:r>
              </m:e>
            </m:rad>
          </m:den>
        </m:f>
      </m:oMath>
      <w:r>
        <w:rPr>
          <w:rtl/>
        </w:rPr>
        <w:t xml:space="preserve"> של </w:t>
      </w:r>
      <w:r>
        <w:t>R</w:t>
      </w:r>
      <w:r>
        <w:rPr>
          <w:rtl/>
        </w:rPr>
        <w:t>:</w:t>
      </w:r>
    </w:p>
    <w:p w14:paraId="000000DA" w14:textId="65898BC5" w:rsidR="00602AEB" w:rsidRPr="001E718A" w:rsidRDefault="0041727C" w:rsidP="00CE33FC">
      <w:pPr>
        <w:spacing w:after="200"/>
        <w:ind w:left="2160" w:hanging="720"/>
        <w:jc w:val="center"/>
        <w:rPr>
          <w:sz w:val="22"/>
          <w:szCs w:val="22"/>
          <w:lang w:val="en-US"/>
          <w:rPrChange w:id="122" w:author="עידו הרון" w:date="2020-07-02T01:31:00Z">
            <w:rPr>
              <w:sz w:val="22"/>
              <w:szCs w:val="22"/>
            </w:rPr>
          </w:rPrChange>
        </w:rPr>
      </w:pPr>
      <w:del w:id="123" w:author="עידו הרון" w:date="2020-07-02T01:30:00Z">
        <w:r w:rsidDel="001E718A">
          <w:rPr>
            <w:noProof/>
            <w:sz w:val="22"/>
            <w:szCs w:val="22"/>
          </w:rPr>
          <w:drawing>
            <wp:inline distT="0" distB="0" distL="0" distR="0" wp14:anchorId="18670711" wp14:editId="68C3F5EE">
              <wp:extent cx="5291138" cy="1988557"/>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2735" t="21288" r="3908" b="16698"/>
                      <a:stretch>
                        <a:fillRect/>
                      </a:stretch>
                    </pic:blipFill>
                    <pic:spPr>
                      <a:xfrm>
                        <a:off x="0" y="0"/>
                        <a:ext cx="5291138" cy="1988557"/>
                      </a:xfrm>
                      <a:prstGeom prst="rect">
                        <a:avLst/>
                      </a:prstGeom>
                      <a:ln/>
                    </pic:spPr>
                  </pic:pic>
                </a:graphicData>
              </a:graphic>
            </wp:inline>
          </w:drawing>
        </w:r>
      </w:del>
    </w:p>
    <w:p w14:paraId="000000DB" w14:textId="70178D2C" w:rsidR="00602AEB" w:rsidRDefault="001E718A" w:rsidP="00CE33FC">
      <w:pPr>
        <w:spacing w:after="200"/>
        <w:ind w:left="2160" w:hanging="720"/>
        <w:jc w:val="center"/>
        <w:rPr>
          <w:sz w:val="22"/>
          <w:szCs w:val="22"/>
        </w:rPr>
      </w:pPr>
      <w:ins w:id="124" w:author="עידו הרון" w:date="2020-07-02T01:31:00Z">
        <w:r>
          <w:rPr>
            <w:noProof/>
          </w:rPr>
          <w:drawing>
            <wp:inline distT="0" distB="0" distL="0" distR="0" wp14:anchorId="528FCE43" wp14:editId="1337D99F">
              <wp:extent cx="5752792" cy="2303780"/>
              <wp:effectExtent l="0" t="0" r="635" b="127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5005" cy="2304666"/>
                      </a:xfrm>
                      <a:prstGeom prst="rect">
                        <a:avLst/>
                      </a:prstGeom>
                    </pic:spPr>
                  </pic:pic>
                </a:graphicData>
              </a:graphic>
            </wp:inline>
          </w:drawing>
        </w:r>
      </w:ins>
    </w:p>
    <w:p w14:paraId="000000DC" w14:textId="77777777" w:rsidR="00602AEB" w:rsidRDefault="00602AEB" w:rsidP="000B5DC1">
      <w:pPr>
        <w:spacing w:after="200"/>
        <w:ind w:left="2160" w:hanging="720"/>
        <w:jc w:val="center"/>
        <w:rPr>
          <w:sz w:val="22"/>
          <w:szCs w:val="22"/>
        </w:rPr>
      </w:pPr>
    </w:p>
    <w:p w14:paraId="000000DD" w14:textId="77777777" w:rsidR="00602AEB" w:rsidRDefault="00602AEB" w:rsidP="00CE33FC">
      <w:pPr>
        <w:spacing w:after="200"/>
        <w:ind w:left="2160" w:hanging="720"/>
        <w:rPr>
          <w:sz w:val="22"/>
          <w:szCs w:val="22"/>
        </w:rPr>
      </w:pPr>
    </w:p>
    <w:p w14:paraId="000000DE" w14:textId="77777777" w:rsidR="00602AEB" w:rsidRDefault="00602AEB" w:rsidP="00CE33FC">
      <w:pPr>
        <w:spacing w:after="200"/>
        <w:ind w:left="2160" w:hanging="720"/>
        <w:rPr>
          <w:sz w:val="22"/>
          <w:szCs w:val="22"/>
        </w:rPr>
      </w:pPr>
    </w:p>
    <w:p w14:paraId="000000DF" w14:textId="77777777" w:rsidR="00602AEB" w:rsidRDefault="00602AEB" w:rsidP="000B5DC1">
      <w:pPr>
        <w:spacing w:after="200"/>
        <w:ind w:left="2160" w:hanging="720"/>
        <w:rPr>
          <w:sz w:val="22"/>
          <w:szCs w:val="22"/>
        </w:rPr>
      </w:pPr>
    </w:p>
    <w:p w14:paraId="000000E0" w14:textId="77777777" w:rsidR="00602AEB" w:rsidRDefault="00602AEB" w:rsidP="00A9791F">
      <w:pPr>
        <w:spacing w:after="200"/>
        <w:ind w:left="2160" w:hanging="720"/>
        <w:rPr>
          <w:sz w:val="22"/>
          <w:szCs w:val="22"/>
        </w:rPr>
      </w:pPr>
    </w:p>
    <w:p w14:paraId="000000E1" w14:textId="77777777" w:rsidR="00602AEB" w:rsidRDefault="00602AEB" w:rsidP="00CE33FC">
      <w:pPr>
        <w:spacing w:after="200"/>
        <w:jc w:val="left"/>
        <w:rPr>
          <w:sz w:val="22"/>
          <w:szCs w:val="22"/>
        </w:rPr>
      </w:pPr>
    </w:p>
    <w:p w14:paraId="000000E2" w14:textId="77777777" w:rsidR="00602AEB" w:rsidRDefault="00602AEB" w:rsidP="00CE33FC">
      <w:pPr>
        <w:spacing w:after="200"/>
        <w:jc w:val="left"/>
        <w:rPr>
          <w:sz w:val="22"/>
          <w:szCs w:val="22"/>
        </w:rPr>
      </w:pPr>
    </w:p>
    <w:p w14:paraId="000000E3" w14:textId="77777777" w:rsidR="00602AEB" w:rsidRDefault="00602AEB" w:rsidP="000B5DC1">
      <w:pPr>
        <w:spacing w:after="200"/>
        <w:jc w:val="left"/>
        <w:rPr>
          <w:sz w:val="22"/>
          <w:szCs w:val="22"/>
        </w:rPr>
      </w:pPr>
    </w:p>
    <w:p w14:paraId="000000E4" w14:textId="77777777" w:rsidR="00602AEB" w:rsidRDefault="00602AEB" w:rsidP="00A9791F">
      <w:pPr>
        <w:spacing w:after="200"/>
        <w:jc w:val="left"/>
        <w:rPr>
          <w:sz w:val="22"/>
          <w:szCs w:val="22"/>
        </w:rPr>
      </w:pPr>
    </w:p>
    <w:p w14:paraId="000000E9" w14:textId="008ED5C7" w:rsidR="00602AEB" w:rsidRDefault="00602AEB" w:rsidP="00165BA2">
      <w:pPr>
        <w:spacing w:after="200"/>
        <w:jc w:val="left"/>
        <w:rPr>
          <w:ins w:id="125" w:author="Sam" w:date="2020-06-29T16:56:00Z"/>
          <w:sz w:val="22"/>
          <w:szCs w:val="22"/>
          <w:rtl/>
        </w:rPr>
      </w:pPr>
    </w:p>
    <w:p w14:paraId="02ABE5B9" w14:textId="1EABE780" w:rsidR="0030649A" w:rsidRDefault="0030649A" w:rsidP="00165BA2">
      <w:pPr>
        <w:spacing w:after="200"/>
        <w:jc w:val="left"/>
        <w:rPr>
          <w:ins w:id="126" w:author="Sam" w:date="2020-06-29T16:56:00Z"/>
          <w:sz w:val="22"/>
          <w:szCs w:val="22"/>
          <w:rtl/>
        </w:rPr>
      </w:pPr>
    </w:p>
    <w:p w14:paraId="43DCE6D3" w14:textId="72176AC3" w:rsidR="0030649A" w:rsidRDefault="0030649A" w:rsidP="00165BA2">
      <w:pPr>
        <w:spacing w:after="200"/>
        <w:jc w:val="left"/>
        <w:rPr>
          <w:ins w:id="127" w:author="Sam" w:date="2020-06-29T16:56:00Z"/>
          <w:sz w:val="22"/>
          <w:szCs w:val="22"/>
          <w:rtl/>
        </w:rPr>
      </w:pPr>
    </w:p>
    <w:p w14:paraId="07679E80" w14:textId="3383E113" w:rsidR="0030649A" w:rsidRDefault="0030649A" w:rsidP="00165BA2">
      <w:pPr>
        <w:spacing w:after="200"/>
        <w:jc w:val="left"/>
        <w:rPr>
          <w:ins w:id="128" w:author="Sam" w:date="2020-06-29T16:56:00Z"/>
          <w:sz w:val="22"/>
          <w:szCs w:val="22"/>
          <w:rtl/>
        </w:rPr>
      </w:pPr>
    </w:p>
    <w:p w14:paraId="655E65C6" w14:textId="77777777" w:rsidR="0030649A" w:rsidRDefault="0030649A" w:rsidP="00165BA2">
      <w:pPr>
        <w:spacing w:after="200"/>
        <w:jc w:val="left"/>
        <w:rPr>
          <w:sz w:val="22"/>
          <w:szCs w:val="22"/>
        </w:rPr>
      </w:pPr>
    </w:p>
    <w:p w14:paraId="000000EA" w14:textId="77777777" w:rsidR="00602AEB" w:rsidRDefault="00602AEB" w:rsidP="00165BA2">
      <w:pPr>
        <w:spacing w:after="200"/>
        <w:jc w:val="left"/>
        <w:rPr>
          <w:sz w:val="22"/>
          <w:szCs w:val="22"/>
        </w:rPr>
      </w:pPr>
    </w:p>
    <w:p w14:paraId="000000EB" w14:textId="77777777" w:rsidR="00602AEB" w:rsidRDefault="00602AEB" w:rsidP="00165BA2">
      <w:pPr>
        <w:spacing w:after="200"/>
        <w:jc w:val="left"/>
        <w:rPr>
          <w:sz w:val="22"/>
          <w:szCs w:val="22"/>
        </w:rPr>
      </w:pPr>
    </w:p>
    <w:p w14:paraId="000000EC" w14:textId="77777777" w:rsidR="00602AEB" w:rsidRDefault="0041727C" w:rsidP="00CE33FC">
      <w:pPr>
        <w:pStyle w:val="1"/>
        <w:spacing w:after="200"/>
      </w:pPr>
      <w:r>
        <w:rPr>
          <w:rtl/>
        </w:rPr>
        <w:t xml:space="preserve"> </w:t>
      </w:r>
      <w:bookmarkStart w:id="129" w:name="_Toc44340429"/>
      <w:r>
        <w:rPr>
          <w:rtl/>
        </w:rPr>
        <w:t>ניסוח שאלת מחקר והשערות לתוצאות</w:t>
      </w:r>
      <w:bookmarkEnd w:id="129"/>
    </w:p>
    <w:p w14:paraId="000000ED" w14:textId="77777777" w:rsidR="00602AEB" w:rsidRDefault="0041727C" w:rsidP="00CE33FC">
      <w:pPr>
        <w:spacing w:after="200"/>
        <w:rPr>
          <w:u w:val="single"/>
        </w:rPr>
      </w:pPr>
      <w:r>
        <w:rPr>
          <w:u w:val="single"/>
          <w:rtl/>
        </w:rPr>
        <w:t>שאלת המחקר</w:t>
      </w:r>
    </w:p>
    <w:p w14:paraId="000000EE" w14:textId="77777777" w:rsidR="00602AEB" w:rsidRDefault="0041727C" w:rsidP="00CE33FC">
      <w:pPr>
        <w:spacing w:after="200"/>
      </w:pPr>
      <w:r>
        <w:rPr>
          <w:rtl/>
        </w:rPr>
        <w:t xml:space="preserve"> כיצד נוכל להעביר קטעי קול למרחקים ארוכים ביעילות בעזרת גלים אלקטרומגנטים?</w:t>
      </w:r>
    </w:p>
    <w:p w14:paraId="000000EF" w14:textId="77777777" w:rsidR="00602AEB" w:rsidRDefault="0041727C" w:rsidP="00CE33FC">
      <w:pPr>
        <w:pStyle w:val="1"/>
        <w:spacing w:after="200"/>
      </w:pPr>
      <w:bookmarkStart w:id="130" w:name="_Toc44340430"/>
      <w:r>
        <w:rPr>
          <w:rtl/>
        </w:rPr>
        <w:t>תכנון המחקר</w:t>
      </w:r>
      <w:bookmarkEnd w:id="130"/>
    </w:p>
    <w:p w14:paraId="000000F0" w14:textId="77777777" w:rsidR="00602AEB" w:rsidRDefault="0041727C" w:rsidP="00CE33FC">
      <w:pPr>
        <w:spacing w:after="200"/>
        <w:rPr>
          <w:u w:val="single"/>
        </w:rPr>
      </w:pPr>
      <w:r>
        <w:rPr>
          <w:u w:val="single"/>
          <w:rtl/>
        </w:rPr>
        <w:t>מערכת הניסוי</w:t>
      </w:r>
    </w:p>
    <w:p w14:paraId="000000F1" w14:textId="6CDC7070" w:rsidR="00602AEB" w:rsidRDefault="0041727C" w:rsidP="00CE33FC">
      <w:pPr>
        <w:numPr>
          <w:ilvl w:val="0"/>
          <w:numId w:val="4"/>
        </w:numPr>
        <w:spacing w:after="200"/>
      </w:pPr>
      <w:r>
        <w:rPr>
          <w:rtl/>
        </w:rPr>
        <w:t xml:space="preserve">שני מחוללי זרם </w:t>
      </w:r>
      <w:r>
        <w:t>AC</w:t>
      </w:r>
      <w:r>
        <w:rPr>
          <w:rtl/>
        </w:rPr>
        <w:t xml:space="preserve"> </w:t>
      </w:r>
    </w:p>
    <w:p w14:paraId="000000F2" w14:textId="77777777" w:rsidR="00602AEB" w:rsidRDefault="0041727C" w:rsidP="00CE33FC">
      <w:pPr>
        <w:numPr>
          <w:ilvl w:val="0"/>
          <w:numId w:val="4"/>
        </w:numPr>
        <w:spacing w:after="200"/>
      </w:pPr>
      <w:r>
        <w:rPr>
          <w:rtl/>
        </w:rPr>
        <w:t>אוסילוסקופ עם מחט לבדיקה</w:t>
      </w:r>
    </w:p>
    <w:p w14:paraId="000000F3" w14:textId="5379410B" w:rsidR="00602AEB" w:rsidRDefault="0041727C" w:rsidP="000B5DC1">
      <w:pPr>
        <w:numPr>
          <w:ilvl w:val="0"/>
          <w:numId w:val="4"/>
        </w:numPr>
        <w:spacing w:after="200"/>
      </w:pPr>
      <w:r>
        <w:rPr>
          <w:rtl/>
        </w:rPr>
        <w:t xml:space="preserve">לוח </w:t>
      </w:r>
      <w:r>
        <w:t>breadboard</w:t>
      </w:r>
    </w:p>
    <w:p w14:paraId="000000F4" w14:textId="78CC1F5E" w:rsidR="00602AEB" w:rsidRDefault="0041727C" w:rsidP="00A9791F">
      <w:pPr>
        <w:numPr>
          <w:ilvl w:val="0"/>
          <w:numId w:val="4"/>
        </w:numPr>
        <w:spacing w:after="200"/>
      </w:pPr>
      <w:r>
        <w:rPr>
          <w:rtl/>
        </w:rPr>
        <w:t xml:space="preserve">6 </w:t>
      </w:r>
      <w:del w:id="131" w:author="Sam" w:date="2020-06-29T16:54:00Z">
        <w:r w:rsidDel="00BE712A">
          <w:rPr>
            <w:rtl/>
          </w:rPr>
          <w:delText xml:space="preserve">רזיסטורים </w:delText>
        </w:r>
      </w:del>
      <w:ins w:id="132" w:author="Sam" w:date="2020-06-29T16:54:00Z">
        <w:r w:rsidR="00BE712A">
          <w:rPr>
            <w:rFonts w:hint="cs"/>
            <w:rtl/>
          </w:rPr>
          <w:t>נגדים</w:t>
        </w:r>
        <w:r w:rsidR="00BE712A">
          <w:rPr>
            <w:rtl/>
          </w:rPr>
          <w:t xml:space="preserve"> </w:t>
        </w:r>
      </w:ins>
      <w:r>
        <w:rPr>
          <w:rtl/>
        </w:rPr>
        <w:t>(3, 1, 5, 3, 18, 18)</w:t>
      </w:r>
    </w:p>
    <w:p w14:paraId="000000F5" w14:textId="55CADB4A" w:rsidR="00602AEB" w:rsidRDefault="0041727C" w:rsidP="00165BA2">
      <w:pPr>
        <w:numPr>
          <w:ilvl w:val="0"/>
          <w:numId w:val="4"/>
        </w:numPr>
        <w:spacing w:after="200"/>
      </w:pPr>
      <w:r>
        <w:rPr>
          <w:rtl/>
        </w:rPr>
        <w:t xml:space="preserve">3 </w:t>
      </w:r>
      <w:del w:id="133" w:author="Sam" w:date="2020-06-29T17:08:00Z">
        <w:r w:rsidDel="0067133C">
          <w:rPr>
            <w:rtl/>
          </w:rPr>
          <w:delText>קפסיטור</w:delText>
        </w:r>
      </w:del>
      <w:ins w:id="134" w:author="Sam" w:date="2020-06-29T17:08:00Z">
        <w:r w:rsidR="0067133C">
          <w:rPr>
            <w:rtl/>
          </w:rPr>
          <w:t>קבל</w:t>
        </w:r>
      </w:ins>
      <w:r>
        <w:rPr>
          <w:rtl/>
        </w:rPr>
        <w:t>ים (6</w:t>
      </w:r>
      <w:r>
        <w:t>n, 100u, 100u</w:t>
      </w:r>
      <w:r>
        <w:rPr>
          <w:rtl/>
        </w:rPr>
        <w:t>)</w:t>
      </w:r>
    </w:p>
    <w:p w14:paraId="000000F6" w14:textId="6AC5952F" w:rsidR="00602AEB" w:rsidRDefault="0041727C" w:rsidP="00165BA2">
      <w:pPr>
        <w:numPr>
          <w:ilvl w:val="0"/>
          <w:numId w:val="4"/>
        </w:numPr>
        <w:spacing w:after="200"/>
      </w:pPr>
      <w:r>
        <w:rPr>
          <w:rtl/>
        </w:rPr>
        <w:t>סליל (1</w:t>
      </w:r>
      <w:r>
        <w:t>m</w:t>
      </w:r>
      <w:r>
        <w:rPr>
          <w:rtl/>
        </w:rPr>
        <w:t>)</w:t>
      </w:r>
    </w:p>
    <w:p w14:paraId="000000F7" w14:textId="083EAB42" w:rsidR="00602AEB" w:rsidRDefault="0041727C" w:rsidP="00165BA2">
      <w:pPr>
        <w:numPr>
          <w:ilvl w:val="0"/>
          <w:numId w:val="4"/>
        </w:numPr>
        <w:spacing w:after="200"/>
      </w:pPr>
      <w:r>
        <w:rPr>
          <w:rtl/>
        </w:rPr>
        <w:t>3 דיודות (1</w:t>
      </w:r>
      <w:r>
        <w:t>N4002, 1N914, 1N</w:t>
      </w:r>
      <w:r>
        <w:rPr>
          <w:rtl/>
        </w:rPr>
        <w:t>914)</w:t>
      </w:r>
    </w:p>
    <w:p w14:paraId="000000F8" w14:textId="535090E5" w:rsidR="00602AEB" w:rsidRDefault="0041727C" w:rsidP="00165BA2">
      <w:pPr>
        <w:numPr>
          <w:ilvl w:val="0"/>
          <w:numId w:val="4"/>
        </w:numPr>
        <w:spacing w:after="200"/>
      </w:pPr>
      <w:r>
        <w:rPr>
          <w:rtl/>
        </w:rPr>
        <w:t>חוטים לחיבור בין הרכיבים והמכוללים</w:t>
      </w:r>
    </w:p>
    <w:p w14:paraId="000000F9" w14:textId="5E91A3DF" w:rsidR="00602AEB" w:rsidRDefault="0041727C" w:rsidP="00165BA2">
      <w:pPr>
        <w:numPr>
          <w:ilvl w:val="0"/>
          <w:numId w:val="4"/>
        </w:numPr>
        <w:spacing w:after="200"/>
      </w:pPr>
      <w:r>
        <w:rPr>
          <w:rtl/>
        </w:rPr>
        <w:lastRenderedPageBreak/>
        <w:t xml:space="preserve">חוט </w:t>
      </w:r>
      <w:r>
        <w:t>AUX</w:t>
      </w:r>
      <w:r>
        <w:rPr>
          <w:rtl/>
        </w:rPr>
        <w:t xml:space="preserve"> ל</w:t>
      </w:r>
      <w:r>
        <w:t>GND</w:t>
      </w:r>
      <w:r>
        <w:rPr>
          <w:rtl/>
        </w:rPr>
        <w:t xml:space="preserve"> ו-5[</w:t>
      </w:r>
      <w:r>
        <w:t>v</w:t>
      </w:r>
      <w:r>
        <w:rPr>
          <w:rtl/>
        </w:rPr>
        <w:t>]</w:t>
      </w:r>
    </w:p>
    <w:p w14:paraId="000000FA" w14:textId="1D061B5F" w:rsidR="00602AEB" w:rsidRDefault="0041727C" w:rsidP="00165BA2">
      <w:pPr>
        <w:numPr>
          <w:ilvl w:val="0"/>
          <w:numId w:val="4"/>
        </w:numPr>
        <w:spacing w:after="200"/>
      </w:pPr>
      <w:r>
        <w:rPr>
          <w:rtl/>
        </w:rPr>
        <w:t>רמקול</w:t>
      </w:r>
    </w:p>
    <w:p w14:paraId="000000FB" w14:textId="0772967E" w:rsidR="00602AEB" w:rsidRDefault="0041727C" w:rsidP="00CE33FC">
      <w:pPr>
        <w:spacing w:after="200"/>
      </w:pPr>
      <w:r>
        <w:rPr>
          <w:rtl/>
        </w:rPr>
        <w:t>תמונה של כל המערכת:</w:t>
      </w:r>
    </w:p>
    <w:p w14:paraId="000000FC" w14:textId="6CD168C0" w:rsidR="00602AEB" w:rsidRDefault="00F76F0A" w:rsidP="00CE33FC">
      <w:pPr>
        <w:spacing w:after="200"/>
      </w:pPr>
      <w:ins w:id="135" w:author="Sam" w:date="2020-06-29T16:58:00Z">
        <w:r>
          <w:rPr>
            <w:noProof/>
          </w:rPr>
          <mc:AlternateContent>
            <mc:Choice Requires="wps">
              <w:drawing>
                <wp:anchor distT="45720" distB="45720" distL="114300" distR="114300" simplePos="0" relativeHeight="251663360" behindDoc="0" locked="0" layoutInCell="1" allowOverlap="1" wp14:anchorId="76DFA95C" wp14:editId="12B3EFCC">
                  <wp:simplePos x="0" y="0"/>
                  <wp:positionH relativeFrom="column">
                    <wp:posOffset>2617366</wp:posOffset>
                  </wp:positionH>
                  <wp:positionV relativeFrom="paragraph">
                    <wp:posOffset>1348113</wp:posOffset>
                  </wp:positionV>
                  <wp:extent cx="528448" cy="277792"/>
                  <wp:effectExtent l="0" t="0" r="24130" b="273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448" cy="277792"/>
                          </a:xfrm>
                          <a:prstGeom prst="rect">
                            <a:avLst/>
                          </a:prstGeom>
                          <a:solidFill>
                            <a:srgbClr val="FFFFFF"/>
                          </a:solidFill>
                          <a:ln w="9525">
                            <a:solidFill>
                              <a:srgbClr val="000000"/>
                            </a:solidFill>
                            <a:miter lim="800000"/>
                            <a:headEnd/>
                            <a:tailEnd/>
                          </a:ln>
                        </wps:spPr>
                        <wps:txbx>
                          <w:txbxContent>
                            <w:p w14:paraId="40E9DD0C" w14:textId="48FD47A6" w:rsidR="007262CF" w:rsidRDefault="007262CF" w:rsidP="00F76F0A">
                              <w:ins w:id="136" w:author="Sam" w:date="2020-06-29T16:58:00Z">
                                <w:r>
                                  <w:rPr>
                                    <w:rFonts w:hint="cs"/>
                                    <w:rtl/>
                                  </w:rPr>
                                  <w:t>כבלים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DFA95C" id="_x0000_t202" coordsize="21600,21600" o:spt="202" path="m,l,21600r21600,l21600,xe">
                  <v:stroke joinstyle="miter"/>
                  <v:path gradientshapeok="t" o:connecttype="rect"/>
                </v:shapetype>
                <v:shape id="Text Box 2" o:spid="_x0000_s1026" type="#_x0000_t202" style="position:absolute;left:0;text-align:left;margin-left:206.1pt;margin-top:106.15pt;width:41.6pt;height:21.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">
                  <v:textbox>
                    <w:txbxContent>
                      <w:p w14:paraId="40E9DD0C" w14:textId="48FD47A6" w:rsidR="007262CF" w:rsidRDefault="007262CF" w:rsidP="00F76F0A">
                        <w:ins w:id="137" w:author="Sam" w:date="2020-06-29T16:58:00Z">
                          <w:r>
                            <w:rPr>
                              <w:rFonts w:hint="cs"/>
                              <w:rtl/>
                            </w:rPr>
                            <w:t>כבלים</w:t>
                          </w:r>
                        </w:ins>
                      </w:p>
                    </w:txbxContent>
                  </v:textbox>
                </v:shape>
              </w:pict>
            </mc:Fallback>
          </mc:AlternateContent>
        </w:r>
      </w:ins>
      <w:ins w:id="138" w:author="Sam" w:date="2020-06-29T16:59:00Z">
        <w:r>
          <w:rPr>
            <w:noProof/>
          </w:rPr>
          <mc:AlternateContent>
            <mc:Choice Requires="wps">
              <w:drawing>
                <wp:anchor distT="45720" distB="45720" distL="114300" distR="114300" simplePos="0" relativeHeight="251667456" behindDoc="0" locked="0" layoutInCell="1" allowOverlap="1" wp14:anchorId="02495A93" wp14:editId="17920709">
                  <wp:simplePos x="0" y="0"/>
                  <wp:positionH relativeFrom="column">
                    <wp:posOffset>4573841</wp:posOffset>
                  </wp:positionH>
                  <wp:positionV relativeFrom="paragraph">
                    <wp:posOffset>167833</wp:posOffset>
                  </wp:positionV>
                  <wp:extent cx="787078" cy="277792"/>
                  <wp:effectExtent l="0" t="0" r="13335" b="273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078" cy="277792"/>
                          </a:xfrm>
                          <a:prstGeom prst="rect">
                            <a:avLst/>
                          </a:prstGeom>
                          <a:solidFill>
                            <a:srgbClr val="FFFFFF"/>
                          </a:solidFill>
                          <a:ln w="9525">
                            <a:solidFill>
                              <a:srgbClr val="000000"/>
                            </a:solidFill>
                            <a:miter lim="800000"/>
                            <a:headEnd/>
                            <a:tailEnd/>
                          </a:ln>
                        </wps:spPr>
                        <wps:txbx>
                          <w:txbxContent>
                            <w:p w14:paraId="0A9D6D52" w14:textId="6026B659" w:rsidR="007262CF" w:rsidRPr="00F76F0A" w:rsidRDefault="007262CF" w:rsidP="00F76F0A">
                              <w:pPr>
                                <w:rPr>
                                  <w:lang w:val="en-US"/>
                                  <w:rPrChange w:id="139" w:author="Sam" w:date="2020-06-29T16:59:00Z">
                                    <w:rPr/>
                                  </w:rPrChange>
                                </w:rPr>
                              </w:pPr>
                              <w:ins w:id="140" w:author="Sam" w:date="2020-06-29T16:59:00Z">
                                <w:r>
                                  <w:rPr>
                                    <w:rFonts w:hint="cs"/>
                                    <w:rtl/>
                                    <w:lang w:val="en-US"/>
                                  </w:rPr>
                                  <w:t>אוסילוסקופ</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95A93" id="_x0000_s1027" type="#_x0000_t202" style="position:absolute;left:0;text-align:left;margin-left:360.15pt;margin-top:13.2pt;width:61.95pt;height:21.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">
                  <v:textbox>
                    <w:txbxContent>
                      <w:p w14:paraId="0A9D6D52" w14:textId="6026B659" w:rsidR="007262CF" w:rsidRPr="00F76F0A" w:rsidRDefault="007262CF" w:rsidP="00F76F0A">
                        <w:pPr>
                          <w:rPr>
                            <w:lang w:val="en-US"/>
                            <w:rPrChange w:id="141" w:author="Sam" w:date="2020-06-29T16:59:00Z">
                              <w:rPr/>
                            </w:rPrChange>
                          </w:rPr>
                        </w:pPr>
                        <w:ins w:id="142" w:author="Sam" w:date="2020-06-29T16:59:00Z">
                          <w:r>
                            <w:rPr>
                              <w:rFonts w:hint="cs"/>
                              <w:rtl/>
                              <w:lang w:val="en-US"/>
                            </w:rPr>
                            <w:t>אוסילוסקופ</w:t>
                          </w:r>
                        </w:ins>
                      </w:p>
                    </w:txbxContent>
                  </v:textbox>
                </v:shape>
              </w:pict>
            </mc:Fallback>
          </mc:AlternateContent>
        </w:r>
      </w:ins>
      <w:ins w:id="143" w:author="Sam" w:date="2020-06-29T16:58:00Z">
        <w:r>
          <w:rPr>
            <w:noProof/>
          </w:rPr>
          <mc:AlternateContent>
            <mc:Choice Requires="wps">
              <w:drawing>
                <wp:anchor distT="45720" distB="45720" distL="114300" distR="114300" simplePos="0" relativeHeight="251665408" behindDoc="0" locked="0" layoutInCell="1" allowOverlap="1" wp14:anchorId="0E71AA60" wp14:editId="7D15828A">
                  <wp:simplePos x="0" y="0"/>
                  <wp:positionH relativeFrom="column">
                    <wp:posOffset>3439393</wp:posOffset>
                  </wp:positionH>
                  <wp:positionV relativeFrom="paragraph">
                    <wp:posOffset>2407333</wp:posOffset>
                  </wp:positionV>
                  <wp:extent cx="921545" cy="607671"/>
                  <wp:effectExtent l="0" t="0" r="12065" b="2159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545" cy="607671"/>
                          </a:xfrm>
                          <a:prstGeom prst="rect">
                            <a:avLst/>
                          </a:prstGeom>
                          <a:solidFill>
                            <a:srgbClr val="FFFFFF"/>
                          </a:solidFill>
                          <a:ln w="9525">
                            <a:solidFill>
                              <a:srgbClr val="000000"/>
                            </a:solidFill>
                            <a:miter lim="800000"/>
                            <a:headEnd/>
                            <a:tailEnd/>
                          </a:ln>
                        </wps:spPr>
                        <wps:txbx>
                          <w:txbxContent>
                            <w:p w14:paraId="766AFE0E" w14:textId="5B7A5B4C" w:rsidR="007262CF" w:rsidRPr="00F76F0A" w:rsidRDefault="007262CF" w:rsidP="00F76F0A">
                              <w:pPr>
                                <w:rPr>
                                  <w:lang w:val="en-US"/>
                                  <w:rPrChange w:id="144" w:author="Sam" w:date="2020-06-29T16:59:00Z">
                                    <w:rPr/>
                                  </w:rPrChange>
                                </w:rPr>
                              </w:pPr>
                              <w:ins w:id="145" w:author="Sam" w:date="2020-06-29T16:59:00Z">
                                <w:r>
                                  <w:rPr>
                                    <w:rFonts w:hint="cs"/>
                                    <w:rtl/>
                                  </w:rPr>
                                  <w:t xml:space="preserve">לוח </w:t>
                                </w:r>
                                <w:r>
                                  <w:rPr>
                                    <w:rFonts w:hint="cs"/>
                                  </w:rPr>
                                  <w:t>B</w:t>
                                </w:r>
                                <w:r>
                                  <w:rPr>
                                    <w:lang w:val="en-US"/>
                                  </w:rPr>
                                  <w:t>readboard</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AA60" id="_x0000_s1028" type="#_x0000_t202" style="position:absolute;left:0;text-align:left;margin-left:270.8pt;margin-top:189.55pt;width:72.55pt;height:47.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">
                  <v:textbox>
                    <w:txbxContent>
                      <w:p w14:paraId="766AFE0E" w14:textId="5B7A5B4C" w:rsidR="007262CF" w:rsidRPr="00F76F0A" w:rsidRDefault="007262CF" w:rsidP="00F76F0A">
                        <w:pPr>
                          <w:rPr>
                            <w:lang w:val="en-US"/>
                            <w:rPrChange w:id="146" w:author="Sam" w:date="2020-06-29T16:59:00Z">
                              <w:rPr/>
                            </w:rPrChange>
                          </w:rPr>
                        </w:pPr>
                        <w:ins w:id="147" w:author="Sam" w:date="2020-06-29T16:59:00Z">
                          <w:r>
                            <w:rPr>
                              <w:rFonts w:hint="cs"/>
                              <w:rtl/>
                            </w:rPr>
                            <w:t xml:space="preserve">לוח </w:t>
                          </w:r>
                          <w:r>
                            <w:rPr>
                              <w:rFonts w:hint="cs"/>
                            </w:rPr>
                            <w:t>B</w:t>
                          </w:r>
                          <w:r>
                            <w:rPr>
                              <w:lang w:val="en-US"/>
                            </w:rPr>
                            <w:t>readboard</w:t>
                          </w:r>
                        </w:ins>
                      </w:p>
                    </w:txbxContent>
                  </v:textbox>
                </v:shape>
              </w:pict>
            </mc:Fallback>
          </mc:AlternateContent>
        </w:r>
      </w:ins>
      <w:ins w:id="148" w:author="Sam" w:date="2020-06-29T16:57:00Z">
        <w:r>
          <w:rPr>
            <w:noProof/>
          </w:rPr>
          <mc:AlternateContent>
            <mc:Choice Requires="wps">
              <w:drawing>
                <wp:anchor distT="45720" distB="45720" distL="114300" distR="114300" simplePos="0" relativeHeight="251661312" behindDoc="0" locked="0" layoutInCell="1" allowOverlap="1" wp14:anchorId="7F0C121E" wp14:editId="4440F97C">
                  <wp:simplePos x="0" y="0"/>
                  <wp:positionH relativeFrom="column">
                    <wp:posOffset>887304</wp:posOffset>
                  </wp:positionH>
                  <wp:positionV relativeFrom="paragraph">
                    <wp:posOffset>468775</wp:posOffset>
                  </wp:positionV>
                  <wp:extent cx="1026160" cy="283579"/>
                  <wp:effectExtent l="0" t="0" r="21590" b="215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83579"/>
                          </a:xfrm>
                          <a:prstGeom prst="rect">
                            <a:avLst/>
                          </a:prstGeom>
                          <a:solidFill>
                            <a:srgbClr val="FFFFFF"/>
                          </a:solidFill>
                          <a:ln w="9525">
                            <a:solidFill>
                              <a:srgbClr val="000000"/>
                            </a:solidFill>
                            <a:miter lim="800000"/>
                            <a:headEnd/>
                            <a:tailEnd/>
                          </a:ln>
                        </wps:spPr>
                        <wps:txbx>
                          <w:txbxContent>
                            <w:p w14:paraId="2C19590A" w14:textId="5F634305" w:rsidR="007262CF" w:rsidRDefault="007262CF" w:rsidP="00F76F0A">
                              <w:ins w:id="149" w:author="Sam" w:date="2020-06-29T16:58:00Z">
                                <w:r>
                                  <w:rPr>
                                    <w:rtl/>
                                  </w:rPr>
                                  <w:t xml:space="preserve">מחוללי זרם </w:t>
                                </w:r>
                                <w:r>
                                  <w:t>AC</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C121E" id="_x0000_s1029" type="#_x0000_t202" style="position:absolute;left:0;text-align:left;margin-left:69.85pt;margin-top:36.9pt;width:80.8pt;height:22.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">
                  <v:textbox>
                    <w:txbxContent>
                      <w:p w14:paraId="2C19590A" w14:textId="5F634305" w:rsidR="007262CF" w:rsidRDefault="007262CF" w:rsidP="00F76F0A">
                        <w:ins w:id="150" w:author="Sam" w:date="2020-06-29T16:58:00Z">
                          <w:r>
                            <w:rPr>
                              <w:rtl/>
                            </w:rPr>
                            <w:t xml:space="preserve">מחוללי זרם </w:t>
                          </w:r>
                          <w:r>
                            <w:t>AC</w:t>
                          </w:r>
                        </w:ins>
                      </w:p>
                    </w:txbxContent>
                  </v:textbox>
                </v:shape>
              </w:pict>
            </mc:Fallback>
          </mc:AlternateContent>
        </w:r>
      </w:ins>
      <w:r w:rsidR="0041727C">
        <w:rPr>
          <w:noProof/>
        </w:rPr>
        <w:drawing>
          <wp:inline distT="114300" distB="114300" distL="114300" distR="114300" wp14:anchorId="27F0799F" wp14:editId="4F769B55">
            <wp:extent cx="5748338" cy="3481012"/>
            <wp:effectExtent l="0" t="0" r="0" b="0"/>
            <wp:docPr id="2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l="28405" b="23008"/>
                    <a:stretch>
                      <a:fillRect/>
                    </a:stretch>
                  </pic:blipFill>
                  <pic:spPr>
                    <a:xfrm>
                      <a:off x="0" y="0"/>
                      <a:ext cx="5748338" cy="3481012"/>
                    </a:xfrm>
                    <a:prstGeom prst="rect">
                      <a:avLst/>
                    </a:prstGeom>
                    <a:ln/>
                  </pic:spPr>
                </pic:pic>
              </a:graphicData>
            </a:graphic>
          </wp:inline>
        </w:drawing>
      </w:r>
    </w:p>
    <w:p w14:paraId="000000FD" w14:textId="3310409E" w:rsidR="00602AEB" w:rsidRDefault="0041727C" w:rsidP="00CE33FC">
      <w:pPr>
        <w:spacing w:after="200"/>
      </w:pPr>
      <w:r>
        <w:rPr>
          <w:rtl/>
        </w:rPr>
        <w:t>תמונה של המעגל החשמלי מקרוב:</w:t>
      </w:r>
    </w:p>
    <w:p w14:paraId="000000FE" w14:textId="7FBAB8C1" w:rsidR="00602AEB" w:rsidRDefault="00F76F0A" w:rsidP="00B005FC">
      <w:pPr>
        <w:spacing w:after="200"/>
      </w:pPr>
      <w:ins w:id="151" w:author="Sam" w:date="2020-06-29T17:03:00Z">
        <w:r>
          <w:rPr>
            <w:noProof/>
          </w:rPr>
          <mc:AlternateContent>
            <mc:Choice Requires="wps">
              <w:drawing>
                <wp:anchor distT="45720" distB="45720" distL="114300" distR="114300" simplePos="0" relativeHeight="251689984" behindDoc="0" locked="0" layoutInCell="1" allowOverlap="1" wp14:anchorId="394EC01F" wp14:editId="43B337CF">
                  <wp:simplePos x="0" y="0"/>
                  <wp:positionH relativeFrom="column">
                    <wp:posOffset>-215756</wp:posOffset>
                  </wp:positionH>
                  <wp:positionV relativeFrom="paragraph">
                    <wp:posOffset>1102650</wp:posOffset>
                  </wp:positionV>
                  <wp:extent cx="503498" cy="277792"/>
                  <wp:effectExtent l="0" t="0" r="11430" b="273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8" cy="277792"/>
                          </a:xfrm>
                          <a:prstGeom prst="rect">
                            <a:avLst/>
                          </a:prstGeom>
                          <a:solidFill>
                            <a:srgbClr val="FFFFFF"/>
                          </a:solidFill>
                          <a:ln w="9525">
                            <a:solidFill>
                              <a:srgbClr val="000000"/>
                            </a:solidFill>
                            <a:miter lim="800000"/>
                            <a:headEnd/>
                            <a:tailEnd/>
                          </a:ln>
                        </wps:spPr>
                        <wps:txbx>
                          <w:txbxContent>
                            <w:p w14:paraId="59111761" w14:textId="77777777" w:rsidR="007262CF" w:rsidRDefault="007262CF" w:rsidP="00F76F0A">
                              <w:ins w:id="152" w:author="Sam" w:date="2020-06-29T17:01:00Z">
                                <w:r>
                                  <w:rPr>
                                    <w:rFonts w:hint="cs"/>
                                    <w:rtl/>
                                  </w:rPr>
                                  <w:t>נגדים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EC01F" id="_x0000_s1030" type="#_x0000_t202" style="position:absolute;left:0;text-align:left;margin-left:-17pt;margin-top:86.8pt;width:39.65pt;height:21.8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">
                  <v:textbox>
                    <w:txbxContent>
                      <w:p w14:paraId="59111761" w14:textId="77777777" w:rsidR="007262CF" w:rsidRDefault="007262CF" w:rsidP="00F76F0A">
                        <w:ins w:id="153" w:author="Sam" w:date="2020-06-29T17:01:00Z">
                          <w:r>
                            <w:rPr>
                              <w:rFonts w:hint="cs"/>
                              <w:rtl/>
                            </w:rPr>
                            <w:t>נגדים</w:t>
                          </w:r>
                        </w:ins>
                      </w:p>
                    </w:txbxContent>
                  </v:textbox>
                </v:shape>
              </w:pict>
            </mc:Fallback>
          </mc:AlternateContent>
        </w:r>
      </w:ins>
      <w:ins w:id="154" w:author="Sam" w:date="2020-06-29T17:02:00Z">
        <w:r>
          <w:rPr>
            <w:noProof/>
          </w:rPr>
          <mc:AlternateContent>
            <mc:Choice Requires="wps">
              <w:drawing>
                <wp:anchor distT="45720" distB="45720" distL="114300" distR="114300" simplePos="0" relativeHeight="251687936" behindDoc="0" locked="0" layoutInCell="1" allowOverlap="1" wp14:anchorId="273619E6" wp14:editId="2732E1B6">
                  <wp:simplePos x="0" y="0"/>
                  <wp:positionH relativeFrom="column">
                    <wp:posOffset>2733466</wp:posOffset>
                  </wp:positionH>
                  <wp:positionV relativeFrom="paragraph">
                    <wp:posOffset>1198888</wp:posOffset>
                  </wp:positionV>
                  <wp:extent cx="584650" cy="277792"/>
                  <wp:effectExtent l="0" t="0" r="25400" b="273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650" cy="277792"/>
                          </a:xfrm>
                          <a:prstGeom prst="rect">
                            <a:avLst/>
                          </a:prstGeom>
                          <a:solidFill>
                            <a:srgbClr val="FFFFFF"/>
                          </a:solidFill>
                          <a:ln w="9525">
                            <a:solidFill>
                              <a:srgbClr val="000000"/>
                            </a:solidFill>
                            <a:miter lim="800000"/>
                            <a:headEnd/>
                            <a:tailEnd/>
                          </a:ln>
                        </wps:spPr>
                        <wps:txbx>
                          <w:txbxContent>
                            <w:p w14:paraId="68D961EE" w14:textId="72DFCF02" w:rsidR="007262CF" w:rsidRDefault="007262CF" w:rsidP="00F76F0A">
                              <w:ins w:id="155" w:author="Sam" w:date="2020-06-29T17:02:00Z">
                                <w:r>
                                  <w:rPr>
                                    <w:rFonts w:hint="cs"/>
                                    <w:rtl/>
                                  </w:rPr>
                                  <w:t>דיודיות</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619E6" id="_x0000_s1031" type="#_x0000_t202" style="position:absolute;left:0;text-align:left;margin-left:215.25pt;margin-top:94.4pt;width:46.05pt;height:21.8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">
                  <v:textbox>
                    <w:txbxContent>
                      <w:p w14:paraId="68D961EE" w14:textId="72DFCF02" w:rsidR="007262CF" w:rsidRDefault="007262CF" w:rsidP="00F76F0A">
                        <w:ins w:id="156" w:author="Sam" w:date="2020-06-29T17:02:00Z">
                          <w:r>
                            <w:rPr>
                              <w:rFonts w:hint="cs"/>
                              <w:rtl/>
                            </w:rPr>
                            <w:t>דיודיות</w:t>
                          </w:r>
                        </w:ins>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2B9FB197" wp14:editId="08E5D8F9">
                  <wp:simplePos x="0" y="0"/>
                  <wp:positionH relativeFrom="column">
                    <wp:posOffset>285420</wp:posOffset>
                  </wp:positionH>
                  <wp:positionV relativeFrom="paragraph">
                    <wp:posOffset>1985967</wp:posOffset>
                  </wp:positionV>
                  <wp:extent cx="498242" cy="277792"/>
                  <wp:effectExtent l="0" t="0" r="16510" b="273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42" cy="277792"/>
                          </a:xfrm>
                          <a:prstGeom prst="rect">
                            <a:avLst/>
                          </a:prstGeom>
                          <a:solidFill>
                            <a:srgbClr val="FFFFFF"/>
                          </a:solidFill>
                          <a:ln w="9525">
                            <a:solidFill>
                              <a:srgbClr val="000000"/>
                            </a:solidFill>
                            <a:miter lim="800000"/>
                            <a:headEnd/>
                            <a:tailEnd/>
                          </a:ln>
                        </wps:spPr>
                        <wps:txbx>
                          <w:txbxContent>
                            <w:p w14:paraId="60003FD7" w14:textId="45397A3D" w:rsidR="007262CF" w:rsidRDefault="007262CF" w:rsidP="00F76F0A">
                              <w:ins w:id="157" w:author="Sam" w:date="2020-06-29T17:02:00Z">
                                <w:r>
                                  <w:rPr>
                                    <w:rFonts w:hint="cs"/>
                                    <w:rtl/>
                                  </w:rPr>
                                  <w:t>דיודה</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FB197" id="_x0000_s1032" type="#_x0000_t202" style="position:absolute;left:0;text-align:left;margin-left:22.45pt;margin-top:156.4pt;width:39.25pt;height:21.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">
                  <v:textbox>
                    <w:txbxContent>
                      <w:p w14:paraId="60003FD7" w14:textId="45397A3D" w:rsidR="007262CF" w:rsidRDefault="007262CF" w:rsidP="00F76F0A">
                        <w:ins w:id="158" w:author="Sam" w:date="2020-06-29T17:02:00Z">
                          <w:r>
                            <w:rPr>
                              <w:rFonts w:hint="cs"/>
                              <w:rtl/>
                            </w:rPr>
                            <w:t>דיודה</w:t>
                          </w:r>
                        </w:ins>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7ACBFF68" wp14:editId="60BA7F2A">
                  <wp:simplePos x="0" y="0"/>
                  <wp:positionH relativeFrom="column">
                    <wp:posOffset>1390586</wp:posOffset>
                  </wp:positionH>
                  <wp:positionV relativeFrom="paragraph">
                    <wp:posOffset>1054156</wp:posOffset>
                  </wp:positionV>
                  <wp:extent cx="568229" cy="277792"/>
                  <wp:effectExtent l="0" t="0" r="22860" b="273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229" cy="277792"/>
                          </a:xfrm>
                          <a:prstGeom prst="rect">
                            <a:avLst/>
                          </a:prstGeom>
                          <a:solidFill>
                            <a:srgbClr val="FFFFFF"/>
                          </a:solidFill>
                          <a:ln w="9525">
                            <a:solidFill>
                              <a:srgbClr val="000000"/>
                            </a:solidFill>
                            <a:miter lim="800000"/>
                            <a:headEnd/>
                            <a:tailEnd/>
                          </a:ln>
                        </wps:spPr>
                        <wps:txbx>
                          <w:txbxContent>
                            <w:p w14:paraId="2F0AEDFA" w14:textId="69E97151" w:rsidR="007262CF" w:rsidRDefault="007262CF" w:rsidP="00F76F0A">
                              <w:ins w:id="159" w:author="Sam" w:date="2020-06-29T17:02:00Z">
                                <w:r>
                                  <w:rPr>
                                    <w:rFonts w:hint="cs"/>
                                    <w:rtl/>
                                  </w:rPr>
                                  <w:t>סלילים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BFF68" id="_x0000_s1033" type="#_x0000_t202" style="position:absolute;left:0;text-align:left;margin-left:109.5pt;margin-top:83pt;width:44.75pt;height:21.8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">
                  <v:textbox>
                    <w:txbxContent>
                      <w:p w14:paraId="2F0AEDFA" w14:textId="69E97151" w:rsidR="007262CF" w:rsidRDefault="007262CF" w:rsidP="00F76F0A">
                        <w:ins w:id="160" w:author="Sam" w:date="2020-06-29T17:02:00Z">
                          <w:r>
                            <w:rPr>
                              <w:rFonts w:hint="cs"/>
                              <w:rtl/>
                            </w:rPr>
                            <w:t>סלילים</w:t>
                          </w:r>
                        </w:ins>
                      </w:p>
                    </w:txbxContent>
                  </v:textbox>
                </v:shape>
              </w:pict>
            </mc:Fallback>
          </mc:AlternateContent>
        </w:r>
      </w:ins>
      <w:ins w:id="161" w:author="Sam" w:date="2020-06-29T17:01:00Z">
        <w:r>
          <w:rPr>
            <w:noProof/>
          </w:rPr>
          <mc:AlternateContent>
            <mc:Choice Requires="wps">
              <w:drawing>
                <wp:anchor distT="45720" distB="45720" distL="114300" distR="114300" simplePos="0" relativeHeight="251679744" behindDoc="0" locked="0" layoutInCell="1" allowOverlap="1" wp14:anchorId="2A7F3619" wp14:editId="1643C04F">
                  <wp:simplePos x="0" y="0"/>
                  <wp:positionH relativeFrom="column">
                    <wp:posOffset>1494067</wp:posOffset>
                  </wp:positionH>
                  <wp:positionV relativeFrom="paragraph">
                    <wp:posOffset>2118609</wp:posOffset>
                  </wp:positionV>
                  <wp:extent cx="503498" cy="277792"/>
                  <wp:effectExtent l="0" t="0" r="11430" b="2730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8" cy="277792"/>
                          </a:xfrm>
                          <a:prstGeom prst="rect">
                            <a:avLst/>
                          </a:prstGeom>
                          <a:solidFill>
                            <a:srgbClr val="FFFFFF"/>
                          </a:solidFill>
                          <a:ln w="9525">
                            <a:solidFill>
                              <a:srgbClr val="000000"/>
                            </a:solidFill>
                            <a:miter lim="800000"/>
                            <a:headEnd/>
                            <a:tailEnd/>
                          </a:ln>
                        </wps:spPr>
                        <wps:txbx>
                          <w:txbxContent>
                            <w:p w14:paraId="70EF1D75" w14:textId="045A68C0" w:rsidR="007262CF" w:rsidRDefault="007262CF" w:rsidP="00F76F0A">
                              <w:ins w:id="162" w:author="Sam" w:date="2020-06-29T17:01:00Z">
                                <w:r>
                                  <w:rPr>
                                    <w:rFonts w:hint="cs"/>
                                    <w:rtl/>
                                  </w:rPr>
                                  <w:t>נגדים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F3619" id="_x0000_s1034" type="#_x0000_t202" style="position:absolute;left:0;text-align:left;margin-left:117.65pt;margin-top:166.8pt;width:39.65pt;height:21.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">
                  <v:textbox>
                    <w:txbxContent>
                      <w:p w14:paraId="70EF1D75" w14:textId="045A68C0" w:rsidR="007262CF" w:rsidRDefault="007262CF" w:rsidP="00F76F0A">
                        <w:ins w:id="163" w:author="Sam" w:date="2020-06-29T17:01:00Z">
                          <w:r>
                            <w:rPr>
                              <w:rFonts w:hint="cs"/>
                              <w:rtl/>
                            </w:rPr>
                            <w:t>נגדים</w:t>
                          </w:r>
                        </w:ins>
                      </w:p>
                    </w:txbxContent>
                  </v:textbox>
                </v:shape>
              </w:pict>
            </mc:Fallback>
          </mc:AlternateContent>
        </w:r>
        <w:r>
          <w:rPr>
            <w:noProof/>
          </w:rPr>
          <mc:AlternateContent>
            <mc:Choice Requires="wps">
              <w:drawing>
                <wp:anchor distT="45720" distB="45720" distL="114300" distR="114300" simplePos="0" relativeHeight="251681792" behindDoc="0" locked="0" layoutInCell="1" allowOverlap="1" wp14:anchorId="47AFF305" wp14:editId="41045A7C">
                  <wp:simplePos x="0" y="0"/>
                  <wp:positionH relativeFrom="column">
                    <wp:posOffset>2052456</wp:posOffset>
                  </wp:positionH>
                  <wp:positionV relativeFrom="paragraph">
                    <wp:posOffset>1408020</wp:posOffset>
                  </wp:positionV>
                  <wp:extent cx="424148" cy="277792"/>
                  <wp:effectExtent l="0" t="0" r="14605" b="273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8" cy="277792"/>
                          </a:xfrm>
                          <a:prstGeom prst="rect">
                            <a:avLst/>
                          </a:prstGeom>
                          <a:solidFill>
                            <a:srgbClr val="FFFFFF"/>
                          </a:solidFill>
                          <a:ln w="9525">
                            <a:solidFill>
                              <a:srgbClr val="000000"/>
                            </a:solidFill>
                            <a:miter lim="800000"/>
                            <a:headEnd/>
                            <a:tailEnd/>
                          </a:ln>
                        </wps:spPr>
                        <wps:txbx>
                          <w:txbxContent>
                            <w:p w14:paraId="08FAFA6C" w14:textId="77777777" w:rsidR="007262CF" w:rsidRDefault="007262CF" w:rsidP="00F76F0A">
                              <w:ins w:id="164" w:author="Sam" w:date="2020-06-29T17:01:00Z">
                                <w:r>
                                  <w:rPr>
                                    <w:rFonts w:hint="cs"/>
                                    <w:rtl/>
                                  </w:rPr>
                                  <w:t>קבל</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FF305" id="_x0000_s1035" type="#_x0000_t202" style="position:absolute;left:0;text-align:left;margin-left:161.6pt;margin-top:110.85pt;width:33.4pt;height:21.8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">
                  <v:textbox>
                    <w:txbxContent>
                      <w:p w14:paraId="08FAFA6C" w14:textId="77777777" w:rsidR="007262CF" w:rsidRDefault="007262CF" w:rsidP="00F76F0A">
                        <w:ins w:id="165" w:author="Sam" w:date="2020-06-29T17:01:00Z">
                          <w:r>
                            <w:rPr>
                              <w:rFonts w:hint="cs"/>
                              <w:rtl/>
                            </w:rPr>
                            <w:t>קבל</w:t>
                          </w:r>
                        </w:ins>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475B56DA" wp14:editId="16B3A3DD">
                  <wp:simplePos x="0" y="0"/>
                  <wp:positionH relativeFrom="column">
                    <wp:posOffset>3382966</wp:posOffset>
                  </wp:positionH>
                  <wp:positionV relativeFrom="paragraph">
                    <wp:posOffset>1380177</wp:posOffset>
                  </wp:positionV>
                  <wp:extent cx="376917" cy="277792"/>
                  <wp:effectExtent l="0" t="0" r="23495" b="273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917" cy="277792"/>
                          </a:xfrm>
                          <a:prstGeom prst="rect">
                            <a:avLst/>
                          </a:prstGeom>
                          <a:solidFill>
                            <a:srgbClr val="FFFFFF"/>
                          </a:solidFill>
                          <a:ln w="9525">
                            <a:solidFill>
                              <a:srgbClr val="000000"/>
                            </a:solidFill>
                            <a:miter lim="800000"/>
                            <a:headEnd/>
                            <a:tailEnd/>
                          </a:ln>
                        </wps:spPr>
                        <wps:txbx>
                          <w:txbxContent>
                            <w:p w14:paraId="0F9F1A32" w14:textId="77777777" w:rsidR="007262CF" w:rsidRDefault="007262CF" w:rsidP="00F76F0A">
                              <w:ins w:id="166" w:author="Sam" w:date="2020-06-29T17:01:00Z">
                                <w:r>
                                  <w:rPr>
                                    <w:rFonts w:hint="cs"/>
                                    <w:rtl/>
                                  </w:rPr>
                                  <w:t>נגד</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B56DA" id="_x0000_s1036" type="#_x0000_t202" style="position:absolute;left:0;text-align:left;margin-left:266.4pt;margin-top:108.7pt;width:29.7pt;height:21.8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">
                  <v:textbox>
                    <w:txbxContent>
                      <w:p w14:paraId="0F9F1A32" w14:textId="77777777" w:rsidR="007262CF" w:rsidRDefault="007262CF" w:rsidP="00F76F0A">
                        <w:ins w:id="167" w:author="Sam" w:date="2020-06-29T17:01:00Z">
                          <w:r>
                            <w:rPr>
                              <w:rFonts w:hint="cs"/>
                              <w:rtl/>
                            </w:rPr>
                            <w:t>נגד</w:t>
                          </w:r>
                        </w:ins>
                      </w:p>
                    </w:txbxContent>
                  </v:textbox>
                </v:shape>
              </w:pict>
            </mc:Fallback>
          </mc:AlternateContent>
        </w:r>
        <w:r>
          <w:rPr>
            <w:noProof/>
          </w:rPr>
          <mc:AlternateContent>
            <mc:Choice Requires="wps">
              <w:drawing>
                <wp:anchor distT="45720" distB="45720" distL="114300" distR="114300" simplePos="0" relativeHeight="251675648" behindDoc="0" locked="0" layoutInCell="1" allowOverlap="1" wp14:anchorId="100DD2A9" wp14:editId="56F23D8C">
                  <wp:simplePos x="0" y="0"/>
                  <wp:positionH relativeFrom="column">
                    <wp:posOffset>3561056</wp:posOffset>
                  </wp:positionH>
                  <wp:positionV relativeFrom="paragraph">
                    <wp:posOffset>2014903</wp:posOffset>
                  </wp:positionV>
                  <wp:extent cx="376917" cy="277792"/>
                  <wp:effectExtent l="0" t="0" r="23495" b="273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917" cy="277792"/>
                          </a:xfrm>
                          <a:prstGeom prst="rect">
                            <a:avLst/>
                          </a:prstGeom>
                          <a:solidFill>
                            <a:srgbClr val="FFFFFF"/>
                          </a:solidFill>
                          <a:ln w="9525">
                            <a:solidFill>
                              <a:srgbClr val="000000"/>
                            </a:solidFill>
                            <a:miter lim="800000"/>
                            <a:headEnd/>
                            <a:tailEnd/>
                          </a:ln>
                        </wps:spPr>
                        <wps:txbx>
                          <w:txbxContent>
                            <w:p w14:paraId="0615F12D" w14:textId="4EAFB738" w:rsidR="007262CF" w:rsidRDefault="007262CF" w:rsidP="00F76F0A">
                              <w:ins w:id="168" w:author="Sam" w:date="2020-06-29T17:01:00Z">
                                <w:r>
                                  <w:rPr>
                                    <w:rFonts w:hint="cs"/>
                                    <w:rtl/>
                                  </w:rPr>
                                  <w:t>נגד</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DD2A9" id="_x0000_s1037" type="#_x0000_t202" style="position:absolute;left:0;text-align:left;margin-left:280.4pt;margin-top:158.65pt;width:29.7pt;height:21.8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">
                  <v:textbox>
                    <w:txbxContent>
                      <w:p w14:paraId="0615F12D" w14:textId="4EAFB738" w:rsidR="007262CF" w:rsidRDefault="007262CF" w:rsidP="00F76F0A">
                        <w:ins w:id="169" w:author="Sam" w:date="2020-06-29T17:01:00Z">
                          <w:r>
                            <w:rPr>
                              <w:rFonts w:hint="cs"/>
                              <w:rtl/>
                            </w:rPr>
                            <w:t>נגד</w:t>
                          </w:r>
                        </w:ins>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2A5A547F" wp14:editId="1D0F2857">
                  <wp:simplePos x="0" y="0"/>
                  <wp:positionH relativeFrom="column">
                    <wp:posOffset>3927556</wp:posOffset>
                  </wp:positionH>
                  <wp:positionV relativeFrom="paragraph">
                    <wp:posOffset>1026586</wp:posOffset>
                  </wp:positionV>
                  <wp:extent cx="424148" cy="277792"/>
                  <wp:effectExtent l="0" t="0" r="14605" b="273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8" cy="277792"/>
                          </a:xfrm>
                          <a:prstGeom prst="rect">
                            <a:avLst/>
                          </a:prstGeom>
                          <a:solidFill>
                            <a:srgbClr val="FFFFFF"/>
                          </a:solidFill>
                          <a:ln w="9525">
                            <a:solidFill>
                              <a:srgbClr val="000000"/>
                            </a:solidFill>
                            <a:miter lim="800000"/>
                            <a:headEnd/>
                            <a:tailEnd/>
                          </a:ln>
                        </wps:spPr>
                        <wps:txbx>
                          <w:txbxContent>
                            <w:p w14:paraId="0FB72BAA" w14:textId="77777777" w:rsidR="007262CF" w:rsidRDefault="007262CF" w:rsidP="00F76F0A">
                              <w:ins w:id="170" w:author="Sam" w:date="2020-06-29T17:01:00Z">
                                <w:r>
                                  <w:rPr>
                                    <w:rFonts w:hint="cs"/>
                                    <w:rtl/>
                                  </w:rPr>
                                  <w:t>קבל</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A547F" id="_x0000_s1038" type="#_x0000_t202" style="position:absolute;left:0;text-align:left;margin-left:309.25pt;margin-top:80.85pt;width:33.4pt;height:21.8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">
                  <v:textbox>
                    <w:txbxContent>
                      <w:p w14:paraId="0FB72BAA" w14:textId="77777777" w:rsidR="007262CF" w:rsidRDefault="007262CF" w:rsidP="00F76F0A">
                        <w:ins w:id="171" w:author="Sam" w:date="2020-06-29T17:01:00Z">
                          <w:r>
                            <w:rPr>
                              <w:rFonts w:hint="cs"/>
                              <w:rtl/>
                            </w:rPr>
                            <w:t>קבל</w:t>
                          </w:r>
                        </w:ins>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02717104" wp14:editId="4FCC2A5B">
                  <wp:simplePos x="0" y="0"/>
                  <wp:positionH relativeFrom="column">
                    <wp:posOffset>3971957</wp:posOffset>
                  </wp:positionH>
                  <wp:positionV relativeFrom="paragraph">
                    <wp:posOffset>1551916</wp:posOffset>
                  </wp:positionV>
                  <wp:extent cx="424148" cy="277792"/>
                  <wp:effectExtent l="0" t="0" r="14605" b="2730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8" cy="277792"/>
                          </a:xfrm>
                          <a:prstGeom prst="rect">
                            <a:avLst/>
                          </a:prstGeom>
                          <a:solidFill>
                            <a:srgbClr val="FFFFFF"/>
                          </a:solidFill>
                          <a:ln w="9525">
                            <a:solidFill>
                              <a:srgbClr val="000000"/>
                            </a:solidFill>
                            <a:miter lim="800000"/>
                            <a:headEnd/>
                            <a:tailEnd/>
                          </a:ln>
                        </wps:spPr>
                        <wps:txbx>
                          <w:txbxContent>
                            <w:p w14:paraId="69C4D2E1" w14:textId="1A21B020" w:rsidR="007262CF" w:rsidRDefault="007262CF" w:rsidP="00F76F0A">
                              <w:ins w:id="172" w:author="Sam" w:date="2020-06-29T17:01:00Z">
                                <w:r>
                                  <w:rPr>
                                    <w:rFonts w:hint="cs"/>
                                    <w:rtl/>
                                  </w:rPr>
                                  <w:t>קבל</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17104" id="_x0000_s1039" type="#_x0000_t202" style="position:absolute;left:0;text-align:left;margin-left:312.75pt;margin-top:122.2pt;width:33.4pt;height:21.8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">
                  <v:textbox>
                    <w:txbxContent>
                      <w:p w14:paraId="69C4D2E1" w14:textId="1A21B020" w:rsidR="007262CF" w:rsidRDefault="007262CF" w:rsidP="00F76F0A">
                        <w:ins w:id="173" w:author="Sam" w:date="2020-06-29T17:01:00Z">
                          <w:r>
                            <w:rPr>
                              <w:rFonts w:hint="cs"/>
                              <w:rtl/>
                            </w:rPr>
                            <w:t>קבל</w:t>
                          </w:r>
                        </w:ins>
                      </w:p>
                    </w:txbxContent>
                  </v:textbox>
                </v:shape>
              </w:pict>
            </mc:Fallback>
          </mc:AlternateContent>
        </w:r>
      </w:ins>
      <w:ins w:id="174" w:author="Sam" w:date="2020-06-29T17:00:00Z">
        <w:r>
          <w:rPr>
            <w:noProof/>
          </w:rPr>
          <mc:AlternateContent>
            <mc:Choice Requires="wps">
              <w:drawing>
                <wp:anchor distT="45720" distB="45720" distL="114300" distR="114300" simplePos="0" relativeHeight="251669504" behindDoc="0" locked="0" layoutInCell="1" allowOverlap="1" wp14:anchorId="69024170" wp14:editId="76144B19">
                  <wp:simplePos x="0" y="0"/>
                  <wp:positionH relativeFrom="margin">
                    <wp:align>right</wp:align>
                  </wp:positionH>
                  <wp:positionV relativeFrom="paragraph">
                    <wp:posOffset>602390</wp:posOffset>
                  </wp:positionV>
                  <wp:extent cx="869613" cy="804440"/>
                  <wp:effectExtent l="0" t="0" r="26035" b="1524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613" cy="804440"/>
                          </a:xfrm>
                          <a:prstGeom prst="rect">
                            <a:avLst/>
                          </a:prstGeom>
                          <a:solidFill>
                            <a:srgbClr val="FFFFFF"/>
                          </a:solidFill>
                          <a:ln w="9525">
                            <a:solidFill>
                              <a:srgbClr val="000000"/>
                            </a:solidFill>
                            <a:miter lim="800000"/>
                            <a:headEnd/>
                            <a:tailEnd/>
                          </a:ln>
                        </wps:spPr>
                        <wps:txbx>
                          <w:txbxContent>
                            <w:p w14:paraId="201009E4" w14:textId="0857A254" w:rsidR="007262CF" w:rsidRDefault="007262CF" w:rsidP="00F76F0A">
                              <w:ins w:id="175" w:author="Sam" w:date="2020-06-29T17:00:00Z">
                                <w:r>
                                  <w:rPr>
                                    <w:rFonts w:hint="cs"/>
                                    <w:rtl/>
                                  </w:rPr>
                                  <w:t>כבל לבדיקה אשר מחובר לאוסילוסקופ</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24170" id="_x0000_s1040" type="#_x0000_t202" style="position:absolute;left:0;text-align:left;margin-left:17.25pt;margin-top:47.45pt;width:68.45pt;height:63.3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">
                  <v:textbox>
                    <w:txbxContent>
                      <w:p w14:paraId="201009E4" w14:textId="0857A254" w:rsidR="007262CF" w:rsidRDefault="007262CF" w:rsidP="00F76F0A">
                        <w:ins w:id="176" w:author="Sam" w:date="2020-06-29T17:00:00Z">
                          <w:r>
                            <w:rPr>
                              <w:rFonts w:hint="cs"/>
                              <w:rtl/>
                            </w:rPr>
                            <w:t>כבל לבדיקה אשר מחובר לאוסילוסקופ</w:t>
                          </w:r>
                        </w:ins>
                      </w:p>
                    </w:txbxContent>
                  </v:textbox>
                  <w10:wrap anchorx="margin"/>
                </v:shape>
              </w:pict>
            </mc:Fallback>
          </mc:AlternateContent>
        </w:r>
      </w:ins>
      <w:r w:rsidR="0041727C">
        <w:rPr>
          <w:noProof/>
        </w:rPr>
        <w:drawing>
          <wp:inline distT="114300" distB="114300" distL="114300" distR="114300" wp14:anchorId="1431EC2A" wp14:editId="5A3DCA64">
            <wp:extent cx="5767388" cy="2816390"/>
            <wp:effectExtent l="0" t="0" r="0" b="0"/>
            <wp:docPr id="2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t="13274" r="7468" b="6489"/>
                    <a:stretch>
                      <a:fillRect/>
                    </a:stretch>
                  </pic:blipFill>
                  <pic:spPr>
                    <a:xfrm>
                      <a:off x="0" y="0"/>
                      <a:ext cx="5767388" cy="2816390"/>
                    </a:xfrm>
                    <a:prstGeom prst="rect">
                      <a:avLst/>
                    </a:prstGeom>
                    <a:ln/>
                  </pic:spPr>
                </pic:pic>
              </a:graphicData>
            </a:graphic>
          </wp:inline>
        </w:drawing>
      </w:r>
    </w:p>
    <w:p w14:paraId="000000FF" w14:textId="6006E0A2" w:rsidR="00602AEB" w:rsidRDefault="0041727C" w:rsidP="00B005FC">
      <w:pPr>
        <w:spacing w:after="200"/>
      </w:pPr>
      <w:r>
        <w:rPr>
          <w:rtl/>
        </w:rPr>
        <w:t xml:space="preserve">בפועל השתמשנו ביותר סלילים </w:t>
      </w:r>
      <w:del w:id="177" w:author="Sam" w:date="2020-06-29T16:54:00Z">
        <w:r w:rsidDel="00BE712A">
          <w:rPr>
            <w:rtl/>
          </w:rPr>
          <w:delText xml:space="preserve">ורזיסטורים </w:delText>
        </w:r>
      </w:del>
      <w:ins w:id="178" w:author="Sam" w:date="2020-06-29T16:54:00Z">
        <w:r w:rsidR="00BE712A">
          <w:rPr>
            <w:rtl/>
          </w:rPr>
          <w:t>ו</w:t>
        </w:r>
        <w:r w:rsidR="00BE712A">
          <w:rPr>
            <w:rFonts w:hint="cs"/>
            <w:rtl/>
          </w:rPr>
          <w:t>נגד</w:t>
        </w:r>
        <w:r w:rsidR="00BE712A">
          <w:rPr>
            <w:rtl/>
          </w:rPr>
          <w:t xml:space="preserve">ים </w:t>
        </w:r>
      </w:ins>
      <w:r>
        <w:rPr>
          <w:rtl/>
        </w:rPr>
        <w:t>כדי להגיע לגדלים הרצויים בחיבור בטור ובמקביל.</w:t>
      </w:r>
    </w:p>
    <w:p w14:paraId="00000100" w14:textId="77777777" w:rsidR="00602AEB" w:rsidRDefault="0041727C" w:rsidP="000B5DC1">
      <w:pPr>
        <w:spacing w:after="200"/>
      </w:pPr>
      <w:r>
        <w:rPr>
          <w:rtl/>
        </w:rPr>
        <w:t>תרשים של המעגל החשמלי:</w:t>
      </w:r>
    </w:p>
    <w:p w14:paraId="00000101" w14:textId="77777777" w:rsidR="00602AEB" w:rsidRDefault="0041727C" w:rsidP="000B5DC1">
      <w:pPr>
        <w:spacing w:after="200"/>
      </w:pPr>
      <w:r>
        <w:rPr>
          <w:noProof/>
        </w:rPr>
        <w:lastRenderedPageBreak/>
        <w:drawing>
          <wp:inline distT="114300" distB="114300" distL="114300" distR="114300" wp14:anchorId="0F8A54F1" wp14:editId="48E969A2">
            <wp:extent cx="5752032" cy="1633538"/>
            <wp:effectExtent l="0" t="0" r="0" b="0"/>
            <wp:docPr id="2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1660" r="1824"/>
                    <a:stretch>
                      <a:fillRect/>
                    </a:stretch>
                  </pic:blipFill>
                  <pic:spPr>
                    <a:xfrm>
                      <a:off x="0" y="0"/>
                      <a:ext cx="5752032" cy="1633538"/>
                    </a:xfrm>
                    <a:prstGeom prst="rect">
                      <a:avLst/>
                    </a:prstGeom>
                    <a:ln/>
                  </pic:spPr>
                </pic:pic>
              </a:graphicData>
            </a:graphic>
          </wp:inline>
        </w:drawing>
      </w:r>
    </w:p>
    <w:p w14:paraId="00000102" w14:textId="77777777" w:rsidR="00602AEB" w:rsidRPr="00C26641" w:rsidRDefault="0041727C" w:rsidP="00CE33FC">
      <w:pPr>
        <w:numPr>
          <w:ilvl w:val="0"/>
          <w:numId w:val="2"/>
        </w:numPr>
        <w:spacing w:after="200"/>
        <w:rPr>
          <w:rFonts w:asciiTheme="majorBidi" w:hAnsiTheme="majorBidi" w:cstheme="majorBidi"/>
        </w:rPr>
      </w:pPr>
      <w:r w:rsidRPr="00C26641">
        <w:rPr>
          <w:rFonts w:asciiTheme="majorBidi" w:hAnsiTheme="majorBidi" w:cstheme="majorBidi"/>
          <w:rtl/>
        </w:rPr>
        <w:t xml:space="preserve">מחברים בין שני המחוללים כאשר אחד מתאר את האות הנישא והשני את הגל הנושא. הנושא הוא סינוס בתדירות בה נרצה לשדר את האות. מערכת הניסוי שלנו יכולה לחולל גל נושא בתדירות מקסימלית בת </w:t>
      </w:r>
      <m:oMath>
        <m:r>
          <w:rPr>
            <w:rFonts w:ascii="Cambria Math" w:eastAsia="Cambria Math" w:hAnsi="Cambria Math" w:cstheme="majorBidi"/>
          </w:rPr>
          <m:t>100kHz</m:t>
        </m:r>
      </m:oMath>
      <w:r w:rsidRPr="00C26641">
        <w:rPr>
          <w:rFonts w:asciiTheme="majorBidi" w:hAnsiTheme="majorBidi" w:cstheme="majorBidi"/>
          <w:rtl/>
        </w:rPr>
        <w:t>. האות יכול להיות כל פונקציה (לדוגמא שיר) בתדירות הקטנה לפחות פי 2 מהגל הנושא. תיאור ויזואלי להלן. הגל הנושא:</w:t>
      </w:r>
    </w:p>
    <w:p w14:paraId="00000103" w14:textId="5CB4F0F9" w:rsidR="00602AEB" w:rsidRPr="00C26641" w:rsidRDefault="00323CC7" w:rsidP="00CE33FC">
      <w:pPr>
        <w:spacing w:after="200"/>
        <w:jc w:val="center"/>
        <w:rPr>
          <w:rFonts w:asciiTheme="majorBidi" w:hAnsiTheme="majorBidi" w:cstheme="majorBidi"/>
        </w:rPr>
      </w:pPr>
      <w:r>
        <w:rPr>
          <w:noProof/>
        </w:rPr>
        <w:drawing>
          <wp:inline distT="0" distB="0" distL="0" distR="0" wp14:anchorId="57922AC0" wp14:editId="0440FDE8">
            <wp:extent cx="4849793" cy="209428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2615" cy="2112772"/>
                    </a:xfrm>
                    <a:prstGeom prst="rect">
                      <a:avLst/>
                    </a:prstGeom>
                  </pic:spPr>
                </pic:pic>
              </a:graphicData>
            </a:graphic>
          </wp:inline>
        </w:drawing>
      </w:r>
    </w:p>
    <w:p w14:paraId="00000104" w14:textId="77777777" w:rsidR="00602AEB" w:rsidRPr="00C26641" w:rsidRDefault="0041727C" w:rsidP="00CE33FC">
      <w:pPr>
        <w:spacing w:after="200"/>
        <w:ind w:left="720"/>
        <w:rPr>
          <w:rFonts w:asciiTheme="majorBidi" w:hAnsiTheme="majorBidi" w:cstheme="majorBidi"/>
        </w:rPr>
      </w:pPr>
      <w:r w:rsidRPr="00C26641">
        <w:rPr>
          <w:rFonts w:asciiTheme="majorBidi" w:hAnsiTheme="majorBidi" w:cstheme="majorBidi"/>
          <w:rtl/>
        </w:rPr>
        <w:t>המידע:</w:t>
      </w:r>
    </w:p>
    <w:p w14:paraId="00000105" w14:textId="042238EF" w:rsidR="00602AEB" w:rsidRPr="00C26641" w:rsidRDefault="00323CC7" w:rsidP="00CE33FC">
      <w:pPr>
        <w:spacing w:after="200"/>
        <w:jc w:val="center"/>
        <w:rPr>
          <w:rFonts w:asciiTheme="majorBidi" w:hAnsiTheme="majorBidi" w:cstheme="majorBidi"/>
        </w:rPr>
      </w:pPr>
      <w:r>
        <w:rPr>
          <w:noProof/>
        </w:rPr>
        <w:drawing>
          <wp:inline distT="0" distB="0" distL="0" distR="0" wp14:anchorId="2FEED7BB" wp14:editId="0D72AC9E">
            <wp:extent cx="4820856" cy="212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1533" cy="2143700"/>
                    </a:xfrm>
                    <a:prstGeom prst="rect">
                      <a:avLst/>
                    </a:prstGeom>
                  </pic:spPr>
                </pic:pic>
              </a:graphicData>
            </a:graphic>
          </wp:inline>
        </w:drawing>
      </w:r>
    </w:p>
    <w:p w14:paraId="00000106" w14:textId="383F3D1E" w:rsidR="00602AEB" w:rsidRPr="00C26641" w:rsidRDefault="0041727C" w:rsidP="00CE33FC">
      <w:pPr>
        <w:numPr>
          <w:ilvl w:val="0"/>
          <w:numId w:val="2"/>
        </w:numPr>
        <w:spacing w:after="200"/>
        <w:rPr>
          <w:rFonts w:asciiTheme="majorBidi" w:hAnsiTheme="majorBidi" w:cstheme="majorBidi"/>
        </w:rPr>
      </w:pPr>
      <w:r w:rsidRPr="00C26641">
        <w:rPr>
          <w:rFonts w:asciiTheme="majorBidi" w:hAnsiTheme="majorBidi" w:cstheme="majorBidi"/>
          <w:rtl/>
        </w:rPr>
        <w:t>לפני הדיודה, הזרם נראה כך (חיבור):</w:t>
      </w:r>
    </w:p>
    <w:p w14:paraId="00000107" w14:textId="77BF96C9" w:rsidR="00602AEB" w:rsidRPr="00C26641" w:rsidRDefault="00323CC7" w:rsidP="00CE33FC">
      <w:pPr>
        <w:spacing w:after="200"/>
        <w:jc w:val="center"/>
        <w:rPr>
          <w:rFonts w:asciiTheme="majorBidi" w:hAnsiTheme="majorBidi" w:cstheme="majorBidi"/>
        </w:rPr>
      </w:pPr>
      <w:r>
        <w:rPr>
          <w:noProof/>
        </w:rPr>
        <w:lastRenderedPageBreak/>
        <w:drawing>
          <wp:inline distT="0" distB="0" distL="0" distR="0" wp14:anchorId="0C089F53" wp14:editId="1B23B6EB">
            <wp:extent cx="4762983" cy="23814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3041" cy="2391521"/>
                    </a:xfrm>
                    <a:prstGeom prst="rect">
                      <a:avLst/>
                    </a:prstGeom>
                  </pic:spPr>
                </pic:pic>
              </a:graphicData>
            </a:graphic>
          </wp:inline>
        </w:drawing>
      </w:r>
    </w:p>
    <w:p w14:paraId="4631D714" w14:textId="5E790E28" w:rsidR="008745B3" w:rsidRPr="00C26641" w:rsidRDefault="008745B3" w:rsidP="00CE33FC">
      <w:pPr>
        <w:pStyle w:val="a5"/>
        <w:numPr>
          <w:ilvl w:val="0"/>
          <w:numId w:val="2"/>
        </w:numPr>
        <w:spacing w:after="200" w:line="360" w:lineRule="auto"/>
        <w:rPr>
          <w:rFonts w:asciiTheme="majorBidi" w:hAnsiTheme="majorBidi" w:cstheme="majorBidi"/>
          <w:sz w:val="24"/>
          <w:szCs w:val="24"/>
        </w:rPr>
      </w:pPr>
      <w:r w:rsidRPr="00C26641">
        <w:rPr>
          <w:rFonts w:asciiTheme="majorBidi" w:hAnsiTheme="majorBidi" w:cstheme="majorBidi"/>
          <w:sz w:val="24"/>
          <w:szCs w:val="24"/>
          <w:rtl/>
        </w:rPr>
        <w:t xml:space="preserve">האות הזה עובר דרך דיודה. הדיודה, כפי שמתואר במשוואה </w:t>
      </w:r>
      <w:r w:rsidR="00AA7A61">
        <w:rPr>
          <w:rFonts w:asciiTheme="majorBidi" w:hAnsiTheme="majorBidi" w:cstheme="majorBidi"/>
          <w:sz w:val="24"/>
          <w:szCs w:val="24"/>
        </w:rPr>
        <w:t>3</w:t>
      </w:r>
    </w:p>
    <w:p w14:paraId="0114FBC0" w14:textId="54E92313" w:rsidR="008745B3" w:rsidRPr="00C26641" w:rsidRDefault="00323CC7" w:rsidP="00CE33FC">
      <w:pPr>
        <w:spacing w:after="200"/>
        <w:jc w:val="center"/>
        <w:rPr>
          <w:rFonts w:asciiTheme="majorBidi" w:hAnsiTheme="majorBidi" w:cstheme="majorBidi"/>
        </w:rPr>
      </w:pPr>
      <w:r>
        <w:rPr>
          <w:noProof/>
        </w:rPr>
        <w:drawing>
          <wp:inline distT="0" distB="0" distL="0" distR="0" wp14:anchorId="0EF37E33" wp14:editId="0338EE71">
            <wp:extent cx="4770482" cy="221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8624" cy="2233075"/>
                    </a:xfrm>
                    <a:prstGeom prst="rect">
                      <a:avLst/>
                    </a:prstGeom>
                  </pic:spPr>
                </pic:pic>
              </a:graphicData>
            </a:graphic>
          </wp:inline>
        </w:drawing>
      </w:r>
    </w:p>
    <w:p w14:paraId="1D0AB44B" w14:textId="77777777" w:rsidR="008745B3" w:rsidRPr="00C26641" w:rsidRDefault="008745B3" w:rsidP="00CE33FC">
      <w:pPr>
        <w:numPr>
          <w:ilvl w:val="0"/>
          <w:numId w:val="2"/>
        </w:numPr>
        <w:spacing w:after="200"/>
        <w:rPr>
          <w:rFonts w:asciiTheme="majorBidi" w:hAnsiTheme="majorBidi" w:cstheme="majorBidi"/>
        </w:rPr>
      </w:pPr>
      <w:r w:rsidRPr="00C26641">
        <w:rPr>
          <w:rFonts w:asciiTheme="majorBidi" w:hAnsiTheme="majorBidi" w:cstheme="majorBidi"/>
          <w:rtl/>
        </w:rPr>
        <w:t>לבסוף, מעגל ה-</w:t>
      </w:r>
      <w:r w:rsidRPr="00C26641">
        <w:rPr>
          <w:rFonts w:asciiTheme="majorBidi" w:hAnsiTheme="majorBidi" w:cstheme="majorBidi"/>
        </w:rPr>
        <w:t>RLC</w:t>
      </w:r>
      <w:r w:rsidRPr="00C26641">
        <w:rPr>
          <w:rFonts w:asciiTheme="majorBidi" w:hAnsiTheme="majorBidi" w:cstheme="majorBidi"/>
          <w:rtl/>
        </w:rPr>
        <w:t xml:space="preserve"> מסנן את כל התדירויות למעט התדירות של הגל הנושא. כך, נותרים עם המודולוציה: </w:t>
      </w:r>
    </w:p>
    <w:p w14:paraId="3EB355EC" w14:textId="04A64B26" w:rsidR="008745B3" w:rsidRPr="00C26641" w:rsidRDefault="00323CC7" w:rsidP="00CE33FC">
      <w:pPr>
        <w:spacing w:after="200"/>
        <w:jc w:val="center"/>
        <w:rPr>
          <w:rFonts w:asciiTheme="majorBidi" w:hAnsiTheme="majorBidi" w:cstheme="majorBidi"/>
        </w:rPr>
      </w:pPr>
      <w:r>
        <w:rPr>
          <w:noProof/>
        </w:rPr>
        <w:drawing>
          <wp:inline distT="0" distB="0" distL="0" distR="0" wp14:anchorId="7A9DAD7E" wp14:editId="2B5C9A1F">
            <wp:extent cx="4855580" cy="2357541"/>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030" cy="2372326"/>
                    </a:xfrm>
                    <a:prstGeom prst="rect">
                      <a:avLst/>
                    </a:prstGeom>
                  </pic:spPr>
                </pic:pic>
              </a:graphicData>
            </a:graphic>
          </wp:inline>
        </w:drawing>
      </w:r>
    </w:p>
    <w:p w14:paraId="00F41851" w14:textId="5AED4154" w:rsidR="008745B3" w:rsidRPr="00C26641" w:rsidRDefault="008745B3" w:rsidP="00CE33FC">
      <w:pPr>
        <w:pStyle w:val="a5"/>
        <w:numPr>
          <w:ilvl w:val="0"/>
          <w:numId w:val="2"/>
        </w:numPr>
        <w:spacing w:after="200" w:line="360" w:lineRule="auto"/>
        <w:jc w:val="both"/>
        <w:rPr>
          <w:rFonts w:asciiTheme="majorBidi" w:hAnsiTheme="majorBidi" w:cstheme="majorBidi"/>
          <w:sz w:val="24"/>
          <w:szCs w:val="24"/>
        </w:rPr>
      </w:pPr>
      <w:r w:rsidRPr="00C26641">
        <w:rPr>
          <w:rFonts w:asciiTheme="majorBidi" w:hAnsiTheme="majorBidi" w:cstheme="majorBidi"/>
          <w:sz w:val="24"/>
          <w:szCs w:val="24"/>
          <w:rtl/>
        </w:rPr>
        <w:lastRenderedPageBreak/>
        <w:t>כעת ניתן לשדר את האות. אנו העברנו את האות המאופנן ישירות למעגל המחלץ את המעטפת. מעגל ה-</w:t>
      </w:r>
      <w:r w:rsidRPr="00C26641">
        <w:rPr>
          <w:rFonts w:asciiTheme="majorBidi" w:hAnsiTheme="majorBidi" w:cstheme="majorBidi"/>
          <w:sz w:val="24"/>
          <w:szCs w:val="24"/>
        </w:rPr>
        <w:t>RC</w:t>
      </w:r>
      <w:r w:rsidRPr="00C26641">
        <w:rPr>
          <w:rFonts w:asciiTheme="majorBidi" w:hAnsiTheme="majorBidi" w:cstheme="majorBidi"/>
          <w:sz w:val="24"/>
          <w:szCs w:val="24"/>
          <w:rtl/>
        </w:rPr>
        <w:t xml:space="preserve"> הוא </w:t>
      </w:r>
      <w:r w:rsidRPr="00AA7A61">
        <w:rPr>
          <w:rFonts w:asciiTheme="majorBidi" w:hAnsiTheme="majorBidi" w:cstheme="majorBidi"/>
          <w:sz w:val="24"/>
          <w:szCs w:val="24"/>
          <w:rtl/>
        </w:rPr>
        <w:t xml:space="preserve">מסנן תדר גבוה כפי שמתואר במשוואה </w:t>
      </w:r>
      <w:r w:rsidR="00AA7A61" w:rsidRPr="00AA7A61">
        <w:rPr>
          <w:rFonts w:asciiTheme="majorBidi" w:hAnsiTheme="majorBidi" w:cstheme="majorBidi"/>
          <w:sz w:val="24"/>
          <w:szCs w:val="24"/>
        </w:rPr>
        <w:t>4</w:t>
      </w:r>
      <w:r w:rsidRPr="00AA7A61">
        <w:rPr>
          <w:rFonts w:asciiTheme="majorBidi" w:hAnsiTheme="majorBidi" w:cstheme="majorBidi"/>
          <w:sz w:val="24"/>
          <w:szCs w:val="24"/>
          <w:rtl/>
        </w:rPr>
        <w:t>. אינטואיטיבית</w:t>
      </w:r>
      <w:r w:rsidRPr="00C26641">
        <w:rPr>
          <w:rFonts w:asciiTheme="majorBidi" w:hAnsiTheme="majorBidi" w:cstheme="majorBidi"/>
          <w:sz w:val="24"/>
          <w:szCs w:val="24"/>
          <w:rtl/>
        </w:rPr>
        <w:t>, בכל ירידה של האות, ה</w:t>
      </w:r>
      <w:del w:id="179" w:author="Sam" w:date="2020-06-29T17:08:00Z">
        <w:r w:rsidRPr="00C26641" w:rsidDel="0067133C">
          <w:rPr>
            <w:rFonts w:asciiTheme="majorBidi" w:hAnsiTheme="majorBidi" w:cstheme="majorBidi"/>
            <w:sz w:val="24"/>
            <w:szCs w:val="24"/>
            <w:rtl/>
          </w:rPr>
          <w:delText>קפסיטור</w:delText>
        </w:r>
      </w:del>
      <w:ins w:id="180" w:author="Sam" w:date="2020-06-29T17:08:00Z">
        <w:r w:rsidR="0067133C">
          <w:rPr>
            <w:rFonts w:asciiTheme="majorBidi" w:hAnsiTheme="majorBidi" w:cstheme="majorBidi"/>
            <w:sz w:val="24"/>
            <w:szCs w:val="24"/>
            <w:rtl/>
          </w:rPr>
          <w:t>קבל</w:t>
        </w:r>
      </w:ins>
      <w:r w:rsidRPr="00C26641">
        <w:rPr>
          <w:rFonts w:asciiTheme="majorBidi" w:hAnsiTheme="majorBidi" w:cstheme="majorBidi"/>
          <w:sz w:val="24"/>
          <w:szCs w:val="24"/>
          <w:rtl/>
        </w:rPr>
        <w:t xml:space="preserve"> משחרר מטען ושומר על האות באותו הגודל כמו בנקודת הקיצון שלפניו. כך אפשר לשחזר את המידע.</w:t>
      </w:r>
    </w:p>
    <w:p w14:paraId="2F55817E" w14:textId="7F1CDA1B" w:rsidR="008745B3" w:rsidRDefault="008745B3" w:rsidP="00B005FC">
      <w:pPr>
        <w:numPr>
          <w:ilvl w:val="0"/>
          <w:numId w:val="2"/>
        </w:numPr>
        <w:spacing w:after="200"/>
      </w:pPr>
      <w:r w:rsidRPr="00C26641">
        <w:rPr>
          <w:rFonts w:asciiTheme="majorBidi" w:hAnsiTheme="majorBidi" w:cstheme="majorBidi"/>
          <w:rtl/>
        </w:rPr>
        <w:t>המידע הנכנס יכול להיות כל סוג של אות אנלוגי. במערכת שלנו חיברנו יציאת רמקול מהמחשב לכניסה של המערכת במקום אחד מהמכוללים</w:t>
      </w:r>
      <w:r>
        <w:rPr>
          <w:rtl/>
        </w:rPr>
        <w:t>. חיברנו רמקול ל</w:t>
      </w:r>
      <w:r>
        <w:rPr>
          <w:rFonts w:hint="cs"/>
          <w:rtl/>
        </w:rPr>
        <w:t>יציאה מ</w:t>
      </w:r>
      <w:r>
        <w:rPr>
          <w:rtl/>
        </w:rPr>
        <w:t xml:space="preserve">מעגל </w:t>
      </w:r>
      <w:del w:id="181" w:author="Sam" w:date="2020-06-29T18:02:00Z">
        <w:r w:rsidDel="0029597E">
          <w:rPr>
            <w:rtl/>
          </w:rPr>
          <w:delText xml:space="preserve">הדמודולציה </w:delText>
        </w:r>
      </w:del>
      <w:ins w:id="182" w:author="Sam" w:date="2020-06-29T18:02:00Z">
        <w:r w:rsidR="0029597E">
          <w:rPr>
            <w:rtl/>
          </w:rPr>
          <w:t>ה</w:t>
        </w:r>
        <w:r w:rsidR="0029597E">
          <w:rPr>
            <w:rFonts w:hint="cs"/>
            <w:rtl/>
          </w:rPr>
          <w:t>מעטפה</w:t>
        </w:r>
        <w:r w:rsidR="0029597E">
          <w:rPr>
            <w:rtl/>
          </w:rPr>
          <w:t xml:space="preserve"> </w:t>
        </w:r>
      </w:ins>
      <w:r>
        <w:rPr>
          <w:rtl/>
        </w:rPr>
        <w:t>ושמענו את מה שיצא.</w:t>
      </w:r>
    </w:p>
    <w:p w14:paraId="7E557CBD" w14:textId="2D11124F" w:rsidR="008745B3" w:rsidRDefault="008745B3" w:rsidP="00CE33FC">
      <w:pPr>
        <w:spacing w:after="200"/>
      </w:pPr>
    </w:p>
    <w:p w14:paraId="309F4C52" w14:textId="78F1F2BE" w:rsidR="008745B3" w:rsidRDefault="008745B3" w:rsidP="00B005FC">
      <w:pPr>
        <w:spacing w:after="200"/>
        <w:rPr>
          <w:u w:val="single"/>
          <w:rtl/>
        </w:rPr>
      </w:pPr>
      <w:r>
        <w:rPr>
          <w:u w:val="single"/>
          <w:rtl/>
        </w:rPr>
        <w:t>בחירת גודל החלקים</w:t>
      </w:r>
    </w:p>
    <w:p w14:paraId="551F0D69" w14:textId="7233DD2F" w:rsidR="00623751" w:rsidRDefault="00623751" w:rsidP="000B5DC1">
      <w:pPr>
        <w:spacing w:after="200"/>
        <w:rPr>
          <w:u w:val="single"/>
          <w:rtl/>
        </w:rPr>
      </w:pPr>
      <w:r>
        <w:rPr>
          <w:rFonts w:hint="cs"/>
          <w:u w:val="single"/>
          <w:rtl/>
        </w:rPr>
        <w:t>הבחירה נעשתה כתהליך של חישוב מהתיאוריה, בדיקה בסימולציה והתאמה למציאות לפי החלקים שיש לנו בפועל. שלבי עבודה:</w:t>
      </w:r>
    </w:p>
    <w:p w14:paraId="4AB95660" w14:textId="66EFFCC5" w:rsidR="00623751" w:rsidRPr="00740238" w:rsidRDefault="00623751" w:rsidP="000B5DC1">
      <w:pPr>
        <w:spacing w:after="200"/>
        <w:rPr>
          <w:u w:val="single"/>
        </w:rPr>
      </w:pPr>
      <w:r>
        <w:rPr>
          <w:rFonts w:hint="cs"/>
          <w:u w:val="single"/>
          <w:rtl/>
        </w:rPr>
        <w:t>חישוב תיאורטי:</w:t>
      </w:r>
    </w:p>
    <w:p w14:paraId="6A3FA600" w14:textId="77777777" w:rsidR="008745B3" w:rsidRDefault="008745B3" w:rsidP="00A9791F">
      <w:pPr>
        <w:spacing w:after="200"/>
      </w:pPr>
      <w:r>
        <w:rPr>
          <w:rtl/>
        </w:rPr>
        <w:t>את הגדלים של הרכיבים לקחנו לפי חישובים מהתיאוריה. ההמלצה של המעגל היא:</w:t>
      </w:r>
    </w:p>
    <w:p w14:paraId="26D04164" w14:textId="77777777" w:rsidR="008745B3" w:rsidRDefault="008745B3" w:rsidP="00CE33FC">
      <w:pPr>
        <w:spacing w:after="200"/>
        <w:jc w:val="center"/>
      </w:pPr>
      <w:bookmarkStart w:id="183" w:name="_heading=h.1t3h5sf" w:colFirst="0" w:colLast="0"/>
      <w:bookmarkEnd w:id="183"/>
      <m:oMathPara>
        <m:oMath>
          <m:r>
            <w:rPr>
              <w:rFonts w:ascii="Cambria Math" w:hAnsi="Cambria Math"/>
            </w:rPr>
            <m:t>C=100</m:t>
          </m:r>
          <m:d>
            <m:dPr>
              <m:begChr m:val="["/>
              <m:endChr m:val="]"/>
              <m:ctrlPr>
                <w:rPr>
                  <w:rFonts w:ascii="Cambria Math" w:hAnsi="Cambria Math"/>
                </w:rPr>
              </m:ctrlPr>
            </m:dPr>
            <m:e>
              <m:r>
                <w:rPr>
                  <w:rFonts w:ascii="Cambria Math" w:hAnsi="Cambria Math"/>
                </w:rPr>
                <m:t>nF</m:t>
              </m:r>
            </m:e>
          </m:d>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-7</m:t>
              </m:r>
            </m:sup>
          </m:sSup>
          <m:d>
            <m:dPr>
              <m:begChr m:val="["/>
              <m:endChr m:val="]"/>
              <m:ctrlPr>
                <w:rPr>
                  <w:rFonts w:ascii="Cambria Math" w:hAnsi="Cambria Math"/>
                </w:rPr>
              </m:ctrlPr>
            </m:dPr>
            <m:e>
              <m:r>
                <w:rPr>
                  <w:rFonts w:ascii="Cambria Math" w:hAnsi="Cambria Math"/>
                </w:rPr>
                <m:t>F</m:t>
              </m:r>
            </m:e>
          </m:d>
        </m:oMath>
      </m:oMathPara>
    </w:p>
    <w:p w14:paraId="1E6968AE" w14:textId="77777777" w:rsidR="008745B3" w:rsidRDefault="008745B3" w:rsidP="00CE33FC">
      <w:pPr>
        <w:spacing w:after="200"/>
        <w:jc w:val="center"/>
      </w:pPr>
      <m:oMathPara>
        <m:oMath>
          <m:r>
            <w:rPr>
              <w:rFonts w:ascii="Cambria Math" w:hAnsi="Cambria Math"/>
            </w:rPr>
            <m:t>L=2.47</m:t>
          </m:r>
          <m:d>
            <m:dPr>
              <m:begChr m:val="["/>
              <m:endChr m:val="]"/>
              <m:ctrlPr>
                <w:rPr>
                  <w:rFonts w:ascii="Cambria Math" w:hAnsi="Cambria Math"/>
                </w:rPr>
              </m:ctrlPr>
            </m:dPr>
            <m:e>
              <m:r>
                <w:rPr>
                  <w:rFonts w:ascii="Cambria Math" w:hAnsi="Cambria Math"/>
                </w:rPr>
                <m:t>mH</m:t>
              </m:r>
            </m:e>
          </m:d>
          <m:r>
            <w:rPr>
              <w:rFonts w:ascii="Cambria Math" w:hAnsi="Cambria Math"/>
            </w:rPr>
            <m:t>=2.47*</m:t>
          </m:r>
          <m:sSup>
            <m:sSupPr>
              <m:ctrlPr>
                <w:rPr>
                  <w:rFonts w:ascii="Cambria Math" w:hAnsi="Cambria Math"/>
                </w:rPr>
              </m:ctrlPr>
            </m:sSupPr>
            <m:e>
              <m:r>
                <w:rPr>
                  <w:rFonts w:ascii="Cambria Math" w:hAnsi="Cambria Math"/>
                </w:rPr>
                <m:t>10</m:t>
              </m:r>
            </m:e>
            <m:sup>
              <m:r>
                <w:rPr>
                  <w:rFonts w:ascii="Cambria Math" w:hAnsi="Cambria Math"/>
                </w:rPr>
                <m:t>-3</m:t>
              </m:r>
            </m:sup>
          </m:sSup>
          <m:d>
            <m:dPr>
              <m:begChr m:val="["/>
              <m:endChr m:val="]"/>
              <m:ctrlPr>
                <w:rPr>
                  <w:rFonts w:ascii="Cambria Math" w:hAnsi="Cambria Math"/>
                </w:rPr>
              </m:ctrlPr>
            </m:dPr>
            <m:e>
              <m:r>
                <w:rPr>
                  <w:rFonts w:ascii="Cambria Math" w:hAnsi="Cambria Math"/>
                </w:rPr>
                <m:t>H</m:t>
              </m:r>
            </m:e>
          </m:d>
        </m:oMath>
      </m:oMathPara>
    </w:p>
    <w:p w14:paraId="4CE19C66" w14:textId="77777777" w:rsidR="008745B3" w:rsidRDefault="008745B3" w:rsidP="00CE33FC">
      <w:pPr>
        <w:spacing w:after="200"/>
      </w:pPr>
      <w:r>
        <w:rPr>
          <w:rtl/>
        </w:rPr>
        <w:t>כפי שציינו בחלק הת</w:t>
      </w:r>
      <w:r>
        <w:rPr>
          <w:rFonts w:hint="cs"/>
          <w:rtl/>
        </w:rPr>
        <w:t>י</w:t>
      </w:r>
      <w:r>
        <w:rPr>
          <w:rtl/>
        </w:rPr>
        <w:t>אורי, אנו בוחנים את התוצאות שלנו במרחב התדירויות ולא במרחב הזמן. אנחנו יודעים להגיד כי מרכז תחום התדירויות יהיה:</w:t>
      </w:r>
    </w:p>
    <w:p w14:paraId="0639CFF2" w14:textId="746DE232" w:rsidR="008745B3" w:rsidRDefault="00154BEA"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m:t>
          </m:r>
          <m:r>
            <w:ins w:id="184" w:author="Sam" w:date="2020-06-29T17:03:00Z">
              <w:rPr>
                <w:rFonts w:ascii="Cambria Math" w:hAnsi="Cambria Math"/>
              </w:rPr>
              <m:t>.</m:t>
            </w:ins>
          </m:r>
          <m:r>
            <w:rPr>
              <w:rFonts w:ascii="Cambria Math" w:hAnsi="Cambria Math"/>
            </w:rPr>
            <m:t>126</m:t>
          </m:r>
          <m:r>
            <w:del w:id="185" w:author="Sam" w:date="2020-06-29T17:04:00Z">
              <w:rPr>
                <w:rFonts w:ascii="Cambria Math" w:hAnsi="Cambria Math"/>
              </w:rPr>
              <m:t>.787</m:t>
            </w:del>
          </m:r>
          <m:d>
            <m:dPr>
              <m:begChr m:val="["/>
              <m:endChr m:val="]"/>
              <m:ctrlPr>
                <w:rPr>
                  <w:rFonts w:ascii="Cambria Math" w:hAnsi="Cambria Math"/>
                </w:rPr>
              </m:ctrlPr>
            </m:dPr>
            <m:e>
              <m:r>
                <w:ins w:id="186" w:author="Sam" w:date="2020-06-29T17:03:00Z">
                  <w:rPr>
                    <w:rFonts w:ascii="Cambria Math" w:hAnsi="Cambria Math"/>
                    <w:lang w:val="en-US"/>
                  </w:rPr>
                  <m:t>k</m:t>
                </w:ins>
              </m:r>
              <m:r>
                <w:rPr>
                  <w:rFonts w:ascii="Cambria Math" w:hAnsi="Cambria Math"/>
                </w:rPr>
                <m:t>Hz</m:t>
              </m:r>
            </m:e>
          </m:d>
        </m:oMath>
      </m:oMathPara>
    </w:p>
    <w:p w14:paraId="72EB370D" w14:textId="77777777" w:rsidR="008745B3" w:rsidRDefault="008745B3" w:rsidP="00CE33FC">
      <w:pPr>
        <w:spacing w:after="200"/>
      </w:pPr>
    </w:p>
    <w:p w14:paraId="44ABDA25" w14:textId="6F9D32C7" w:rsidR="008745B3" w:rsidRDefault="008745B3" w:rsidP="00B005FC">
      <w:pPr>
        <w:spacing w:after="200"/>
      </w:pPr>
      <w:bookmarkStart w:id="187" w:name="_heading=h.4d34og8" w:colFirst="0" w:colLast="0"/>
      <w:bookmarkEnd w:id="187"/>
      <w:r>
        <w:rPr>
          <w:rtl/>
        </w:rPr>
        <w:t xml:space="preserve">בשביל לשכלל עוד את המעגל שלנו לצורה שאנו מכירים, נוסיף </w:t>
      </w:r>
      <w:del w:id="188" w:author="Sam" w:date="2020-06-29T17:06:00Z">
        <w:r w:rsidDel="0067133C">
          <w:rPr>
            <w:rtl/>
          </w:rPr>
          <w:delText xml:space="preserve">רסיסטור </w:delText>
        </w:r>
      </w:del>
      <w:ins w:id="189" w:author="Sam" w:date="2020-06-29T17:06:00Z">
        <w:r w:rsidR="0067133C">
          <w:rPr>
            <w:rFonts w:hint="cs"/>
            <w:rtl/>
          </w:rPr>
          <w:t>נגד</w:t>
        </w:r>
        <w:r w:rsidR="0067133C">
          <w:rPr>
            <w:rtl/>
          </w:rPr>
          <w:t xml:space="preserve"> </w:t>
        </w:r>
      </w:ins>
      <w:r>
        <w:rPr>
          <w:rtl/>
        </w:rPr>
        <w:t>לחלק ה</w:t>
      </w:r>
      <w:r>
        <w:t>LC</w:t>
      </w:r>
      <w:r>
        <w:rPr>
          <w:rtl/>
        </w:rPr>
        <w:t xml:space="preserve"> ואת גודל </w:t>
      </w:r>
      <w:del w:id="190" w:author="Sam" w:date="2020-06-29T17:06:00Z">
        <w:r w:rsidDel="0067133C">
          <w:rPr>
            <w:rtl/>
          </w:rPr>
          <w:delText xml:space="preserve">הרסיסטור </w:delText>
        </w:r>
      </w:del>
      <w:ins w:id="191" w:author="Sam" w:date="2020-06-29T17:06:00Z">
        <w:r w:rsidR="0067133C">
          <w:rPr>
            <w:rtl/>
          </w:rPr>
          <w:t>ה</w:t>
        </w:r>
        <w:r w:rsidR="0067133C">
          <w:rPr>
            <w:rFonts w:hint="cs"/>
            <w:rtl/>
          </w:rPr>
          <w:t>נ</w:t>
        </w:r>
      </w:ins>
      <w:ins w:id="192" w:author="Sam" w:date="2020-06-29T17:07:00Z">
        <w:r w:rsidR="0067133C">
          <w:rPr>
            <w:rFonts w:hint="cs"/>
            <w:rtl/>
          </w:rPr>
          <w:t>גד</w:t>
        </w:r>
      </w:ins>
      <w:ins w:id="193" w:author="Sam" w:date="2020-06-29T17:06:00Z">
        <w:r w:rsidR="0067133C">
          <w:rPr>
            <w:rtl/>
          </w:rPr>
          <w:t xml:space="preserve"> </w:t>
        </w:r>
      </w:ins>
      <w:r>
        <w:rPr>
          <w:rtl/>
        </w:rPr>
        <w:t>נחשב על פי ה</w:t>
      </w:r>
      <w:r>
        <w:t>bandwidth</w:t>
      </w:r>
      <w:r>
        <w:rPr>
          <w:rtl/>
        </w:rPr>
        <w:t>:</w:t>
      </w:r>
    </w:p>
    <w:p w14:paraId="0FDC90FD" w14:textId="1DE78AF2" w:rsidR="008745B3" w:rsidRDefault="008745B3" w:rsidP="000B5DC1">
      <w:pPr>
        <w:spacing w:after="200"/>
      </w:pPr>
      <w:r>
        <w:rPr>
          <w:rtl/>
        </w:rPr>
        <w:t>עכשיו נחשב את ה</w:t>
      </w:r>
      <w:r>
        <w:rPr>
          <w:rFonts w:hint="cs"/>
          <w:rtl/>
        </w:rPr>
        <w:t>-</w:t>
      </w:r>
      <w:r>
        <w:t>bandwidth</w:t>
      </w:r>
      <w:r>
        <w:rPr>
          <w:rtl/>
        </w:rPr>
        <w:t xml:space="preserve"> שלנו</w:t>
      </w:r>
      <w:ins w:id="194" w:author="Sam" w:date="2020-06-29T17:06:00Z">
        <w:r w:rsidR="00E12E90">
          <w:rPr>
            <w:rFonts w:hint="cs"/>
            <w:rtl/>
          </w:rPr>
          <w:t xml:space="preserve"> (לפי משוואה 5)</w:t>
        </w:r>
      </w:ins>
      <w:r>
        <w:rPr>
          <w:rtl/>
        </w:rPr>
        <w:t>, שאנחנו יודעים כי הוא יהיה:</w:t>
      </w:r>
    </w:p>
    <w:p w14:paraId="1BB301B2" w14:textId="77777777" w:rsidR="008745B3" w:rsidRDefault="008745B3" w:rsidP="00CE33FC">
      <w:pPr>
        <w:spacing w:after="200"/>
        <w:jc w:val="center"/>
      </w:pPr>
      <m:oMathPara>
        <m:oMath>
          <m:r>
            <w:rPr>
              <w:rFonts w:ascii="Cambria Math" w:hAnsi="Cambria Math"/>
            </w:rPr>
            <m:t>B=2000=</m:t>
          </m:r>
          <m:f>
            <m:fPr>
              <m:ctrlPr>
                <w:rPr>
                  <w:rFonts w:ascii="Cambria Math" w:hAnsi="Cambria Math"/>
                </w:rPr>
              </m:ctrlPr>
            </m:fPr>
            <m:num>
              <m:r>
                <w:rPr>
                  <w:rFonts w:ascii="Cambria Math" w:hAnsi="Cambria Math"/>
                </w:rPr>
                <m:t>R</m:t>
              </m:r>
            </m:num>
            <m:den>
              <m:r>
                <w:rPr>
                  <w:rFonts w:ascii="Cambria Math" w:hAnsi="Cambria Math"/>
                </w:rPr>
                <m:t>2.47*</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 xml:space="preserve"> →R=5</m:t>
          </m:r>
          <m:d>
            <m:dPr>
              <m:begChr m:val="["/>
              <m:endChr m:val="]"/>
              <m:ctrlPr>
                <w:rPr>
                  <w:rFonts w:ascii="Cambria Math" w:hAnsi="Cambria Math"/>
                </w:rPr>
              </m:ctrlPr>
            </m:dPr>
            <m:e>
              <m:r>
                <w:rPr>
                  <w:rFonts w:ascii="Cambria Math" w:hAnsi="Cambria Math"/>
                </w:rPr>
                <m:t>Ohm</m:t>
              </m:r>
            </m:e>
          </m:d>
        </m:oMath>
      </m:oMathPara>
    </w:p>
    <w:p w14:paraId="3D54BD97" w14:textId="479B3829" w:rsidR="008745B3" w:rsidRDefault="008745B3" w:rsidP="00CE33FC">
      <w:pPr>
        <w:spacing w:after="200"/>
      </w:pPr>
      <w:r>
        <w:rPr>
          <w:rtl/>
        </w:rPr>
        <w:t>נניח שנחלק את ה</w:t>
      </w:r>
      <w:del w:id="195" w:author="Sam" w:date="2020-06-29T17:08:00Z">
        <w:r w:rsidDel="0067133C">
          <w:rPr>
            <w:rtl/>
          </w:rPr>
          <w:delText>קפסיטור</w:delText>
        </w:r>
      </w:del>
      <w:ins w:id="196" w:author="Sam" w:date="2020-06-29T17:08:00Z">
        <w:r w:rsidR="0067133C">
          <w:rPr>
            <w:rtl/>
          </w:rPr>
          <w:t>קבל</w:t>
        </w:r>
      </w:ins>
      <w:r>
        <w:rPr>
          <w:rtl/>
        </w:rPr>
        <w:t xml:space="preserve"> ב</w:t>
      </w:r>
      <w:r>
        <w:rPr>
          <w:rFonts w:hint="cs"/>
          <w:rtl/>
        </w:rPr>
        <w:t>-</w:t>
      </w:r>
      <w:r>
        <w:rPr>
          <w:rtl/>
        </w:rPr>
        <w:t>4:</w:t>
      </w:r>
    </w:p>
    <w:p w14:paraId="76FA1EF9" w14:textId="6BC3456A" w:rsidR="008745B3" w:rsidRDefault="00154BEA"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m:t>
          </m:r>
          <m:r>
            <w:ins w:id="197" w:author="Sam" w:date="2020-06-29T17:04:00Z">
              <w:rPr>
                <w:rFonts w:ascii="Cambria Math" w:hAnsi="Cambria Math"/>
              </w:rPr>
              <m:t>.</m:t>
            </w:ins>
          </m:r>
          <m:r>
            <w:rPr>
              <w:rFonts w:ascii="Cambria Math" w:hAnsi="Cambria Math"/>
            </w:rPr>
            <m:t>126</m:t>
          </m:r>
          <m:r>
            <w:del w:id="198" w:author="Sam" w:date="2020-06-29T17:04:00Z">
              <w:rPr>
                <w:rFonts w:ascii="Cambria Math" w:hAnsi="Cambria Math"/>
              </w:rPr>
              <m:t>.787</m:t>
            </w:del>
          </m:r>
          <m:d>
            <m:dPr>
              <m:begChr m:val="["/>
              <m:endChr m:val="]"/>
              <m:ctrlPr>
                <w:rPr>
                  <w:rFonts w:ascii="Cambria Math" w:hAnsi="Cambria Math"/>
                </w:rPr>
              </m:ctrlPr>
            </m:dPr>
            <m:e>
              <m:r>
                <w:ins w:id="199" w:author="Sam" w:date="2020-06-29T17:04:00Z">
                  <w:rPr>
                    <w:rFonts w:ascii="Cambria Math" w:hAnsi="Cambria Math"/>
                  </w:rPr>
                  <m:t>k</m:t>
                </w:ins>
              </m:r>
              <m:r>
                <w:rPr>
                  <w:rFonts w:ascii="Cambria Math" w:hAnsi="Cambria Math"/>
                </w:rPr>
                <m:t>Hz</m:t>
              </m:r>
            </m:e>
          </m:d>
          <m:r>
            <w:rPr>
              <w:rFonts w:ascii="Cambria Math" w:hAnsi="Cambria Math"/>
            </w:rPr>
            <m:t>*2</m:t>
          </m:r>
        </m:oMath>
      </m:oMathPara>
    </w:p>
    <w:p w14:paraId="74831D7B" w14:textId="77777777" w:rsidR="008745B3" w:rsidRDefault="008745B3" w:rsidP="00CE33FC">
      <w:pPr>
        <w:spacing w:after="200"/>
      </w:pPr>
      <w:r>
        <w:rPr>
          <w:rtl/>
        </w:rPr>
        <w:t xml:space="preserve">אנחנו צריכים להיות בסדר גודל 100 אלף מ20 אלף כלומר נחלק את </w:t>
      </w:r>
      <w:r>
        <w:t>L</w:t>
      </w:r>
      <w:r>
        <w:rPr>
          <w:rtl/>
        </w:rPr>
        <w:t xml:space="preserve"> ב5 ונחלק את </w:t>
      </w:r>
      <w:r>
        <w:t>C</w:t>
      </w:r>
      <w:r>
        <w:rPr>
          <w:rtl/>
        </w:rPr>
        <w:t xml:space="preserve"> ב5:</w:t>
      </w:r>
    </w:p>
    <w:p w14:paraId="650EEE98" w14:textId="77777777" w:rsidR="008745B3" w:rsidRDefault="00154BEA"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=10126.787</m:t>
          </m:r>
          <m:d>
            <m:dPr>
              <m:begChr m:val="["/>
              <m:endChr m:val="]"/>
              <m:ctrlPr>
                <w:rPr>
                  <w:rFonts w:ascii="Cambria Math" w:hAnsi="Cambria Math"/>
                </w:rPr>
              </m:ctrlPr>
            </m:dPr>
            <m:e>
              <m:r>
                <w:rPr>
                  <w:rFonts w:ascii="Cambria Math" w:hAnsi="Cambria Math"/>
                </w:rPr>
                <m:t>Hz</m:t>
              </m:r>
            </m:e>
          </m:d>
          <m:r>
            <w:rPr>
              <w:rFonts w:ascii="Cambria Math" w:hAnsi="Cambria Math"/>
            </w:rPr>
            <m:t>*2*5≈100</m:t>
          </m:r>
          <m:d>
            <m:dPr>
              <m:begChr m:val="["/>
              <m:endChr m:val="]"/>
              <m:ctrlPr>
                <w:rPr>
                  <w:rFonts w:ascii="Cambria Math" w:hAnsi="Cambria Math"/>
                </w:rPr>
              </m:ctrlPr>
            </m:dPr>
            <m:e>
              <m:r>
                <w:rPr>
                  <w:rFonts w:ascii="Cambria Math" w:hAnsi="Cambria Math"/>
                </w:rPr>
                <m:t>kHz</m:t>
              </m:r>
            </m:e>
          </m:d>
        </m:oMath>
      </m:oMathPara>
    </w:p>
    <w:p w14:paraId="08E42140" w14:textId="1F57B853" w:rsidR="008745B3" w:rsidRDefault="008745B3" w:rsidP="00CE33FC">
      <w:pPr>
        <w:spacing w:after="200"/>
      </w:pPr>
      <w:r>
        <w:rPr>
          <w:rtl/>
        </w:rPr>
        <w:t xml:space="preserve">בשביל ליעל את המעגל </w:t>
      </w:r>
      <w:ins w:id="200" w:author="Sam" w:date="2020-06-29T18:02:00Z">
        <w:r w:rsidR="0029597E">
          <w:rPr>
            <w:rFonts w:hint="cs"/>
            <w:rtl/>
          </w:rPr>
          <w:t>המעטפה</w:t>
        </w:r>
      </w:ins>
      <w:del w:id="201" w:author="Sam" w:date="2020-06-29T18:02:00Z">
        <w:r w:rsidDel="0029597E">
          <w:rPr>
            <w:rtl/>
          </w:rPr>
          <w:delText>דמ</w:delText>
        </w:r>
        <w:r w:rsidDel="0029597E">
          <w:rPr>
            <w:rFonts w:hint="cs"/>
            <w:rtl/>
          </w:rPr>
          <w:delText>וד</w:delText>
        </w:r>
        <w:r w:rsidDel="0029597E">
          <w:rPr>
            <w:rtl/>
          </w:rPr>
          <w:delText>ולציה</w:delText>
        </w:r>
      </w:del>
      <w:r>
        <w:rPr>
          <w:rtl/>
        </w:rPr>
        <w:t xml:space="preserve"> נשתמש במשוואת ה</w:t>
      </w:r>
      <w:del w:id="202" w:author="Sam" w:date="2020-06-29T16:46:00Z">
        <w:r w:rsidDel="00312EC3">
          <w:delText>cutoff</w:delText>
        </w:r>
      </w:del>
      <w:ins w:id="203" w:author="Sam" w:date="2020-06-29T16:46:00Z">
        <w:r w:rsidR="00312EC3">
          <w:rPr>
            <w:rtl/>
          </w:rPr>
          <w:t>קטעון (</w:t>
        </w:r>
        <w:r w:rsidR="00312EC3">
          <w:t>cutoff</w:t>
        </w:r>
        <w:r w:rsidR="00312EC3">
          <w:rPr>
            <w:rtl/>
          </w:rPr>
          <w:t>)</w:t>
        </w:r>
      </w:ins>
      <w:r>
        <w:rPr>
          <w:rtl/>
        </w:rPr>
        <w:t>:</w:t>
      </w:r>
    </w:p>
    <w:p w14:paraId="32DC5A89" w14:textId="77777777" w:rsidR="008745B3" w:rsidRDefault="00154BEA"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2πRC</m:t>
              </m:r>
            </m:den>
          </m:f>
        </m:oMath>
      </m:oMathPara>
    </w:p>
    <w:p w14:paraId="4A89FBC8" w14:textId="45CB98AD" w:rsidR="008745B3" w:rsidRDefault="008745B3" w:rsidP="00CE33FC">
      <w:pPr>
        <w:spacing w:after="200"/>
      </w:pPr>
      <w:r>
        <w:rPr>
          <w:rtl/>
        </w:rPr>
        <w:t xml:space="preserve">נקטין את ההתנגדות משמעותית, הוא </w:t>
      </w:r>
      <m:oMath>
        <m:r>
          <w:rPr>
            <w:rFonts w:ascii="Cambria Math" w:hAnsi="Cambria Math"/>
          </w:rPr>
          <m:t>R=1</m:t>
        </m:r>
        <m:d>
          <m:dPr>
            <m:begChr m:val="["/>
            <m:endChr m:val="]"/>
            <m:ctrlPr>
              <w:rPr>
                <w:rFonts w:ascii="Cambria Math" w:hAnsi="Cambria Math"/>
              </w:rPr>
            </m:ctrlPr>
          </m:dPr>
          <m:e>
            <m:r>
              <w:rPr>
                <w:rFonts w:ascii="Cambria Math" w:hAnsi="Cambria Math"/>
              </w:rPr>
              <m:t>kOhm</m:t>
            </m:r>
          </m:e>
        </m:d>
      </m:oMath>
      <w:r>
        <w:rPr>
          <w:rtl/>
        </w:rPr>
        <w:t xml:space="preserve"> נקטין אותו פי 100, כלומר נגדיל את ה</w:t>
      </w:r>
      <w:del w:id="204" w:author="Sam" w:date="2020-06-29T17:08:00Z">
        <w:r w:rsidDel="0067133C">
          <w:rPr>
            <w:rtl/>
          </w:rPr>
          <w:delText>קפסיטור</w:delText>
        </w:r>
      </w:del>
      <w:ins w:id="205" w:author="Sam" w:date="2020-06-29T17:08:00Z">
        <w:r w:rsidR="0067133C">
          <w:rPr>
            <w:rtl/>
          </w:rPr>
          <w:t>קבל</w:t>
        </w:r>
      </w:ins>
      <w:r>
        <w:rPr>
          <w:rtl/>
        </w:rPr>
        <w:t xml:space="preserve"> פי 100: </w:t>
      </w:r>
      <m:oMath>
        <m:r>
          <w:rPr>
            <w:rFonts w:ascii="Cambria Math" w:hAnsi="Cambria Math"/>
          </w:rPr>
          <m:t>c=1</m:t>
        </m:r>
        <m:d>
          <m:dPr>
            <m:begChr m:val="["/>
            <m:endChr m:val="]"/>
            <m:ctrlPr>
              <w:rPr>
                <w:rFonts w:ascii="Cambria Math" w:hAnsi="Cambria Math"/>
              </w:rPr>
            </m:ctrlPr>
          </m:dPr>
          <m:e>
            <m:r>
              <w:rPr>
                <w:rFonts w:ascii="Cambria Math" w:hAnsi="Cambria Math"/>
              </w:rPr>
              <m:t>μ</m:t>
            </m:r>
          </m:e>
        </m:d>
        <m:r>
          <w:rPr>
            <w:rFonts w:ascii="Cambria Math" w:hAnsi="Cambria Math"/>
          </w:rPr>
          <m:t>→C=  100[μ]</m:t>
        </m:r>
      </m:oMath>
    </w:p>
    <w:p w14:paraId="68639345" w14:textId="699E54F6" w:rsidR="00D5016B" w:rsidRDefault="008745B3" w:rsidP="00B005FC">
      <w:pPr>
        <w:spacing w:after="200"/>
        <w:rPr>
          <w:rtl/>
        </w:rPr>
      </w:pPr>
      <w:r>
        <w:rPr>
          <w:rtl/>
        </w:rPr>
        <w:t>הבנו שהתאוריה מתעסקת בהפרש מתחים על הנגד, ולכן הגדלת ה</w:t>
      </w:r>
      <w:del w:id="206" w:author="Sam" w:date="2020-06-29T17:08:00Z">
        <w:r w:rsidDel="0067133C">
          <w:rPr>
            <w:rtl/>
          </w:rPr>
          <w:delText>קפסיטור</w:delText>
        </w:r>
      </w:del>
      <w:ins w:id="207" w:author="Sam" w:date="2020-06-29T17:08:00Z">
        <w:r w:rsidR="0067133C">
          <w:rPr>
            <w:rtl/>
          </w:rPr>
          <w:t>קבל</w:t>
        </w:r>
      </w:ins>
      <w:r>
        <w:rPr>
          <w:rtl/>
        </w:rPr>
        <w:t xml:space="preserve"> אשר מחובר אליו תשנה משמעותית. המעגל עבד לנו עד כה בגלל ה</w:t>
      </w:r>
      <w:del w:id="208" w:author="Sam" w:date="2020-06-29T17:08:00Z">
        <w:r w:rsidDel="0067133C">
          <w:rPr>
            <w:rtl/>
          </w:rPr>
          <w:delText>קפסיטור</w:delText>
        </w:r>
      </w:del>
      <w:ins w:id="209" w:author="Sam" w:date="2020-06-29T17:08:00Z">
        <w:r w:rsidR="0067133C">
          <w:rPr>
            <w:rtl/>
          </w:rPr>
          <w:t>קבל</w:t>
        </w:r>
      </w:ins>
      <w:r>
        <w:rPr>
          <w:rtl/>
        </w:rPr>
        <w:t xml:space="preserve"> הקטן. בהמשך אולי נבנה מחסר כדי לפתור בעיה זאת, כרגע נתמקד בשינוי הסליל. הרחבה בנספח. מה שקיבלנו ב</w:t>
      </w:r>
      <w:del w:id="210" w:author="Sam" w:date="2020-06-29T17:10:00Z">
        <w:r w:rsidDel="0032091C">
          <w:rPr>
            <w:rtl/>
          </w:rPr>
          <w:delText>די-מדולטור</w:delText>
        </w:r>
      </w:del>
      <w:ins w:id="211" w:author="Sam" w:date="2020-06-29T17:10:00Z">
        <w:r w:rsidR="0032091C">
          <w:rPr>
            <w:rtl/>
          </w:rPr>
          <w:t>מעטפה</w:t>
        </w:r>
      </w:ins>
      <w:r>
        <w:rPr>
          <w:rtl/>
        </w:rPr>
        <w:t xml:space="preserve"> היה קטן מדי, הוא היה בתוך הרעש של מכשיר המדידה. ה</w:t>
      </w:r>
      <w:del w:id="212" w:author="Sam" w:date="2020-06-29T17:09:00Z">
        <w:r w:rsidDel="0032091C">
          <w:rPr>
            <w:rtl/>
          </w:rPr>
          <w:delText>אנבולופ</w:delText>
        </w:r>
      </w:del>
      <w:ins w:id="213" w:author="Sam" w:date="2020-06-29T17:09:00Z">
        <w:r w:rsidR="0032091C">
          <w:rPr>
            <w:rtl/>
          </w:rPr>
          <w:t>מעטפה</w:t>
        </w:r>
      </w:ins>
      <w:r>
        <w:rPr>
          <w:rtl/>
        </w:rPr>
        <w:t xml:space="preserve"> יצא קטן משמעותית ממה שאנחנו רוצים ולכן נגדיל את המדולציה שלנו על ידי הקטנת ה</w:t>
      </w:r>
      <w:del w:id="214" w:author="Sam" w:date="2020-06-29T17:08:00Z">
        <w:r w:rsidDel="0067133C">
          <w:rPr>
            <w:rtl/>
          </w:rPr>
          <w:delText>קפסיטור</w:delText>
        </w:r>
      </w:del>
      <w:ins w:id="215" w:author="Sam" w:date="2020-06-29T17:08:00Z">
        <w:r w:rsidR="0067133C">
          <w:rPr>
            <w:rtl/>
          </w:rPr>
          <w:t>קבל</w:t>
        </w:r>
      </w:ins>
      <w:r>
        <w:rPr>
          <w:rtl/>
        </w:rPr>
        <w:t xml:space="preserve"> והגדלת הסליל</w:t>
      </w:r>
      <w:r w:rsidR="00161AE3" w:rsidRPr="00161AE3">
        <w:rPr>
          <w:rFonts w:hint="cs"/>
          <w:rtl/>
        </w:rPr>
        <w:t xml:space="preserve"> </w:t>
      </w:r>
      <w:r w:rsidR="00161AE3">
        <w:rPr>
          <w:rFonts w:hint="cs"/>
          <w:rtl/>
        </w:rPr>
        <w:t>כך שנשמור על יחס שווה בגלל אילוץ גודל החלקים שיש לנו</w:t>
      </w:r>
      <w:r>
        <w:rPr>
          <w:rtl/>
        </w:rPr>
        <w:t xml:space="preserve">. </w:t>
      </w:r>
    </w:p>
    <w:p w14:paraId="2A8D0279" w14:textId="3C7935AD" w:rsidR="008745B3" w:rsidRDefault="00D5016B" w:rsidP="00B005FC">
      <w:pPr>
        <w:spacing w:after="200"/>
      </w:pPr>
      <w:r>
        <w:rPr>
          <w:rFonts w:hint="cs"/>
          <w:rtl/>
        </w:rPr>
        <w:t xml:space="preserve">בדיקה בסימולציה. </w:t>
      </w:r>
      <w:r w:rsidR="008745B3">
        <w:rPr>
          <w:rtl/>
        </w:rPr>
        <w:t>הגרף החדש יראה כך:</w:t>
      </w:r>
    </w:p>
    <w:p w14:paraId="7EA49520" w14:textId="7378F03A" w:rsidR="008745B3" w:rsidRDefault="008A4699" w:rsidP="00B005FC">
      <w:pPr>
        <w:spacing w:before="240" w:after="200"/>
        <w:rPr>
          <w:rtl/>
        </w:rPr>
      </w:pPr>
      <w:ins w:id="216" w:author="Sam" w:date="2020-07-02T19:58:00Z">
        <w:r>
          <w:rPr>
            <w:noProof/>
          </w:rPr>
          <w:drawing>
            <wp:inline distT="0" distB="0" distL="0" distR="0" wp14:anchorId="4ECEB538" wp14:editId="7035ED30">
              <wp:extent cx="6175449" cy="2795286"/>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2977" cy="2807747"/>
                      </a:xfrm>
                      <a:prstGeom prst="rect">
                        <a:avLst/>
                      </a:prstGeom>
                      <a:noFill/>
                      <a:ln>
                        <a:noFill/>
                      </a:ln>
                    </pic:spPr>
                  </pic:pic>
                </a:graphicData>
              </a:graphic>
            </wp:inline>
          </w:drawing>
        </w:r>
      </w:ins>
    </w:p>
    <w:p w14:paraId="50074C0F" w14:textId="41642907" w:rsidR="00161AE3" w:rsidRDefault="00161AE3" w:rsidP="000B5DC1">
      <w:pPr>
        <w:spacing w:before="240" w:after="200"/>
        <w:rPr>
          <w:rtl/>
        </w:rPr>
      </w:pPr>
      <w:r>
        <w:rPr>
          <w:rFonts w:hint="cs"/>
          <w:rtl/>
        </w:rPr>
        <w:t>הגרף הכחול הוא הנושא, הוא סינוס צפוף מאוד ביחס לנישא. הסגול הוא הנישא. האדום מסמל את האות לאחר ה</w:t>
      </w:r>
      <w:del w:id="217" w:author="Sam" w:date="2020-06-29T18:02:00Z">
        <w:r w:rsidDel="0029597E">
          <w:rPr>
            <w:rFonts w:hint="cs"/>
            <w:rtl/>
          </w:rPr>
          <w:delText>מודולציה</w:delText>
        </w:r>
      </w:del>
      <w:ins w:id="218" w:author="Sam" w:date="2020-06-29T18:02:00Z">
        <w:r w:rsidR="0029597E">
          <w:rPr>
            <w:rFonts w:hint="cs"/>
            <w:rtl/>
          </w:rPr>
          <w:t>איפנון</w:t>
        </w:r>
      </w:ins>
      <w:r>
        <w:rPr>
          <w:rFonts w:hint="cs"/>
          <w:rtl/>
        </w:rPr>
        <w:t xml:space="preserve">. </w:t>
      </w:r>
      <w:r w:rsidR="001F0457">
        <w:rPr>
          <w:rFonts w:hint="cs"/>
          <w:rtl/>
        </w:rPr>
        <w:t>החום מסמל את ה</w:t>
      </w:r>
      <w:del w:id="219" w:author="Sam" w:date="2020-06-29T18:14:00Z">
        <w:r w:rsidR="001F0457" w:rsidDel="00806977">
          <w:rPr>
            <w:rFonts w:hint="cs"/>
            <w:rtl/>
          </w:rPr>
          <w:delText>אנבלופ</w:delText>
        </w:r>
      </w:del>
      <w:ins w:id="220" w:author="Sam" w:date="2020-06-29T18:14:00Z">
        <w:r w:rsidR="00806977">
          <w:rPr>
            <w:rFonts w:hint="cs"/>
            <w:rtl/>
          </w:rPr>
          <w:t>מעטפה</w:t>
        </w:r>
      </w:ins>
      <w:r w:rsidR="001F0457">
        <w:rPr>
          <w:rFonts w:hint="cs"/>
          <w:rtl/>
        </w:rPr>
        <w:t>.</w:t>
      </w:r>
    </w:p>
    <w:p w14:paraId="7B1A41A5" w14:textId="456C0CF8" w:rsidR="00161AE3" w:rsidRDefault="00161AE3" w:rsidP="00A9791F">
      <w:pPr>
        <w:spacing w:before="240" w:after="200"/>
      </w:pPr>
      <w:r>
        <w:rPr>
          <w:rFonts w:hint="cs"/>
          <w:rtl/>
        </w:rPr>
        <w:lastRenderedPageBreak/>
        <w:t>יותר מקרוב:</w:t>
      </w:r>
    </w:p>
    <w:p w14:paraId="27C865FA" w14:textId="684393B9" w:rsidR="008A4699" w:rsidRDefault="008A4699" w:rsidP="00165BA2">
      <w:pPr>
        <w:spacing w:after="200"/>
        <w:rPr>
          <w:ins w:id="221" w:author="Sam" w:date="2020-07-02T19:58:00Z"/>
        </w:rPr>
      </w:pPr>
      <w:ins w:id="222" w:author="Sam" w:date="2020-07-02T19:58:00Z">
        <w:r>
          <w:rPr>
            <w:noProof/>
          </w:rPr>
          <w:drawing>
            <wp:inline distT="0" distB="0" distL="0" distR="0" wp14:anchorId="7A205F5D" wp14:editId="17D883C3">
              <wp:extent cx="5497830" cy="2477135"/>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7830" cy="2477135"/>
                      </a:xfrm>
                      <a:prstGeom prst="rect">
                        <a:avLst/>
                      </a:prstGeom>
                      <a:noFill/>
                      <a:ln>
                        <a:noFill/>
                      </a:ln>
                    </pic:spPr>
                  </pic:pic>
                </a:graphicData>
              </a:graphic>
            </wp:inline>
          </w:drawing>
        </w:r>
      </w:ins>
    </w:p>
    <w:p w14:paraId="2EA68DDE" w14:textId="5C0ADCE0" w:rsidR="008745B3" w:rsidRDefault="00161AE3" w:rsidP="00165BA2">
      <w:pPr>
        <w:spacing w:after="200"/>
        <w:rPr>
          <w:rtl/>
        </w:rPr>
      </w:pPr>
      <w:r>
        <w:rPr>
          <w:rFonts w:hint="cs"/>
          <w:rtl/>
        </w:rPr>
        <w:t xml:space="preserve">ניתן לראות כי </w:t>
      </w:r>
      <w:r w:rsidR="008745B3">
        <w:rPr>
          <w:rtl/>
        </w:rPr>
        <w:t xml:space="preserve">המדולציה לא עובדת. נחזור למעגל מה2.2 שבו עבדה המדולציה אבל הנשא היה קטן מדי משמעותית. </w:t>
      </w:r>
    </w:p>
    <w:p w14:paraId="3D7C4AA2" w14:textId="172ABC6F" w:rsidR="00D5016B" w:rsidRDefault="00D5016B" w:rsidP="00165BA2">
      <w:pPr>
        <w:spacing w:after="200"/>
      </w:pPr>
      <w:r>
        <w:rPr>
          <w:rFonts w:hint="cs"/>
          <w:rtl/>
        </w:rPr>
        <w:t>נחשב תיאורטית שוב:</w:t>
      </w:r>
    </w:p>
    <w:p w14:paraId="469D4FEB" w14:textId="1E1DD144" w:rsidR="008745B3" w:rsidRDefault="008745B3" w:rsidP="00165BA2">
      <w:pPr>
        <w:spacing w:after="200"/>
      </w:pPr>
      <w:r>
        <w:rPr>
          <w:rtl/>
        </w:rPr>
        <w:t>נקטין את הסליל כדי שיתאים ל100 קילו הרץ.</w:t>
      </w:r>
    </w:p>
    <w:p w14:paraId="1C0FD525" w14:textId="77777777" w:rsidR="008745B3" w:rsidRDefault="008745B3" w:rsidP="00165BA2">
      <w:pPr>
        <w:spacing w:after="200"/>
      </w:pPr>
      <w:r>
        <w:rPr>
          <w:rtl/>
        </w:rPr>
        <w:t>כלומר:</w:t>
      </w:r>
    </w:p>
    <w:p w14:paraId="2670C010" w14:textId="5CA28C5C" w:rsidR="008745B3" w:rsidRDefault="00154BEA"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m:t>
          </m:r>
          <m:r>
            <w:ins w:id="223" w:author="Sam" w:date="2020-06-29T18:06:00Z">
              <w:rPr>
                <w:rFonts w:ascii="Cambria Math" w:hAnsi="Cambria Math"/>
              </w:rPr>
              <m:t>.</m:t>
            </w:ins>
          </m:r>
          <m:r>
            <w:rPr>
              <w:rFonts w:ascii="Cambria Math" w:hAnsi="Cambria Math"/>
            </w:rPr>
            <m:t>126</m:t>
          </m:r>
          <m:r>
            <w:del w:id="224" w:author="Sam" w:date="2020-06-29T18:06:00Z">
              <w:rPr>
                <w:rFonts w:ascii="Cambria Math" w:hAnsi="Cambria Math"/>
              </w:rPr>
              <m:t>.787</m:t>
            </w:del>
          </m:r>
          <m:d>
            <m:dPr>
              <m:begChr m:val="["/>
              <m:endChr m:val="]"/>
              <m:ctrlPr>
                <w:rPr>
                  <w:rFonts w:ascii="Cambria Math" w:hAnsi="Cambria Math"/>
                </w:rPr>
              </m:ctrlPr>
            </m:dPr>
            <m:e>
              <m:r>
                <w:ins w:id="225" w:author="Sam" w:date="2020-06-29T18:05:00Z">
                  <w:rPr>
                    <w:rFonts w:ascii="Cambria Math" w:hAnsi="Cambria Math"/>
                    <w:lang w:val="en-US"/>
                  </w:rPr>
                  <m:t>k</m:t>
                </w:ins>
              </m:r>
              <m:r>
                <w:rPr>
                  <w:rFonts w:ascii="Cambria Math" w:hAnsi="Cambria Math"/>
                </w:rPr>
                <m:t>Hz</m:t>
              </m:r>
            </m:e>
          </m:d>
        </m:oMath>
      </m:oMathPara>
    </w:p>
    <w:p w14:paraId="4E84F490" w14:textId="5D8BB534" w:rsidR="008745B3" w:rsidRDefault="008745B3" w:rsidP="00CE33FC">
      <w:pPr>
        <w:spacing w:after="200"/>
        <w:rPr>
          <w:rtl/>
        </w:rPr>
      </w:pPr>
      <w:r>
        <w:rPr>
          <w:rtl/>
        </w:rPr>
        <w:t>נקטין אותו פי 100.</w:t>
      </w:r>
    </w:p>
    <w:p w14:paraId="53B385A6" w14:textId="089C0760" w:rsidR="00D5016B" w:rsidRDefault="00D5016B" w:rsidP="00B005FC">
      <w:pPr>
        <w:spacing w:after="200"/>
      </w:pPr>
      <w:r>
        <w:rPr>
          <w:rFonts w:hint="cs"/>
          <w:rtl/>
        </w:rPr>
        <w:t>בדיקה בסימולציה:</w:t>
      </w:r>
    </w:p>
    <w:p w14:paraId="5DA70E7B" w14:textId="77777777" w:rsidR="008745B3" w:rsidRDefault="008745B3" w:rsidP="00A9791F">
      <w:pPr>
        <w:spacing w:after="200"/>
      </w:pPr>
      <w:r>
        <w:rPr>
          <w:rtl/>
        </w:rPr>
        <w:t xml:space="preserve">שיחקנו עם ערכי הסליל בלי קשר לתדירות הרצויה קיבלנו ערך שעובד טוב שהיה </w:t>
      </w:r>
      <m:oMath>
        <m:r>
          <w:rPr>
            <w:rFonts w:ascii="Cambria Math" w:hAnsi="Cambria Math"/>
          </w:rPr>
          <m:t>L=26</m:t>
        </m:r>
        <m:d>
          <m:dPr>
            <m:begChr m:val="["/>
            <m:endChr m:val="]"/>
            <m:ctrlPr>
              <w:rPr>
                <w:rFonts w:ascii="Cambria Math" w:hAnsi="Cambria Math"/>
              </w:rPr>
            </m:ctrlPr>
          </m:dPr>
          <m:e>
            <m:r>
              <w:rPr>
                <w:rFonts w:ascii="Cambria Math" w:hAnsi="Cambria Math"/>
              </w:rPr>
              <m:t>μΗ</m:t>
            </m:r>
          </m:e>
        </m:d>
      </m:oMath>
      <w:r>
        <w:rPr>
          <w:rtl/>
        </w:rPr>
        <w:t>, נבדוק לאיזו תדירות הוא משתייך:</w:t>
      </w:r>
    </w:p>
    <w:p w14:paraId="6CE35A2D" w14:textId="65A17E52" w:rsidR="008745B3" w:rsidRDefault="00154BEA"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m:t>
                  </m:r>
                  <m:sSup>
                    <m:sSupPr>
                      <m:ctrlPr>
                        <w:rPr>
                          <w:rFonts w:ascii="Cambria Math" w:hAnsi="Cambria Math"/>
                        </w:rPr>
                      </m:ctrlPr>
                    </m:sSupPr>
                    <m:e>
                      <m:r>
                        <w:rPr>
                          <w:rFonts w:ascii="Cambria Math" w:hAnsi="Cambria Math"/>
                        </w:rPr>
                        <m:t>10</m:t>
                      </m:r>
                    </m:e>
                    <m:sup>
                      <m:r>
                        <w:rPr>
                          <w:rFonts w:ascii="Cambria Math" w:hAnsi="Cambria Math"/>
                        </w:rPr>
                        <m:t>-7</m:t>
                      </m:r>
                    </m:sup>
                  </m:sSup>
                </m:e>
              </m:rad>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26*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e>
              </m:rad>
            </m:den>
          </m:f>
          <m:r>
            <w:rPr>
              <w:rFonts w:ascii="Cambria Math" w:hAnsi="Cambria Math"/>
            </w:rPr>
            <m:t>=98</m:t>
          </m:r>
          <m:r>
            <w:ins w:id="226" w:author="Sam" w:date="2020-06-29T18:06:00Z">
              <w:rPr>
                <w:rFonts w:ascii="Cambria Math" w:hAnsi="Cambria Math"/>
              </w:rPr>
              <m:t>.</m:t>
            </w:ins>
          </m:r>
          <m:r>
            <w:del w:id="227" w:author="Sam" w:date="2020-06-29T18:06:00Z">
              <w:rPr>
                <w:rFonts w:ascii="Cambria Math" w:hAnsi="Cambria Math"/>
              </w:rPr>
              <m:t>,</m:t>
            </w:del>
          </m:r>
          <m:r>
            <w:rPr>
              <w:rFonts w:ascii="Cambria Math" w:hAnsi="Cambria Math"/>
            </w:rPr>
            <m:t>703</m:t>
          </m:r>
          <m:r>
            <w:del w:id="228" w:author="Sam" w:date="2020-06-29T18:06:00Z">
              <w:rPr>
                <w:rFonts w:ascii="Cambria Math" w:hAnsi="Cambria Math"/>
              </w:rPr>
              <m:t>.706</m:t>
            </w:del>
          </m:r>
          <m:d>
            <m:dPr>
              <m:begChr m:val="["/>
              <m:endChr m:val="]"/>
              <m:ctrlPr>
                <w:rPr>
                  <w:rFonts w:ascii="Cambria Math" w:hAnsi="Cambria Math"/>
                </w:rPr>
              </m:ctrlPr>
            </m:dPr>
            <m:e>
              <m:r>
                <w:ins w:id="229" w:author="Sam" w:date="2020-06-29T18:06:00Z">
                  <w:rPr>
                    <w:rFonts w:ascii="Cambria Math" w:hAnsi="Cambria Math"/>
                  </w:rPr>
                  <m:t>k</m:t>
                </w:ins>
              </m:r>
              <m:r>
                <w:rPr>
                  <w:rFonts w:ascii="Cambria Math" w:hAnsi="Cambria Math"/>
                </w:rPr>
                <m:t>Hz</m:t>
              </m:r>
            </m:e>
          </m:d>
        </m:oMath>
      </m:oMathPara>
    </w:p>
    <w:p w14:paraId="690753DA" w14:textId="2BBD49C4" w:rsidR="008745B3" w:rsidRDefault="008745B3" w:rsidP="00CE33FC">
      <w:pPr>
        <w:spacing w:after="200"/>
        <w:rPr>
          <w:rtl/>
        </w:rPr>
      </w:pPr>
      <w:r>
        <w:rPr>
          <w:rtl/>
        </w:rPr>
        <w:t>ערך זה מאוד קרוב ל100[</w:t>
      </w:r>
      <w:r>
        <w:t>kHz</w:t>
      </w:r>
      <w:r>
        <w:rPr>
          <w:rtl/>
        </w:rPr>
        <w:t>] אך הוא לא לגמרי. הערך שדרוש ל100[</w:t>
      </w:r>
      <w:r>
        <w:t>kHz</w:t>
      </w:r>
      <w:r>
        <w:rPr>
          <w:rtl/>
        </w:rPr>
        <w:t>] עובד משמעותית פחות טוב. אפשר להסביר את ההבדל בין התיאוריה למציאות בכך שאין לנו יכולת למדוד על הנגד אלא רק על הנגד עם ה</w:t>
      </w:r>
      <w:del w:id="230" w:author="Sam" w:date="2020-06-29T17:08:00Z">
        <w:r w:rsidDel="0067133C">
          <w:rPr>
            <w:rtl/>
          </w:rPr>
          <w:delText>קפסיטור</w:delText>
        </w:r>
      </w:del>
      <w:ins w:id="231" w:author="Sam" w:date="2020-06-29T17:08:00Z">
        <w:r w:rsidR="0067133C">
          <w:rPr>
            <w:rtl/>
          </w:rPr>
          <w:t>קבל</w:t>
        </w:r>
      </w:ins>
      <w:r>
        <w:rPr>
          <w:rtl/>
        </w:rPr>
        <w:t>.</w:t>
      </w:r>
    </w:p>
    <w:p w14:paraId="64BB66B6" w14:textId="6A0801D9" w:rsidR="00D5016B" w:rsidRDefault="00D5016B" w:rsidP="00CE33FC">
      <w:pPr>
        <w:spacing w:after="200"/>
      </w:pPr>
      <w:r>
        <w:rPr>
          <w:rFonts w:hint="cs"/>
          <w:rtl/>
        </w:rPr>
        <w:t xml:space="preserve">המשך חישוב </w:t>
      </w:r>
      <w:del w:id="232" w:author="Sam" w:date="2020-06-29T18:06:00Z">
        <w:r w:rsidDel="009F3C77">
          <w:rPr>
            <w:rFonts w:hint="cs"/>
            <w:rtl/>
          </w:rPr>
          <w:delText>תיאורתי</w:delText>
        </w:r>
      </w:del>
      <w:ins w:id="233" w:author="Sam" w:date="2020-06-29T18:06:00Z">
        <w:r w:rsidR="009F3C77">
          <w:rPr>
            <w:rFonts w:hint="cs"/>
            <w:rtl/>
          </w:rPr>
          <w:t>תיאורטי</w:t>
        </w:r>
      </w:ins>
      <w:r>
        <w:rPr>
          <w:rFonts w:hint="cs"/>
          <w:rtl/>
        </w:rPr>
        <w:t>:</w:t>
      </w:r>
    </w:p>
    <w:p w14:paraId="5928B46D" w14:textId="4C0AE441" w:rsidR="008745B3" w:rsidRDefault="008745B3" w:rsidP="00B005FC">
      <w:pPr>
        <w:spacing w:after="200"/>
      </w:pPr>
      <w:r>
        <w:rPr>
          <w:rtl/>
        </w:rPr>
        <w:lastRenderedPageBreak/>
        <w:t>נחשב את הערכים ל</w:t>
      </w:r>
      <w:del w:id="234" w:author="Sam" w:date="2020-06-29T17:11:00Z">
        <w:r w:rsidDel="0032091C">
          <w:rPr>
            <w:rtl/>
          </w:rPr>
          <w:delText>דימודולטור</w:delText>
        </w:r>
      </w:del>
      <w:ins w:id="235" w:author="Sam" w:date="2020-06-29T17:11:00Z">
        <w:r w:rsidR="0032091C">
          <w:rPr>
            <w:rtl/>
          </w:rPr>
          <w:t>מעטפה</w:t>
        </w:r>
      </w:ins>
      <w:r>
        <w:rPr>
          <w:rtl/>
        </w:rPr>
        <w:t>:</w:t>
      </w:r>
    </w:p>
    <w:p w14:paraId="099E9876" w14:textId="77777777" w:rsidR="008745B3" w:rsidRDefault="00154BEA"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2πRC</m:t>
              </m:r>
            </m:den>
          </m:f>
          <m:r>
            <w:rPr>
              <w:rFonts w:ascii="Cambria Math" w:hAnsi="Cambria Math"/>
            </w:rPr>
            <m:t>=f→R=</m:t>
          </m:r>
          <m:f>
            <m:fPr>
              <m:ctrlPr>
                <w:rPr>
                  <w:rFonts w:ascii="Cambria Math" w:hAnsi="Cambria Math"/>
                </w:rPr>
              </m:ctrlPr>
            </m:fPr>
            <m:num>
              <m:r>
                <w:rPr>
                  <w:rFonts w:ascii="Cambria Math" w:hAnsi="Cambria Math"/>
                </w:rPr>
                <m:t>1</m:t>
              </m:r>
            </m:num>
            <m:den>
              <m:r>
                <w:rPr>
                  <w:rFonts w:ascii="Cambria Math" w:hAnsi="Cambria Math"/>
                </w:rPr>
                <m:t>2πfC</m:t>
              </m:r>
            </m:den>
          </m:f>
        </m:oMath>
      </m:oMathPara>
    </w:p>
    <w:p w14:paraId="244B98B2" w14:textId="77777777" w:rsidR="008745B3" w:rsidRDefault="008745B3" w:rsidP="00CE33FC">
      <w:pPr>
        <w:spacing w:after="200"/>
        <w:jc w:val="center"/>
      </w:pPr>
      <m:oMathPara>
        <m:oMath>
          <m:r>
            <w:rPr>
              <w:rFonts w:ascii="Cambria Math" w:hAnsi="Cambria Math"/>
            </w:rPr>
            <m:t xml:space="preserve">R= </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10</m:t>
                  </m:r>
                </m:e>
                <m:sup>
                  <m:r>
                    <w:rPr>
                      <w:rFonts w:ascii="Cambria Math" w:hAnsi="Cambria Math"/>
                    </w:rPr>
                    <m:t>-7</m:t>
                  </m:r>
                </m:sup>
              </m:sSup>
              <m:r>
                <w:rPr>
                  <w:rFonts w:ascii="Cambria Math" w:hAnsi="Cambria Math"/>
                </w:rPr>
                <m:t>*100 000</m:t>
              </m:r>
            </m:den>
          </m:f>
          <m:r>
            <w:rPr>
              <w:rFonts w:ascii="Cambria Math" w:hAnsi="Cambria Math"/>
            </w:rPr>
            <m:t>=15.92≈16</m:t>
          </m:r>
          <m:d>
            <m:dPr>
              <m:begChr m:val="["/>
              <m:endChr m:val="]"/>
              <m:ctrlPr>
                <w:rPr>
                  <w:rFonts w:ascii="Cambria Math" w:hAnsi="Cambria Math"/>
                </w:rPr>
              </m:ctrlPr>
            </m:dPr>
            <m:e>
              <m:r>
                <w:rPr>
                  <w:rFonts w:ascii="Cambria Math" w:hAnsi="Cambria Math"/>
                </w:rPr>
                <m:t>Ohm</m:t>
              </m:r>
            </m:e>
          </m:d>
        </m:oMath>
      </m:oMathPara>
    </w:p>
    <w:p w14:paraId="032DB67D" w14:textId="60FC0A97" w:rsidR="008745B3" w:rsidRDefault="008745B3" w:rsidP="00CE33FC">
      <w:pPr>
        <w:spacing w:after="200"/>
      </w:pPr>
      <w:r>
        <w:rPr>
          <w:rtl/>
        </w:rPr>
        <w:t xml:space="preserve">מעגל </w:t>
      </w:r>
      <w:del w:id="236" w:author="Sam" w:date="2020-06-29T18:02:00Z">
        <w:r w:rsidDel="0029597E">
          <w:rPr>
            <w:rtl/>
          </w:rPr>
          <w:delText>מודולציה</w:delText>
        </w:r>
      </w:del>
      <w:ins w:id="237" w:author="Sam" w:date="2020-06-29T18:02:00Z">
        <w:r w:rsidR="0029597E">
          <w:rPr>
            <w:rtl/>
          </w:rPr>
          <w:t>איפנון</w:t>
        </w:r>
      </w:ins>
      <w:r>
        <w:rPr>
          <w:rtl/>
        </w:rPr>
        <w:t xml:space="preserve"> 100 </w:t>
      </w:r>
      <w:r>
        <w:t>bandwidth</w:t>
      </w:r>
      <w:r>
        <w:rPr>
          <w:rtl/>
        </w:rPr>
        <w:t>:</w:t>
      </w:r>
    </w:p>
    <w:p w14:paraId="0BBE9A60" w14:textId="336FA575" w:rsidR="008745B3" w:rsidRDefault="00154BEA" w:rsidP="00CE33FC">
      <w:pPr>
        <w:spacing w:after="200"/>
        <w:jc w:val="center"/>
      </w:pPr>
      <m:oMathPara>
        <m:oMath>
          <m:f>
            <m:fPr>
              <m:ctrlPr>
                <w:rPr>
                  <w:rFonts w:ascii="Cambria Math" w:hAnsi="Cambria Math"/>
                </w:rPr>
              </m:ctrlPr>
            </m:fPr>
            <m:num>
              <m:r>
                <w:rPr>
                  <w:rFonts w:ascii="Cambria Math" w:hAnsi="Cambria Math"/>
                </w:rPr>
                <m:t>R</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=197</m:t>
          </m:r>
          <m:r>
            <w:ins w:id="238" w:author="Sam" w:date="2020-06-29T18:08:00Z">
              <w:rPr>
                <w:rFonts w:ascii="Cambria Math" w:hAnsi="Cambria Math"/>
              </w:rPr>
              <m:t>.</m:t>
            </w:ins>
          </m:r>
          <m:r>
            <w:rPr>
              <w:rFonts w:ascii="Cambria Math" w:hAnsi="Cambria Math"/>
            </w:rPr>
            <m:t>394</m:t>
          </m:r>
          <m:r>
            <w:del w:id="239" w:author="Sam" w:date="2020-06-29T18:08:00Z">
              <w:rPr>
                <w:rFonts w:ascii="Cambria Math" w:hAnsi="Cambria Math"/>
              </w:rPr>
              <m:t>.4</m:t>
            </w:del>
          </m:r>
          <m:d>
            <m:dPr>
              <m:begChr m:val="["/>
              <m:endChr m:val="]"/>
              <m:ctrlPr>
                <w:ins w:id="240" w:author="Sam" w:date="2020-06-29T18:08:00Z">
                  <w:rPr>
                    <w:rFonts w:ascii="Cambria Math" w:hAnsi="Cambria Math"/>
                  </w:rPr>
                </w:ins>
              </m:ctrlPr>
            </m:dPr>
            <m:e>
              <m:r>
                <w:ins w:id="241" w:author="Sam" w:date="2020-06-29T18:08:00Z">
                  <w:rPr>
                    <w:rFonts w:ascii="Cambria Math" w:hAnsi="Cambria Math"/>
                  </w:rPr>
                  <m:t>kHz</m:t>
                </w:ins>
              </m:r>
            </m:e>
          </m:d>
        </m:oMath>
      </m:oMathPara>
    </w:p>
    <w:p w14:paraId="2A351ADD" w14:textId="39D5CDD3" w:rsidR="008745B3" w:rsidRDefault="008745B3" w:rsidP="00CE33FC">
      <w:pPr>
        <w:spacing w:after="200"/>
      </w:pPr>
      <w:r>
        <w:rPr>
          <w:rtl/>
        </w:rPr>
        <w:t xml:space="preserve">ננסה להביא את זה ליחס </w:t>
      </w:r>
      <w:del w:id="242" w:author="Sam" w:date="2020-06-29T18:07:00Z">
        <w:r w:rsidDel="009F3C77">
          <w:rPr>
            <w:rtl/>
          </w:rPr>
          <w:delText>סביר</w:delText>
        </w:r>
      </w:del>
      <w:ins w:id="243" w:author="Sam" w:date="2020-06-29T18:07:00Z">
        <w:r w:rsidR="009F3C77">
          <w:rPr>
            <w:rFonts w:hint="cs"/>
            <w:rtl/>
          </w:rPr>
          <w:t>מתאים</w:t>
        </w:r>
      </w:ins>
      <w:r>
        <w:rPr>
          <w:rtl/>
        </w:rPr>
        <w:t xml:space="preserve">, אם </w:t>
      </w:r>
      <w:del w:id="244" w:author="Sam" w:date="2020-06-29T18:07:00Z">
        <w:r w:rsidDel="009F3C77">
          <w:rPr>
            <w:rtl/>
          </w:rPr>
          <w:delText>אני מגדיל את</w:delText>
        </w:r>
      </w:del>
      <w:ins w:id="245" w:author="Sam" w:date="2020-06-29T18:07:00Z">
        <w:r w:rsidR="009F3C77">
          <w:rPr>
            <w:rFonts w:hint="cs"/>
            <w:rtl/>
          </w:rPr>
          <w:t>נשנה את</w:t>
        </w:r>
      </w:ins>
      <w:r>
        <w:rPr>
          <w:rtl/>
        </w:rPr>
        <w:t xml:space="preserve"> הסליל פי </w:t>
      </w:r>
      <w:del w:id="246" w:author="Sam" w:date="2020-06-29T18:07:00Z">
        <w:r w:rsidDel="009F3C77">
          <w:rPr>
            <w:rtl/>
          </w:rPr>
          <w:delText xml:space="preserve">משהו </w:delText>
        </w:r>
      </w:del>
      <w:ins w:id="247" w:author="Sam" w:date="2020-06-29T18:07:00Z">
        <w:r w:rsidR="009F3C77">
          <w:rPr>
            <w:rFonts w:hint="cs"/>
            <w:rtl/>
          </w:rPr>
          <w:t>בפקטור,</w:t>
        </w:r>
        <w:r w:rsidR="009F3C77">
          <w:rPr>
            <w:rtl/>
          </w:rPr>
          <w:t xml:space="preserve"> </w:t>
        </w:r>
      </w:ins>
      <w:r>
        <w:rPr>
          <w:rtl/>
        </w:rPr>
        <w:t>צריך להקטין את ה</w:t>
      </w:r>
      <w:del w:id="248" w:author="Sam" w:date="2020-06-29T17:08:00Z">
        <w:r w:rsidDel="0067133C">
          <w:rPr>
            <w:rtl/>
          </w:rPr>
          <w:delText>קפסיטור</w:delText>
        </w:r>
      </w:del>
      <w:ins w:id="249" w:author="Sam" w:date="2020-06-29T17:08:00Z">
        <w:r w:rsidR="0067133C">
          <w:rPr>
            <w:rtl/>
          </w:rPr>
          <w:t>קבל</w:t>
        </w:r>
      </w:ins>
      <w:r>
        <w:rPr>
          <w:rtl/>
        </w:rPr>
        <w:t xml:space="preserve"> באותה מ</w:t>
      </w:r>
      <w:r w:rsidR="009F3C77">
        <w:rPr>
          <w:rFonts w:hint="cs"/>
          <w:rtl/>
        </w:rPr>
        <w:t>יד</w:t>
      </w:r>
      <w:r>
        <w:rPr>
          <w:rtl/>
        </w:rPr>
        <w:t>ה.</w:t>
      </w:r>
    </w:p>
    <w:p w14:paraId="52544D6B" w14:textId="77777777" w:rsidR="008745B3" w:rsidRDefault="008745B3" w:rsidP="00CE33FC">
      <w:pPr>
        <w:spacing w:after="200"/>
      </w:pPr>
      <w:r>
        <w:rPr>
          <w:rtl/>
        </w:rPr>
        <w:t>כלומר:</w:t>
      </w:r>
    </w:p>
    <w:p w14:paraId="072AD4DC" w14:textId="77777777" w:rsidR="008745B3" w:rsidRDefault="00154BEA" w:rsidP="00CE33FC">
      <w:pPr>
        <w:spacing w:after="200"/>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25.33</m:t>
              </m:r>
            </m:den>
          </m:f>
          <m:r>
            <w:rPr>
              <w:rFonts w:ascii="Cambria Math" w:hAnsi="Cambria Math"/>
            </w:rPr>
            <m:t>=39.478</m:t>
          </m:r>
          <m:r>
            <w:del w:id="250" w:author="Sam" w:date="2020-06-29T18:08:00Z">
              <w:rPr>
                <w:rFonts w:ascii="Cambria Math" w:hAnsi="Cambria Math"/>
              </w:rPr>
              <m:t>9</m:t>
            </w:del>
          </m:r>
        </m:oMath>
      </m:oMathPara>
    </w:p>
    <w:p w14:paraId="1134A297" w14:textId="532118B9" w:rsidR="008745B3" w:rsidRDefault="008745B3" w:rsidP="00CE33FC">
      <w:pPr>
        <w:spacing w:after="200"/>
      </w:pPr>
      <w:r>
        <w:rPr>
          <w:rtl/>
        </w:rPr>
        <w:t>כלומר ה</w:t>
      </w:r>
      <w:del w:id="251" w:author="Sam" w:date="2020-06-29T17:08:00Z">
        <w:r w:rsidDel="0067133C">
          <w:rPr>
            <w:rtl/>
          </w:rPr>
          <w:delText>קפסיטור</w:delText>
        </w:r>
      </w:del>
      <w:ins w:id="252" w:author="Sam" w:date="2020-06-29T17:08:00Z">
        <w:r w:rsidR="0067133C">
          <w:rPr>
            <w:rtl/>
          </w:rPr>
          <w:t>קבל</w:t>
        </w:r>
      </w:ins>
      <w:r>
        <w:rPr>
          <w:rtl/>
        </w:rPr>
        <w:t xml:space="preserve"> שלנו הוא:</w:t>
      </w:r>
    </w:p>
    <w:p w14:paraId="2B4E23D8" w14:textId="77777777" w:rsidR="008745B3" w:rsidRDefault="008745B3" w:rsidP="00CE33FC">
      <w:pPr>
        <w:spacing w:after="200"/>
        <w:jc w:val="center"/>
      </w:pPr>
      <m:oMathPara>
        <m:oMath>
          <m:r>
            <w:rPr>
              <w:rFonts w:ascii="Cambria Math" w:hAnsi="Cambria Math"/>
            </w:rPr>
            <m:t>C=</m:t>
          </m:r>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-7</m:t>
                  </m:r>
                </m:sup>
              </m:sSup>
            </m:num>
            <m:den>
              <m:r>
                <w:rPr>
                  <w:rFonts w:ascii="Cambria Math" w:hAnsi="Cambria Math"/>
                </w:rPr>
                <m:t>39.4789</m:t>
              </m:r>
            </m:den>
          </m:f>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-9</m:t>
              </m:r>
            </m:sup>
          </m:sSup>
          <m:r>
            <w:rPr>
              <w:rFonts w:ascii="Cambria Math" w:hAnsi="Cambria Math"/>
            </w:rPr>
            <m:t>=2.533</m:t>
          </m:r>
          <m:d>
            <m:dPr>
              <m:begChr m:val="["/>
              <m:endChr m:val="]"/>
              <m:ctrlPr>
                <w:rPr>
                  <w:rFonts w:ascii="Cambria Math" w:hAnsi="Cambria Math"/>
                </w:rPr>
              </m:ctrlPr>
            </m:dPr>
            <m:e>
              <m:r>
                <w:rPr>
                  <w:rFonts w:ascii="Cambria Math" w:hAnsi="Cambria Math"/>
                </w:rPr>
                <m:t>nF</m:t>
              </m:r>
            </m:e>
          </m:d>
        </m:oMath>
      </m:oMathPara>
    </w:p>
    <w:p w14:paraId="6FC1D6A7" w14:textId="77777777" w:rsidR="008745B3" w:rsidRDefault="008745B3" w:rsidP="00CE33FC">
      <w:pPr>
        <w:spacing w:after="200"/>
      </w:pPr>
      <w:r>
        <w:rPr>
          <w:rtl/>
        </w:rPr>
        <w:t>ואז הערכים במעגל הראשון הם:</w:t>
      </w:r>
    </w:p>
    <w:p w14:paraId="7A54C5EB" w14:textId="77777777" w:rsidR="008745B3" w:rsidRDefault="008745B3" w:rsidP="00CE33FC">
      <w:pPr>
        <w:spacing w:after="200"/>
        <w:jc w:val="center"/>
      </w:pPr>
      <m:oMathPara>
        <m:oMath>
          <m:r>
            <w:rPr>
              <w:rFonts w:ascii="Cambria Math" w:hAnsi="Cambria Math"/>
            </w:rPr>
            <m:t>L=1</m:t>
          </m:r>
          <m:d>
            <m:dPr>
              <m:begChr m:val="["/>
              <m:endChr m:val="]"/>
              <m:ctrlPr>
                <w:rPr>
                  <w:rFonts w:ascii="Cambria Math" w:hAnsi="Cambria Math"/>
                </w:rPr>
              </m:ctrlPr>
            </m:dPr>
            <m:e>
              <m:r>
                <w:rPr>
                  <w:rFonts w:ascii="Cambria Math" w:hAnsi="Cambria Math"/>
                </w:rPr>
                <m:t>mH</m:t>
              </m:r>
            </m:e>
          </m:d>
          <m:r>
            <w:rPr>
              <w:rFonts w:ascii="Cambria Math" w:hAnsi="Cambria Math"/>
            </w:rPr>
            <m:t>, C=2.533</m:t>
          </m:r>
          <m:d>
            <m:dPr>
              <m:begChr m:val="["/>
              <m:endChr m:val="]"/>
              <m:ctrlPr>
                <w:rPr>
                  <w:rFonts w:ascii="Cambria Math" w:hAnsi="Cambria Math"/>
                </w:rPr>
              </m:ctrlPr>
            </m:dPr>
            <m:e>
              <m:r>
                <w:rPr>
                  <w:rFonts w:ascii="Cambria Math" w:hAnsi="Cambria Math"/>
                </w:rPr>
                <m:t>nF</m:t>
              </m:r>
            </m:e>
          </m:d>
          <m:r>
            <w:rPr>
              <w:rFonts w:ascii="Cambria Math" w:hAnsi="Cambria Math"/>
            </w:rPr>
            <m:t>, R=5</m:t>
          </m:r>
          <m:d>
            <m:dPr>
              <m:begChr m:val="["/>
              <m:endChr m:val="]"/>
              <m:ctrlPr>
                <w:rPr>
                  <w:rFonts w:ascii="Cambria Math" w:hAnsi="Cambria Math"/>
                </w:rPr>
              </m:ctrlPr>
            </m:dPr>
            <m:e>
              <m:r>
                <w:rPr>
                  <w:rFonts w:ascii="Cambria Math" w:hAnsi="Cambria Math"/>
                </w:rPr>
                <m:t>ohm</m:t>
              </m:r>
            </m:e>
          </m:d>
        </m:oMath>
      </m:oMathPara>
    </w:p>
    <w:p w14:paraId="2139AEF3" w14:textId="77777777" w:rsidR="008745B3" w:rsidRDefault="008745B3" w:rsidP="00740238">
      <w:pPr>
        <w:spacing w:after="200"/>
        <w:jc w:val="right"/>
      </w:pPr>
      <w:r>
        <w:t>bandwidth:</w:t>
      </w:r>
    </w:p>
    <w:p w14:paraId="3CF96D61" w14:textId="3D458CCB" w:rsidR="008745B3" w:rsidRPr="00740238" w:rsidRDefault="00154BEA" w:rsidP="00CE33FC">
      <w:pPr>
        <w:spacing w:after="200"/>
        <w:jc w:val="center"/>
        <w:rPr>
          <w:rtl/>
        </w:rPr>
      </w:pPr>
      <m:oMathPara>
        <m:oMath>
          <m:f>
            <m:fPr>
              <m:ctrlPr>
                <w:rPr>
                  <w:rFonts w:ascii="Cambria Math" w:hAnsi="Cambria Math"/>
                </w:rPr>
              </m:ctrlPr>
            </m:fPr>
            <m:num>
              <m:r>
                <w:rPr>
                  <w:rFonts w:ascii="Cambria Math" w:hAnsi="Cambria Math"/>
                </w:rPr>
                <m:t>5</m:t>
              </m:r>
            </m:num>
            <m:den>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=5</m:t>
          </m:r>
          <m:d>
            <m:dPr>
              <m:begChr m:val="["/>
              <m:endChr m:val="]"/>
              <m:ctrlPr>
                <w:rPr>
                  <w:rFonts w:ascii="Cambria Math" w:hAnsi="Cambria Math"/>
                </w:rPr>
              </m:ctrlPr>
            </m:dPr>
            <m:e>
              <m:r>
                <w:rPr>
                  <w:rFonts w:ascii="Cambria Math" w:hAnsi="Cambria Math"/>
                </w:rPr>
                <m:t>kHz</m:t>
              </m:r>
            </m:e>
          </m:d>
        </m:oMath>
      </m:oMathPara>
    </w:p>
    <w:p w14:paraId="30371F0A" w14:textId="611297B3" w:rsidR="00D5016B" w:rsidRPr="00D5016B" w:rsidRDefault="00D5016B" w:rsidP="00740238">
      <w:pPr>
        <w:spacing w:after="200"/>
      </w:pPr>
      <w:r>
        <w:rPr>
          <w:rFonts w:hint="cs"/>
          <w:rtl/>
        </w:rPr>
        <w:t>בדיקה בסימולציה:</w:t>
      </w:r>
    </w:p>
    <w:p w14:paraId="47E5F88E" w14:textId="77777777" w:rsidR="008745B3" w:rsidRDefault="008745B3" w:rsidP="00CE33FC">
      <w:pPr>
        <w:spacing w:after="200"/>
      </w:pPr>
      <w:r>
        <w:rPr>
          <w:noProof/>
          <w:lang w:val="en-US"/>
        </w:rPr>
        <w:lastRenderedPageBreak/>
        <w:drawing>
          <wp:inline distT="0" distB="0" distL="0" distR="0" wp14:anchorId="2111EDC5" wp14:editId="47DB4F7F">
            <wp:extent cx="5631084" cy="3535405"/>
            <wp:effectExtent l="0" t="0" r="8255" b="8255"/>
            <wp:docPr id="2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807477" cy="3646151"/>
                    </a:xfrm>
                    <a:prstGeom prst="rect">
                      <a:avLst/>
                    </a:prstGeom>
                    <a:ln/>
                  </pic:spPr>
                </pic:pic>
              </a:graphicData>
            </a:graphic>
          </wp:inline>
        </w:drawing>
      </w:r>
    </w:p>
    <w:p w14:paraId="5C7D4304" w14:textId="77777777" w:rsidR="008745B3" w:rsidRDefault="008745B3" w:rsidP="00CE33FC">
      <w:pPr>
        <w:spacing w:after="200"/>
      </w:pPr>
    </w:p>
    <w:p w14:paraId="4C80CBB7" w14:textId="77777777" w:rsidR="008745B3" w:rsidRDefault="008745B3" w:rsidP="000B5DC1">
      <w:pPr>
        <w:spacing w:after="200"/>
        <w:rPr>
          <w:u w:val="single"/>
        </w:rPr>
      </w:pPr>
      <w:r>
        <w:rPr>
          <w:u w:val="single"/>
          <w:rtl/>
        </w:rPr>
        <w:t>הגדלים הפיזיקליים הנמדדים וכיצד הם נמדדים</w:t>
      </w:r>
    </w:p>
    <w:p w14:paraId="54287F11" w14:textId="01F6A10F" w:rsidR="008745B3" w:rsidRDefault="008745B3" w:rsidP="00D9701F">
      <w:pPr>
        <w:spacing w:after="200"/>
      </w:pPr>
      <w:r>
        <w:rPr>
          <w:rtl/>
        </w:rPr>
        <w:t>אנו מודדים את המתח היוצא ממעגל ה</w:t>
      </w:r>
      <w:r>
        <w:t>RC</w:t>
      </w:r>
      <w:r>
        <w:rPr>
          <w:rtl/>
        </w:rPr>
        <w:t xml:space="preserve"> בעזרת האוסילוסקופ. אפנון אמפליטודה אמור להתבצע בתדירויות גבוהות של מאות או אלפי מגה הרץ אך המכוללים שלנו מגיעים עד 110[</w:t>
      </w:r>
      <w:r>
        <w:t>kHz</w:t>
      </w:r>
      <w:r>
        <w:rPr>
          <w:rtl/>
        </w:rPr>
        <w:t>]. נוסף לכך, המכוללים מגיעים עד ל6[</w:t>
      </w:r>
      <w:r>
        <w:t>V</w:t>
      </w:r>
      <w:r>
        <w:rPr>
          <w:rtl/>
        </w:rPr>
        <w:t>] ובגלל ההתנגדות של המעגל ואיבוד המידע מהדיודות, המתח היוצא מגיע ל0.5[</w:t>
      </w:r>
      <w:r>
        <w:t>V</w:t>
      </w:r>
      <w:r>
        <w:rPr>
          <w:rtl/>
        </w:rPr>
        <w:t xml:space="preserve"> בסוף </w:t>
      </w:r>
      <w:del w:id="253" w:author="Sam" w:date="2020-06-29T18:02:00Z">
        <w:r w:rsidDel="0029597E">
          <w:rPr>
            <w:rtl/>
          </w:rPr>
          <w:delText>הדימודולציה</w:delText>
        </w:r>
      </w:del>
      <w:ins w:id="254" w:author="Sam" w:date="2020-06-29T18:02:00Z">
        <w:r w:rsidR="0029597E">
          <w:rPr>
            <w:rtl/>
          </w:rPr>
          <w:t>ה</w:t>
        </w:r>
        <w:r w:rsidR="0029597E">
          <w:rPr>
            <w:rFonts w:hint="cs"/>
            <w:rtl/>
          </w:rPr>
          <w:t>מעטפת</w:t>
        </w:r>
      </w:ins>
      <w:r>
        <w:rPr>
          <w:rtl/>
        </w:rPr>
        <w:t xml:space="preserve">. </w:t>
      </w:r>
    </w:p>
    <w:p w14:paraId="309F959B" w14:textId="77777777" w:rsidR="008745B3" w:rsidRDefault="008745B3" w:rsidP="00CE33FC">
      <w:pPr>
        <w:pStyle w:val="1"/>
        <w:spacing w:after="200"/>
      </w:pPr>
      <w:bookmarkStart w:id="255" w:name="_Toc44340431"/>
      <w:r>
        <w:rPr>
          <w:rtl/>
        </w:rPr>
        <w:t>תוצאות</w:t>
      </w:r>
      <w:bookmarkEnd w:id="255"/>
    </w:p>
    <w:p w14:paraId="753B1A65" w14:textId="77777777" w:rsidR="008745B3" w:rsidRDefault="008745B3" w:rsidP="00CE33FC">
      <w:pPr>
        <w:spacing w:after="200"/>
        <w:rPr>
          <w:b/>
          <w:u w:val="single"/>
        </w:rPr>
      </w:pPr>
      <w:r>
        <w:rPr>
          <w:b/>
          <w:u w:val="single"/>
          <w:rtl/>
        </w:rPr>
        <w:t>ניתוח נתונים באקסל והשוואות דיוק:</w:t>
      </w:r>
    </w:p>
    <w:p w14:paraId="777092A5" w14:textId="332CF67C" w:rsidR="008745B3" w:rsidRDefault="008745B3" w:rsidP="00CE33FC">
      <w:pPr>
        <w:spacing w:after="200"/>
      </w:pPr>
      <w:r>
        <w:rPr>
          <w:rtl/>
        </w:rPr>
        <w:t>בשביל לבחון את המעגל שלנו הכנסנו אליו מקטע מהשיר "מתנות קטנות" על ידי האומן הישראלי רמי קליינשטיין. לאחר מכן הוצאנו את הגלים שהתקבלו לנקודות באקסל, תחילה של השיר עצמו, לאחר מכן שלו לאחר ה</w:t>
      </w:r>
      <w:del w:id="256" w:author="Sam" w:date="2020-06-29T18:02:00Z">
        <w:r w:rsidDel="0029597E">
          <w:rPr>
            <w:rtl/>
          </w:rPr>
          <w:delText>מודולציה</w:delText>
        </w:r>
      </w:del>
      <w:ins w:id="257" w:author="Sam" w:date="2020-06-29T18:02:00Z">
        <w:r w:rsidR="0029597E">
          <w:rPr>
            <w:rtl/>
          </w:rPr>
          <w:t>איפנון</w:t>
        </w:r>
      </w:ins>
      <w:r>
        <w:rPr>
          <w:rtl/>
        </w:rPr>
        <w:t xml:space="preserve"> ולבסוף של השיר לאחר גם הדימודלציה. הנקודות לא היו באותה מערכת זמן מה שחייב אותנו לנרמל את שלושת מערכות הנקודות לאותה מערכת זמן, </w:t>
      </w:r>
      <w:r w:rsidR="00CE33FC">
        <w:rPr>
          <w:rFonts w:hint="cs"/>
          <w:rtl/>
        </w:rPr>
        <w:t>בשביל זה נשתמש באלגוריתם מעבר לאותה מערכת זמן (נספח עיבוד נתונים).</w:t>
      </w:r>
      <w:r>
        <w:rPr>
          <w:rtl/>
        </w:rPr>
        <w:t>אחרי האלגוריתם קיבלנו את כל הפונקציות שלנו מנורמלות לזמן הרצוי.</w:t>
      </w:r>
    </w:p>
    <w:p w14:paraId="34B6AAD2" w14:textId="7FA2B43E" w:rsidR="008745B3" w:rsidRDefault="008745B3" w:rsidP="000B5DC1">
      <w:pPr>
        <w:spacing w:after="200"/>
      </w:pPr>
      <w:r>
        <w:rPr>
          <w:rtl/>
        </w:rPr>
        <w:t xml:space="preserve">הבדיקה הראשונה שרצינו לבצע היא בין </w:t>
      </w:r>
      <w:r>
        <w:rPr>
          <w:rFonts w:hint="cs"/>
          <w:rtl/>
        </w:rPr>
        <w:t>ה</w:t>
      </w:r>
      <w:del w:id="258" w:author="Sam" w:date="2020-06-29T18:02:00Z">
        <w:r w:rsidDel="0029597E">
          <w:rPr>
            <w:rFonts w:hint="cs"/>
            <w:rtl/>
          </w:rPr>
          <w:delText>מודולצי</w:delText>
        </w:r>
        <w:r w:rsidDel="0029597E">
          <w:rPr>
            <w:rFonts w:hint="eastAsia"/>
            <w:rtl/>
          </w:rPr>
          <w:delText>ה</w:delText>
        </w:r>
      </w:del>
      <w:ins w:id="259" w:author="Sam" w:date="2020-06-29T18:02:00Z">
        <w:r w:rsidR="0029597E">
          <w:rPr>
            <w:rFonts w:hint="cs"/>
            <w:rtl/>
          </w:rPr>
          <w:t>איפנון</w:t>
        </w:r>
      </w:ins>
      <w:r>
        <w:rPr>
          <w:rtl/>
        </w:rPr>
        <w:t xml:space="preserve"> לפי התאוריה </w:t>
      </w:r>
      <w:r>
        <w:rPr>
          <w:rFonts w:hint="cs"/>
          <w:rtl/>
        </w:rPr>
        <w:t>ל</w:t>
      </w:r>
      <w:del w:id="260" w:author="Sam" w:date="2020-06-29T18:02:00Z">
        <w:r w:rsidDel="0029597E">
          <w:rPr>
            <w:rFonts w:hint="cs"/>
            <w:rtl/>
          </w:rPr>
          <w:delText>מודולצי</w:delText>
        </w:r>
        <w:r w:rsidDel="0029597E">
          <w:rPr>
            <w:rFonts w:hint="eastAsia"/>
            <w:rtl/>
          </w:rPr>
          <w:delText>ה</w:delText>
        </w:r>
      </w:del>
      <w:ins w:id="261" w:author="Sam" w:date="2020-06-29T18:02:00Z">
        <w:r w:rsidR="0029597E">
          <w:rPr>
            <w:rFonts w:hint="cs"/>
            <w:rtl/>
          </w:rPr>
          <w:t>איפנון</w:t>
        </w:r>
      </w:ins>
      <w:r>
        <w:rPr>
          <w:rtl/>
        </w:rPr>
        <w:t xml:space="preserve"> </w:t>
      </w:r>
      <w:r>
        <w:rPr>
          <w:rFonts w:hint="cs"/>
          <w:rtl/>
        </w:rPr>
        <w:t>בפועל</w:t>
      </w:r>
      <w:r>
        <w:rPr>
          <w:rtl/>
        </w:rPr>
        <w:t>. אז הרצנו את המודל התאורטי כאשר התדירות היא 100</w:t>
      </w:r>
      <w:r>
        <w:t>kHz</w:t>
      </w:r>
      <w:r>
        <w:rPr>
          <w:rtl/>
        </w:rPr>
        <w:t xml:space="preserve"> כמו הנשא שלנו, והאמפליטודה אשר מושפעת מעיבוד האנרגיה תהיה משתנה שהחלנו את ערכו ל1. לאחר מכן עשינו סכום המרחקים בין המודל התאורטי </w:t>
      </w:r>
      <w:r>
        <w:rPr>
          <w:rFonts w:hint="cs"/>
          <w:rtl/>
        </w:rPr>
        <w:lastRenderedPageBreak/>
        <w:t>ל</w:t>
      </w:r>
      <w:del w:id="262" w:author="Sam" w:date="2020-06-29T18:02:00Z">
        <w:r w:rsidDel="0029597E">
          <w:rPr>
            <w:rFonts w:hint="cs"/>
            <w:rtl/>
          </w:rPr>
          <w:delText>מודולצי</w:delText>
        </w:r>
        <w:r w:rsidDel="0029597E">
          <w:rPr>
            <w:rFonts w:hint="eastAsia"/>
            <w:rtl/>
          </w:rPr>
          <w:delText>ה</w:delText>
        </w:r>
      </w:del>
      <w:ins w:id="263" w:author="Sam" w:date="2020-06-29T18:02:00Z">
        <w:r w:rsidR="0029597E">
          <w:rPr>
            <w:rFonts w:hint="cs"/>
            <w:rtl/>
          </w:rPr>
          <w:t>איפנון</w:t>
        </w:r>
      </w:ins>
      <w:r>
        <w:rPr>
          <w:rtl/>
        </w:rPr>
        <w:t xml:space="preserve"> בפועל בכל נקודת זמן וסכמנו. השתמשנו בסולבר באקסל כדי לשחק עם האמפליטודה של התאוריה כך שההפרש בין הפונקציות יהיה מינמאלי ונקבל את הפונקציה התאורטית שקרובה ביותר לפונקציה בפועל.</w:t>
      </w:r>
    </w:p>
    <w:p w14:paraId="5EC3FCE6" w14:textId="42DCDB22" w:rsidR="008745B3" w:rsidRDefault="008745B3" w:rsidP="00A9791F">
      <w:pPr>
        <w:spacing w:after="200"/>
      </w:pPr>
      <w:r>
        <w:rPr>
          <w:rtl/>
        </w:rPr>
        <w:t>גרף ה</w:t>
      </w:r>
      <w:del w:id="264" w:author="Sam" w:date="2020-06-29T18:02:00Z">
        <w:r w:rsidDel="0029597E">
          <w:rPr>
            <w:rtl/>
          </w:rPr>
          <w:delText>מ</w:delText>
        </w:r>
        <w:r w:rsidDel="0029597E">
          <w:rPr>
            <w:rFonts w:hint="cs"/>
            <w:rtl/>
          </w:rPr>
          <w:delText>ו</w:delText>
        </w:r>
        <w:r w:rsidDel="0029597E">
          <w:rPr>
            <w:rtl/>
          </w:rPr>
          <w:delText>דולציה</w:delText>
        </w:r>
      </w:del>
      <w:ins w:id="265" w:author="Sam" w:date="2020-06-29T18:02:00Z">
        <w:r w:rsidR="0029597E">
          <w:rPr>
            <w:rtl/>
          </w:rPr>
          <w:t>איפנון</w:t>
        </w:r>
      </w:ins>
      <w:r>
        <w:rPr>
          <w:rtl/>
        </w:rPr>
        <w:t xml:space="preserve"> התאורטית </w:t>
      </w:r>
      <w:r w:rsidR="008B6FDF">
        <w:t>(1)</w:t>
      </w:r>
      <w:r w:rsidR="008B6FDF">
        <w:rPr>
          <w:rFonts w:hint="cs"/>
          <w:rtl/>
        </w:rPr>
        <w:t xml:space="preserve"> </w:t>
      </w:r>
      <w:r>
        <w:rPr>
          <w:rtl/>
        </w:rPr>
        <w:t xml:space="preserve">כנגד המדולציה </w:t>
      </w:r>
      <w:r w:rsidR="00C87CCA">
        <w:rPr>
          <w:rtl/>
        </w:rPr>
        <w:t>ב</w:t>
      </w:r>
      <w:r w:rsidR="00C87CCA">
        <w:rPr>
          <w:rFonts w:hint="cs"/>
          <w:rtl/>
        </w:rPr>
        <w:t>סימולציה</w:t>
      </w:r>
      <w:r>
        <w:rPr>
          <w:rtl/>
        </w:rPr>
        <w:t>:</w:t>
      </w:r>
    </w:p>
    <w:p w14:paraId="1FC9EFC1" w14:textId="77777777" w:rsidR="008745B3" w:rsidRDefault="008745B3" w:rsidP="00A9791F">
      <w:pPr>
        <w:spacing w:after="200"/>
      </w:pPr>
    </w:p>
    <w:p w14:paraId="20FF7DAE" w14:textId="77777777" w:rsidR="008745B3" w:rsidRDefault="008745B3" w:rsidP="00A9791F">
      <w:pPr>
        <w:spacing w:after="200"/>
      </w:pPr>
      <w:r>
        <w:rPr>
          <w:noProof/>
          <w:lang w:val="en-US"/>
        </w:rPr>
        <w:drawing>
          <wp:inline distT="0" distB="0" distL="0" distR="0" wp14:anchorId="43858611" wp14:editId="7833D60D">
            <wp:extent cx="5486400" cy="3582670"/>
            <wp:effectExtent l="0" t="0" r="0" b="17780"/>
            <wp:docPr id="171" name="תרשים 1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4854964" w14:textId="77777777" w:rsidR="008745B3" w:rsidRDefault="008745B3" w:rsidP="00165BA2">
      <w:pPr>
        <w:spacing w:after="200"/>
      </w:pPr>
      <w:r>
        <w:rPr>
          <w:rtl/>
        </w:rPr>
        <w:t>מראש ניתן לראות שגיאה מסוימת פונקציונאלית, שבאה לידי ביטוי ברגישות יותר גבוהה לאינפוט של התאוריה, חוץ מזה נראה כאילו שתי הפונקציות יושבות על אותה תדירות ובקירוב נעות על אותם ערכים.</w:t>
      </w:r>
    </w:p>
    <w:p w14:paraId="085D3841" w14:textId="77777777" w:rsidR="008745B3" w:rsidRDefault="008745B3" w:rsidP="00165BA2">
      <w:pPr>
        <w:spacing w:after="200"/>
      </w:pPr>
      <w:r>
        <w:rPr>
          <w:rtl/>
        </w:rPr>
        <w:t>נבחן יותר מקרוב:</w:t>
      </w:r>
    </w:p>
    <w:p w14:paraId="7B43CE8E" w14:textId="77777777" w:rsidR="008745B3" w:rsidRDefault="008745B3" w:rsidP="00165BA2">
      <w:pPr>
        <w:spacing w:after="200"/>
      </w:pPr>
      <w:r>
        <w:rPr>
          <w:noProof/>
          <w:lang w:val="en-US"/>
        </w:rPr>
        <w:lastRenderedPageBreak/>
        <w:drawing>
          <wp:inline distT="0" distB="0" distL="0" distR="0" wp14:anchorId="487CC6EC" wp14:editId="75E81C48">
            <wp:extent cx="5486400" cy="3582670"/>
            <wp:effectExtent l="0" t="0" r="0" b="0"/>
            <wp:docPr id="172" name="תרשים 1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3581F95" w14:textId="77777777" w:rsidR="008745B3" w:rsidRDefault="008745B3" w:rsidP="00165BA2">
      <w:pPr>
        <w:spacing w:after="200"/>
      </w:pPr>
      <w:r>
        <w:rPr>
          <w:rtl/>
        </w:rPr>
        <w:t>רואים יפה כיצד הן יושבות על אותה תדירות כאשר לפעמים התאוריה מגיבה יותר בקיצוניות ולפעמים הסימולציה, אך שתי הפונקציות קרובות מאוד.</w:t>
      </w:r>
    </w:p>
    <w:p w14:paraId="16C09D07" w14:textId="0B65DC17" w:rsidR="008745B3" w:rsidDel="00860B2D" w:rsidRDefault="008745B3" w:rsidP="00165BA2">
      <w:pPr>
        <w:spacing w:after="200"/>
        <w:rPr>
          <w:del w:id="266" w:author="Sam" w:date="2020-06-29T18:10:00Z"/>
        </w:rPr>
      </w:pPr>
      <w:del w:id="267" w:author="Sam" w:date="2020-06-29T18:10:00Z">
        <w:r w:rsidDel="00860B2D">
          <w:rPr>
            <w:rtl/>
          </w:rPr>
          <w:delText>נבחן את גרף ההפרשים:</w:delText>
        </w:r>
      </w:del>
    </w:p>
    <w:p w14:paraId="7654DFCB" w14:textId="77C67FBD" w:rsidR="008745B3" w:rsidRDefault="008745B3" w:rsidP="00165BA2">
      <w:pPr>
        <w:spacing w:after="200"/>
      </w:pPr>
      <w:del w:id="268" w:author="Sam" w:date="2020-06-29T18:10:00Z">
        <w:r w:rsidDel="00860B2D">
          <w:rPr>
            <w:noProof/>
            <w:lang w:val="en-US"/>
          </w:rPr>
          <w:drawing>
            <wp:inline distT="0" distB="0" distL="0" distR="0" wp14:anchorId="6491DA1C" wp14:editId="151F66F4">
              <wp:extent cx="5486400" cy="3582670"/>
              <wp:effectExtent l="0" t="0" r="0" b="17780"/>
              <wp:docPr id="173" name="תרשים 1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del>
    </w:p>
    <w:p w14:paraId="311A6F2D" w14:textId="1AA8AE99" w:rsidR="008745B3" w:rsidDel="00860B2D" w:rsidRDefault="008745B3" w:rsidP="00CE33FC">
      <w:pPr>
        <w:spacing w:after="200"/>
        <w:rPr>
          <w:del w:id="269" w:author="Sam" w:date="2020-06-29T18:10:00Z"/>
          <w:rtl/>
        </w:rPr>
      </w:pPr>
      <w:del w:id="270" w:author="Sam" w:date="2020-06-29T18:10:00Z">
        <w:r w:rsidDel="00860B2D">
          <w:rPr>
            <w:rtl/>
          </w:rPr>
          <w:lastRenderedPageBreak/>
          <w:delText xml:space="preserve">הפיזור בגרף ההפרשים לא נראה פונקציונאלי, ניתן לראות צפיפות גבוהה יותר של ערכים בשגיאות נמוכות, מה שסביר, אם כי יש שאלה למה בתחום הזמן </w:delText>
        </w:r>
      </w:del>
      <m:oMath>
        <m:d>
          <m:dPr>
            <m:begChr m:val="["/>
            <m:endChr m:val="]"/>
            <m:ctrlPr>
              <w:del w:id="271" w:author="Sam" w:date="2020-06-29T18:10:00Z">
                <w:rPr>
                  <w:rFonts w:ascii="Cambria Math" w:hAnsi="Cambria Math"/>
                </w:rPr>
              </w:del>
            </m:ctrlPr>
          </m:dPr>
          <m:e>
            <m:r>
              <w:del w:id="272" w:author="Sam" w:date="2020-06-29T18:10:00Z">
                <w:rPr>
                  <w:rFonts w:ascii="Cambria Math" w:hAnsi="Cambria Math"/>
                </w:rPr>
                <m:t>0.08, 0.16</m:t>
              </w:del>
            </m:r>
          </m:e>
        </m:d>
      </m:oMath>
      <w:del w:id="273" w:author="Sam" w:date="2020-06-29T18:10:00Z">
        <w:r w:rsidDel="00860B2D">
          <w:rPr>
            <w:rtl/>
          </w:rPr>
          <w:delText xml:space="preserve"> השגיאות בין התאוריה לבין הסימולציה פחות משמעותיות.</w:delText>
        </w:r>
      </w:del>
    </w:p>
    <w:p w14:paraId="0E471791" w14:textId="3E6ADDAF" w:rsidR="00CE33FC" w:rsidRDefault="00CE33FC" w:rsidP="00CE33FC">
      <w:pPr>
        <w:spacing w:after="200"/>
      </w:pPr>
      <w:r>
        <w:rPr>
          <w:rFonts w:hint="cs"/>
          <w:rtl/>
        </w:rPr>
        <w:t>נבצע את אותו התהליך על ה</w:t>
      </w:r>
      <w:del w:id="274" w:author="Sam" w:date="2020-06-29T18:14:00Z">
        <w:r w:rsidDel="00806977">
          <w:rPr>
            <w:rFonts w:hint="cs"/>
            <w:rtl/>
          </w:rPr>
          <w:delText>אנבלופ</w:delText>
        </w:r>
      </w:del>
      <w:ins w:id="275" w:author="Sam" w:date="2020-06-29T18:14:00Z">
        <w:r w:rsidR="00806977">
          <w:rPr>
            <w:rFonts w:hint="cs"/>
            <w:rtl/>
          </w:rPr>
          <w:t>מעטפה</w:t>
        </w:r>
      </w:ins>
      <w:r>
        <w:rPr>
          <w:rFonts w:hint="cs"/>
          <w:rtl/>
        </w:rPr>
        <w:t xml:space="preserve"> רק עם מספר משחקים. נשווה אותו לתדר הנכנס, נשתמש בסולבר ובפרק זמן קצר כדי להגיע להתאמה (התיאור המפורט של התהליך נמצא בנספח עיבוד נתונים).</w:t>
      </w:r>
    </w:p>
    <w:p w14:paraId="38A50E15" w14:textId="77DCDCCC" w:rsidR="008745B3" w:rsidRDefault="008745B3" w:rsidP="00CE33FC">
      <w:pPr>
        <w:spacing w:after="200"/>
      </w:pPr>
      <w:r>
        <w:rPr>
          <w:rtl/>
        </w:rPr>
        <w:t>נבחן את גרף ה</w:t>
      </w:r>
      <w:del w:id="276" w:author="Sam" w:date="2020-06-29T18:14:00Z">
        <w:r w:rsidDel="00806977">
          <w:rPr>
            <w:rtl/>
          </w:rPr>
          <w:delText>אנבלופ</w:delText>
        </w:r>
      </w:del>
      <w:ins w:id="277" w:author="Sam" w:date="2020-06-29T18:14:00Z">
        <w:r w:rsidR="00806977">
          <w:rPr>
            <w:rtl/>
          </w:rPr>
          <w:t>מעטפה</w:t>
        </w:r>
      </w:ins>
      <w:r>
        <w:rPr>
          <w:rtl/>
        </w:rPr>
        <w:t xml:space="preserve"> כנגד האינפוט:</w:t>
      </w:r>
    </w:p>
    <w:p w14:paraId="2F1A02BD" w14:textId="77777777" w:rsidR="008745B3" w:rsidRDefault="008745B3" w:rsidP="00CE33FC">
      <w:pPr>
        <w:spacing w:after="200"/>
      </w:pPr>
      <w:r>
        <w:rPr>
          <w:noProof/>
          <w:lang w:val="en-US"/>
        </w:rPr>
        <w:drawing>
          <wp:inline distT="0" distB="0" distL="0" distR="0" wp14:anchorId="4448B612" wp14:editId="7BA3C6D3">
            <wp:extent cx="5486400" cy="3680749"/>
            <wp:effectExtent l="0" t="0" r="0" b="15240"/>
            <wp:docPr id="174" name="תרשים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3CB9E08" w14:textId="137F81B1" w:rsidR="00513215" w:rsidRDefault="008745B3" w:rsidP="00B005FC">
      <w:pPr>
        <w:spacing w:after="200"/>
        <w:rPr>
          <w:rtl/>
        </w:rPr>
      </w:pPr>
      <w:r>
        <w:rPr>
          <w:rtl/>
        </w:rPr>
        <w:t>ניתן לראות כי ה</w:t>
      </w:r>
      <w:del w:id="278" w:author="Sam" w:date="2020-06-29T18:14:00Z">
        <w:r w:rsidDel="00806977">
          <w:rPr>
            <w:rtl/>
          </w:rPr>
          <w:delText>אנבלופ</w:delText>
        </w:r>
      </w:del>
      <w:ins w:id="279" w:author="Sam" w:date="2020-06-29T18:14:00Z">
        <w:r w:rsidR="00806977">
          <w:rPr>
            <w:rtl/>
          </w:rPr>
          <w:t>מעטפה</w:t>
        </w:r>
      </w:ins>
      <w:r>
        <w:rPr>
          <w:rtl/>
        </w:rPr>
        <w:t xml:space="preserve"> מגיב בפחות רגישות למוזיקה, כמצופה, אך התדירות שלו ונקודות הקיצון שלו ממקומות באותם מקומות.</w:t>
      </w:r>
      <w:r w:rsidR="00C87CCA">
        <w:rPr>
          <w:rFonts w:hint="cs"/>
          <w:rtl/>
        </w:rPr>
        <w:t xml:space="preserve"> ניתן לראות הבדל בתיקון רק </w:t>
      </w:r>
      <w:r w:rsidR="00513215">
        <w:rPr>
          <w:rFonts w:hint="cs"/>
          <w:rtl/>
        </w:rPr>
        <w:t>בתחילת הגרף, לאחר נקודה מסוימת, בערך ב0.02. בתמונה הבאה, לא ניתן לראות הבדל בתיקון כי הוא משפיע רק על ההתחלה.</w:t>
      </w:r>
    </w:p>
    <w:p w14:paraId="3EED976D" w14:textId="77777777" w:rsidR="008745B3" w:rsidRDefault="008745B3" w:rsidP="00B005FC">
      <w:pPr>
        <w:spacing w:after="200"/>
        <w:rPr>
          <w:rtl/>
        </w:rPr>
      </w:pPr>
      <w:r>
        <w:rPr>
          <w:rFonts w:hint="cs"/>
          <w:rtl/>
        </w:rPr>
        <w:t>מקרוב:</w:t>
      </w:r>
    </w:p>
    <w:p w14:paraId="3BD71441" w14:textId="77777777" w:rsidR="008745B3" w:rsidRDefault="008745B3" w:rsidP="00B005FC">
      <w:pPr>
        <w:spacing w:after="200"/>
      </w:pPr>
      <w:r>
        <w:rPr>
          <w:noProof/>
          <w:lang w:val="en-US"/>
        </w:rPr>
        <w:lastRenderedPageBreak/>
        <w:drawing>
          <wp:inline distT="0" distB="0" distL="0" distR="0" wp14:anchorId="52D8EA1A" wp14:editId="6699BF2F">
            <wp:extent cx="5486400" cy="3680460"/>
            <wp:effectExtent l="0" t="0" r="0" b="15240"/>
            <wp:docPr id="2" name="תרשים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530CB6B" w14:textId="2BEC1186" w:rsidR="008745B3" w:rsidRDefault="008745B3" w:rsidP="000B5DC1">
      <w:pPr>
        <w:spacing w:after="200"/>
      </w:pPr>
      <w:r>
        <w:rPr>
          <w:rtl/>
        </w:rPr>
        <w:t>נבחן את גרף ההפרשים</w:t>
      </w:r>
      <w:r w:rsidR="00CE33FC">
        <w:rPr>
          <w:rFonts w:hint="cs"/>
          <w:rtl/>
        </w:rPr>
        <w:t>, מה שמאפשר לנו לבדוק האם השגיאה הסטייה מהמקור היא פונקציונאלית או לא</w:t>
      </w:r>
      <w:r>
        <w:rPr>
          <w:rtl/>
        </w:rPr>
        <w:t>:</w:t>
      </w:r>
    </w:p>
    <w:p w14:paraId="7BF89E7C" w14:textId="3443AF9B" w:rsidR="008745B3" w:rsidRDefault="008745B3" w:rsidP="000B5DC1">
      <w:pPr>
        <w:spacing w:after="200"/>
      </w:pPr>
      <w:del w:id="280" w:author="Sam" w:date="2020-06-29T18:10:00Z">
        <w:r w:rsidDel="007B1F6F">
          <w:rPr>
            <w:noProof/>
            <w:lang w:val="en-US"/>
          </w:rPr>
          <w:drawing>
            <wp:inline distT="0" distB="0" distL="0" distR="0" wp14:anchorId="334862D0" wp14:editId="628BE4D9">
              <wp:extent cx="5486400" cy="3582670"/>
              <wp:effectExtent l="0" t="0" r="0" b="17780"/>
              <wp:docPr id="175" name="תרשים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del>
    </w:p>
    <w:p w14:paraId="0BE4FA5B" w14:textId="6834AB9B" w:rsidR="008745B3" w:rsidDel="007B1F6F" w:rsidRDefault="008745B3" w:rsidP="00A9791F">
      <w:pPr>
        <w:spacing w:after="200"/>
        <w:rPr>
          <w:del w:id="281" w:author="Sam" w:date="2020-06-29T18:11:00Z"/>
          <w:i/>
        </w:rPr>
      </w:pPr>
      <w:del w:id="282" w:author="Sam" w:date="2020-06-29T18:11:00Z">
        <w:r w:rsidDel="007B1F6F">
          <w:rPr>
            <w:rtl/>
          </w:rPr>
          <w:delText>השגיאה פה נראית פונקציונאלית, ובאותו התחום שגרף הפרשי ה</w:delText>
        </w:r>
      </w:del>
      <w:del w:id="283" w:author="Sam" w:date="2020-06-29T18:02:00Z">
        <w:r w:rsidDel="0029597E">
          <w:rPr>
            <w:rtl/>
          </w:rPr>
          <w:delText>מודולציה</w:delText>
        </w:r>
      </w:del>
      <w:del w:id="284" w:author="Sam" w:date="2020-06-29T18:11:00Z">
        <w:r w:rsidDel="007B1F6F">
          <w:rPr>
            <w:rtl/>
          </w:rPr>
          <w:delText xml:space="preserve"> נראה מוזר גם כן הוא נראה מוזר. נבחן את נקודות הקיצון, מעט לפני 0.8 יש מספר שגיאות קיצוניות, ניתן לראות בגרף האנבלופ כי באותה </w:delText>
        </w:r>
        <w:r w:rsidDel="007B1F6F">
          <w:rPr>
            <w:rtl/>
          </w:rPr>
          <w:lastRenderedPageBreak/>
          <w:delText>הנקודה אמפליטודת השיר נעשית גדולה מאוד, וכמצופה, האנבלופ מעדן אותה, כלומר ברור שההפרש שם יהיה הגדול ביותר.</w:delText>
        </w:r>
      </w:del>
    </w:p>
    <w:p w14:paraId="6A65198C" w14:textId="77777777" w:rsidR="008745B3" w:rsidRDefault="008745B3" w:rsidP="00A9791F">
      <w:pPr>
        <w:spacing w:after="200"/>
        <w:rPr>
          <w:b/>
          <w:i/>
          <w:u w:val="single"/>
        </w:rPr>
      </w:pPr>
      <w:r>
        <w:rPr>
          <w:b/>
          <w:i/>
          <w:u w:val="single"/>
          <w:rtl/>
        </w:rPr>
        <w:t>ניתוח מרחב התדירות [אנליזת פורייה]:</w:t>
      </w:r>
    </w:p>
    <w:p w14:paraId="4391FB4F" w14:textId="2F8CFB7D" w:rsidR="008745B3" w:rsidRDefault="008745B3" w:rsidP="00165BA2">
      <w:pPr>
        <w:spacing w:after="200"/>
      </w:pPr>
      <w:r>
        <w:rPr>
          <w:rtl/>
        </w:rPr>
        <w:t>אנליזת פורייה היא אנליזה שעושים על מידע מחזורי כדי לראות את כל התדירויות של המידע. לדוגמא, אם יש חיבור סינוסים</w:t>
      </w:r>
      <w:r>
        <w:rPr>
          <w:rFonts w:hint="cs"/>
          <w:rtl/>
        </w:rPr>
        <w:t xml:space="preserve"> נזהה פיקים ב</w:t>
      </w:r>
      <w:r>
        <w:rPr>
          <w:rtl/>
        </w:rPr>
        <w:t>תדרים של הסינוסים</w:t>
      </w:r>
      <w:r>
        <w:rPr>
          <w:rFonts w:hint="cs"/>
          <w:rtl/>
        </w:rPr>
        <w:t xml:space="preserve"> ובהרמוניות שלהם</w:t>
      </w:r>
      <w:r>
        <w:rPr>
          <w:rtl/>
        </w:rPr>
        <w:t xml:space="preserve">. ביצענו אנליזת פורייה לסימולציה של המערכת כאשר הכנסנו שיר כאינפוט. ביצענו את האנליזה על המידע של השיר, המידע שעבר </w:t>
      </w:r>
      <w:del w:id="285" w:author="Sam" w:date="2020-06-29T18:03:00Z">
        <w:r w:rsidDel="0029597E">
          <w:rPr>
            <w:rtl/>
          </w:rPr>
          <w:delText>מודולציה</w:delText>
        </w:r>
      </w:del>
      <w:ins w:id="286" w:author="Sam" w:date="2020-06-29T18:03:00Z">
        <w:r w:rsidR="0029597E">
          <w:rPr>
            <w:rtl/>
          </w:rPr>
          <w:t>איפנון</w:t>
        </w:r>
      </w:ins>
      <w:r>
        <w:rPr>
          <w:rtl/>
        </w:rPr>
        <w:t xml:space="preserve"> ועל המידע שהתקבל אחרי ההחזרה. אנו רוצים לגלות אם התדירות של המידע השתנתה. בהתאמה:</w:t>
      </w:r>
    </w:p>
    <w:p w14:paraId="5262CB4F" w14:textId="77777777" w:rsidR="008745B3" w:rsidRDefault="008745B3" w:rsidP="00165BA2">
      <w:pPr>
        <w:spacing w:after="200"/>
      </w:pPr>
      <w:r>
        <w:rPr>
          <w:noProof/>
          <w:lang w:val="en-US"/>
        </w:rPr>
        <w:drawing>
          <wp:inline distT="114300" distB="114300" distL="114300" distR="114300" wp14:anchorId="55014459" wp14:editId="2CA7EBF7">
            <wp:extent cx="5603055" cy="1947476"/>
            <wp:effectExtent l="0" t="0" r="0" b="0"/>
            <wp:docPr id="20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2"/>
                    <a:srcRect b="50171"/>
                    <a:stretch>
                      <a:fillRect/>
                    </a:stretch>
                  </pic:blipFill>
                  <pic:spPr>
                    <a:xfrm>
                      <a:off x="0" y="0"/>
                      <a:ext cx="5636191" cy="1958993"/>
                    </a:xfrm>
                    <a:prstGeom prst="rect">
                      <a:avLst/>
                    </a:prstGeom>
                    <a:ln/>
                  </pic:spPr>
                </pic:pic>
              </a:graphicData>
            </a:graphic>
          </wp:inline>
        </w:drawing>
      </w:r>
    </w:p>
    <w:p w14:paraId="331E65B9" w14:textId="26521FD2" w:rsidR="008745B3" w:rsidRDefault="008745B3" w:rsidP="00165BA2">
      <w:pPr>
        <w:spacing w:after="200"/>
      </w:pPr>
      <w:r>
        <w:rPr>
          <w:rtl/>
        </w:rPr>
        <w:t xml:space="preserve">אנו רואים שהשיר נמצא </w:t>
      </w:r>
      <w:r w:rsidR="00032CC6">
        <w:rPr>
          <w:rFonts w:hint="cs"/>
          <w:rtl/>
        </w:rPr>
        <w:t>באיזור ה</w:t>
      </w:r>
      <w:r>
        <w:rPr>
          <w:rtl/>
        </w:rPr>
        <w:t>תדירות של 10,000 הרץ</w:t>
      </w:r>
      <w:r w:rsidR="00032CC6">
        <w:rPr>
          <w:rFonts w:hint="cs"/>
          <w:rtl/>
        </w:rPr>
        <w:t>.</w:t>
      </w:r>
    </w:p>
    <w:p w14:paraId="303143BF" w14:textId="77777777" w:rsidR="008745B3" w:rsidRDefault="008745B3" w:rsidP="00165BA2">
      <w:pPr>
        <w:spacing w:after="200"/>
      </w:pPr>
      <w:r>
        <w:rPr>
          <w:noProof/>
          <w:lang w:val="en-US"/>
        </w:rPr>
        <w:drawing>
          <wp:inline distT="114300" distB="114300" distL="114300" distR="114300" wp14:anchorId="41143035" wp14:editId="3E8A340D">
            <wp:extent cx="5617531" cy="1918775"/>
            <wp:effectExtent l="0" t="0" r="2540" b="5715"/>
            <wp:docPr id="17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3"/>
                    <a:srcRect b="49511"/>
                    <a:stretch>
                      <a:fillRect/>
                    </a:stretch>
                  </pic:blipFill>
                  <pic:spPr>
                    <a:xfrm>
                      <a:off x="0" y="0"/>
                      <a:ext cx="5648413" cy="1929323"/>
                    </a:xfrm>
                    <a:prstGeom prst="rect">
                      <a:avLst/>
                    </a:prstGeom>
                    <a:ln/>
                  </pic:spPr>
                </pic:pic>
              </a:graphicData>
            </a:graphic>
          </wp:inline>
        </w:drawing>
      </w:r>
    </w:p>
    <w:p w14:paraId="6D00D28C" w14:textId="130F1F7F" w:rsidR="008745B3" w:rsidRDefault="008745B3" w:rsidP="00165BA2">
      <w:pPr>
        <w:spacing w:after="200"/>
      </w:pPr>
      <w:r>
        <w:rPr>
          <w:rtl/>
        </w:rPr>
        <w:lastRenderedPageBreak/>
        <w:t>ה</w:t>
      </w:r>
      <w:del w:id="287" w:author="Sam" w:date="2020-06-29T18:03:00Z">
        <w:r w:rsidDel="0029597E">
          <w:rPr>
            <w:rtl/>
          </w:rPr>
          <w:delText>מודולציה</w:delText>
        </w:r>
      </w:del>
      <w:ins w:id="288" w:author="Sam" w:date="2020-06-29T18:03:00Z">
        <w:r w:rsidR="0029597E">
          <w:rPr>
            <w:rtl/>
          </w:rPr>
          <w:t>איפנון</w:t>
        </w:r>
      </w:ins>
      <w:r>
        <w:rPr>
          <w:rtl/>
        </w:rPr>
        <w:t xml:space="preserve"> נמצאת ב100,000 הרץ עם חזרה כל 100,000. </w:t>
      </w:r>
      <w:r>
        <w:rPr>
          <w:noProof/>
          <w:lang w:val="en-US"/>
        </w:rPr>
        <w:drawing>
          <wp:inline distT="114300" distB="114300" distL="114300" distR="114300" wp14:anchorId="56FBA58C" wp14:editId="0F0AC900">
            <wp:extent cx="5704221" cy="1861752"/>
            <wp:effectExtent l="0" t="0" r="0" b="5715"/>
            <wp:docPr id="17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4"/>
                    <a:srcRect b="49511"/>
                    <a:stretch>
                      <a:fillRect/>
                    </a:stretch>
                  </pic:blipFill>
                  <pic:spPr>
                    <a:xfrm>
                      <a:off x="0" y="0"/>
                      <a:ext cx="5803273" cy="1894081"/>
                    </a:xfrm>
                    <a:prstGeom prst="rect">
                      <a:avLst/>
                    </a:prstGeom>
                    <a:ln/>
                  </pic:spPr>
                </pic:pic>
              </a:graphicData>
            </a:graphic>
          </wp:inline>
        </w:drawing>
      </w:r>
    </w:p>
    <w:p w14:paraId="539A2EBB" w14:textId="24DCBE34" w:rsidR="008745B3" w:rsidRDefault="008745B3" w:rsidP="00165BA2">
      <w:pPr>
        <w:spacing w:after="200"/>
      </w:pPr>
      <w:r>
        <w:rPr>
          <w:rtl/>
        </w:rPr>
        <w:t>אנו רואים ש</w:t>
      </w:r>
      <w:r w:rsidR="00032CC6">
        <w:rPr>
          <w:rFonts w:hint="cs"/>
          <w:rtl/>
        </w:rPr>
        <w:t xml:space="preserve">התדירות של </w:t>
      </w:r>
      <w:r>
        <w:rPr>
          <w:rtl/>
        </w:rPr>
        <w:t>השיר בסוף המערכת יותר נמו</w:t>
      </w:r>
      <w:r w:rsidR="00032CC6">
        <w:rPr>
          <w:rFonts w:hint="cs"/>
          <w:rtl/>
        </w:rPr>
        <w:t>ך</w:t>
      </w:r>
      <w:r>
        <w:rPr>
          <w:rtl/>
        </w:rPr>
        <w:t xml:space="preserve"> </w:t>
      </w:r>
      <w:r w:rsidR="00032CC6">
        <w:rPr>
          <w:rFonts w:hint="cs"/>
          <w:rtl/>
        </w:rPr>
        <w:t>מהשיר לפני ה</w:t>
      </w:r>
      <w:del w:id="289" w:author="Sam" w:date="2020-06-29T18:03:00Z">
        <w:r w:rsidR="00032CC6" w:rsidDel="0029597E">
          <w:rPr>
            <w:rFonts w:hint="cs"/>
            <w:rtl/>
          </w:rPr>
          <w:delText>מודולציה</w:delText>
        </w:r>
      </w:del>
      <w:ins w:id="290" w:author="Sam" w:date="2020-06-29T18:03:00Z">
        <w:r w:rsidR="0029597E">
          <w:rPr>
            <w:rFonts w:hint="cs"/>
            <w:rtl/>
          </w:rPr>
          <w:t>איפנון</w:t>
        </w:r>
      </w:ins>
      <w:r>
        <w:rPr>
          <w:rtl/>
        </w:rPr>
        <w:t>.</w:t>
      </w:r>
      <w:r w:rsidR="00032CC6">
        <w:rPr>
          <w:rFonts w:hint="cs"/>
          <w:rtl/>
        </w:rPr>
        <w:t xml:space="preserve"> אפשר לראות זאת גם בסימולציה של ה</w:t>
      </w:r>
      <w:del w:id="291" w:author="Sam" w:date="2020-06-29T18:14:00Z">
        <w:r w:rsidR="00032CC6" w:rsidDel="00806977">
          <w:rPr>
            <w:rFonts w:hint="cs"/>
            <w:rtl/>
          </w:rPr>
          <w:delText>אנבלופ</w:delText>
        </w:r>
      </w:del>
      <w:ins w:id="292" w:author="Sam" w:date="2020-06-29T18:14:00Z">
        <w:r w:rsidR="00806977">
          <w:rPr>
            <w:rFonts w:hint="cs"/>
            <w:rtl/>
          </w:rPr>
          <w:t>מעטפה</w:t>
        </w:r>
      </w:ins>
      <w:ins w:id="293" w:author="Sam" w:date="2020-06-29T18:15:00Z">
        <w:r w:rsidR="00806977">
          <w:rPr>
            <w:rFonts w:hint="cs"/>
            <w:rtl/>
          </w:rPr>
          <w:t xml:space="preserve"> בעמוד 28</w:t>
        </w:r>
      </w:ins>
      <w:r w:rsidR="00032CC6">
        <w:rPr>
          <w:rFonts w:hint="cs"/>
          <w:rtl/>
        </w:rPr>
        <w:t>.</w:t>
      </w:r>
    </w:p>
    <w:p w14:paraId="5CFFAF19" w14:textId="77777777" w:rsidR="008745B3" w:rsidRDefault="008745B3" w:rsidP="00165BA2">
      <w:pPr>
        <w:spacing w:after="200"/>
      </w:pPr>
    </w:p>
    <w:p w14:paraId="57ED32E3" w14:textId="57B1CF36" w:rsidR="008745B3" w:rsidRDefault="008745B3" w:rsidP="00D9701F">
      <w:pPr>
        <w:spacing w:after="200"/>
        <w:rPr>
          <w:rtl/>
        </w:rPr>
      </w:pPr>
    </w:p>
    <w:p w14:paraId="5B673803" w14:textId="21DCAC6D" w:rsidR="00032CC6" w:rsidRDefault="00032CC6" w:rsidP="00D9701F">
      <w:pPr>
        <w:spacing w:after="200"/>
        <w:rPr>
          <w:rtl/>
        </w:rPr>
      </w:pPr>
    </w:p>
    <w:p w14:paraId="29CF8334" w14:textId="18E91ECF" w:rsidR="00032CC6" w:rsidRDefault="00032CC6" w:rsidP="00D9701F">
      <w:pPr>
        <w:spacing w:after="200"/>
        <w:rPr>
          <w:rtl/>
        </w:rPr>
      </w:pPr>
    </w:p>
    <w:p w14:paraId="424FB887" w14:textId="0766D7E8" w:rsidR="00032CC6" w:rsidRDefault="00032CC6" w:rsidP="00D9701F">
      <w:pPr>
        <w:spacing w:after="200"/>
        <w:rPr>
          <w:rtl/>
        </w:rPr>
      </w:pPr>
    </w:p>
    <w:p w14:paraId="0F758FFD" w14:textId="2C2192EF" w:rsidR="00032CC6" w:rsidRDefault="00032CC6" w:rsidP="00D9701F">
      <w:pPr>
        <w:spacing w:after="200"/>
        <w:rPr>
          <w:rtl/>
        </w:rPr>
      </w:pPr>
    </w:p>
    <w:p w14:paraId="1F0EB33E" w14:textId="11FF11E4" w:rsidR="00032CC6" w:rsidRDefault="00032CC6" w:rsidP="00D9701F">
      <w:pPr>
        <w:spacing w:after="200"/>
        <w:rPr>
          <w:rtl/>
        </w:rPr>
      </w:pPr>
    </w:p>
    <w:p w14:paraId="015E0C6F" w14:textId="100F9F12" w:rsidR="00032CC6" w:rsidRDefault="00032CC6" w:rsidP="00D9701F">
      <w:pPr>
        <w:spacing w:after="200"/>
        <w:rPr>
          <w:rtl/>
        </w:rPr>
      </w:pPr>
    </w:p>
    <w:p w14:paraId="4256377A" w14:textId="009B22AC" w:rsidR="00032CC6" w:rsidRDefault="00032CC6" w:rsidP="00D9701F">
      <w:pPr>
        <w:spacing w:after="200"/>
        <w:rPr>
          <w:rtl/>
        </w:rPr>
      </w:pPr>
    </w:p>
    <w:p w14:paraId="5A8DC619" w14:textId="0BF58DF8" w:rsidR="00032CC6" w:rsidRDefault="00032CC6" w:rsidP="00D9701F">
      <w:pPr>
        <w:spacing w:after="200"/>
        <w:rPr>
          <w:rtl/>
        </w:rPr>
      </w:pPr>
    </w:p>
    <w:p w14:paraId="66541CB6" w14:textId="43DE661B" w:rsidR="00032CC6" w:rsidRDefault="00032CC6" w:rsidP="00D9701F">
      <w:pPr>
        <w:spacing w:after="200"/>
        <w:rPr>
          <w:rtl/>
        </w:rPr>
      </w:pPr>
    </w:p>
    <w:p w14:paraId="45FFFA8A" w14:textId="083B6D15" w:rsidR="00032CC6" w:rsidRDefault="00032CC6" w:rsidP="00D9701F">
      <w:pPr>
        <w:spacing w:after="200"/>
        <w:rPr>
          <w:rtl/>
        </w:rPr>
      </w:pPr>
    </w:p>
    <w:p w14:paraId="6AD47626" w14:textId="73C5807E" w:rsidR="00032CC6" w:rsidRDefault="00032CC6" w:rsidP="00D9701F">
      <w:pPr>
        <w:spacing w:after="200"/>
        <w:rPr>
          <w:rtl/>
        </w:rPr>
      </w:pPr>
    </w:p>
    <w:p w14:paraId="7ADF692A" w14:textId="77777777" w:rsidR="00032CC6" w:rsidRDefault="00032CC6" w:rsidP="00D9701F">
      <w:pPr>
        <w:spacing w:after="200"/>
        <w:rPr>
          <w:rtl/>
        </w:rPr>
      </w:pPr>
    </w:p>
    <w:p w14:paraId="41C62261" w14:textId="77777777" w:rsidR="008745B3" w:rsidRDefault="008745B3" w:rsidP="00D9701F">
      <w:pPr>
        <w:spacing w:after="200"/>
      </w:pPr>
    </w:p>
    <w:p w14:paraId="6921BD00" w14:textId="77777777" w:rsidR="008745B3" w:rsidRDefault="008745B3" w:rsidP="00CE33FC">
      <w:pPr>
        <w:pStyle w:val="1"/>
        <w:spacing w:after="200"/>
      </w:pPr>
      <w:bookmarkStart w:id="294" w:name="_Toc44340432"/>
      <w:r>
        <w:rPr>
          <w:rtl/>
        </w:rPr>
        <w:lastRenderedPageBreak/>
        <w:t>מסקנות דיון ורפלקציה</w:t>
      </w:r>
      <w:bookmarkEnd w:id="294"/>
    </w:p>
    <w:p w14:paraId="4E5C9A11" w14:textId="77777777" w:rsidR="008745B3" w:rsidRDefault="008745B3" w:rsidP="00CE33FC">
      <w:pPr>
        <w:spacing w:after="200"/>
        <w:rPr>
          <w:u w:val="single"/>
        </w:rPr>
      </w:pPr>
      <w:r>
        <w:rPr>
          <w:u w:val="single"/>
          <w:rtl/>
        </w:rPr>
        <w:t>השוואות בין התיאוריה והסימולציה</w:t>
      </w:r>
    </w:p>
    <w:p w14:paraId="518F5BAF" w14:textId="77777777" w:rsidR="008745B3" w:rsidRDefault="008745B3" w:rsidP="000B5DC1">
      <w:pPr>
        <w:spacing w:after="200"/>
      </w:pPr>
      <w:r>
        <w:rPr>
          <w:rtl/>
        </w:rPr>
        <w:t>בעזרת התוצאות שקיבלנו בניתוח פורייה ניתן לראות כי תדירות המידע לאחר המדולציה גבוהה בהרבה מהתדירות הראשונית שלו, והיא תדירות הנשא. כפי שהסברנו בחלק התאורטי, זאת הייתה המטרה שלשמה מבצעים את המדולציה. העלאת התדירות מאפשרת העלאת כמות האנרגיה שעליו משודר המידע, ובכך בעצם להגדיל את דיוק השידור ולשדר לטווח יותר רחוק. על ידי שינוי התדירות מתאפשר לנו לשדר במספר תדירויות במקביל (מולטיפלקסינג) ולחזור חזרה לכל המידע המקורי, זה מאפשר שידור של הרבה מידע במקביל. בכך בעצם מצאנו פתרון לשאלת מחקר שלנו.</w:t>
      </w:r>
    </w:p>
    <w:p w14:paraId="03BD3CCB" w14:textId="77777777" w:rsidR="008745B3" w:rsidRDefault="008745B3" w:rsidP="00A9791F">
      <w:pPr>
        <w:spacing w:after="200"/>
        <w:rPr>
          <w:u w:val="single"/>
        </w:rPr>
      </w:pPr>
      <w:r>
        <w:rPr>
          <w:u w:val="single"/>
          <w:rtl/>
        </w:rPr>
        <w:t>אנליזת פורייה</w:t>
      </w:r>
    </w:p>
    <w:p w14:paraId="0DD1E0A9" w14:textId="12ECC625" w:rsidR="008745B3" w:rsidRDefault="008745B3" w:rsidP="00165BA2">
      <w:pPr>
        <w:spacing w:after="200"/>
      </w:pPr>
      <w:r>
        <w:rPr>
          <w:rtl/>
        </w:rPr>
        <w:t>בניתוח של אנליזת פורייה אנו רואים כי ה</w:t>
      </w:r>
      <w:del w:id="295" w:author="Sam" w:date="2020-06-29T18:03:00Z">
        <w:r w:rsidDel="0029597E">
          <w:rPr>
            <w:rtl/>
          </w:rPr>
          <w:delText>מודולציה</w:delText>
        </w:r>
      </w:del>
      <w:ins w:id="296" w:author="Sam" w:date="2020-06-29T18:03:00Z">
        <w:r w:rsidR="0029597E">
          <w:rPr>
            <w:rtl/>
          </w:rPr>
          <w:t>איפנון</w:t>
        </w:r>
      </w:ins>
      <w:r>
        <w:rPr>
          <w:rtl/>
        </w:rPr>
        <w:t xml:space="preserve"> מתבצעת לפי התיאוריה. המידע מתחיל בתדירות קטנה מסוימת. לאחר ה</w:t>
      </w:r>
      <w:del w:id="297" w:author="Sam" w:date="2020-06-29T18:03:00Z">
        <w:r w:rsidDel="0029597E">
          <w:rPr>
            <w:rtl/>
          </w:rPr>
          <w:delText>מודולציה</w:delText>
        </w:r>
      </w:del>
      <w:ins w:id="298" w:author="Sam" w:date="2020-06-29T18:03:00Z">
        <w:r w:rsidR="0029597E">
          <w:rPr>
            <w:rtl/>
          </w:rPr>
          <w:t>איפנון</w:t>
        </w:r>
      </w:ins>
      <w:r>
        <w:rPr>
          <w:rtl/>
        </w:rPr>
        <w:t>, המידע עובר לתדירות של הנשא. לבסוף, התדירות חוזרת למה שהיא הייתה לפני ה</w:t>
      </w:r>
      <w:del w:id="299" w:author="Sam" w:date="2020-06-29T18:03:00Z">
        <w:r w:rsidDel="0029597E">
          <w:rPr>
            <w:rtl/>
          </w:rPr>
          <w:delText>מודולציה</w:delText>
        </w:r>
      </w:del>
      <w:ins w:id="300" w:author="Sam" w:date="2020-06-29T18:03:00Z">
        <w:r w:rsidR="0029597E">
          <w:rPr>
            <w:rtl/>
          </w:rPr>
          <w:t>איפנון</w:t>
        </w:r>
      </w:ins>
      <w:r>
        <w:rPr>
          <w:rtl/>
        </w:rPr>
        <w:t>. התדירות של המידע לאחר ה</w:t>
      </w:r>
      <w:del w:id="301" w:author="Sam" w:date="2020-06-29T18:03:00Z">
        <w:r w:rsidDel="0029597E">
          <w:rPr>
            <w:rtl/>
          </w:rPr>
          <w:delText>מודולציה</w:delText>
        </w:r>
      </w:del>
      <w:ins w:id="302" w:author="Sam" w:date="2020-06-29T18:03:00Z">
        <w:r w:rsidR="0029597E">
          <w:rPr>
            <w:rtl/>
          </w:rPr>
          <w:t>איפנון</w:t>
        </w:r>
      </w:ins>
      <w:r>
        <w:rPr>
          <w:rtl/>
        </w:rPr>
        <w:t xml:space="preserve"> חוזרת על עצמה בכפולות שלמות של 100,000. זה הגיוני בגלל שגם סינוס בתדירות כזאת, יהיה גם בתדירות שחוזרת עליה בכפולות שלמות. בסוף המערכת, המידע נמצא בתדירות הרבה יותר נמוכה, מה שמראה על כך שהמידע נהיה חלק יותר ועם פחות פרטים לגביו</w:t>
      </w:r>
      <w:ins w:id="303" w:author="Sam" w:date="2020-06-29T18:15:00Z">
        <w:r w:rsidR="00EC6DA7">
          <w:rPr>
            <w:rFonts w:hint="cs"/>
            <w:rtl/>
          </w:rPr>
          <w:t xml:space="preserve"> בגלל התנודות ה</w:t>
        </w:r>
      </w:ins>
      <w:ins w:id="304" w:author="Sam" w:date="2020-06-29T18:16:00Z">
        <w:r w:rsidR="00EC6DA7">
          <w:rPr>
            <w:rFonts w:hint="cs"/>
            <w:rtl/>
          </w:rPr>
          <w:t>קטנות של השיר שהמעטפה מחליקה</w:t>
        </w:r>
      </w:ins>
      <w:r>
        <w:rPr>
          <w:rtl/>
        </w:rPr>
        <w:t>.</w:t>
      </w:r>
    </w:p>
    <w:p w14:paraId="47A46D9D" w14:textId="77777777" w:rsidR="008745B3" w:rsidRDefault="008745B3" w:rsidP="00165BA2">
      <w:pPr>
        <w:spacing w:after="200"/>
        <w:rPr>
          <w:u w:val="single"/>
        </w:rPr>
      </w:pPr>
      <w:r>
        <w:rPr>
          <w:u w:val="single"/>
          <w:rtl/>
        </w:rPr>
        <w:t>ניסוי פיזי של המערכת</w:t>
      </w:r>
    </w:p>
    <w:p w14:paraId="0A0DFF0C" w14:textId="239203A5" w:rsidR="008745B3" w:rsidRDefault="008745B3" w:rsidP="00165BA2">
      <w:pPr>
        <w:spacing w:after="200"/>
      </w:pPr>
      <w:r>
        <w:rPr>
          <w:rtl/>
        </w:rPr>
        <w:t xml:space="preserve">לפני סגירת בתי הספר, עשינו ניסוי של </w:t>
      </w:r>
      <w:del w:id="305" w:author="Sam" w:date="2020-06-29T18:03:00Z">
        <w:r w:rsidDel="0029597E">
          <w:rPr>
            <w:rtl/>
          </w:rPr>
          <w:delText>מודולציה</w:delText>
        </w:r>
      </w:del>
      <w:ins w:id="306" w:author="Sam" w:date="2020-06-29T18:03:00Z">
        <w:r w:rsidR="0029597E">
          <w:rPr>
            <w:rtl/>
          </w:rPr>
          <w:t>איפנון</w:t>
        </w:r>
      </w:ins>
      <w:r>
        <w:rPr>
          <w:rtl/>
        </w:rPr>
        <w:t xml:space="preserve"> </w:t>
      </w:r>
      <w:del w:id="307" w:author="Sam" w:date="2020-06-29T18:03:00Z">
        <w:r w:rsidDel="0029597E">
          <w:rPr>
            <w:rtl/>
          </w:rPr>
          <w:delText xml:space="preserve">ודימודולציה </w:delText>
        </w:r>
      </w:del>
      <w:ins w:id="308" w:author="Sam" w:date="2020-06-29T18:03:00Z">
        <w:r w:rsidR="0029597E">
          <w:rPr>
            <w:rtl/>
          </w:rPr>
          <w:t>ו</w:t>
        </w:r>
        <w:r w:rsidR="0029597E">
          <w:rPr>
            <w:rFonts w:hint="cs"/>
            <w:rtl/>
          </w:rPr>
          <w:t>מעטפה</w:t>
        </w:r>
        <w:r w:rsidR="0029597E">
          <w:rPr>
            <w:rtl/>
          </w:rPr>
          <w:t xml:space="preserve"> </w:t>
        </w:r>
      </w:ins>
      <w:r>
        <w:rPr>
          <w:rtl/>
        </w:rPr>
        <w:t>של שיר. חיברנו רמקול ל</w:t>
      </w:r>
      <w:del w:id="309" w:author="Sam" w:date="2020-06-29T17:11:00Z">
        <w:r w:rsidDel="0032091C">
          <w:rPr>
            <w:rtl/>
          </w:rPr>
          <w:delText>דימודולטור</w:delText>
        </w:r>
      </w:del>
      <w:ins w:id="310" w:author="Sam" w:date="2020-06-29T17:11:00Z">
        <w:r w:rsidR="0032091C">
          <w:rPr>
            <w:rtl/>
          </w:rPr>
          <w:t>מעטפה</w:t>
        </w:r>
      </w:ins>
      <w:r>
        <w:rPr>
          <w:rtl/>
        </w:rPr>
        <w:t xml:space="preserve"> ושמענו את מה שיצא. השיר היה נשמע כמעט ללא עיוות, לא משהו שאפשר להבחין באוזן. השיר התנגן מאוד חלש בגלל איבוד האנרגיה במערכת שלנו.</w:t>
      </w:r>
    </w:p>
    <w:p w14:paraId="55FE2F1F" w14:textId="77777777" w:rsidR="008745B3" w:rsidRDefault="008745B3" w:rsidP="00165BA2">
      <w:pPr>
        <w:spacing w:after="200"/>
        <w:rPr>
          <w:u w:val="single"/>
        </w:rPr>
      </w:pPr>
      <w:r>
        <w:rPr>
          <w:u w:val="single"/>
          <w:rtl/>
        </w:rPr>
        <w:t>הרחבות של המערכת</w:t>
      </w:r>
    </w:p>
    <w:p w14:paraId="1362A835" w14:textId="4BBD5C4B" w:rsidR="008745B3" w:rsidRDefault="008745B3" w:rsidP="00CE33FC">
      <w:pPr>
        <w:numPr>
          <w:ilvl w:val="0"/>
          <w:numId w:val="6"/>
        </w:numPr>
        <w:spacing w:after="200"/>
      </w:pPr>
      <w:r>
        <w:rPr>
          <w:rtl/>
        </w:rPr>
        <w:t>מולטיפלקסינג - מולטיפלקסינג היא דרך לשלב כמה שירים שונים בתדרים שונים ולשדר את כל המידע ביחד. כאשר קולטים את הגל האלקטרומגנטי, אפשר להפריד בין השירים על ידי כך שמשתמשים ב</w:t>
      </w:r>
      <w:ins w:id="311" w:author="Sam" w:date="2020-06-29T17:11:00Z">
        <w:r w:rsidR="0032091C">
          <w:rPr>
            <w:rFonts w:hint="cs"/>
            <w:rtl/>
          </w:rPr>
          <w:t>מעטפות</w:t>
        </w:r>
      </w:ins>
      <w:del w:id="312" w:author="Sam" w:date="2020-06-29T17:11:00Z">
        <w:r w:rsidDel="0032091C">
          <w:rPr>
            <w:rtl/>
          </w:rPr>
          <w:delText>דימודולטורים</w:delText>
        </w:r>
      </w:del>
      <w:r>
        <w:rPr>
          <w:rtl/>
        </w:rPr>
        <w:t xml:space="preserve"> שמכוונים לתדרים שונים. ראה הרחבה בנספח.</w:t>
      </w:r>
    </w:p>
    <w:p w14:paraId="4ADBBAF7" w14:textId="56D399BE" w:rsidR="008745B3" w:rsidRDefault="008745B3" w:rsidP="000B5DC1">
      <w:pPr>
        <w:numPr>
          <w:ilvl w:val="0"/>
          <w:numId w:val="6"/>
        </w:numPr>
        <w:spacing w:after="200"/>
      </w:pPr>
      <w:r>
        <w:t>subtractor</w:t>
      </w:r>
      <w:r>
        <w:rPr>
          <w:rtl/>
        </w:rPr>
        <w:t xml:space="preserve"> - מעגל חשמלי שמאפשר להחסיר שני זרמים אחד מהשני. מעגל זה יכול לעזור למערכת על ידי כך שהוא יתן לנו למדוד את הפרש המתחים על </w:t>
      </w:r>
      <w:del w:id="313" w:author="Sam" w:date="2020-06-29T16:54:00Z">
        <w:r w:rsidDel="00BE712A">
          <w:rPr>
            <w:rtl/>
          </w:rPr>
          <w:delText xml:space="preserve">הרזיסטור </w:delText>
        </w:r>
      </w:del>
      <w:ins w:id="314" w:author="Sam" w:date="2020-06-29T16:54:00Z">
        <w:r w:rsidR="00BE712A">
          <w:rPr>
            <w:rtl/>
          </w:rPr>
          <w:t>ה</w:t>
        </w:r>
        <w:r w:rsidR="00BE712A">
          <w:rPr>
            <w:rFonts w:hint="cs"/>
            <w:rtl/>
          </w:rPr>
          <w:t>נגד</w:t>
        </w:r>
        <w:r w:rsidR="00BE712A">
          <w:rPr>
            <w:rtl/>
          </w:rPr>
          <w:t xml:space="preserve"> </w:t>
        </w:r>
      </w:ins>
      <w:r>
        <w:rPr>
          <w:rtl/>
        </w:rPr>
        <w:t xml:space="preserve">ביחס </w:t>
      </w:r>
      <w:del w:id="315" w:author="Sam" w:date="2020-06-29T16:54:00Z">
        <w:r w:rsidDel="00BE712A">
          <w:rPr>
            <w:rtl/>
          </w:rPr>
          <w:delText>לארקה</w:delText>
        </w:r>
      </w:del>
      <w:ins w:id="316" w:author="Sam" w:date="2020-06-29T16:54:00Z">
        <w:r w:rsidR="00BE712A">
          <w:rPr>
            <w:rtl/>
          </w:rPr>
          <w:t>ל</w:t>
        </w:r>
        <w:r w:rsidR="00BE712A">
          <w:rPr>
            <w:rFonts w:hint="cs"/>
            <w:rtl/>
          </w:rPr>
          <w:t>אדמ</w:t>
        </w:r>
        <w:r w:rsidR="00BE712A">
          <w:rPr>
            <w:rtl/>
          </w:rPr>
          <w:t>ה</w:t>
        </w:r>
      </w:ins>
      <w:r>
        <w:rPr>
          <w:rtl/>
        </w:rPr>
        <w:t>. כך, במקום להשתמש בהנחה שהוא מספיק קרוב לארקה, נוכל להגיע לתוצאות מדויקות יותר.</w:t>
      </w:r>
    </w:p>
    <w:p w14:paraId="6AA07B08" w14:textId="738F8E23" w:rsidR="008745B3" w:rsidRDefault="008745B3" w:rsidP="00A9791F">
      <w:pPr>
        <w:numPr>
          <w:ilvl w:val="0"/>
          <w:numId w:val="6"/>
        </w:numPr>
        <w:spacing w:after="200"/>
      </w:pPr>
      <w:r>
        <w:rPr>
          <w:rtl/>
        </w:rPr>
        <w:t>שדר רדיו - הרחבה נוספת יכולה להיות לבנות מעגל שידור של ה</w:t>
      </w:r>
      <w:del w:id="317" w:author="Sam" w:date="2020-06-29T18:03:00Z">
        <w:r w:rsidDel="0029597E">
          <w:rPr>
            <w:rtl/>
          </w:rPr>
          <w:delText>מודולציה</w:delText>
        </w:r>
      </w:del>
      <w:ins w:id="318" w:author="Sam" w:date="2020-06-29T18:03:00Z">
        <w:r w:rsidR="0029597E">
          <w:rPr>
            <w:rtl/>
          </w:rPr>
          <w:t>איפנון</w:t>
        </w:r>
      </w:ins>
      <w:r>
        <w:rPr>
          <w:rtl/>
        </w:rPr>
        <w:t xml:space="preserve"> ומעגל קולט שיקלוט את ה</w:t>
      </w:r>
      <w:del w:id="319" w:author="Sam" w:date="2020-06-29T18:03:00Z">
        <w:r w:rsidDel="0029597E">
          <w:rPr>
            <w:rtl/>
          </w:rPr>
          <w:delText>מודולציה</w:delText>
        </w:r>
      </w:del>
      <w:ins w:id="320" w:author="Sam" w:date="2020-06-29T18:03:00Z">
        <w:r w:rsidR="0029597E">
          <w:rPr>
            <w:rtl/>
          </w:rPr>
          <w:t>איפנון</w:t>
        </w:r>
      </w:ins>
      <w:r>
        <w:rPr>
          <w:rtl/>
        </w:rPr>
        <w:t>. כך נוכל למדוד את מרחק השידור האפקטיבי ואת רמת איבוד המידע והאנרגיה.</w:t>
      </w:r>
    </w:p>
    <w:p w14:paraId="299CD1ED" w14:textId="31BEFB80" w:rsidR="008745B3" w:rsidRDefault="008745B3" w:rsidP="00165BA2">
      <w:pPr>
        <w:numPr>
          <w:ilvl w:val="0"/>
          <w:numId w:val="6"/>
        </w:numPr>
        <w:spacing w:after="200"/>
      </w:pPr>
      <w:r>
        <w:rPr>
          <w:rtl/>
        </w:rPr>
        <w:lastRenderedPageBreak/>
        <w:t>מעגל מעלה תדירות - כפי שאמרנו, מכוללי הזרם שהשתמשנו בהם מגיעים עד 110,000[</w:t>
      </w:r>
      <w:r>
        <w:t>Hz</w:t>
      </w:r>
      <w:r>
        <w:rPr>
          <w:rtl/>
        </w:rPr>
        <w:t xml:space="preserve">]. במציאות, </w:t>
      </w:r>
      <w:del w:id="321" w:author="Sam" w:date="2020-06-29T18:03:00Z">
        <w:r w:rsidDel="0029597E">
          <w:rPr>
            <w:rtl/>
          </w:rPr>
          <w:delText>מודולציה</w:delText>
        </w:r>
      </w:del>
      <w:ins w:id="322" w:author="Sam" w:date="2020-06-29T18:03:00Z">
        <w:r w:rsidR="0029597E">
          <w:rPr>
            <w:rtl/>
          </w:rPr>
          <w:t>איפנון</w:t>
        </w:r>
      </w:ins>
      <w:r>
        <w:rPr>
          <w:rtl/>
        </w:rPr>
        <w:t xml:space="preserve"> ושידור קורים בתדרים של מאות ואלפי מגה הרץ. הכוונה כאן לבנות מעגל אשר מוציא סינוס בתדירות יותר קרובה למציאות כדי שנוכל לבדוק את המערכת שלנו בתדירויות גבוהות.</w:t>
      </w:r>
    </w:p>
    <w:p w14:paraId="002E39C8" w14:textId="77777777" w:rsidR="008745B3" w:rsidRDefault="008745B3" w:rsidP="00165BA2">
      <w:pPr>
        <w:numPr>
          <w:ilvl w:val="0"/>
          <w:numId w:val="6"/>
        </w:numPr>
        <w:spacing w:after="200"/>
      </w:pPr>
      <w:r>
        <w:t>Amplifier</w:t>
      </w:r>
      <w:r>
        <w:rPr>
          <w:rtl/>
        </w:rPr>
        <w:t xml:space="preserve"> - התוצר של המעגל שלנו נמצא בטווח של 1[</w:t>
      </w:r>
      <w:r>
        <w:t>v</w:t>
      </w:r>
      <w:r>
        <w:rPr>
          <w:rtl/>
        </w:rPr>
        <w:t xml:space="preserve">]. זה לא מספיק כדי לנגן את המידע ברמקול. </w:t>
      </w:r>
      <w:r>
        <w:t>Amplifier</w:t>
      </w:r>
      <w:r>
        <w:rPr>
          <w:rtl/>
        </w:rPr>
        <w:t xml:space="preserve"> הוא מעגל חשמלי שמגביר את המתח כך שהתוצר יהיה יותר אנרגטי.</w:t>
      </w:r>
    </w:p>
    <w:p w14:paraId="086B687B" w14:textId="77777777" w:rsidR="008745B3" w:rsidRDefault="008745B3" w:rsidP="00CE33FC">
      <w:pPr>
        <w:spacing w:after="200"/>
      </w:pPr>
      <w:r>
        <w:rPr>
          <w:u w:val="single"/>
          <w:rtl/>
        </w:rPr>
        <w:t>שיעורים שלמדנו מהפרוייקט</w:t>
      </w:r>
    </w:p>
    <w:p w14:paraId="1B93DA5A" w14:textId="77777777" w:rsidR="008745B3" w:rsidRDefault="008745B3" w:rsidP="000B5DC1">
      <w:pPr>
        <w:spacing w:after="200"/>
      </w:pPr>
      <w:r>
        <w:rPr>
          <w:rtl/>
        </w:rPr>
        <w:t>במהלך העבודה על הפרויקט נתקלנו במספר קשיים שההתגברות עליהם למדה אותנו כיצד לעבוד יותר טוב בכלל על פרויקטים וכיצד להיות פזקאים טובים יותר בפרט.</w:t>
      </w:r>
    </w:p>
    <w:p w14:paraId="122C823C" w14:textId="77777777" w:rsidR="008745B3" w:rsidRDefault="008745B3" w:rsidP="00A9791F">
      <w:pPr>
        <w:spacing w:after="200"/>
      </w:pPr>
      <w:r>
        <w:rPr>
          <w:rtl/>
        </w:rPr>
        <w:t>הקושי הראשון שנתקלנו בו היה מציאת מעגל עובד, חיפשנו ובנינו מספר מעגלים אשר לא עבדו, אחד אחרי השני. ברגע ההוא הבנו שאנחנו צריכים לקחת את העניינים לידיים, בחרנו את המעגל הטוב ביותר ותיקנו אותו לפי התאוריה. זה היה השיעור הראשון שלמדנו, ניתן לקחת כלי לא עובד ולתקן אותו לצרכים שלנו, בעזרת הידע שצברנו.</w:t>
      </w:r>
    </w:p>
    <w:p w14:paraId="508CF054" w14:textId="77777777" w:rsidR="008745B3" w:rsidRDefault="008745B3" w:rsidP="00165BA2">
      <w:pPr>
        <w:spacing w:after="200"/>
      </w:pPr>
      <w:r>
        <w:rPr>
          <w:rtl/>
        </w:rPr>
        <w:t>הבעיה השנייה שנתקלנו בה הייתה קיום המודל התאורטי במציאות. היא באה בשני היבטים, חוסר רכיבים מתאימים ומודל תאורטי בעייתי למימוש. בשביל לפתור את ההיבט הראשון שלה שיחקנו עם יחסי הרכיבים בהתאם לתאוריה, פתרון דומה לזה של הבעיה הראשונה.</w:t>
      </w:r>
    </w:p>
    <w:p w14:paraId="49ECB55F" w14:textId="77777777" w:rsidR="008745B3" w:rsidRDefault="008745B3" w:rsidP="00165BA2">
      <w:pPr>
        <w:spacing w:after="200"/>
      </w:pPr>
      <w:r>
        <w:rPr>
          <w:rtl/>
        </w:rPr>
        <w:t>ההיבט השני היה שבשביל לקבל מעגל מדולציה נכון היה אלינו למדוד את המתח על הנגד, כלומר למדוד את הזרם לפניו ואחריו, וזה היה בעייתי, בשביל זה היינו צריכים לבנות מעגל חדש לגמרי. החלטנו להחזיק את הרעיון של לבנות מעגל חדש, מעגל מחסר, בצד, והתמקדנו בלתקן את המעגל לפי התאוריה כדי להפחית עד כמה שניתן את השפעות ההבדל הזה בין המציאות לתאוריה. בעצם למדנו כי לפעמים בכורח הנסיבות אי אפשר להגיע לפתרון האידאלי אלא צריך לתקן את הדברים במציאות בשביל להגיע כמה שיותר קרוב לאותו אידאל.</w:t>
      </w:r>
    </w:p>
    <w:p w14:paraId="18F6E06B" w14:textId="7C67F7DF" w:rsidR="008745B3" w:rsidRDefault="008745B3" w:rsidP="00165BA2">
      <w:pPr>
        <w:spacing w:after="200"/>
      </w:pPr>
      <w:r>
        <w:rPr>
          <w:rtl/>
        </w:rPr>
        <w:t>אחרי שהמעגל כבר עבד נחשפנו לבעיה השלישית שלנו – התדר היוצא היה בעל אמפליטודה חלשה מדי. במהלך המעגל איבדנו המון אנרגיה. שוב שבנו אל התאוריה בניסיון לראות כיצד ניתן לפתור את בעיה זו, רצינו להקטין את ההתנגדות של כל המעגלים, ה</w:t>
      </w:r>
      <w:del w:id="323" w:author="Sam" w:date="2020-06-29T17:15:00Z">
        <w:r w:rsidDel="0064083D">
          <w:rPr>
            <w:rtl/>
          </w:rPr>
          <w:delText>מודולטור</w:delText>
        </w:r>
      </w:del>
      <w:ins w:id="324" w:author="Sam" w:date="2020-06-29T17:15:00Z">
        <w:r w:rsidR="0064083D">
          <w:rPr>
            <w:rtl/>
          </w:rPr>
          <w:t>מאפנן</w:t>
        </w:r>
      </w:ins>
      <w:r>
        <w:rPr>
          <w:rtl/>
        </w:rPr>
        <w:t xml:space="preserve"> וה</w:t>
      </w:r>
      <w:del w:id="325" w:author="Sam" w:date="2020-06-29T17:11:00Z">
        <w:r w:rsidDel="0032091C">
          <w:rPr>
            <w:rtl/>
          </w:rPr>
          <w:delText>די-מדולטור</w:delText>
        </w:r>
      </w:del>
      <w:ins w:id="326" w:author="Sam" w:date="2020-06-29T17:11:00Z">
        <w:r w:rsidR="0032091C">
          <w:rPr>
            <w:rtl/>
          </w:rPr>
          <w:t>מעטפה</w:t>
        </w:r>
      </w:ins>
      <w:r>
        <w:rPr>
          <w:rtl/>
        </w:rPr>
        <w:t xml:space="preserve"> כדי להפחית את האיבוד האנרגטי. כלומר פתרנו בצורה דומה לבעיות הקודמות, בנוסף חשבנו ושוב שמרנו בצד על הרעיון של לבנות מעגל אמפליפייר שיגביר את האמפליטודה של התדר היוצא.</w:t>
      </w:r>
    </w:p>
    <w:p w14:paraId="520C39B8" w14:textId="77777777" w:rsidR="008745B3" w:rsidRDefault="008745B3" w:rsidP="00165BA2">
      <w:pPr>
        <w:spacing w:after="200"/>
        <w:rPr>
          <w:rtl/>
        </w:rPr>
      </w:pPr>
      <w:r>
        <w:rPr>
          <w:rtl/>
        </w:rPr>
        <w:t>ניתן לראות בקשת הבעיות שהוצגו כאן את השיעורים החשובים שלמדנו, בניהם הכוח שיש בידע תאורטי, לא לפחד לקחת את הדברים בידיים ולנסות לפתור את הבעיות בעצמך ואת ההבנה החשובה שלא תמיד ניתן להגיע לאידאל, אבל שווה לנסות להגיע הכי קרוב.</w:t>
      </w:r>
    </w:p>
    <w:p w14:paraId="3A0F214F" w14:textId="77777777" w:rsidR="008745B3" w:rsidRDefault="008745B3" w:rsidP="00165BA2">
      <w:pPr>
        <w:spacing w:after="200"/>
      </w:pPr>
    </w:p>
    <w:p w14:paraId="717DA8E4" w14:textId="77777777" w:rsidR="008745B3" w:rsidRDefault="008745B3" w:rsidP="00A432AF">
      <w:pPr>
        <w:pStyle w:val="1"/>
        <w:bidi w:val="0"/>
        <w:spacing w:after="200"/>
        <w:ind w:left="360"/>
      </w:pPr>
      <w:bookmarkStart w:id="327" w:name="_Toc44340433"/>
      <w:r>
        <w:rPr>
          <w:rtl/>
        </w:rPr>
        <w:t>ביבליוגרפיה</w:t>
      </w:r>
      <w:bookmarkEnd w:id="327"/>
    </w:p>
    <w:p w14:paraId="462D0FF4" w14:textId="6B5B668C" w:rsidR="00416C4E" w:rsidRDefault="00416C4E" w:rsidP="00740238">
      <w:pPr>
        <w:numPr>
          <w:ilvl w:val="0"/>
          <w:numId w:val="8"/>
        </w:numPr>
        <w:spacing w:after="200"/>
        <w:jc w:val="left"/>
      </w:pPr>
      <w:r>
        <w:rPr>
          <w:rFonts w:hint="cs"/>
          <w:rtl/>
        </w:rPr>
        <w:t>השתמשנו בערכי הויקיפדיה הבאים:</w:t>
      </w:r>
      <w:r w:rsidRPr="00416C4E">
        <w:rPr>
          <w:rtl/>
        </w:rPr>
        <w:t xml:space="preserve"> </w:t>
      </w:r>
      <w:r>
        <w:rPr>
          <w:rtl/>
        </w:rPr>
        <w:t>אפנון משרעת</w:t>
      </w:r>
      <w:r>
        <w:rPr>
          <w:rFonts w:hint="cs"/>
          <w:rtl/>
        </w:rPr>
        <w:t xml:space="preserve">, </w:t>
      </w:r>
      <w:r>
        <w:rPr>
          <w:rtl/>
        </w:rPr>
        <w:t>דיודה</w:t>
      </w:r>
      <w:r>
        <w:rPr>
          <w:rFonts w:hint="cs"/>
          <w:rtl/>
        </w:rPr>
        <w:t xml:space="preserve">, </w:t>
      </w:r>
      <w:r>
        <w:rPr>
          <w:rtl/>
        </w:rPr>
        <w:t>הספק חשמלי</w:t>
      </w:r>
      <w:r>
        <w:rPr>
          <w:rFonts w:hint="cs"/>
          <w:rtl/>
        </w:rPr>
        <w:t xml:space="preserve">, </w:t>
      </w:r>
      <w:r>
        <w:rPr>
          <w:rtl/>
        </w:rPr>
        <w:t>מוליכות חשמלית</w:t>
      </w:r>
      <w:r>
        <w:rPr>
          <w:rFonts w:hint="cs"/>
          <w:rtl/>
        </w:rPr>
        <w:t xml:space="preserve">, </w:t>
      </w:r>
      <w:r>
        <w:rPr>
          <w:rtl/>
        </w:rPr>
        <w:t>מעגל</w:t>
      </w:r>
      <w:r>
        <w:t xml:space="preserve"> RLC</w:t>
      </w:r>
      <w:r>
        <w:rPr>
          <w:rFonts w:hint="cs"/>
          <w:rtl/>
        </w:rPr>
        <w:t xml:space="preserve">, </w:t>
      </w:r>
      <w:r>
        <w:rPr>
          <w:rtl/>
        </w:rPr>
        <w:t>מתח חשמלי</w:t>
      </w:r>
      <w:r>
        <w:rPr>
          <w:rFonts w:hint="cs"/>
          <w:rtl/>
        </w:rPr>
        <w:t xml:space="preserve">, </w:t>
      </w:r>
      <w:r>
        <w:rPr>
          <w:rtl/>
        </w:rPr>
        <w:t>נגד</w:t>
      </w:r>
      <w:r>
        <w:rPr>
          <w:rFonts w:hint="cs"/>
          <w:rtl/>
        </w:rPr>
        <w:t xml:space="preserve">, </w:t>
      </w:r>
      <w:r>
        <w:rPr>
          <w:rtl/>
        </w:rPr>
        <w:t>סליל השראה</w:t>
      </w:r>
      <w:r>
        <w:rPr>
          <w:rFonts w:hint="cs"/>
          <w:rtl/>
        </w:rPr>
        <w:t xml:space="preserve">, </w:t>
      </w:r>
      <w:r>
        <w:rPr>
          <w:rtl/>
        </w:rPr>
        <w:t>עכבה חשמלית</w:t>
      </w:r>
      <w:r>
        <w:rPr>
          <w:rFonts w:hint="cs"/>
          <w:rtl/>
        </w:rPr>
        <w:t xml:space="preserve">, </w:t>
      </w:r>
      <w:r>
        <w:rPr>
          <w:rtl/>
        </w:rPr>
        <w:t>קבל</w:t>
      </w:r>
      <w:r>
        <w:rPr>
          <w:rFonts w:hint="cs"/>
          <w:rtl/>
        </w:rPr>
        <w:t xml:space="preserve">, </w:t>
      </w:r>
      <w:r>
        <w:rPr>
          <w:rtl/>
        </w:rPr>
        <w:t>תדר נייקוויסט</w:t>
      </w:r>
      <w:r w:rsidR="005150CC">
        <w:rPr>
          <w:rFonts w:hint="cs"/>
          <w:rtl/>
        </w:rPr>
        <w:t>, אנטנה.</w:t>
      </w:r>
    </w:p>
    <w:p w14:paraId="0A2CCD3D" w14:textId="7C1BCBE3" w:rsidR="00740238" w:rsidRPr="00740238" w:rsidRDefault="00416C4E" w:rsidP="00740238">
      <w:pPr>
        <w:numPr>
          <w:ilvl w:val="0"/>
          <w:numId w:val="8"/>
        </w:numPr>
        <w:bidi w:val="0"/>
        <w:spacing w:after="200"/>
        <w:jc w:val="left"/>
        <w:rPr>
          <w:b/>
          <w:sz w:val="32"/>
          <w:szCs w:val="32"/>
        </w:rPr>
      </w:pPr>
      <w:r>
        <w:t>Wells, Christopher J. “Amplitude Modulation and Demodulation.” Amplitude Modulation, January 28, 2009. http://www.technologyuk.net/telecommunications/telecom-principles/amplitude-modulation.shtml.</w:t>
      </w:r>
    </w:p>
    <w:p w14:paraId="12C8E149" w14:textId="77777777" w:rsidR="00740238" w:rsidRDefault="00740238" w:rsidP="00740238">
      <w:pPr>
        <w:bidi w:val="0"/>
        <w:spacing w:after="200"/>
        <w:ind w:left="360"/>
        <w:jc w:val="left"/>
        <w:rPr>
          <w:rtl/>
        </w:rPr>
      </w:pPr>
    </w:p>
    <w:p w14:paraId="788E84F3" w14:textId="77777777" w:rsidR="00740238" w:rsidRDefault="00740238" w:rsidP="00740238">
      <w:pPr>
        <w:bidi w:val="0"/>
        <w:spacing w:after="200"/>
        <w:ind w:left="360"/>
        <w:jc w:val="left"/>
        <w:rPr>
          <w:rtl/>
        </w:rPr>
      </w:pPr>
    </w:p>
    <w:p w14:paraId="5F2F5254" w14:textId="437F6B34" w:rsidR="00740238" w:rsidRDefault="00740238" w:rsidP="00740238">
      <w:pPr>
        <w:bidi w:val="0"/>
        <w:spacing w:after="200"/>
        <w:ind w:left="360"/>
        <w:jc w:val="left"/>
        <w:rPr>
          <w:rtl/>
        </w:rPr>
      </w:pPr>
    </w:p>
    <w:p w14:paraId="0A406F6D" w14:textId="5121D2B9" w:rsidR="00740238" w:rsidRDefault="00740238" w:rsidP="00740238">
      <w:pPr>
        <w:bidi w:val="0"/>
        <w:spacing w:after="200"/>
        <w:ind w:left="360"/>
        <w:jc w:val="left"/>
        <w:rPr>
          <w:rtl/>
        </w:rPr>
      </w:pPr>
    </w:p>
    <w:p w14:paraId="199DD16F" w14:textId="18DF2D5F" w:rsidR="00740238" w:rsidRDefault="00740238" w:rsidP="00740238">
      <w:pPr>
        <w:bidi w:val="0"/>
        <w:spacing w:after="200"/>
        <w:ind w:left="360"/>
        <w:jc w:val="left"/>
        <w:rPr>
          <w:rtl/>
        </w:rPr>
      </w:pPr>
    </w:p>
    <w:p w14:paraId="44DC5FEA" w14:textId="3CE8FD3E" w:rsidR="00740238" w:rsidRDefault="00740238" w:rsidP="00740238">
      <w:pPr>
        <w:bidi w:val="0"/>
        <w:spacing w:after="200"/>
        <w:ind w:left="360"/>
        <w:jc w:val="left"/>
        <w:rPr>
          <w:rtl/>
        </w:rPr>
      </w:pPr>
    </w:p>
    <w:p w14:paraId="5148032C" w14:textId="534EE9A0" w:rsidR="00740238" w:rsidRDefault="00740238" w:rsidP="00740238">
      <w:pPr>
        <w:bidi w:val="0"/>
        <w:spacing w:after="200"/>
        <w:ind w:left="360"/>
        <w:jc w:val="left"/>
        <w:rPr>
          <w:rtl/>
        </w:rPr>
      </w:pPr>
    </w:p>
    <w:p w14:paraId="156571B3" w14:textId="031806B5" w:rsidR="00740238" w:rsidRDefault="00740238" w:rsidP="00740238">
      <w:pPr>
        <w:bidi w:val="0"/>
        <w:spacing w:after="200"/>
        <w:ind w:left="360"/>
        <w:jc w:val="left"/>
        <w:rPr>
          <w:rtl/>
        </w:rPr>
      </w:pPr>
    </w:p>
    <w:p w14:paraId="4BC5F22B" w14:textId="44E17C45" w:rsidR="00740238" w:rsidRDefault="00740238" w:rsidP="00740238">
      <w:pPr>
        <w:bidi w:val="0"/>
        <w:spacing w:after="200"/>
        <w:ind w:left="360"/>
        <w:jc w:val="left"/>
        <w:rPr>
          <w:rtl/>
        </w:rPr>
      </w:pPr>
    </w:p>
    <w:p w14:paraId="19694992" w14:textId="1E5B5845" w:rsidR="00740238" w:rsidRDefault="00740238" w:rsidP="00740238">
      <w:pPr>
        <w:bidi w:val="0"/>
        <w:spacing w:after="200"/>
        <w:ind w:left="360"/>
        <w:jc w:val="left"/>
        <w:rPr>
          <w:rtl/>
        </w:rPr>
      </w:pPr>
    </w:p>
    <w:p w14:paraId="31561D71" w14:textId="490CA61B" w:rsidR="00740238" w:rsidRDefault="00740238" w:rsidP="00740238">
      <w:pPr>
        <w:bidi w:val="0"/>
        <w:spacing w:after="200"/>
        <w:ind w:left="360"/>
        <w:jc w:val="left"/>
        <w:rPr>
          <w:rtl/>
        </w:rPr>
      </w:pPr>
    </w:p>
    <w:p w14:paraId="054D3779" w14:textId="23AC5F9E" w:rsidR="00740238" w:rsidRDefault="00740238" w:rsidP="00740238">
      <w:pPr>
        <w:bidi w:val="0"/>
        <w:spacing w:after="200"/>
        <w:ind w:left="360"/>
        <w:jc w:val="left"/>
        <w:rPr>
          <w:rtl/>
        </w:rPr>
      </w:pPr>
    </w:p>
    <w:p w14:paraId="26DCF6C2" w14:textId="51FEDE4D" w:rsidR="00740238" w:rsidRDefault="00740238" w:rsidP="00740238">
      <w:pPr>
        <w:bidi w:val="0"/>
        <w:spacing w:after="200"/>
        <w:ind w:left="360"/>
        <w:jc w:val="left"/>
        <w:rPr>
          <w:rtl/>
        </w:rPr>
      </w:pPr>
    </w:p>
    <w:p w14:paraId="39A31AD2" w14:textId="494C2155" w:rsidR="00740238" w:rsidRDefault="00740238" w:rsidP="00740238">
      <w:pPr>
        <w:bidi w:val="0"/>
        <w:spacing w:after="200"/>
        <w:ind w:left="360"/>
        <w:jc w:val="left"/>
        <w:rPr>
          <w:rtl/>
        </w:rPr>
      </w:pPr>
    </w:p>
    <w:p w14:paraId="3CEFDB71" w14:textId="77777777" w:rsidR="00740238" w:rsidRPr="00740238" w:rsidRDefault="00740238" w:rsidP="00740238">
      <w:pPr>
        <w:bidi w:val="0"/>
        <w:spacing w:after="200"/>
        <w:ind w:left="360"/>
        <w:jc w:val="left"/>
        <w:rPr>
          <w:b/>
          <w:sz w:val="32"/>
          <w:szCs w:val="32"/>
          <w:rtl/>
        </w:rPr>
      </w:pPr>
    </w:p>
    <w:p w14:paraId="0B53CF0F" w14:textId="551F054E" w:rsidR="008745B3" w:rsidRDefault="008745B3" w:rsidP="00CE33FC">
      <w:pPr>
        <w:pStyle w:val="1"/>
        <w:spacing w:after="200"/>
      </w:pPr>
      <w:bookmarkStart w:id="328" w:name="_Toc44340434"/>
      <w:r>
        <w:rPr>
          <w:rtl/>
        </w:rPr>
        <w:lastRenderedPageBreak/>
        <w:t>נספחים</w:t>
      </w:r>
      <w:bookmarkEnd w:id="328"/>
    </w:p>
    <w:p w14:paraId="119F3AA5" w14:textId="4A280693" w:rsidR="00B005FC" w:rsidRPr="00740238" w:rsidRDefault="00B005FC" w:rsidP="00B005FC">
      <w:pPr>
        <w:spacing w:after="200"/>
        <w:rPr>
          <w:b/>
          <w:bCs/>
          <w:sz w:val="28"/>
          <w:szCs w:val="28"/>
          <w:u w:val="single"/>
          <w:rtl/>
          <w:lang w:val="en-US"/>
        </w:rPr>
      </w:pPr>
      <w:r w:rsidRPr="00740238">
        <w:rPr>
          <w:rFonts w:hint="eastAsia"/>
          <w:b/>
          <w:bCs/>
          <w:sz w:val="28"/>
          <w:szCs w:val="28"/>
          <w:u w:val="single"/>
          <w:rtl/>
        </w:rPr>
        <w:t>נספח</w:t>
      </w:r>
      <w:r w:rsidRPr="00740238">
        <w:rPr>
          <w:b/>
          <w:bCs/>
          <w:sz w:val="28"/>
          <w:szCs w:val="28"/>
          <w:u w:val="single"/>
          <w:rtl/>
        </w:rPr>
        <w:t xml:space="preserve"> </w:t>
      </w:r>
      <w:r w:rsidRPr="00740238">
        <w:rPr>
          <w:rFonts w:hint="eastAsia"/>
          <w:b/>
          <w:bCs/>
          <w:sz w:val="28"/>
          <w:szCs w:val="28"/>
          <w:u w:val="single"/>
          <w:rtl/>
        </w:rPr>
        <w:t>תאורטי</w:t>
      </w:r>
      <w:r w:rsidRPr="00740238">
        <w:rPr>
          <w:b/>
          <w:bCs/>
          <w:sz w:val="28"/>
          <w:szCs w:val="28"/>
          <w:u w:val="single"/>
          <w:rtl/>
        </w:rPr>
        <w:t>:</w:t>
      </w:r>
    </w:p>
    <w:p w14:paraId="72DF00F1" w14:textId="77777777" w:rsidR="000B5DC1" w:rsidRDefault="000B5DC1" w:rsidP="000B5DC1">
      <w:pPr>
        <w:spacing w:after="200"/>
        <w:rPr>
          <w:b/>
        </w:rPr>
      </w:pPr>
      <w:r>
        <w:rPr>
          <w:b/>
          <w:rtl/>
        </w:rPr>
        <w:t>מושגי יסוד:</w:t>
      </w:r>
    </w:p>
    <w:p w14:paraId="7034235F" w14:textId="77777777" w:rsidR="000B5DC1" w:rsidRDefault="000B5DC1" w:rsidP="000B5DC1">
      <w:pPr>
        <w:spacing w:after="200"/>
        <w:ind w:left="1080"/>
        <w:rPr>
          <w:b/>
        </w:rPr>
      </w:pPr>
      <w:r>
        <w:rPr>
          <w:rtl/>
        </w:rPr>
        <w:t xml:space="preserve">זרם [אמפר: </w:t>
      </w:r>
      <w:r>
        <w:t>A</w:t>
      </w:r>
      <w:r>
        <w:rPr>
          <w:rtl/>
        </w:rPr>
        <w:t>] – תנועת אלקטרונים במעגל, שנעים לפי הר הפוטנציאל. האלקטרונים נעים מהקוטב השלילי לחיובי במעגל. ניתן לבטא את הזרם ככמות המטענים ליחידת זמן.</w:t>
      </w:r>
    </w:p>
    <w:p w14:paraId="1B3DDD3D" w14:textId="77777777" w:rsidR="000B5DC1" w:rsidRDefault="000B5DC1" w:rsidP="000B5DC1">
      <w:pPr>
        <w:spacing w:after="200"/>
        <w:ind w:left="1800"/>
        <w:rPr>
          <w:b/>
        </w:rPr>
      </w:pPr>
      <w:r>
        <w:rPr>
          <w:rtl/>
        </w:rPr>
        <w:t>זרם ישר – זרם שנשמר בו כיוון התנועה של האלקטרונים, לדוגמא מעגל עם סוללה ונורה, שבו תמיד האלקטרונים ינועו מהקוטב השלילי לחיובי שמיקומם קבוע.</w:t>
      </w:r>
    </w:p>
    <w:p w14:paraId="2F5D2C07" w14:textId="77777777" w:rsidR="000B5DC1" w:rsidRDefault="000B5DC1" w:rsidP="000B5DC1">
      <w:pPr>
        <w:spacing w:after="200"/>
        <w:ind w:left="1800"/>
        <w:rPr>
          <w:b/>
        </w:rPr>
      </w:pPr>
      <w:r>
        <w:rPr>
          <w:rtl/>
        </w:rPr>
        <w:t>זרם חילופין – זרם שבו הקוטב השלילי והחיובי של המעגל יכולים להתהפך, כלומר כיוון תנועת האלקטרונים במעגל יכול להשתנות. דוגמא לזה היא הזרם היוצא משקעים אשר מתהפך בתדירות קבועה.</w:t>
      </w:r>
    </w:p>
    <w:p w14:paraId="246ECB3B" w14:textId="77777777" w:rsidR="000B5DC1" w:rsidRDefault="000B5DC1" w:rsidP="000B5DC1">
      <w:pPr>
        <w:spacing w:after="200"/>
        <w:ind w:left="1080"/>
        <w:rPr>
          <w:b/>
        </w:rPr>
      </w:pPr>
      <w:r>
        <w:rPr>
          <w:rtl/>
        </w:rPr>
        <w:t xml:space="preserve">מתח [וולט: </w:t>
      </w:r>
      <w:r>
        <w:t>V</w:t>
      </w:r>
      <w:r>
        <w:rPr>
          <w:rtl/>
        </w:rPr>
        <w:t>] – הפרש הפוטנציאלים בין הנקודות שנמדד בהם המתח.</w:t>
      </w:r>
    </w:p>
    <w:p w14:paraId="4977633C" w14:textId="77777777" w:rsidR="000B5DC1" w:rsidRDefault="000B5DC1" w:rsidP="000B5DC1">
      <w:pPr>
        <w:spacing w:after="200"/>
        <w:ind w:left="1800"/>
        <w:rPr>
          <w:b/>
        </w:rPr>
      </w:pPr>
      <w:r>
        <w:rPr>
          <w:rtl/>
        </w:rPr>
        <w:t xml:space="preserve">פוטנציאל חשמלי [ג'אול: </w:t>
      </w:r>
      <w:r>
        <w:t>J</w:t>
      </w:r>
      <w:r>
        <w:rPr>
          <w:rtl/>
        </w:rPr>
        <w:t xml:space="preserve">] – האנרגיה האצורה בשדה חשמלי. נובעת מכוח לורנץ הפועל על המטענים. </w:t>
      </w:r>
    </w:p>
    <w:p w14:paraId="0426D59C" w14:textId="77777777" w:rsidR="000B5DC1" w:rsidRDefault="000B5DC1" w:rsidP="000B5DC1">
      <w:pPr>
        <w:spacing w:after="200"/>
        <w:ind w:left="2520"/>
        <w:rPr>
          <w:b/>
        </w:rPr>
      </w:pPr>
      <w:r>
        <w:rPr>
          <w:rtl/>
        </w:rPr>
        <w:t>כוח לורנץ – הכוח הפועל על מטען חשמלי כתוצאה של השדה החשמלי והמגנטי.</w:t>
      </w:r>
    </w:p>
    <w:p w14:paraId="60DD68DC" w14:textId="77777777" w:rsidR="000B5DC1" w:rsidRDefault="000B5DC1" w:rsidP="000B5DC1">
      <w:pPr>
        <w:spacing w:after="200"/>
        <w:ind w:left="1080"/>
        <w:rPr>
          <w:b/>
        </w:rPr>
      </w:pPr>
      <w:r>
        <w:rPr>
          <w:rtl/>
        </w:rPr>
        <w:t xml:space="preserve">התנגדות [אוהם: </w:t>
      </w:r>
      <w:r>
        <w:t>Ω</w:t>
      </w:r>
      <w:r>
        <w:rPr>
          <w:rtl/>
        </w:rPr>
        <w:t>] - מידת היכולת של מטען חשמלי לעבור באותו הגוף.</w:t>
      </w:r>
    </w:p>
    <w:p w14:paraId="290C99B0" w14:textId="77777777" w:rsidR="000B5DC1" w:rsidRDefault="000B5DC1" w:rsidP="000B5DC1">
      <w:pPr>
        <w:spacing w:after="200"/>
        <w:ind w:left="1800"/>
        <w:rPr>
          <w:b/>
        </w:rPr>
      </w:pPr>
      <w:r>
        <w:rPr>
          <w:rtl/>
        </w:rPr>
        <w:t xml:space="preserve">חוק אוהם – היחס בין המתח לזרם בין שתי נקודות הוא התנגדות בין שתי הנקודות האלו, כלומר: </w:t>
      </w:r>
      <m:oMath>
        <m:r>
          <w:rPr>
            <w:rFonts w:ascii="Cambria Math" w:eastAsia="Cambria Math" w:hAnsi="Cambria Math" w:cs="Cambria Math"/>
          </w:rPr>
          <m:t>R=</m:t>
        </m:r>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I</m:t>
            </m:r>
          </m:den>
        </m:f>
        <m:r>
          <w:rPr>
            <w:rFonts w:ascii="Cambria Math" w:eastAsia="Cambria Math" w:hAnsi="Cambria Math" w:cs="Cambria Math"/>
          </w:rPr>
          <m:t>=const.</m:t>
        </m:r>
      </m:oMath>
    </w:p>
    <w:p w14:paraId="6370BFA4" w14:textId="77777777" w:rsidR="000B5DC1" w:rsidRDefault="000B5DC1" w:rsidP="000B5DC1">
      <w:pPr>
        <w:spacing w:after="200"/>
        <w:ind w:left="1080"/>
        <w:rPr>
          <w:b/>
        </w:rPr>
      </w:pPr>
      <w:r>
        <w:rPr>
          <w:rtl/>
        </w:rPr>
        <w:t xml:space="preserve">עכבה – התנגדות חשמלית כוללת. הגדרת עכבה על רכיב: </w:t>
      </w:r>
      <m:oMath>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I</m:t>
            </m:r>
          </m:den>
        </m:f>
        <m:r>
          <w:rPr>
            <w:rFonts w:ascii="Cambria Math" w:eastAsia="Cambria Math" w:hAnsi="Cambria Math" w:cs="Cambria Math"/>
          </w:rPr>
          <m:t>=Z</m:t>
        </m:r>
      </m:oMath>
    </w:p>
    <w:p w14:paraId="7774D416" w14:textId="77777777" w:rsidR="000B5DC1" w:rsidRDefault="000B5DC1" w:rsidP="000B5DC1">
      <w:pPr>
        <w:spacing w:after="200"/>
        <w:ind w:left="1800"/>
        <w:rPr>
          <w:b/>
        </w:rPr>
      </w:pPr>
      <w:r>
        <w:rPr>
          <w:rtl/>
        </w:rPr>
        <w:t>עכבה של רכיב היא קבוע בזמן- בדומה להתנגדות, מדובר בהכללה מסוימת של חוק אוהם.</w:t>
      </w:r>
    </w:p>
    <w:p w14:paraId="57F94434" w14:textId="77777777" w:rsidR="000B5DC1" w:rsidRDefault="000B5DC1" w:rsidP="000B5DC1">
      <w:pPr>
        <w:spacing w:after="200"/>
        <w:ind w:left="1800"/>
        <w:rPr>
          <w:b/>
        </w:rPr>
      </w:pPr>
      <w:r>
        <w:rPr>
          <w:rtl/>
        </w:rPr>
        <w:t>עכבה משתנה על פי התדירות ולא לפי הזמן, ולכן תהיה קבוע כאשר התדירות תהיה קבועה.</w:t>
      </w:r>
    </w:p>
    <w:p w14:paraId="10BA749B" w14:textId="77777777" w:rsidR="000B5DC1" w:rsidRDefault="000B5DC1" w:rsidP="000B5DC1">
      <w:pPr>
        <w:spacing w:after="200"/>
        <w:ind w:left="1800"/>
        <w:rPr>
          <w:b/>
        </w:rPr>
      </w:pPr>
      <w:r>
        <w:rPr>
          <w:rtl/>
        </w:rPr>
        <w:t>מספר עכבות שימושיות:</w:t>
      </w:r>
    </w:p>
    <w:p w14:paraId="5C181F7F" w14:textId="77777777" w:rsidR="000B5DC1" w:rsidRDefault="00154BEA" w:rsidP="000B5DC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capzcitor</m:t>
              </m:r>
            </m:sub>
          </m:sSub>
          <m:r>
            <w:rPr>
              <w:rFonts w:ascii="Cambria Math" w:eastAsia="Cambria Math" w:hAnsi="Cambria Math" w:cs="Cambria Math"/>
            </w:rPr>
            <m:t>= -</m:t>
          </m:r>
          <m:f>
            <m:fPr>
              <m:ctrlPr>
                <w:rPr>
                  <w:rFonts w:ascii="Cambria Math" w:eastAsia="Cambria Math" w:hAnsi="Cambria Math" w:cs="Cambria Math"/>
                </w:rPr>
              </m:ctrlPr>
            </m:fPr>
            <m:num>
              <m:r>
                <w:rPr>
                  <w:rFonts w:ascii="Cambria Math" w:eastAsia="Cambria Math" w:hAnsi="Cambria Math" w:cs="Cambria Math"/>
                </w:rPr>
                <m:t>i</m:t>
              </m:r>
            </m:num>
            <m:den>
              <m:r>
                <w:rPr>
                  <w:rFonts w:ascii="Cambria Math" w:eastAsia="Cambria Math" w:hAnsi="Cambria Math" w:cs="Cambria Math"/>
                </w:rPr>
                <m:t>ωC</m:t>
              </m:r>
            </m:den>
          </m:f>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resistor</m:t>
              </m:r>
            </m:sub>
          </m:sSub>
          <m:r>
            <w:rPr>
              <w:rFonts w:ascii="Cambria Math" w:eastAsia="Cambria Math" w:hAnsi="Cambria Math" w:cs="Cambria Math"/>
            </w:rPr>
            <m:t xml:space="preserve">=R,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inductor</m:t>
              </m:r>
            </m:sub>
          </m:sSub>
          <m:r>
            <w:rPr>
              <w:rFonts w:ascii="Cambria Math" w:eastAsia="Cambria Math" w:hAnsi="Cambria Math" w:cs="Cambria Math"/>
            </w:rPr>
            <m:t>=iωL</m:t>
          </m:r>
        </m:oMath>
      </m:oMathPara>
    </w:p>
    <w:p w14:paraId="5AAE1737" w14:textId="204428F0" w:rsidR="000B5DC1" w:rsidRDefault="000B5DC1">
      <w:pPr>
        <w:rPr>
          <w:u w:val="single"/>
          <w:rtl/>
        </w:rPr>
      </w:pPr>
      <w:r>
        <w:rPr>
          <w:rFonts w:hint="cs"/>
          <w:u w:val="single"/>
          <w:rtl/>
        </w:rPr>
        <w:lastRenderedPageBreak/>
        <w:t xml:space="preserve">חישוב </w:t>
      </w:r>
      <w:ins w:id="329" w:author="עידו הרון" w:date="2020-07-02T01:42:00Z">
        <w:r w:rsidR="000A1F2A">
          <w:rPr>
            <w:rFonts w:hint="cs"/>
            <w:u w:val="single"/>
            <w:rtl/>
          </w:rPr>
          <w:t xml:space="preserve">משוואת </w:t>
        </w:r>
        <w:r w:rsidR="00FF5398">
          <w:rPr>
            <w:rFonts w:hint="cs"/>
            <w:u w:val="single"/>
            <w:rtl/>
          </w:rPr>
          <w:t>המתח</w:t>
        </w:r>
        <w:r w:rsidR="000A1F2A">
          <w:rPr>
            <w:rFonts w:hint="cs"/>
            <w:u w:val="single"/>
            <w:rtl/>
          </w:rPr>
          <w:t xml:space="preserve"> כנגד הזמן של אפנון המשרעת:</w:t>
        </w:r>
      </w:ins>
      <w:del w:id="330" w:author="עידו הרון" w:date="2020-07-02T01:42:00Z">
        <w:r w:rsidDel="000A1F2A">
          <w:rPr>
            <w:rFonts w:hint="cs"/>
            <w:u w:val="single"/>
            <w:rtl/>
          </w:rPr>
          <w:delText>משוואת איפנון משרעת</w:delText>
        </w:r>
      </w:del>
      <w:r>
        <w:rPr>
          <w:rFonts w:hint="cs"/>
          <w:u w:val="single"/>
          <w:rtl/>
        </w:rPr>
        <w:t>:</w:t>
      </w:r>
    </w:p>
    <w:p w14:paraId="63BD8686" w14:textId="77777777" w:rsidR="000B5DC1" w:rsidRDefault="000B5DC1" w:rsidP="000B5DC1">
      <w:pPr>
        <w:spacing w:after="200"/>
      </w:pPr>
      <w:r>
        <w:rPr>
          <w:rtl/>
        </w:rPr>
        <w:t>דרישות אפנון משרעת הן: התדירות היוצאת היא תדירות הגל הנושא והמידע מוכל במעטפת דרך השינוי במשרעת. נסמן את המשרעת ב-</w:t>
      </w:r>
      <m:oMath>
        <m:r>
          <w:rPr>
            <w:rFonts w:ascii="Cambria Math" w:eastAsia="Cambria Math" w:hAnsi="Cambria Math" w:cs="Cambria Math"/>
          </w:rPr>
          <m:t>A'</m:t>
        </m:r>
      </m:oMath>
      <w:r>
        <w:rPr>
          <w:rtl/>
        </w:rPr>
        <w:t xml:space="preserve">. האות המאופנן יהיה מהצורה: </w:t>
      </w:r>
    </w:p>
    <w:p w14:paraId="78DEB1F2" w14:textId="77777777" w:rsidR="000B5DC1" w:rsidRDefault="000B5DC1" w:rsidP="000B5DC1">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125D8701" w14:textId="77777777" w:rsidR="000B5DC1" w:rsidRDefault="000B5DC1" w:rsidP="000B5DC1">
      <w:pPr>
        <w:spacing w:after="200"/>
      </w:pPr>
      <w:r>
        <w:rPr>
          <w:rtl/>
        </w:rPr>
        <w:t xml:space="preserve">המעבר </w:t>
      </w:r>
      <m:oMath>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m:t>
        </m:r>
      </m:oMath>
      <w:r>
        <w:rPr>
          <w:rtl/>
        </w:rPr>
        <w:t xml:space="preserve"> נובע מהדרישה שגודל המשרעת ישתנה כפונקציה של הגל הנושא והגל הנישא. מכיוון ש-</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Pr>
          <w:rtl/>
        </w:rPr>
        <w:t xml:space="preserve"> קבוע, המעטפת תבטא את האות הנישא. קיבלנו: </w:t>
      </w:r>
    </w:p>
    <w:p w14:paraId="2910EF08" w14:textId="77777777" w:rsidR="000B5DC1" w:rsidRDefault="000B5DC1" w:rsidP="000B5DC1">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9AECC31" w14:textId="1C1E40D7" w:rsidR="000B5DC1" w:rsidRDefault="000B5DC1" w:rsidP="000B5DC1">
      <w:pPr>
        <w:spacing w:after="200"/>
      </w:pPr>
      <w:del w:id="331" w:author="Sam" w:date="2020-06-29T16:48:00Z">
        <w:r w:rsidDel="00C8279F">
          <w:rPr>
            <w:rtl/>
          </w:rPr>
          <w:delText>כמובן ש</w:delText>
        </w:r>
      </w:del>
      <w:r>
        <w:rPr>
          <w:rtl/>
        </w:rPr>
        <w:t xml:space="preserve">החלק </w:t>
      </w:r>
      <w:del w:id="332" w:author="Sam" w:date="2020-06-29T16:49:00Z">
        <w:r w:rsidDel="00C8279F">
          <w:rPr>
            <w:rtl/>
          </w:rPr>
          <w:delText xml:space="preserve">היחיד </w:delText>
        </w:r>
      </w:del>
      <w:r>
        <w:rPr>
          <w:rtl/>
        </w:rPr>
        <w:t xml:space="preserve">שמעניין אותנו, כי רק שם יושב המידע הנכנס הוא: </w:t>
      </w:r>
    </w:p>
    <w:p w14:paraId="11DC35D1" w14:textId="77777777" w:rsidR="000B5DC1" w:rsidRDefault="00154BEA" w:rsidP="000B5DC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48094760" w14:textId="26C9F37C" w:rsidR="000B5DC1" w:rsidRDefault="000B5DC1" w:rsidP="000B5DC1">
      <w:pPr>
        <w:spacing w:after="200"/>
      </w:pPr>
      <w:r>
        <w:rPr>
          <w:rtl/>
        </w:rPr>
        <w:t>נחזור לפונקציה:</w:t>
      </w:r>
    </w:p>
    <w:p w14:paraId="2C8EAC5F" w14:textId="5D9CF38D" w:rsidR="00AA7A61" w:rsidDel="007418CD" w:rsidRDefault="00AA7A61" w:rsidP="00740238">
      <w:pPr>
        <w:pStyle w:val="af"/>
        <w:keepNext/>
        <w:rPr>
          <w:del w:id="333" w:author="Sam" w:date="2020-06-29T18:18:00Z"/>
        </w:rPr>
      </w:pPr>
      <w:del w:id="334" w:author="Sam" w:date="2020-06-29T18:18:00Z">
        <w:r w:rsidDel="007418CD">
          <w:delText>Equation</w:delText>
        </w:r>
        <w:r w:rsidDel="007418CD">
          <w:rPr>
            <w:rtl/>
          </w:rPr>
          <w:delText xml:space="preserve"> </w:delText>
        </w:r>
        <w:r w:rsidDel="007418CD">
          <w:delText>3</w:delText>
        </w:r>
      </w:del>
    </w:p>
    <w:p w14:paraId="27040D69" w14:textId="29FF032F" w:rsidR="000B5DC1" w:rsidRDefault="007418CD" w:rsidP="000B5DC1">
      <w:pPr>
        <w:jc w:val="center"/>
        <w:rPr>
          <w:rFonts w:ascii="Cambria Math" w:eastAsia="Cambria Math" w:hAnsi="Cambria Math" w:cs="Cambria Math"/>
        </w:rPr>
      </w:pPr>
      <m:oMathPara>
        <m:oMath>
          <m:r>
            <w:ins w:id="335" w:author="Sam" w:date="2020-06-29T18:18:00Z">
              <w:rPr>
                <w:rFonts w:ascii="Cambria Math" w:eastAsia="Cambria Math" w:hAnsi="Cambria Math" w:cs="Arial"/>
              </w:rPr>
              <m:t xml:space="preserve">Equation 3: </m:t>
            </w:ins>
          </m:r>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oMath>
      </m:oMathPara>
    </w:p>
    <w:p w14:paraId="61833F52" w14:textId="4C642365" w:rsidR="000B5DC1" w:rsidRDefault="00DE5043" w:rsidP="000B5DC1">
      <w:pPr>
        <w:spacing w:after="200"/>
      </w:pPr>
      <w:ins w:id="336" w:author="Sam" w:date="2020-06-29T18:20:00Z">
        <w:r w:rsidRPr="00DE5043">
          <w:rPr>
            <w:rtl/>
          </w:rPr>
          <w:t>אינדקס האפנון הוא</w:t>
        </w:r>
      </w:ins>
      <w:del w:id="337" w:author="Sam" w:date="2020-06-29T18:20:00Z">
        <w:r w:rsidR="000B5DC1" w:rsidDel="00DE5043">
          <w:rPr>
            <w:rtl/>
          </w:rPr>
          <w:delText>נגדיר את אינדקס האפנון כ:</w:delText>
        </w:r>
      </w:del>
      <w:r w:rsidR="000B5DC1">
        <w:rPr>
          <w:rtl/>
        </w:rPr>
        <w:t xml:space="preserve"> </w:t>
      </w:r>
      <m:oMath>
        <m:r>
          <w:rPr>
            <w:rFonts w:ascii="Cambria Math" w:eastAsia="Cambria Math" w:hAnsi="Cambria Math" w:cs="Cambria Math"/>
          </w:rPr>
          <m:t>μ=</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oMath>
      <w:r w:rsidR="000B5DC1">
        <w:rPr>
          <w:rtl/>
        </w:rPr>
        <w:t>. מתקיים:</w:t>
      </w:r>
    </w:p>
    <w:p w14:paraId="03212640" w14:textId="77777777" w:rsidR="000B5DC1" w:rsidRDefault="000B5DC1" w:rsidP="000B5DC1">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μsin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oMath>
      </m:oMathPara>
    </w:p>
    <w:p w14:paraId="29C52996" w14:textId="6F7C5FD5" w:rsidR="000B5DC1" w:rsidRPr="00404266" w:rsidRDefault="00154BEA" w:rsidP="000B5DC1">
      <w:pPr>
        <w:jc w:val="center"/>
        <w:rPr>
          <w:rFonts w:ascii="Cambria Math" w:eastAsia="Cambria Math" w:hAnsi="Cambria Math" w:cs="Cambria Math"/>
          <w:rtl/>
        </w:rPr>
      </w:pPr>
      <m:oMathPara>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func>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t</m:t>
              </m:r>
            </m:e>
          </m:func>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t</m:t>
              </m:r>
            </m:e>
          </m:func>
        </m:oMath>
      </m:oMathPara>
    </w:p>
    <w:p w14:paraId="11756392" w14:textId="173D7B61" w:rsidR="00404266" w:rsidRPr="00DE5043" w:rsidRDefault="00404266" w:rsidP="00404266">
      <w:pPr>
        <w:jc w:val="left"/>
        <w:rPr>
          <w:rFonts w:asciiTheme="majorBidi" w:eastAsia="Cambria Math" w:hAnsiTheme="majorBidi" w:cstheme="majorBidi"/>
          <w:rtl/>
        </w:rPr>
      </w:pPr>
      <w:r w:rsidRPr="00DE5043">
        <w:rPr>
          <w:rFonts w:asciiTheme="majorBidi" w:eastAsia="Cambria Math" w:hAnsiTheme="majorBidi" w:cstheme="majorBidi"/>
          <w:rtl/>
        </w:rPr>
        <w:t>חישוב הפונקציה לאחר הדיודה:</w:t>
      </w:r>
    </w:p>
    <w:p w14:paraId="676B58C1" w14:textId="7098ACCB" w:rsidR="00404266" w:rsidRDefault="00404266" w:rsidP="00404266">
      <w:pPr>
        <w:spacing w:after="200"/>
      </w:pPr>
      <w:r>
        <w:rPr>
          <w:rtl/>
        </w:rPr>
        <w:t>נפתח את הפונקציה לפי טור פורייה:</w:t>
      </w:r>
    </w:p>
    <w:p w14:paraId="1C38CAD8" w14:textId="23410A8D" w:rsidR="00404266" w:rsidRDefault="00154BEA" w:rsidP="0040426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-1</m:t>
                          </m:r>
                        </m:e>
                      </m:d>
                    </m:e>
                    <m:sup>
                      <m:r>
                        <w:rPr>
                          <w:rFonts w:ascii="Cambria Math" w:eastAsia="Cambria Math" w:hAnsi="Cambria Math" w:cs="Cambria Math"/>
                        </w:rPr>
                        <m:t>n-1</m:t>
                      </m:r>
                    </m:sup>
                  </m:sSup>
                </m:num>
                <m:den>
                  <m:r>
                    <w:rPr>
                      <w:rFonts w:ascii="Cambria Math" w:eastAsia="Cambria Math" w:hAnsi="Cambria Math" w:cs="Cambria Math"/>
                    </w:rPr>
                    <m:t>2n-1</m:t>
                  </m:r>
                </m:den>
              </m:f>
            </m:e>
          </m:nary>
          <m:r>
            <w:rPr>
              <w:rFonts w:ascii="Cambria Math" w:eastAsia="Cambria Math" w:hAnsi="Cambria Math" w:cs="Cambria Math"/>
            </w:rPr>
            <m:t xml:space="preserve">cos </m:t>
          </m:r>
          <m:d>
            <m:dPr>
              <m:ctrlPr>
                <w:rPr>
                  <w:rFonts w:ascii="Cambria Math" w:eastAsia="Cambria Math" w:hAnsi="Cambria Math" w:cs="Cambria Math"/>
                </w:rPr>
              </m:ctrlPr>
            </m:dPr>
            <m:e>
              <m:d>
                <m:dPr>
                  <m:ctrlPr>
                    <w:rPr>
                      <w:rFonts w:ascii="Cambria Math" w:eastAsia="Cambria Math" w:hAnsi="Cambria Math" w:cs="Cambria Math"/>
                    </w:rPr>
                  </m:ctrlPr>
                </m:dPr>
                <m:e>
                  <m:r>
                    <w:rPr>
                      <w:rFonts w:ascii="Cambria Math" w:eastAsia="Cambria Math" w:hAnsi="Cambria Math" w:cs="Cambria Math"/>
                    </w:rPr>
                    <m:t>2n-1</m:t>
                  </m:r>
                </m:e>
              </m:d>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49CA7511" w14:textId="77777777" w:rsidR="00404266" w:rsidRDefault="00404266" w:rsidP="00404266">
      <w:pPr>
        <w:spacing w:after="200"/>
      </w:pPr>
      <w:r>
        <w:rPr>
          <w:rtl/>
        </w:rPr>
        <w:t>מעניין אותנו רק הקירוב הגס, כלומר האיבר הראשון בתור. נקבל:</w:t>
      </w:r>
    </w:p>
    <w:p w14:paraId="2CB2EE43" w14:textId="06DFF10E" w:rsidR="00404266" w:rsidRPr="00AA7A61" w:rsidRDefault="00154BEA" w:rsidP="0040426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0.5+</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582F5690" w14:textId="25CD678C" w:rsidR="00AA7A61" w:rsidRPr="00740238" w:rsidDel="00DE5043" w:rsidRDefault="00AA7A61" w:rsidP="00740238">
      <w:pPr>
        <w:pStyle w:val="af"/>
        <w:keepNext/>
        <w:rPr>
          <w:del w:id="338" w:author="Sam" w:date="2020-06-29T18:18:00Z"/>
          <w:rtl/>
        </w:rPr>
      </w:pPr>
      <w:del w:id="339" w:author="Sam" w:date="2020-06-29T18:18:00Z">
        <w:r w:rsidDel="00DE5043">
          <w:delText>Equation</w:delText>
        </w:r>
        <w:r w:rsidDel="00DE5043">
          <w:rPr>
            <w:rtl/>
          </w:rPr>
          <w:delText xml:space="preserve"> </w:delText>
        </w:r>
        <w:r w:rsidDel="00DE5043">
          <w:delText>4</w:delText>
        </w:r>
      </w:del>
    </w:p>
    <w:p w14:paraId="41A88DCD" w14:textId="088FD46E" w:rsidR="00404266" w:rsidRPr="00740238" w:rsidRDefault="00DE5043" w:rsidP="00404266">
      <w:pPr>
        <w:jc w:val="center"/>
        <w:rPr>
          <w:i/>
          <w:rtl/>
        </w:rPr>
      </w:pPr>
      <m:oMathPara>
        <m:oMath>
          <m:r>
            <w:ins w:id="340" w:author="Sam" w:date="2020-06-29T18:18:00Z">
              <w:rPr>
                <w:rFonts w:ascii="Cambria Math" w:eastAsia="Cambria Math" w:hAnsi="Cambria Math" w:cs="Cambria Math"/>
              </w:rPr>
              <m:t xml:space="preserve">Equation 4: </m:t>
            </w:ins>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=0.5</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cos</m:t>
              </m:r>
              <m:ctrlPr>
                <w:rPr>
                  <w:rFonts w:ascii="Cambria Math" w:eastAsia="Cambria Math" w:hAnsi="Cambria Math" w:cs="Cambria Math"/>
                  <w:i/>
                </w:rPr>
              </m:ctrlPr>
            </m:fName>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e>
          </m:func>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CF00C48" w14:textId="77777777" w:rsidR="00834C98" w:rsidRPr="00740238" w:rsidRDefault="00834C98" w:rsidP="00404266">
      <w:pPr>
        <w:jc w:val="center"/>
        <w:rPr>
          <w:i/>
        </w:rPr>
      </w:pPr>
    </w:p>
    <w:p w14:paraId="5FB0DDB7" w14:textId="77777777" w:rsidR="00A9791F" w:rsidRPr="00740238" w:rsidRDefault="00A9791F" w:rsidP="000B5DC1">
      <w:pPr>
        <w:jc w:val="center"/>
        <w:rPr>
          <w:rFonts w:ascii="Cambria Math" w:eastAsia="Cambria Math" w:hAnsi="Cambria Math" w:cstheme="minorBidi"/>
        </w:rPr>
      </w:pPr>
    </w:p>
    <w:p w14:paraId="03DA2AC3" w14:textId="366F6E16" w:rsidR="00B005FC" w:rsidRDefault="00834C98" w:rsidP="00834C98">
      <w:pPr>
        <w:jc w:val="left"/>
        <w:rPr>
          <w:i/>
          <w:iCs/>
          <w:u w:val="single"/>
          <w:rtl/>
          <w:lang w:val="en-US"/>
        </w:rPr>
      </w:pPr>
      <w:r w:rsidRPr="00740238">
        <w:rPr>
          <w:rFonts w:hint="eastAsia"/>
          <w:i/>
          <w:iCs/>
          <w:u w:val="single"/>
          <w:rtl/>
        </w:rPr>
        <w:lastRenderedPageBreak/>
        <w:t>תת</w:t>
      </w:r>
      <w:r w:rsidRPr="00740238">
        <w:rPr>
          <w:i/>
          <w:iCs/>
          <w:u w:val="single"/>
          <w:rtl/>
        </w:rPr>
        <w:t xml:space="preserve"> נספח </w:t>
      </w:r>
      <w:r>
        <w:rPr>
          <w:rFonts w:hint="cs"/>
          <w:i/>
          <w:iCs/>
          <w:u w:val="single"/>
          <w:rtl/>
        </w:rPr>
        <w:t xml:space="preserve"> חישובי </w:t>
      </w:r>
      <w:r>
        <w:rPr>
          <w:i/>
          <w:iCs/>
          <w:u w:val="single"/>
          <w:lang w:val="en-US"/>
        </w:rPr>
        <w:t>RC</w:t>
      </w:r>
      <w:r>
        <w:rPr>
          <w:rFonts w:hint="cs"/>
          <w:i/>
          <w:iCs/>
          <w:u w:val="single"/>
          <w:rtl/>
          <w:lang w:val="en-US"/>
        </w:rPr>
        <w:t>:</w:t>
      </w:r>
    </w:p>
    <w:p w14:paraId="0DF375B0" w14:textId="740EEC01" w:rsidR="00834C98" w:rsidRDefault="00834C98" w:rsidP="00834C98">
      <w:pPr>
        <w:jc w:val="left"/>
        <w:rPr>
          <w:rtl/>
          <w:lang w:val="en-US"/>
        </w:rPr>
      </w:pPr>
      <w:r>
        <w:rPr>
          <w:rFonts w:hint="cs"/>
          <w:rtl/>
          <w:lang w:val="en-US"/>
        </w:rPr>
        <w:t xml:space="preserve">בשביל לחשב את המאפיינים שאנחנו רוצים </w:t>
      </w:r>
      <w:r w:rsidR="006205C7">
        <w:rPr>
          <w:rFonts w:hint="cs"/>
          <w:rtl/>
          <w:lang w:val="en-US"/>
        </w:rPr>
        <w:t xml:space="preserve">נשתמש בעכבות, </w:t>
      </w:r>
    </w:p>
    <w:p w14:paraId="6BDF0919" w14:textId="4F872A95" w:rsidR="00834C98" w:rsidRDefault="00834C98" w:rsidP="00834C98">
      <w:pPr>
        <w:jc w:val="left"/>
        <w:rPr>
          <w:rtl/>
          <w:lang w:val="en-US"/>
        </w:rPr>
      </w:pPr>
      <w:r>
        <w:rPr>
          <w:rFonts w:hint="cs"/>
          <w:rtl/>
          <w:lang w:val="en-US"/>
        </w:rPr>
        <w:t>נתחיל בחישוב הפאזה והאמפליטודה על ה</w:t>
      </w:r>
      <w:del w:id="341" w:author="Sam" w:date="2020-06-29T17:08:00Z">
        <w:r w:rsidDel="0067133C">
          <w:rPr>
            <w:rFonts w:hint="cs"/>
            <w:rtl/>
            <w:lang w:val="en-US"/>
          </w:rPr>
          <w:delText>קפסיטור</w:delText>
        </w:r>
      </w:del>
      <w:ins w:id="342" w:author="Sam" w:date="2020-06-29T17:08:00Z">
        <w:r w:rsidR="0067133C">
          <w:rPr>
            <w:rFonts w:hint="cs"/>
            <w:rtl/>
            <w:lang w:val="en-US"/>
          </w:rPr>
          <w:t>קבל</w:t>
        </w:r>
      </w:ins>
      <w:r>
        <w:rPr>
          <w:rFonts w:hint="cs"/>
          <w:rtl/>
          <w:lang w:val="en-US"/>
        </w:rPr>
        <w:t>:</w:t>
      </w:r>
    </w:p>
    <w:p w14:paraId="4CAFCEB9" w14:textId="77777777" w:rsidR="00834C98" w:rsidRPr="0037334F" w:rsidRDefault="00154BEA" w:rsidP="00834C98">
      <w:pPr>
        <w:pStyle w:val="a5"/>
        <w:ind w:left="1440"/>
        <w:rPr>
          <w:rFonts w:eastAsiaTheme="minorEastAsia"/>
          <w:rtl/>
          <w:lang w:val="el-GR"/>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r>
                <w:rPr>
                  <w:rFonts w:ascii="Cambria Math" w:hAnsi="Cambria Math"/>
                  <w:lang w:val="el-GR"/>
                </w:rPr>
                <m:t>ω</m:t>
              </m:r>
              <m:r>
                <w:rPr>
                  <w:rFonts w:ascii="Cambria Math" w:hAnsi="Cambria Math"/>
                </w:rPr>
                <m:t>CR+1</m:t>
              </m:r>
            </m:den>
          </m:f>
          <m:r>
            <w:rPr>
              <w:rFonts w:ascii="Cambria Math" w:hAnsi="Cambria Math"/>
              <w:lang w:val="el-GR"/>
            </w:rPr>
            <m:t>=</m:t>
          </m:r>
          <m:f>
            <m:fPr>
              <m:ctrlPr>
                <w:rPr>
                  <w:rFonts w:ascii="Cambria Math" w:hAnsi="Cambria Math"/>
                  <w:i/>
                </w:rPr>
              </m:ctrlPr>
            </m:fPr>
            <m:num>
              <m:r>
                <w:rPr>
                  <w:rFonts w:ascii="Cambria Math" w:hAnsi="Cambria Math"/>
                  <w:lang w:val="el-GR"/>
                </w:rPr>
                <m:t>iω</m:t>
              </m:r>
              <m:r>
                <w:rPr>
                  <w:rFonts w:ascii="Cambria Math" w:hAnsi="Cambria Math"/>
                </w:rPr>
                <m:t>CR-1</m:t>
              </m:r>
            </m:num>
            <m:den>
              <m:r>
                <w:rPr>
                  <w:rFonts w:ascii="Cambria Math" w:hAnsi="Cambria Math"/>
                </w:rPr>
                <m:t>-</m:t>
              </m:r>
              <m:sSup>
                <m:sSupPr>
                  <m:ctrlPr>
                    <w:rPr>
                      <w:rFonts w:ascii="Cambria Math" w:hAnsi="Cambria Math"/>
                      <w:i/>
                    </w:rPr>
                  </m:ctrlPr>
                </m:sSupPr>
                <m:e>
                  <m:r>
                    <w:rPr>
                      <w:rFonts w:ascii="Cambria Math" w:hAnsi="Cambria Math"/>
                      <w:lang w:val="el-GR"/>
                    </w:rPr>
                    <m:t>ω</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C</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r>
                <w:rPr>
                  <w:rFonts w:ascii="Cambria Math" w:hAnsi="Cambria Math"/>
                  <w:lang w:val="el-GR"/>
                </w:rPr>
                <m:t>-1</m:t>
              </m:r>
            </m:den>
          </m:f>
          <m:r>
            <w:rPr>
              <w:rFonts w:ascii="Cambria Math" w:hAnsi="Cambria Math"/>
              <w:lang w:val="el-GR"/>
            </w:rPr>
            <m:t>=</m:t>
          </m:r>
          <m:f>
            <m:fPr>
              <m:ctrlPr>
                <w:rPr>
                  <w:rFonts w:ascii="Cambria Math" w:hAnsi="Cambria Math"/>
                  <w:i/>
                  <w:lang w:val="el-GR"/>
                </w:rPr>
              </m:ctrlPr>
            </m:fPr>
            <m:num>
              <m:d>
                <m:dPr>
                  <m:ctrlPr>
                    <w:rPr>
                      <w:rFonts w:ascii="Cambria Math" w:hAnsi="Cambria Math"/>
                      <w:i/>
                      <w:lang w:val="el-GR"/>
                    </w:rPr>
                  </m:ctrlPr>
                </m:dPr>
                <m:e>
                  <m:r>
                    <w:rPr>
                      <w:rFonts w:ascii="Cambria Math" w:hAnsi="Cambria Math"/>
                    </w:rPr>
                    <m:t>1-</m:t>
                  </m:r>
                  <m:r>
                    <w:rPr>
                      <w:rFonts w:ascii="Cambria Math" w:hAnsi="Cambria Math"/>
                      <w:lang w:val="el-GR"/>
                    </w:rPr>
                    <m:t>iω</m:t>
                  </m:r>
                  <m:r>
                    <w:rPr>
                      <w:rFonts w:ascii="Cambria Math" w:hAnsi="Cambria Math"/>
                    </w:rPr>
                    <m:t>CR</m:t>
                  </m:r>
                </m:e>
              </m:d>
            </m:num>
            <m:den>
              <m:r>
                <w:rPr>
                  <w:rFonts w:ascii="Cambria Math" w:hAnsi="Cambria Math"/>
                  <w:lang w:val="el-GR"/>
                </w:rPr>
                <m:t xml:space="preserve">1+ </m:t>
              </m:r>
              <m:sSup>
                <m:sSupPr>
                  <m:ctrlPr>
                    <w:rPr>
                      <w:rFonts w:ascii="Cambria Math" w:hAnsi="Cambria Math"/>
                      <w:i/>
                    </w:rPr>
                  </m:ctrlPr>
                </m:sSupPr>
                <m:e>
                  <m:r>
                    <w:rPr>
                      <w:rFonts w:ascii="Cambria Math" w:hAnsi="Cambria Math"/>
                      <w:lang w:val="el-GR"/>
                    </w:rPr>
                    <m:t>ω</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C</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den>
          </m:f>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 xml:space="preserve">1+ </m:t>
              </m:r>
              <m:sSup>
                <m:sSupPr>
                  <m:ctrlPr>
                    <w:rPr>
                      <w:rFonts w:ascii="Cambria Math" w:hAnsi="Cambria Math"/>
                      <w:i/>
                    </w:rPr>
                  </m:ctrlPr>
                </m:sSupPr>
                <m:e>
                  <m:r>
                    <w:rPr>
                      <w:rFonts w:ascii="Cambria Math" w:hAnsi="Cambria Math"/>
                      <w:lang w:val="el-GR"/>
                    </w:rPr>
                    <m:t>ω</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C</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den>
          </m:f>
          <m:r>
            <w:rPr>
              <w:rFonts w:ascii="Cambria Math" w:hAnsi="Cambria Math"/>
              <w:lang w:val="el-GR"/>
            </w:rPr>
            <m:t xml:space="preserve">` </m:t>
          </m:r>
        </m:oMath>
      </m:oMathPara>
    </w:p>
    <w:p w14:paraId="0F9A6920" w14:textId="77777777" w:rsidR="00834C98" w:rsidRPr="00F54467" w:rsidRDefault="00834C98" w:rsidP="00834C98">
      <w:pPr>
        <w:bidi w:val="0"/>
        <w:rPr>
          <w:rFonts w:eastAsiaTheme="minorEastAsia"/>
          <w:i/>
        </w:rPr>
      </w:pPr>
      <m:oMathPara>
        <m:oMath>
          <m:r>
            <w:rPr>
              <w:rFonts w:ascii="Cambria Math" w:hAnsi="Cambria Math"/>
            </w:rPr>
            <m:t>phaze=</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ωCR</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num>
                    <m:den>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den>
                  </m:f>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ωCR</m:t>
                  </m:r>
                </m:e>
              </m:d>
            </m:e>
          </m:func>
        </m:oMath>
      </m:oMathPara>
    </w:p>
    <w:p w14:paraId="31BFA2E7" w14:textId="77777777" w:rsidR="00834C98" w:rsidRPr="00B571F3" w:rsidRDefault="00834C98" w:rsidP="00834C98">
      <w:pPr>
        <w:bidi w:val="0"/>
        <w:rPr>
          <w:rFonts w:eastAsiaTheme="minorEastAsia"/>
        </w:rPr>
      </w:pPr>
      <m:oMathPara>
        <m:oMath>
          <m:r>
            <w:rPr>
              <w:rFonts w:ascii="Cambria Math" w:eastAsiaTheme="minorEastAsia" w:hAnsi="Cambria Math"/>
            </w:rPr>
            <m:t>Amp=</m:t>
          </m:r>
          <m:rad>
            <m:radPr>
              <m:degHide m:val="1"/>
              <m:ctrlPr>
                <w:rPr>
                  <w:rFonts w:ascii="Cambria Math" w:hAnsi="Cambria Math"/>
                  <w:i/>
                </w:rPr>
              </m:ctrlPr>
            </m:radPr>
            <m:deg/>
            <m:e>
              <m:sSup>
                <m:sSupPr>
                  <m:ctrlPr>
                    <w:rPr>
                      <w:rFonts w:ascii="Cambria Math" w:eastAsiaTheme="minorEastAsia"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ωCR</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m:t>
              </m:r>
              <m:sSup>
                <m:sSupPr>
                  <m:ctrlPr>
                    <w:rPr>
                      <w:rFonts w:ascii="Cambria Math" w:hAnsi="Cambria Math"/>
                      <w:i/>
                    </w:rPr>
                  </m:ctrlPr>
                </m:sSupPr>
                <m:e>
                  <m:d>
                    <m:dPr>
                      <m:ctrlPr>
                        <w:rPr>
                          <w:rFonts w:ascii="Cambria Math" w:eastAsiaTheme="minorEastAsia"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ctrlPr>
                        <w:rPr>
                          <w:rFonts w:ascii="Cambria Math" w:hAnsi="Cambria Math"/>
                          <w:i/>
                        </w:rPr>
                      </m:ctrlPr>
                    </m:e>
                  </m:d>
                </m:e>
                <m:sup>
                  <m:r>
                    <w:rPr>
                      <w:rFonts w:ascii="Cambria Math" w:hAnsi="Cambria Math"/>
                    </w:rPr>
                    <m:t>2</m:t>
                  </m:r>
                </m:sup>
              </m:sSup>
            </m:e>
          </m:ra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eastAsiaTheme="minorEastAsia" w:hAnsi="Cambria Math"/>
                </w:rPr>
                <m:t>+</m:t>
              </m:r>
              <m:r>
                <w:rPr>
                  <w:rFonts w:ascii="Cambria Math" w:hAnsi="Cambria Math"/>
                </w:rPr>
                <m:t>1</m:t>
              </m:r>
            </m:e>
          </m:ra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eastAsiaTheme="minorEastAsia" w:hAnsi="Cambria Math"/>
                    </w:rPr>
                    <m:t>+</m:t>
                  </m:r>
                  <m:r>
                    <w:rPr>
                      <w:rFonts w:ascii="Cambria Math" w:hAnsi="Cambria Math"/>
                    </w:rPr>
                    <m:t>1</m:t>
                  </m:r>
                </m:e>
              </m:rad>
            </m:den>
          </m:f>
        </m:oMath>
      </m:oMathPara>
    </w:p>
    <w:p w14:paraId="4B02FCFA" w14:textId="307C3A28" w:rsidR="00834C98" w:rsidRDefault="00834C98" w:rsidP="00834C98">
      <w:pPr>
        <w:jc w:val="left"/>
        <w:rPr>
          <w:rtl/>
          <w:lang w:val="en-US"/>
        </w:rPr>
      </w:pPr>
      <w:r>
        <w:rPr>
          <w:rFonts w:hint="cs"/>
          <w:rtl/>
          <w:lang w:val="en-US"/>
        </w:rPr>
        <w:t>עכשיו נחשב את הפאזה והאמפליטודה על הנגד:</w:t>
      </w:r>
    </w:p>
    <w:p w14:paraId="414AF05F" w14:textId="77777777" w:rsidR="00834C98" w:rsidRPr="00C140EF" w:rsidRDefault="00154BEA" w:rsidP="00834C98">
      <w:pPr>
        <w:pStyle w:val="a5"/>
        <w:ind w:left="1440"/>
        <w:rPr>
          <w:rFonts w:eastAsiaTheme="minorEastAsia"/>
          <w:i/>
          <w:rtl/>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i</m:t>
                  </m:r>
                  <m:r>
                    <w:rPr>
                      <w:rFonts w:ascii="Cambria Math" w:hAnsi="Cambria Math"/>
                      <w:lang w:val="el-GR"/>
                    </w:rPr>
                    <m:t>ωC</m:t>
                  </m:r>
                </m:den>
              </m:f>
            </m:den>
          </m:f>
          <m:r>
            <w:rPr>
              <w:rFonts w:ascii="Cambria Math" w:hAnsi="Cambria Math"/>
            </w:rPr>
            <m:t>=</m:t>
          </m:r>
          <m:f>
            <m:fPr>
              <m:ctrlPr>
                <w:rPr>
                  <w:rFonts w:ascii="Cambria Math" w:hAnsi="Cambria Math"/>
                  <w:i/>
                  <w:lang w:val="el-GR"/>
                </w:rPr>
              </m:ctrlPr>
            </m:fPr>
            <m:num>
              <m:r>
                <w:rPr>
                  <w:rFonts w:ascii="Cambria Math" w:hAnsi="Cambria Math"/>
                </w:rPr>
                <m:t>iR</m:t>
              </m:r>
              <m:r>
                <w:rPr>
                  <w:rFonts w:ascii="Cambria Math" w:hAnsi="Cambria Math"/>
                  <w:lang w:val="el-GR"/>
                </w:rPr>
                <m:t>ωC</m:t>
              </m:r>
            </m:num>
            <m:den>
              <m:r>
                <w:rPr>
                  <w:rFonts w:ascii="Cambria Math" w:hAnsi="Cambria Math"/>
                  <w:lang w:val="el-GR"/>
                </w:rPr>
                <m:t>1+</m:t>
              </m:r>
              <m:r>
                <w:rPr>
                  <w:rFonts w:ascii="Cambria Math" w:hAnsi="Cambria Math"/>
                </w:rPr>
                <m:t>Ri</m:t>
              </m:r>
              <m:r>
                <w:rPr>
                  <w:rFonts w:ascii="Cambria Math" w:hAnsi="Cambria Math"/>
                  <w:lang w:val="el-GR"/>
                </w:rPr>
                <m:t>ω</m:t>
              </m:r>
              <m:r>
                <w:rPr>
                  <w:rFonts w:ascii="Cambria Math" w:hAnsi="Cambria Math"/>
                </w:rPr>
                <m:t>C</m:t>
              </m:r>
            </m:den>
          </m:f>
          <m:r>
            <w:rPr>
              <w:rFonts w:ascii="Cambria Math" w:hAnsi="Cambria Math"/>
              <w:lang w:val="el-GR"/>
            </w:rPr>
            <m:t>=-</m:t>
          </m:r>
          <m:f>
            <m:fPr>
              <m:ctrlPr>
                <w:rPr>
                  <w:rFonts w:ascii="Cambria Math" w:hAnsi="Cambria Math"/>
                  <w:i/>
                </w:rPr>
              </m:ctrlPr>
            </m:fPr>
            <m:num>
              <m:r>
                <w:rPr>
                  <w:rFonts w:ascii="Cambria Math" w:hAnsi="Cambria Math"/>
                </w:rPr>
                <m:t>R</m:t>
              </m:r>
              <m:r>
                <w:rPr>
                  <w:rFonts w:ascii="Cambria Math" w:hAnsi="Cambria Math"/>
                  <w:lang w:val="el-GR"/>
                </w:rPr>
                <m:t>ω</m:t>
              </m:r>
              <m:r>
                <w:rPr>
                  <w:rFonts w:ascii="Cambria Math" w:hAnsi="Cambria Math"/>
                </w:rPr>
                <m:t>C</m:t>
              </m:r>
              <m:ctrlPr>
                <w:rPr>
                  <w:rFonts w:ascii="Cambria Math" w:hAnsi="Cambria Math"/>
                  <w:i/>
                  <w:lang w:val="el-GR"/>
                </w:rPr>
              </m:ctrlPr>
            </m:num>
            <m:den>
              <m:r>
                <w:rPr>
                  <w:rFonts w:ascii="Cambria Math" w:hAnsi="Cambria Math"/>
                </w:rPr>
                <m:t>i-R</m:t>
              </m:r>
              <m:r>
                <w:rPr>
                  <w:rFonts w:ascii="Cambria Math" w:hAnsi="Cambria Math"/>
                  <w:lang w:val="el-GR"/>
                </w:rPr>
                <m:t>ω</m:t>
              </m:r>
              <m:r>
                <w:rPr>
                  <w:rFonts w:ascii="Cambria Math" w:hAnsi="Cambria Math"/>
                </w:rPr>
                <m:t>C</m:t>
              </m:r>
            </m:den>
          </m:f>
          <m:r>
            <w:rPr>
              <w:rFonts w:ascii="Cambria Math" w:hAnsi="Cambria Math"/>
              <w:lang w:val="el-GR"/>
            </w:rPr>
            <m:t>=-</m:t>
          </m:r>
          <m:f>
            <m:fPr>
              <m:ctrlPr>
                <w:rPr>
                  <w:rFonts w:ascii="Cambria Math" w:hAnsi="Cambria Math"/>
                  <w:i/>
                </w:rPr>
              </m:ctrlPr>
            </m:fPr>
            <m:num>
              <m:d>
                <m:dPr>
                  <m:ctrlPr>
                    <w:rPr>
                      <w:rFonts w:ascii="Cambria Math" w:hAnsi="Cambria Math"/>
                      <w:i/>
                    </w:rPr>
                  </m:ctrlPr>
                </m:dPr>
                <m:e>
                  <m:r>
                    <w:rPr>
                      <w:rFonts w:ascii="Cambria Math" w:hAnsi="Cambria Math"/>
                    </w:rPr>
                    <m:t>-R</m:t>
                  </m:r>
                  <m:r>
                    <w:rPr>
                      <w:rFonts w:ascii="Cambria Math" w:hAnsi="Cambria Math"/>
                      <w:lang w:val="el-GR"/>
                    </w:rPr>
                    <m:t>ω</m:t>
                  </m:r>
                  <m:r>
                    <w:rPr>
                      <w:rFonts w:ascii="Cambria Math" w:hAnsi="Cambria Math"/>
                    </w:rPr>
                    <m:t>C-i</m:t>
                  </m:r>
                </m:e>
              </m:d>
              <m:r>
                <w:rPr>
                  <w:rFonts w:ascii="Cambria Math" w:hAnsi="Cambria Math"/>
                </w:rPr>
                <m:t>R</m:t>
              </m:r>
              <m:r>
                <w:rPr>
                  <w:rFonts w:ascii="Cambria Math" w:hAnsi="Cambria Math"/>
                  <w:lang w:val="el-GR"/>
                </w:rPr>
                <m:t>ω</m:t>
              </m:r>
              <m:r>
                <w:rPr>
                  <w:rFonts w:ascii="Cambria Math" w:hAnsi="Cambria Math"/>
                </w:rPr>
                <m:t>C</m:t>
              </m:r>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lang w:val="el-GR"/>
            </w:rPr>
            <m:t>=</m:t>
          </m:r>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lang w:val="el-GR"/>
                </w:rPr>
                <m:t>+iRω</m:t>
              </m:r>
              <m:r>
                <w:rPr>
                  <w:rFonts w:ascii="Cambria Math" w:hAnsi="Cambria Math"/>
                </w:rPr>
                <m:t>C</m:t>
              </m:r>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eastAsiaTheme="minorEastAsia" w:hAnsi="Cambria Math"/>
            </w:rPr>
            <m:t>+i</m:t>
          </m:r>
          <m:d>
            <m:dPr>
              <m:ctrlPr>
                <w:rPr>
                  <w:rFonts w:ascii="Cambria Math" w:eastAsiaTheme="minorEastAsia" w:hAnsi="Cambria Math"/>
                  <w:i/>
                </w:rPr>
              </m:ctrlPr>
            </m:dPr>
            <m:e>
              <m:f>
                <m:fPr>
                  <m:ctrlPr>
                    <w:rPr>
                      <w:rFonts w:ascii="Cambria Math" w:hAnsi="Cambria Math"/>
                      <w:i/>
                    </w:rPr>
                  </m:ctrlPr>
                </m:fPr>
                <m:num>
                  <m:r>
                    <w:rPr>
                      <w:rFonts w:ascii="Cambria Math" w:hAnsi="Cambria Math"/>
                      <w:lang w:val="el-GR"/>
                    </w:rPr>
                    <m:t>Rω</m:t>
                  </m:r>
                  <m:r>
                    <w:rPr>
                      <w:rFonts w:ascii="Cambria Math" w:hAnsi="Cambria Math"/>
                    </w:rPr>
                    <m:t>C</m:t>
                  </m:r>
                  <m:ctrlPr>
                    <w:rPr>
                      <w:rFonts w:ascii="Cambria Math" w:eastAsiaTheme="minorEastAsia" w:hAnsi="Cambria Math"/>
                      <w:i/>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eastAsiaTheme="minorEastAsia" w:hAnsi="Cambria Math"/>
            </w:rPr>
            <m:t xml:space="preserve"> </m:t>
          </m:r>
        </m:oMath>
      </m:oMathPara>
    </w:p>
    <w:p w14:paraId="72F43C15" w14:textId="77777777" w:rsidR="00834C98" w:rsidRPr="00C140EF" w:rsidRDefault="00834C98" w:rsidP="00834C98">
      <w:pPr>
        <w:pStyle w:val="a5"/>
        <w:ind w:left="1440"/>
        <w:rPr>
          <w:rFonts w:eastAsiaTheme="minorEastAsia"/>
          <w:i/>
          <w:rtl/>
        </w:rPr>
      </w:pPr>
      <m:oMathPara>
        <m:oMath>
          <m:r>
            <w:rPr>
              <w:rFonts w:ascii="Cambria Math" w:eastAsiaTheme="minorEastAsia" w:hAnsi="Cambria Math"/>
              <w:lang w:val="el-GR"/>
            </w:rPr>
            <m:t>phase=φ=</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ctrlPr>
                    <w:rPr>
                      <w:rFonts w:ascii="Cambria Math" w:eastAsiaTheme="minorEastAsia" w:hAnsi="Cambria Math"/>
                    </w:rPr>
                  </m:ctrlPr>
                </m:sup>
              </m:sSup>
            </m:fName>
            <m:e>
              <m:f>
                <m:fPr>
                  <m:ctrlPr>
                    <w:rPr>
                      <w:rFonts w:ascii="Cambria Math" w:hAnsi="Cambria Math"/>
                      <w:i/>
                    </w:rPr>
                  </m:ctrlPr>
                </m:fPr>
                <m:num>
                  <m:f>
                    <m:fPr>
                      <m:ctrlPr>
                        <w:rPr>
                          <w:rFonts w:ascii="Cambria Math" w:hAnsi="Cambria Math"/>
                          <w:i/>
                        </w:rPr>
                      </m:ctrlPr>
                    </m:fPr>
                    <m:num>
                      <m:r>
                        <w:rPr>
                          <w:rFonts w:ascii="Cambria Math" w:hAnsi="Cambria Math"/>
                          <w:lang w:val="el-GR"/>
                        </w:rPr>
                        <m:t>Rω</m:t>
                      </m:r>
                      <m:r>
                        <w:rPr>
                          <w:rFonts w:ascii="Cambria Math" w:hAnsi="Cambria Math"/>
                        </w:rPr>
                        <m:t>C</m:t>
                      </m:r>
                      <m:ctrlPr>
                        <w:rPr>
                          <w:rFonts w:ascii="Cambria Math" w:eastAsiaTheme="minorEastAsia" w:hAnsi="Cambria Math"/>
                          <w:i/>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num>
                <m:den>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den>
              </m:f>
            </m:e>
          </m:func>
          <m:r>
            <w:rPr>
              <w:rFonts w:ascii="Cambria Math" w:eastAsiaTheme="minorEastAsia" w:hAnsi="Cambria Math"/>
            </w:rPr>
            <m:t xml:space="preserv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ctrlPr>
                    <w:rPr>
                      <w:rFonts w:ascii="Cambria Math" w:eastAsiaTheme="minorEastAsia" w:hAnsi="Cambria Math"/>
                    </w:rPr>
                  </m:ctrlPr>
                </m:sup>
              </m:sSup>
            </m:fName>
            <m:e>
              <m:f>
                <m:fPr>
                  <m:ctrlPr>
                    <w:rPr>
                      <w:rFonts w:ascii="Cambria Math" w:hAnsi="Cambria Math"/>
                      <w:i/>
                    </w:rPr>
                  </m:ctrlPr>
                </m:fPr>
                <m:num>
                  <m:r>
                    <w:rPr>
                      <w:rFonts w:ascii="Cambria Math" w:hAnsi="Cambria Math"/>
                    </w:rPr>
                    <m:t>1</m:t>
                  </m:r>
                </m:num>
                <m:den>
                  <m:r>
                    <w:rPr>
                      <w:rFonts w:ascii="Cambria Math" w:hAnsi="Cambria Math"/>
                    </w:rPr>
                    <m:t>R</m:t>
                  </m:r>
                  <m:r>
                    <w:rPr>
                      <w:rFonts w:ascii="Cambria Math" w:hAnsi="Cambria Math"/>
                      <w:lang w:val="el-GR"/>
                    </w:rPr>
                    <m:t>ω</m:t>
                  </m:r>
                  <m:r>
                    <w:rPr>
                      <w:rFonts w:ascii="Cambria Math" w:hAnsi="Cambria Math"/>
                    </w:rPr>
                    <m:t>C</m:t>
                  </m:r>
                </m:den>
              </m:f>
            </m:e>
          </m:func>
        </m:oMath>
      </m:oMathPara>
    </w:p>
    <w:p w14:paraId="1EB1EE16" w14:textId="77777777" w:rsidR="00834C98" w:rsidRPr="00A54A1B" w:rsidRDefault="00834C98" w:rsidP="00834C98">
      <w:pPr>
        <w:pStyle w:val="a5"/>
        <w:ind w:left="1440"/>
        <w:rPr>
          <w:rFonts w:eastAsiaTheme="minorEastAsia"/>
          <w:i/>
        </w:rPr>
      </w:pPr>
      <m:oMathPara>
        <m:oMath>
          <m:r>
            <w:rPr>
              <w:rFonts w:ascii="Cambria Math" w:eastAsiaTheme="minorEastAsia" w:hAnsi="Cambria Math"/>
            </w:rPr>
            <m:t>amplitude=</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Z</m:t>
                  </m:r>
                </m:e>
              </m:d>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hAnsi="Cambria Math"/>
                      <w:i/>
                    </w:rPr>
                  </m:ctrlPr>
                </m:sSupPr>
                <m:e>
                  <m:d>
                    <m:dPr>
                      <m:ctrlPr>
                        <w:rPr>
                          <w:rFonts w:ascii="Cambria Math" w:eastAsiaTheme="minorEastAsia" w:hAnsi="Cambria Math"/>
                          <w:i/>
                        </w:rPr>
                      </m:ctrlPr>
                    </m:dPr>
                    <m:e>
                      <m:f>
                        <m:fPr>
                          <m:ctrlPr>
                            <w:rPr>
                              <w:rFonts w:ascii="Cambria Math" w:hAnsi="Cambria Math"/>
                              <w:i/>
                            </w:rPr>
                          </m:ctrlPr>
                        </m:fPr>
                        <m:num>
                          <m:r>
                            <w:rPr>
                              <w:rFonts w:ascii="Cambria Math" w:hAnsi="Cambria Math"/>
                              <w:lang w:val="el-GR"/>
                            </w:rPr>
                            <m:t>Rω</m:t>
                          </m:r>
                          <m:r>
                            <w:rPr>
                              <w:rFonts w:ascii="Cambria Math" w:hAnsi="Cambria Math"/>
                            </w:rPr>
                            <m:t>C</m:t>
                          </m:r>
                          <m:ctrlPr>
                            <w:rPr>
                              <w:rFonts w:ascii="Cambria Math" w:eastAsiaTheme="minorEastAsia" w:hAnsi="Cambria Math"/>
                              <w:i/>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ctrlPr>
                        <w:rPr>
                          <w:rFonts w:ascii="Cambria Math" w:hAnsi="Cambria Math"/>
                          <w:i/>
                        </w:rPr>
                      </m:ctrlP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e>
                  </m:d>
                </m:e>
                <m:sup>
                  <m:r>
                    <w:rPr>
                      <w:rFonts w:ascii="Cambria Math" w:hAnsi="Cambria Math"/>
                    </w:rPr>
                    <m:t>2</m:t>
                  </m:r>
                </m:sup>
              </m:sSup>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ad>
            <m:radPr>
              <m:degHide m:val="1"/>
              <m:ctrlPr>
                <w:rPr>
                  <w:rFonts w:ascii="Cambria Math" w:eastAsiaTheme="minorEastAsia" w:hAnsi="Cambria Math"/>
                  <w:i/>
                </w:rPr>
              </m:ctrlPr>
            </m:radPr>
            <m:deg/>
            <m:e>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lang w:val="el-GR"/>
                    </w:rPr>
                    <m:t>4</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4</m:t>
                  </m:r>
                </m:sup>
              </m:sSup>
              <m:sSup>
                <m:sSupPr>
                  <m:ctrlPr>
                    <w:rPr>
                      <w:rFonts w:ascii="Cambria Math" w:hAnsi="Cambria Math"/>
                      <w:i/>
                    </w:rPr>
                  </m:ctrlPr>
                </m:sSupPr>
                <m:e>
                  <m:r>
                    <w:rPr>
                      <w:rFonts w:ascii="Cambria Math" w:hAnsi="Cambria Math"/>
                    </w:rPr>
                    <m:t>C</m:t>
                  </m:r>
                </m:e>
                <m:sup>
                  <m:r>
                    <w:rPr>
                      <w:rFonts w:ascii="Cambria Math" w:hAnsi="Cambria Math"/>
                    </w:rPr>
                    <m:t>4</m:t>
                  </m:r>
                </m:sup>
              </m:sSup>
              <m:r>
                <w:rPr>
                  <w:rFonts w:ascii="Cambria Math" w:hAnsi="Cambria Math"/>
                </w:rPr>
                <m:t xml:space="preserve"> </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r>
                <w:rPr>
                  <w:rFonts w:ascii="Cambria Math" w:eastAsiaTheme="minorEastAsia" w:hAnsi="Cambria Math"/>
                  <w:lang w:val="el-GR"/>
                </w:rPr>
                <m:t>ω</m:t>
              </m:r>
              <m:r>
                <w:rPr>
                  <w:rFonts w:ascii="Cambria Math" w:eastAsiaTheme="minorEastAsia" w:hAnsi="Cambria Math"/>
                </w:rPr>
                <m:t>c</m:t>
              </m: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eastAsiaTheme="minorEastAsia" w:hAnsi="Cambria Math"/>
            </w:rPr>
            <m:t xml:space="preserve"> </m:t>
          </m:r>
          <m:rad>
            <m:radPr>
              <m:degHide m:val="1"/>
              <m:ctrlPr>
                <w:rPr>
                  <w:rFonts w:ascii="Cambria Math" w:eastAsiaTheme="minorEastAsia" w:hAnsi="Cambria Math"/>
                  <w:i/>
                </w:rPr>
              </m:ctrlPr>
            </m:radPr>
            <m:deg/>
            <m:e>
              <m:r>
                <w:rPr>
                  <w:rFonts w:ascii="Cambria Math" w:hAnsi="Cambria Math"/>
                </w:rPr>
                <m:t xml:space="preserve">1+ </m:t>
              </m:r>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r>
                <w:rPr>
                  <w:rFonts w:ascii="Cambria Math" w:eastAsiaTheme="minorEastAsia" w:hAnsi="Cambria Math"/>
                  <w:lang w:val="el-GR"/>
                </w:rPr>
                <m:t>ω</m:t>
              </m:r>
              <m:r>
                <w:rPr>
                  <w:rFonts w:ascii="Cambria Math" w:eastAsiaTheme="minorEastAsia" w:hAnsi="Cambria Math"/>
                </w:rPr>
                <m:t>c</m:t>
              </m:r>
            </m:num>
            <m:den>
              <m:rad>
                <m:radPr>
                  <m:degHide m:val="1"/>
                  <m:ctrlPr>
                    <w:rPr>
                      <w:rFonts w:ascii="Cambria Math" w:eastAsiaTheme="minorEastAsia" w:hAnsi="Cambria Math"/>
                      <w:i/>
                    </w:rPr>
                  </m:ctrlPr>
                </m:radPr>
                <m:deg/>
                <m:e>
                  <m:r>
                    <w:rPr>
                      <w:rFonts w:ascii="Cambria Math" w:hAnsi="Cambria Math"/>
                    </w:rPr>
                    <m:t xml:space="preserve">1+ </m:t>
                  </m:r>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e>
              </m:rad>
            </m:den>
          </m:f>
        </m:oMath>
      </m:oMathPara>
    </w:p>
    <w:p w14:paraId="2B079098" w14:textId="77777777" w:rsidR="00834C98" w:rsidRPr="00A54A1B" w:rsidRDefault="00834C98" w:rsidP="00834C98">
      <w:pPr>
        <w:pStyle w:val="a5"/>
        <w:numPr>
          <w:ilvl w:val="2"/>
          <w:numId w:val="9"/>
        </w:numPr>
        <w:spacing w:after="200" w:line="276" w:lineRule="auto"/>
        <w:rPr>
          <w:rFonts w:eastAsiaTheme="minorEastAsia"/>
          <w:i/>
        </w:rPr>
      </w:pPr>
      <w:r>
        <w:rPr>
          <w:rFonts w:eastAsiaTheme="minorEastAsia" w:hint="cs"/>
          <w:i/>
          <w:rtl/>
        </w:rPr>
        <w:t>לסיכום:</w:t>
      </w:r>
      <w:r>
        <w:rPr>
          <w:rFonts w:eastAsiaTheme="minorEastAsia" w:hint="cs"/>
          <w:i/>
        </w:rPr>
        <w:t xml:space="preserve"> </w:t>
      </w:r>
      <w:r>
        <w:rPr>
          <w:rFonts w:eastAsiaTheme="minorEastAsia" w:hint="cs"/>
          <w:i/>
          <w:rtl/>
        </w:rPr>
        <w:t xml:space="preserve"> </w:t>
      </w:r>
      <m:oMath>
        <m:r>
          <w:rPr>
            <w:rFonts w:ascii="Cambria Math" w:eastAsiaTheme="minorEastAsia" w:hAnsi="Cambria Math"/>
          </w:rPr>
          <m:t>amplitude=</m:t>
        </m:r>
        <m:f>
          <m:fPr>
            <m:ctrlPr>
              <w:rPr>
                <w:rFonts w:ascii="Cambria Math" w:eastAsiaTheme="minorEastAsia" w:hAnsi="Cambria Math"/>
                <w:i/>
              </w:rPr>
            </m:ctrlPr>
          </m:fPr>
          <m:num>
            <m:r>
              <w:rPr>
                <w:rFonts w:ascii="Cambria Math" w:eastAsiaTheme="minorEastAsia" w:hAnsi="Cambria Math"/>
              </w:rPr>
              <m:t>R</m:t>
            </m:r>
            <m:r>
              <w:rPr>
                <w:rFonts w:ascii="Cambria Math" w:eastAsiaTheme="minorEastAsia" w:hAnsi="Cambria Math"/>
                <w:lang w:val="el-GR"/>
              </w:rPr>
              <m:t>ω</m:t>
            </m:r>
            <m:r>
              <w:rPr>
                <w:rFonts w:ascii="Cambria Math" w:eastAsiaTheme="minorEastAsia" w:hAnsi="Cambria Math"/>
              </w:rPr>
              <m:t>c</m:t>
            </m:r>
          </m:num>
          <m:den>
            <m:rad>
              <m:radPr>
                <m:degHide m:val="1"/>
                <m:ctrlPr>
                  <w:rPr>
                    <w:rFonts w:ascii="Cambria Math" w:eastAsiaTheme="minorEastAsia" w:hAnsi="Cambria Math"/>
                    <w:i/>
                  </w:rPr>
                </m:ctrlPr>
              </m:radPr>
              <m:deg/>
              <m:e>
                <m:r>
                  <w:rPr>
                    <w:rFonts w:ascii="Cambria Math" w:hAnsi="Cambria Math"/>
                  </w:rPr>
                  <m:t xml:space="preserve">1+ </m:t>
                </m:r>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e>
            </m:rad>
          </m:den>
        </m:f>
      </m:oMath>
    </w:p>
    <w:p w14:paraId="5C42DF73" w14:textId="77777777" w:rsidR="00834C98" w:rsidRPr="001A26B1" w:rsidRDefault="00834C98" w:rsidP="00834C98">
      <w:pPr>
        <w:pStyle w:val="a5"/>
        <w:ind w:left="2160"/>
        <w:rPr>
          <w:rFonts w:eastAsiaTheme="minorEastAsia"/>
          <w:i/>
        </w:rPr>
      </w:pPr>
      <m:oMathPara>
        <m:oMath>
          <m:r>
            <w:rPr>
              <w:rFonts w:ascii="Cambria Math" w:eastAsiaTheme="minorEastAsia" w:hAnsi="Cambria Math"/>
            </w:rPr>
            <m:t>, phase=</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ctrlPr>
                    <w:rPr>
                      <w:rFonts w:ascii="Cambria Math" w:eastAsiaTheme="minorEastAsia" w:hAnsi="Cambria Math"/>
                    </w:rPr>
                  </m:ctrlPr>
                </m:sup>
              </m:sSup>
            </m:fName>
            <m:e>
              <m:f>
                <m:fPr>
                  <m:ctrlPr>
                    <w:rPr>
                      <w:rFonts w:ascii="Cambria Math" w:hAnsi="Cambria Math"/>
                      <w:i/>
                    </w:rPr>
                  </m:ctrlPr>
                </m:fPr>
                <m:num>
                  <m:r>
                    <w:rPr>
                      <w:rFonts w:ascii="Cambria Math" w:hAnsi="Cambria Math"/>
                    </w:rPr>
                    <m:t>1</m:t>
                  </m:r>
                </m:num>
                <m:den>
                  <m:r>
                    <w:rPr>
                      <w:rFonts w:ascii="Cambria Math" w:hAnsi="Cambria Math"/>
                    </w:rPr>
                    <m:t>R</m:t>
                  </m:r>
                  <m:r>
                    <w:rPr>
                      <w:rFonts w:ascii="Cambria Math" w:hAnsi="Cambria Math"/>
                      <w:lang w:val="el-GR"/>
                    </w:rPr>
                    <m:t>ω</m:t>
                  </m:r>
                  <m:r>
                    <w:rPr>
                      <w:rFonts w:ascii="Cambria Math" w:hAnsi="Cambria Math"/>
                    </w:rPr>
                    <m:t>C</m:t>
                  </m:r>
                </m:den>
              </m:f>
            </m:e>
          </m:func>
          <m:r>
            <w:rPr>
              <w:rFonts w:ascii="Cambria Math" w:eastAsiaTheme="minorEastAsia" w:hAnsi="Cambria Math"/>
            </w:rPr>
            <m:t xml:space="preserve"> </m:t>
          </m:r>
        </m:oMath>
      </m:oMathPara>
    </w:p>
    <w:p w14:paraId="28CFD5C4" w14:textId="77777777" w:rsidR="00834C98" w:rsidRPr="00740238" w:rsidRDefault="00834C98" w:rsidP="00740238">
      <w:pPr>
        <w:jc w:val="left"/>
        <w:rPr>
          <w:rtl/>
          <w:lang w:val="en-US"/>
        </w:rPr>
      </w:pPr>
    </w:p>
    <w:p w14:paraId="786E3039" w14:textId="77777777" w:rsidR="0007713F" w:rsidRDefault="0007713F" w:rsidP="0007713F">
      <w:pPr>
        <w:spacing w:after="200"/>
        <w:rPr>
          <w:ins w:id="343" w:author="עידו הרון" w:date="2020-07-02T19:45:00Z"/>
          <w:rtl/>
          <w:lang w:val="en-US"/>
        </w:rPr>
      </w:pPr>
    </w:p>
    <w:p w14:paraId="5AA0741D" w14:textId="77777777" w:rsidR="00F53CA4" w:rsidRDefault="00F53CA4">
      <w:pPr>
        <w:rPr>
          <w:ins w:id="344" w:author="עידו הרון" w:date="2020-07-02T19:47:00Z"/>
          <w:sz w:val="28"/>
          <w:szCs w:val="28"/>
          <w:u w:val="single"/>
          <w:rtl/>
          <w:lang w:val="en-US"/>
        </w:rPr>
      </w:pPr>
      <w:ins w:id="345" w:author="עידו הרון" w:date="2020-07-02T19:47:00Z">
        <w:r>
          <w:rPr>
            <w:sz w:val="28"/>
            <w:szCs w:val="28"/>
            <w:u w:val="single"/>
            <w:rtl/>
            <w:lang w:val="en-US"/>
          </w:rPr>
          <w:br w:type="page"/>
        </w:r>
      </w:ins>
    </w:p>
    <w:p w14:paraId="363CE9D4" w14:textId="66761214" w:rsidR="0007713F" w:rsidRDefault="0007713F" w:rsidP="0007713F">
      <w:pPr>
        <w:spacing w:after="200"/>
        <w:rPr>
          <w:ins w:id="346" w:author="עידו הרון" w:date="2020-07-02T19:45:00Z"/>
          <w:sz w:val="28"/>
          <w:szCs w:val="28"/>
          <w:u w:val="single"/>
          <w:lang w:val="en-US"/>
        </w:rPr>
      </w:pPr>
      <w:ins w:id="347" w:author="עידו הרון" w:date="2020-07-02T19:45:00Z">
        <w:r>
          <w:rPr>
            <w:rFonts w:hint="cs"/>
            <w:sz w:val="28"/>
            <w:szCs w:val="28"/>
            <w:u w:val="single"/>
            <w:rtl/>
            <w:lang w:val="en-US"/>
          </w:rPr>
          <w:lastRenderedPageBreak/>
          <w:t>הספק:</w:t>
        </w:r>
      </w:ins>
    </w:p>
    <w:p w14:paraId="59E32BE0" w14:textId="77777777" w:rsidR="0007713F" w:rsidRDefault="0007713F" w:rsidP="0007713F">
      <w:pPr>
        <w:spacing w:after="200"/>
        <w:rPr>
          <w:ins w:id="348" w:author="עידו הרון" w:date="2020-07-02T19:45:00Z"/>
          <w:rtl/>
          <w:lang w:val="en-US"/>
        </w:rPr>
      </w:pPr>
      <w:ins w:id="349" w:author="עידו הרון" w:date="2020-07-02T19:45:00Z">
        <w:r>
          <w:rPr>
            <w:rFonts w:hint="cs"/>
            <w:rtl/>
            <w:lang w:val="en-US"/>
          </w:rPr>
          <w:t xml:space="preserve">הספק חשמלי של מעגל חשמלי הוא כמות האנרגיה החשמלית ליחידת זמן הנכנסת אליו והופכת בו לאנרגיות אחרות. ההספק הרגעי מוגדר כנגזרת האנרגיה החשמלית בזמן: </w:t>
        </w:r>
      </w:ins>
      <m:oMath>
        <m:r>
          <w:ins w:id="350" w:author="עידו הרון" w:date="2020-07-02T19:45:00Z">
            <m:rPr>
              <m:sty m:val="p"/>
            </m:rPr>
            <w:rPr>
              <w:rFonts w:ascii="Cambria Math" w:hAnsi="Cambria Math"/>
              <w:lang w:val="en-US"/>
            </w:rPr>
            <m:t>P=</m:t>
          </w:ins>
        </m:r>
        <m:f>
          <m:fPr>
            <m:ctrlPr>
              <w:ins w:id="351" w:author="עידו הרון" w:date="2020-07-02T19:45:00Z">
                <w:rPr>
                  <w:rFonts w:ascii="Cambria Math" w:hAnsi="Cambria Math"/>
                  <w:i/>
                </w:rPr>
              </w:ins>
            </m:ctrlPr>
          </m:fPr>
          <m:num>
            <m:r>
              <w:ins w:id="352" w:author="עידו הרון" w:date="2020-07-02T19:45:00Z">
                <w:rPr>
                  <w:rFonts w:ascii="Cambria Math" w:hAnsi="Cambria Math"/>
                  <w:lang w:val="en-US"/>
                </w:rPr>
                <m:t>dE</m:t>
              </w:ins>
            </m:r>
          </m:num>
          <m:den>
            <m:r>
              <w:ins w:id="353" w:author="עידו הרון" w:date="2020-07-02T19:45:00Z">
                <w:rPr>
                  <w:rFonts w:ascii="Cambria Math" w:hAnsi="Cambria Math"/>
                  <w:lang w:val="en-US"/>
                </w:rPr>
                <m:t>dt</m:t>
              </w:ins>
            </m:r>
          </m:den>
        </m:f>
        <m:r>
          <w:ins w:id="354" w:author="עידו הרון" w:date="2020-07-02T19:45:00Z">
            <w:rPr>
              <w:rFonts w:ascii="Cambria Math" w:hAnsi="Cambria Math"/>
              <w:lang w:val="en-US"/>
            </w:rPr>
            <m:t>=I</m:t>
          </w:ins>
        </m:r>
        <m:d>
          <m:dPr>
            <m:ctrlPr>
              <w:ins w:id="355" w:author="עידו הרון" w:date="2020-07-02T19:45:00Z">
                <w:rPr>
                  <w:rFonts w:ascii="Cambria Math" w:hAnsi="Cambria Math"/>
                  <w:i/>
                </w:rPr>
              </w:ins>
            </m:ctrlPr>
          </m:dPr>
          <m:e>
            <m:r>
              <w:ins w:id="356" w:author="עידו הרון" w:date="2020-07-02T19:45:00Z">
                <w:rPr>
                  <w:rFonts w:ascii="Cambria Math" w:hAnsi="Cambria Math"/>
                  <w:lang w:val="en-US"/>
                </w:rPr>
                <m:t>t</m:t>
              </w:ins>
            </m:r>
          </m:e>
        </m:d>
        <m:r>
          <w:ins w:id="357" w:author="עידו הרון" w:date="2020-07-02T19:45:00Z">
            <w:rPr>
              <w:rFonts w:ascii="Cambria Math" w:hAnsi="Cambria Math"/>
              <w:lang w:val="en-US"/>
            </w:rPr>
            <m:t>*V</m:t>
          </w:ins>
        </m:r>
        <m:d>
          <m:dPr>
            <m:ctrlPr>
              <w:ins w:id="358" w:author="עידו הרון" w:date="2020-07-02T19:45:00Z">
                <w:rPr>
                  <w:rFonts w:ascii="Cambria Math" w:hAnsi="Cambria Math"/>
                  <w:i/>
                </w:rPr>
              </w:ins>
            </m:ctrlPr>
          </m:dPr>
          <m:e>
            <m:r>
              <w:ins w:id="359" w:author="עידו הרון" w:date="2020-07-02T19:45:00Z">
                <w:rPr>
                  <w:rFonts w:ascii="Cambria Math" w:hAnsi="Cambria Math"/>
                  <w:lang w:val="en-US"/>
                </w:rPr>
                <m:t>t</m:t>
              </w:ins>
            </m:r>
          </m:e>
        </m:d>
      </m:oMath>
      <w:ins w:id="360" w:author="עידו הרון" w:date="2020-07-02T19:45:00Z">
        <w:r>
          <w:rPr>
            <w:rFonts w:hint="cs"/>
            <w:rtl/>
            <w:lang w:val="en-US"/>
          </w:rPr>
          <w:t>. ניתן גם לרשום את ההספק הממוצע כתלות במתח ה-</w:t>
        </w:r>
        <w:r>
          <w:rPr>
            <w:lang w:val="en-US"/>
          </w:rPr>
          <w:t>RMS</w:t>
        </w:r>
        <w:r>
          <w:rPr>
            <w:rFonts w:hint="cs"/>
            <w:rtl/>
            <w:lang w:val="en-US"/>
          </w:rPr>
          <w:t xml:space="preserve">: </w:t>
        </w:r>
      </w:ins>
      <m:oMath>
        <m:sSub>
          <m:sSubPr>
            <m:ctrlPr>
              <w:ins w:id="361" w:author="עידו הרון" w:date="2020-07-02T19:45:00Z">
                <w:rPr>
                  <w:rFonts w:ascii="Cambria Math" w:hAnsi="Cambria Math"/>
                </w:rPr>
              </w:ins>
            </m:ctrlPr>
          </m:sSubPr>
          <m:e>
            <m:r>
              <w:ins w:id="362" w:author="עידו הרון" w:date="2020-07-02T19:45:00Z">
                <m:rPr>
                  <m:sty m:val="p"/>
                </m:rPr>
                <w:rPr>
                  <w:rFonts w:ascii="Cambria Math" w:hAnsi="Cambria Math"/>
                  <w:lang w:val="en-US"/>
                </w:rPr>
                <m:t>P</m:t>
              </w:ins>
            </m:r>
          </m:e>
          <m:sub>
            <m:r>
              <w:ins w:id="363" w:author="עידו הרון" w:date="2020-07-02T19:45:00Z">
                <w:rPr>
                  <w:rFonts w:ascii="Cambria Math" w:hAnsi="Cambria Math"/>
                  <w:lang w:val="en-US"/>
                </w:rPr>
                <m:t>avg</m:t>
              </w:ins>
            </m:r>
          </m:sub>
        </m:sSub>
        <m:r>
          <w:ins w:id="364" w:author="עידו הרון" w:date="2020-07-02T19:45:00Z">
            <w:rPr>
              <w:rFonts w:ascii="Cambria Math" w:hAnsi="Cambria Math"/>
              <w:lang w:val="en-US"/>
            </w:rPr>
            <m:t>=</m:t>
          </w:ins>
        </m:r>
        <m:f>
          <m:fPr>
            <m:ctrlPr>
              <w:ins w:id="365" w:author="עידו הרון" w:date="2020-07-02T19:45:00Z">
                <w:rPr>
                  <w:rFonts w:ascii="Cambria Math" w:hAnsi="Cambria Math"/>
                  <w:i/>
                </w:rPr>
              </w:ins>
            </m:ctrlPr>
          </m:fPr>
          <m:num>
            <m:sSup>
              <m:sSupPr>
                <m:ctrlPr>
                  <w:ins w:id="366" w:author="עידו הרון" w:date="2020-07-02T19:45:00Z">
                    <w:rPr>
                      <w:rFonts w:ascii="Cambria Math" w:hAnsi="Cambria Math"/>
                      <w:i/>
                    </w:rPr>
                  </w:ins>
                </m:ctrlPr>
              </m:sSupPr>
              <m:e>
                <m:d>
                  <m:dPr>
                    <m:ctrlPr>
                      <w:ins w:id="367" w:author="עידו הרון" w:date="2020-07-02T19:45:00Z">
                        <w:rPr>
                          <w:rFonts w:ascii="Cambria Math" w:hAnsi="Cambria Math"/>
                          <w:i/>
                        </w:rPr>
                      </w:ins>
                    </m:ctrlPr>
                  </m:dPr>
                  <m:e>
                    <m:sSub>
                      <m:sSubPr>
                        <m:ctrlPr>
                          <w:ins w:id="368" w:author="עידו הרון" w:date="2020-07-02T19:45:00Z">
                            <w:rPr>
                              <w:rFonts w:ascii="Cambria Math" w:hAnsi="Cambria Math"/>
                              <w:i/>
                            </w:rPr>
                          </w:ins>
                        </m:ctrlPr>
                      </m:sSubPr>
                      <m:e>
                        <m:r>
                          <w:ins w:id="369" w:author="עידו הרון" w:date="2020-07-02T19:45:00Z">
                            <w:rPr>
                              <w:rFonts w:ascii="Cambria Math" w:hAnsi="Cambria Math"/>
                              <w:lang w:val="en-US"/>
                            </w:rPr>
                            <m:t>V</m:t>
                          </w:ins>
                        </m:r>
                      </m:e>
                      <m:sub>
                        <m:r>
                          <w:ins w:id="370" w:author="עידו הרון" w:date="2020-07-02T19:45:00Z">
                            <w:rPr>
                              <w:rFonts w:ascii="Cambria Math" w:hAnsi="Cambria Math"/>
                              <w:lang w:val="en-US"/>
                            </w:rPr>
                            <m:t>RMS</m:t>
                          </w:ins>
                        </m:r>
                      </m:sub>
                    </m:sSub>
                  </m:e>
                </m:d>
              </m:e>
              <m:sup>
                <m:r>
                  <w:ins w:id="371" w:author="עידו הרון" w:date="2020-07-02T19:45:00Z">
                    <w:rPr>
                      <w:rFonts w:ascii="Cambria Math" w:hAnsi="Cambria Math"/>
                      <w:lang w:val="en-US"/>
                    </w:rPr>
                    <m:t>2</m:t>
                  </w:ins>
                </m:r>
              </m:sup>
            </m:sSup>
          </m:num>
          <m:den>
            <m:r>
              <w:ins w:id="372" w:author="עידו הרון" w:date="2020-07-02T19:45:00Z">
                <w:rPr>
                  <w:rFonts w:ascii="Cambria Math" w:hAnsi="Cambria Math"/>
                  <w:lang w:val="en-US"/>
                </w:rPr>
                <m:t>R</m:t>
              </w:ins>
            </m:r>
          </m:den>
        </m:f>
      </m:oMath>
      <w:ins w:id="373" w:author="עידו הרון" w:date="2020-07-02T19:45:00Z">
        <w:r>
          <w:rPr>
            <w:lang w:val="en-US"/>
          </w:rPr>
          <w:t>.</w:t>
        </w:r>
        <w:r>
          <w:rPr>
            <w:rFonts w:hint="cs"/>
            <w:rtl/>
            <w:lang w:val="en-US"/>
          </w:rPr>
          <w:t xml:space="preserve"> כאשר המתח חילופין הוא סינוסי: </w:t>
        </w:r>
      </w:ins>
      <m:oMath>
        <m:sSub>
          <m:sSubPr>
            <m:ctrlPr>
              <w:ins w:id="374" w:author="עידו הרון" w:date="2020-07-02T19:45:00Z">
                <w:rPr>
                  <w:rFonts w:ascii="Cambria Math" w:hAnsi="Cambria Math"/>
                </w:rPr>
              </w:ins>
            </m:ctrlPr>
          </m:sSubPr>
          <m:e>
            <m:r>
              <w:ins w:id="375" w:author="עידו הרון" w:date="2020-07-02T19:45:00Z">
                <m:rPr>
                  <m:sty m:val="p"/>
                </m:rPr>
                <w:rPr>
                  <w:rFonts w:ascii="Cambria Math" w:hAnsi="Cambria Math"/>
                  <w:lang w:val="en-US"/>
                </w:rPr>
                <m:t>P</m:t>
              </w:ins>
            </m:r>
          </m:e>
          <m:sub>
            <m:r>
              <w:ins w:id="376" w:author="עידו הרון" w:date="2020-07-02T19:45:00Z">
                <w:rPr>
                  <w:rFonts w:ascii="Cambria Math" w:hAnsi="Cambria Math"/>
                  <w:lang w:val="en-US"/>
                </w:rPr>
                <m:t>avg</m:t>
              </w:ins>
            </m:r>
          </m:sub>
        </m:sSub>
        <m:r>
          <w:ins w:id="377" w:author="עידו הרון" w:date="2020-07-02T19:45:00Z">
            <w:rPr>
              <w:rFonts w:ascii="Cambria Math" w:hAnsi="Cambria Math"/>
              <w:lang w:val="en-US"/>
            </w:rPr>
            <m:t>=</m:t>
          </w:ins>
        </m:r>
        <m:f>
          <m:fPr>
            <m:ctrlPr>
              <w:ins w:id="378" w:author="עידו הרון" w:date="2020-07-02T19:45:00Z">
                <w:rPr>
                  <w:rFonts w:ascii="Cambria Math" w:hAnsi="Cambria Math"/>
                  <w:i/>
                </w:rPr>
              </w:ins>
            </m:ctrlPr>
          </m:fPr>
          <m:num>
            <m:sSup>
              <m:sSupPr>
                <m:ctrlPr>
                  <w:ins w:id="379" w:author="עידו הרון" w:date="2020-07-02T19:45:00Z">
                    <w:rPr>
                      <w:rFonts w:ascii="Cambria Math" w:hAnsi="Cambria Math"/>
                      <w:i/>
                    </w:rPr>
                  </w:ins>
                </m:ctrlPr>
              </m:sSupPr>
              <m:e>
                <m:sSub>
                  <m:sSubPr>
                    <m:ctrlPr>
                      <w:ins w:id="380" w:author="עידו הרון" w:date="2020-07-02T19:45:00Z">
                        <w:rPr>
                          <w:rFonts w:ascii="Cambria Math" w:hAnsi="Cambria Math"/>
                          <w:i/>
                        </w:rPr>
                      </w:ins>
                    </m:ctrlPr>
                  </m:sSubPr>
                  <m:e>
                    <m:r>
                      <w:ins w:id="381" w:author="עידו הרון" w:date="2020-07-02T19:45:00Z">
                        <w:rPr>
                          <w:rFonts w:ascii="Cambria Math" w:hAnsi="Cambria Math"/>
                          <w:lang w:val="en-US"/>
                        </w:rPr>
                        <m:t>V</m:t>
                      </w:ins>
                    </m:r>
                  </m:e>
                  <m:sub>
                    <m:r>
                      <w:ins w:id="382" w:author="עידו הרון" w:date="2020-07-02T19:45:00Z">
                        <w:rPr>
                          <w:rFonts w:ascii="Cambria Math" w:hAnsi="Cambria Math"/>
                          <w:lang w:val="en-US"/>
                        </w:rPr>
                        <m:t>0</m:t>
                      </w:ins>
                    </m:r>
                  </m:sub>
                </m:sSub>
              </m:e>
              <m:sup>
                <m:r>
                  <w:ins w:id="383" w:author="עידו הרון" w:date="2020-07-02T19:45:00Z">
                    <w:rPr>
                      <w:rFonts w:ascii="Cambria Math" w:hAnsi="Cambria Math"/>
                      <w:lang w:val="en-US"/>
                    </w:rPr>
                    <m:t>2</m:t>
                  </w:ins>
                </m:r>
              </m:sup>
            </m:sSup>
          </m:num>
          <m:den>
            <m:r>
              <w:ins w:id="384" w:author="עידו הרון" w:date="2020-07-02T19:45:00Z">
                <w:rPr>
                  <w:rFonts w:ascii="Cambria Math" w:hAnsi="Cambria Math"/>
                  <w:lang w:val="en-US"/>
                </w:rPr>
                <m:t>2R</m:t>
              </w:ins>
            </m:r>
          </m:den>
        </m:f>
      </m:oMath>
      <w:ins w:id="385" w:author="עידו הרון" w:date="2020-07-02T19:45:00Z">
        <w:r>
          <w:rPr>
            <w:rFonts w:hint="cs"/>
            <w:rtl/>
            <w:lang w:val="en-US"/>
          </w:rPr>
          <w:t xml:space="preserve">. </w:t>
        </w:r>
      </w:ins>
    </w:p>
    <w:p w14:paraId="7B17239D" w14:textId="77777777" w:rsidR="0007713F" w:rsidRDefault="0007713F" w:rsidP="0007713F">
      <w:pPr>
        <w:spacing w:after="200"/>
        <w:rPr>
          <w:ins w:id="386" w:author="עידו הרון" w:date="2020-07-02T19:45:00Z"/>
          <w:b/>
          <w:u w:val="single"/>
          <w:rtl/>
        </w:rPr>
      </w:pPr>
      <w:ins w:id="387" w:author="עידו הרון" w:date="2020-07-02T19:45:00Z">
        <w:r>
          <w:rPr>
            <w:rFonts w:hint="cs"/>
            <w:b/>
            <w:u w:val="single"/>
            <w:rtl/>
          </w:rPr>
          <w:t>הספק האיפנון</w:t>
        </w:r>
      </w:ins>
    </w:p>
    <w:p w14:paraId="41BE25D0" w14:textId="77777777" w:rsidR="0007713F" w:rsidRDefault="0007713F" w:rsidP="0007713F">
      <w:pPr>
        <w:spacing w:after="200"/>
        <w:rPr>
          <w:ins w:id="388" w:author="עידו הרון" w:date="2020-07-02T19:45:00Z"/>
          <w:b/>
        </w:rPr>
      </w:pPr>
      <w:ins w:id="389" w:author="עידו הרון" w:date="2020-07-02T19:45:00Z">
        <w:r>
          <w:t xml:space="preserve"> </w:t>
        </w:r>
        <w:r>
          <w:rPr>
            <w:rFonts w:hint="cs"/>
            <w:b/>
            <w:rtl/>
          </w:rPr>
          <w:t>מספר הגדרות עזר:</w:t>
        </w:r>
      </w:ins>
    </w:p>
    <w:p w14:paraId="36BD6611" w14:textId="77777777" w:rsidR="0007713F" w:rsidRDefault="0007713F" w:rsidP="0007713F">
      <w:pPr>
        <w:numPr>
          <w:ilvl w:val="0"/>
          <w:numId w:val="10"/>
        </w:numPr>
        <w:spacing w:after="200"/>
        <w:rPr>
          <w:ins w:id="390" w:author="עידו הרון" w:date="2020-07-02T19:45:00Z"/>
        </w:rPr>
      </w:pPr>
      <w:ins w:id="391" w:author="עידו הרון" w:date="2020-07-02T19:45:00Z">
        <w:r>
          <w:rPr>
            <w:rFonts w:hint="cs"/>
            <w:rtl/>
          </w:rPr>
          <w:t>ממוצע שורש ממוצע ריבועים [</w:t>
        </w:r>
        <w:r>
          <w:t>RMS</w:t>
        </w:r>
        <w:r>
          <w:rPr>
            <w:rFonts w:hint="cs"/>
            <w:rtl/>
          </w:rPr>
          <w:t xml:space="preserve">] – ההגדרה של הממוצע מעל פונקציה מחזורית בטווח בין מינוס אינסוף לאינסוף הוא: </w:t>
        </w:r>
      </w:ins>
      <m:oMath>
        <m:sSub>
          <m:sSubPr>
            <m:ctrlPr>
              <w:ins w:id="392" w:author="עידו הרון" w:date="2020-07-02T19:45:00Z">
                <w:rPr>
                  <w:rFonts w:ascii="Cambria Math" w:hAnsi="Cambria Math"/>
                </w:rPr>
              </w:ins>
            </m:ctrlPr>
          </m:sSubPr>
          <m:e>
            <m:r>
              <w:ins w:id="393" w:author="עידו הרון" w:date="2020-07-02T19:45:00Z">
                <w:rPr>
                  <w:rFonts w:ascii="Cambria Math" w:hAnsi="Cambria Math"/>
                </w:rPr>
                <m:t>f</m:t>
              </w:ins>
            </m:r>
          </m:e>
          <m:sub>
            <m:r>
              <w:ins w:id="394" w:author="עידו הרון" w:date="2020-07-02T19:45:00Z">
                <w:rPr>
                  <w:rFonts w:ascii="Cambria Math" w:hAnsi="Cambria Math"/>
                </w:rPr>
                <m:t>rms</m:t>
              </w:ins>
            </m:r>
          </m:sub>
        </m:sSub>
        <m:r>
          <w:ins w:id="395" w:author="עידו הרון" w:date="2020-07-02T19:45:00Z">
            <w:rPr>
              <w:rFonts w:ascii="Cambria Math" w:hAnsi="Cambria Math"/>
            </w:rPr>
            <m:t>=</m:t>
          </w:ins>
        </m:r>
        <m:rad>
          <m:radPr>
            <m:degHide m:val="1"/>
            <m:ctrlPr>
              <w:ins w:id="396" w:author="עידו הרון" w:date="2020-07-02T19:45:00Z">
                <w:rPr>
                  <w:rFonts w:ascii="Cambria Math" w:hAnsi="Cambria Math"/>
                </w:rPr>
              </w:ins>
            </m:ctrlPr>
          </m:radPr>
          <m:deg/>
          <m:e>
            <m:f>
              <m:fPr>
                <m:ctrlPr>
                  <w:ins w:id="397" w:author="עידו הרון" w:date="2020-07-02T19:45:00Z">
                    <w:rPr>
                      <w:rFonts w:ascii="Cambria Math" w:hAnsi="Cambria Math"/>
                    </w:rPr>
                  </w:ins>
                </m:ctrlPr>
              </m:fPr>
              <m:num>
                <m:r>
                  <w:ins w:id="398" w:author="עידו הרון" w:date="2020-07-02T19:45:00Z">
                    <w:rPr>
                      <w:rFonts w:ascii="Cambria Math" w:hAnsi="Cambria Math"/>
                    </w:rPr>
                    <m:t>1</m:t>
                  </w:ins>
                </m:r>
              </m:num>
              <m:den>
                <m:r>
                  <w:ins w:id="399" w:author="עידו הרון" w:date="2020-07-02T19:45:00Z">
                    <w:rPr>
                      <w:rFonts w:ascii="Cambria Math" w:hAnsi="Cambria Math"/>
                    </w:rPr>
                    <m:t>2T</m:t>
                  </w:ins>
                </m:r>
              </m:den>
            </m:f>
            <m:nary>
              <m:naryPr>
                <m:ctrlPr>
                  <w:ins w:id="400" w:author="עידו הרון" w:date="2020-07-02T19:45:00Z">
                    <w:rPr>
                      <w:rFonts w:ascii="Cambria Math" w:hAnsi="Cambria Math"/>
                    </w:rPr>
                  </w:ins>
                </m:ctrlPr>
              </m:naryPr>
              <m:sub>
                <m:r>
                  <w:ins w:id="401" w:author="עידו הרון" w:date="2020-07-02T19:45:00Z">
                    <w:rPr>
                      <w:rFonts w:ascii="Cambria Math" w:hAnsi="Cambria Math"/>
                    </w:rPr>
                    <m:t>-T</m:t>
                  </w:ins>
                </m:r>
              </m:sub>
              <m:sup>
                <m:r>
                  <w:ins w:id="402" w:author="עידו הרון" w:date="2020-07-02T19:45:00Z">
                    <w:rPr>
                      <w:rFonts w:ascii="Cambria Math" w:hAnsi="Cambria Math"/>
                    </w:rPr>
                    <m:t>T</m:t>
                  </w:ins>
                </m:r>
              </m:sup>
              <m:e>
                <m:sSup>
                  <m:sSupPr>
                    <m:ctrlPr>
                      <w:ins w:id="403" w:author="עידו הרון" w:date="2020-07-02T19:45:00Z">
                        <w:rPr>
                          <w:rFonts w:ascii="Cambria Math" w:hAnsi="Cambria Math"/>
                        </w:rPr>
                      </w:ins>
                    </m:ctrlPr>
                  </m:sSupPr>
                  <m:e>
                    <m:d>
                      <m:dPr>
                        <m:begChr m:val="["/>
                        <m:endChr m:val="]"/>
                        <m:ctrlPr>
                          <w:ins w:id="404" w:author="עידו הרון" w:date="2020-07-02T19:45:00Z">
                            <w:rPr>
                              <w:rFonts w:ascii="Cambria Math" w:hAnsi="Cambria Math"/>
                            </w:rPr>
                          </w:ins>
                        </m:ctrlPr>
                      </m:dPr>
                      <m:e>
                        <m:r>
                          <w:ins w:id="405" w:author="עידו הרון" w:date="2020-07-02T19:45:00Z">
                            <w:rPr>
                              <w:rFonts w:ascii="Cambria Math" w:hAnsi="Cambria Math"/>
                            </w:rPr>
                            <m:t>f</m:t>
                          </w:ins>
                        </m:r>
                        <m:d>
                          <m:dPr>
                            <m:ctrlPr>
                              <w:ins w:id="406" w:author="עידו הרון" w:date="2020-07-02T19:45:00Z">
                                <w:rPr>
                                  <w:rFonts w:ascii="Cambria Math" w:hAnsi="Cambria Math"/>
                                </w:rPr>
                              </w:ins>
                            </m:ctrlPr>
                          </m:dPr>
                          <m:e>
                            <m:r>
                              <w:ins w:id="407" w:author="עידו הרון" w:date="2020-07-02T19:45:00Z">
                                <w:rPr>
                                  <w:rFonts w:ascii="Cambria Math" w:hAnsi="Cambria Math"/>
                                </w:rPr>
                                <m:t>t</m:t>
                              </w:ins>
                            </m:r>
                          </m:e>
                        </m:d>
                      </m:e>
                    </m:d>
                  </m:e>
                  <m:sup>
                    <m:r>
                      <w:ins w:id="408" w:author="עידו הרון" w:date="2020-07-02T19:45:00Z">
                        <w:rPr>
                          <w:rFonts w:ascii="Cambria Math" w:hAnsi="Cambria Math"/>
                        </w:rPr>
                        <m:t>2</m:t>
                      </w:ins>
                    </m:r>
                  </m:sup>
                </m:sSup>
              </m:e>
            </m:nary>
            <m:r>
              <w:ins w:id="409" w:author="עידו הרון" w:date="2020-07-02T19:45:00Z">
                <w:rPr>
                  <w:rFonts w:ascii="Cambria Math" w:hAnsi="Cambria Math"/>
                </w:rPr>
                <m:t>dt</m:t>
              </w:ins>
            </m:r>
          </m:e>
        </m:rad>
        <m:r>
          <w:ins w:id="410" w:author="עידו הרון" w:date="2020-07-02T19:45:00Z">
            <w:rPr>
              <w:rFonts w:ascii="Cambria Math" w:hAnsi="Cambria Math"/>
            </w:rPr>
            <m:t xml:space="preserve"> </m:t>
          </w:ins>
        </m:r>
      </m:oMath>
    </w:p>
    <w:p w14:paraId="1B017B49" w14:textId="77777777" w:rsidR="0007713F" w:rsidRDefault="0007713F" w:rsidP="0007713F">
      <w:pPr>
        <w:numPr>
          <w:ilvl w:val="1"/>
          <w:numId w:val="10"/>
        </w:numPr>
        <w:spacing w:after="200"/>
        <w:rPr>
          <w:ins w:id="411" w:author="עידו הרון" w:date="2020-07-02T19:45:00Z"/>
        </w:rPr>
      </w:pPr>
      <w:ins w:id="412" w:author="עידו הרון" w:date="2020-07-02T19:45:00Z">
        <w:r>
          <w:rPr>
            <w:rFonts w:hint="cs"/>
            <w:rtl/>
          </w:rPr>
          <w:t xml:space="preserve">ממוצע </w:t>
        </w:r>
        <w:r>
          <w:t>RMS</w:t>
        </w:r>
        <w:r>
          <w:rPr>
            <w:rFonts w:hint="cs"/>
            <w:rtl/>
          </w:rPr>
          <w:t xml:space="preserve"> מקביל להפסק.</w:t>
        </w:r>
      </w:ins>
    </w:p>
    <w:p w14:paraId="22E36295" w14:textId="77777777" w:rsidR="0007713F" w:rsidRDefault="0007713F" w:rsidP="0007713F">
      <w:pPr>
        <w:numPr>
          <w:ilvl w:val="1"/>
          <w:numId w:val="10"/>
        </w:numPr>
        <w:spacing w:after="200"/>
        <w:rPr>
          <w:ins w:id="413" w:author="עידו הרון" w:date="2020-07-02T19:45:00Z"/>
        </w:rPr>
      </w:pPr>
      <w:ins w:id="414" w:author="עידו הרון" w:date="2020-07-02T19:45:00Z">
        <w:r>
          <w:rPr>
            <w:rFonts w:hint="cs"/>
            <w:rtl/>
          </w:rPr>
          <w:t xml:space="preserve">ממוצע </w:t>
        </w:r>
        <w:r>
          <w:t>RMS</w:t>
        </w:r>
        <w:r>
          <w:rPr>
            <w:rFonts w:hint="cs"/>
            <w:rtl/>
          </w:rPr>
          <w:t xml:space="preserve"> של פונקציה מהצורה הבאה: </w:t>
        </w:r>
      </w:ins>
      <m:oMath>
        <m:r>
          <w:ins w:id="415" w:author="עידו הרון" w:date="2020-07-02T19:45:00Z">
            <w:rPr>
              <w:rFonts w:ascii="Cambria Math" w:hAnsi="Cambria Math"/>
            </w:rPr>
            <m:t>a</m:t>
          </w:ins>
        </m:r>
        <m:box>
          <m:boxPr>
            <m:opEmu m:val="1"/>
            <m:ctrlPr>
              <w:ins w:id="416" w:author="עידו הרון" w:date="2020-07-02T19:45:00Z">
                <w:rPr>
                  <w:rFonts w:ascii="Cambria Math" w:hAnsi="Cambria Math"/>
                </w:rPr>
              </w:ins>
            </m:ctrlPr>
          </m:boxPr>
          <m:e>
            <m:r>
              <w:ins w:id="417" w:author="עידו הרון" w:date="2020-07-02T19:45:00Z">
                <w:rPr>
                  <w:rFonts w:ascii="Cambria Math" w:hAnsi="Cambria Math"/>
                </w:rPr>
                <m:t>sin</m:t>
              </w:ins>
            </m:r>
          </m:e>
        </m:box>
        <m:d>
          <m:dPr>
            <m:ctrlPr>
              <w:ins w:id="418" w:author="עידו הרון" w:date="2020-07-02T19:45:00Z">
                <w:rPr>
                  <w:rFonts w:ascii="Cambria Math" w:hAnsi="Cambria Math"/>
                </w:rPr>
              </w:ins>
            </m:ctrlPr>
          </m:dPr>
          <m:e>
            <m:r>
              <w:ins w:id="419" w:author="עידו הרון" w:date="2020-07-02T19:45:00Z">
                <w:rPr>
                  <w:rFonts w:ascii="Cambria Math" w:hAnsi="Cambria Math"/>
                </w:rPr>
                <m:t>2πft</m:t>
              </w:ins>
            </m:r>
          </m:e>
        </m:d>
        <m:r>
          <w:ins w:id="420" w:author="עידו הרון" w:date="2020-07-02T19:45:00Z">
            <w:rPr>
              <w:rFonts w:ascii="Cambria Math" w:hAnsi="Cambria Math"/>
            </w:rPr>
            <m:t xml:space="preserve"> </m:t>
          </w:ins>
        </m:r>
      </m:oMath>
      <w:ins w:id="421" w:author="עידו הרון" w:date="2020-07-02T19:45:00Z">
        <w:r>
          <w:rPr>
            <w:rFonts w:hint="cs"/>
            <w:rtl/>
          </w:rPr>
          <w:t xml:space="preserve"> הוא </w:t>
        </w:r>
      </w:ins>
      <m:oMath>
        <m:f>
          <m:fPr>
            <m:ctrlPr>
              <w:ins w:id="422" w:author="עידו הרון" w:date="2020-07-02T19:45:00Z">
                <w:rPr>
                  <w:rFonts w:ascii="Cambria Math" w:hAnsi="Cambria Math"/>
                </w:rPr>
              </w:ins>
            </m:ctrlPr>
          </m:fPr>
          <m:num>
            <m:r>
              <w:ins w:id="423" w:author="עידו הרון" w:date="2020-07-02T19:45:00Z">
                <w:rPr>
                  <w:rFonts w:ascii="Cambria Math" w:hAnsi="Cambria Math"/>
                </w:rPr>
                <m:t>a</m:t>
              </w:ins>
            </m:r>
          </m:num>
          <m:den>
            <m:rad>
              <m:radPr>
                <m:degHide m:val="1"/>
                <m:ctrlPr>
                  <w:ins w:id="424" w:author="עידו הרון" w:date="2020-07-02T19:45:00Z">
                    <w:rPr>
                      <w:rFonts w:ascii="Cambria Math" w:hAnsi="Cambria Math"/>
                    </w:rPr>
                  </w:ins>
                </m:ctrlPr>
              </m:radPr>
              <m:deg/>
              <m:e>
                <m:r>
                  <w:ins w:id="425" w:author="עידו הרון" w:date="2020-07-02T19:45:00Z">
                    <w:rPr>
                      <w:rFonts w:ascii="Cambria Math" w:hAnsi="Cambria Math"/>
                    </w:rPr>
                    <m:t>2</m:t>
                  </w:ins>
                </m:r>
              </m:e>
            </m:rad>
          </m:den>
        </m:f>
      </m:oMath>
    </w:p>
    <w:p w14:paraId="0849B76A" w14:textId="77777777" w:rsidR="0007713F" w:rsidRDefault="0007713F" w:rsidP="0007713F">
      <w:pPr>
        <w:numPr>
          <w:ilvl w:val="2"/>
          <w:numId w:val="10"/>
        </w:numPr>
        <w:spacing w:after="200"/>
        <w:rPr>
          <w:ins w:id="426" w:author="עידו הרון" w:date="2020-07-02T19:45:00Z"/>
        </w:rPr>
      </w:pPr>
      <w:ins w:id="427" w:author="עידו הרון" w:date="2020-07-02T19:45:00Z">
        <w:r>
          <w:rPr>
            <w:rFonts w:hint="cs"/>
            <w:rtl/>
          </w:rPr>
          <w:t>מכך נובע כי</w:t>
        </w:r>
      </w:ins>
    </w:p>
    <w:p w14:paraId="0F0E035A" w14:textId="77777777" w:rsidR="0007713F" w:rsidRDefault="0007713F" w:rsidP="0007713F">
      <w:pPr>
        <w:numPr>
          <w:ilvl w:val="0"/>
          <w:numId w:val="10"/>
        </w:numPr>
        <w:spacing w:after="200"/>
        <w:rPr>
          <w:ins w:id="428" w:author="עידו הרון" w:date="2020-07-02T19:45:00Z"/>
        </w:rPr>
      </w:pPr>
      <w:ins w:id="429" w:author="עידו הרון" w:date="2020-07-02T19:45:00Z">
        <w:r>
          <w:rPr>
            <w:rFonts w:hint="cs"/>
            <w:rtl/>
          </w:rPr>
          <w:t xml:space="preserve">חלק תחתון של הפס - החלק </w:t>
        </w:r>
      </w:ins>
      <m:oMath>
        <m:f>
          <m:fPr>
            <m:ctrlPr>
              <w:ins w:id="430" w:author="עידו הרון" w:date="2020-07-02T19:45:00Z">
                <w:rPr>
                  <w:rFonts w:ascii="Cambria Math" w:hAnsi="Cambria Math"/>
                </w:rPr>
              </w:ins>
            </m:ctrlPr>
          </m:fPr>
          <m:num>
            <m:sSub>
              <m:sSubPr>
                <m:ctrlPr>
                  <w:ins w:id="431" w:author="עידו הרון" w:date="2020-07-02T19:45:00Z">
                    <w:rPr>
                      <w:rFonts w:ascii="Cambria Math" w:hAnsi="Cambria Math"/>
                    </w:rPr>
                  </w:ins>
                </m:ctrlPr>
              </m:sSubPr>
              <m:e>
                <m:r>
                  <w:ins w:id="432" w:author="עידו הרון" w:date="2020-07-02T19:45:00Z">
                    <w:rPr>
                      <w:rFonts w:ascii="Cambria Math" w:hAnsi="Cambria Math"/>
                    </w:rPr>
                    <m:t>A</m:t>
                  </w:ins>
                </m:r>
              </m:e>
              <m:sub>
                <m:r>
                  <w:ins w:id="433" w:author="עידו הרון" w:date="2020-07-02T19:45:00Z">
                    <w:rPr>
                      <w:rFonts w:ascii="Cambria Math" w:hAnsi="Cambria Math"/>
                    </w:rPr>
                    <m:t>c</m:t>
                  </w:ins>
                </m:r>
              </m:sub>
            </m:sSub>
            <m:r>
              <w:ins w:id="434" w:author="עידו הרון" w:date="2020-07-02T19:45:00Z">
                <w:rPr>
                  <w:rFonts w:ascii="Cambria Math" w:hAnsi="Cambria Math"/>
                </w:rPr>
                <m:t>μ</m:t>
              </w:ins>
            </m:r>
          </m:num>
          <m:den>
            <m:r>
              <w:ins w:id="435" w:author="עידו הרון" w:date="2020-07-02T19:45:00Z">
                <w:rPr>
                  <w:rFonts w:ascii="Cambria Math" w:hAnsi="Cambria Math"/>
                </w:rPr>
                <m:t>2</m:t>
              </w:ins>
            </m:r>
          </m:den>
        </m:f>
        <m:r>
          <w:ins w:id="436" w:author="עידו הרון" w:date="2020-07-02T19:45:00Z">
            <w:rPr>
              <w:rFonts w:ascii="Cambria Math" w:hAnsi="Cambria Math"/>
            </w:rPr>
            <m:t xml:space="preserve">cos </m:t>
          </w:ins>
        </m:r>
        <m:d>
          <m:dPr>
            <m:ctrlPr>
              <w:ins w:id="437" w:author="עידו הרון" w:date="2020-07-02T19:45:00Z">
                <w:rPr>
                  <w:rFonts w:ascii="Cambria Math" w:hAnsi="Cambria Math"/>
                </w:rPr>
              </w:ins>
            </m:ctrlPr>
          </m:dPr>
          <m:e>
            <m:sSub>
              <m:sSubPr>
                <m:ctrlPr>
                  <w:ins w:id="438" w:author="עידו הרון" w:date="2020-07-02T19:45:00Z">
                    <w:rPr>
                      <w:rFonts w:ascii="Cambria Math" w:hAnsi="Cambria Math"/>
                    </w:rPr>
                  </w:ins>
                </m:ctrlPr>
              </m:sSubPr>
              <m:e>
                <m:r>
                  <w:ins w:id="439" w:author="עידו הרון" w:date="2020-07-02T19:45:00Z">
                    <w:rPr>
                      <w:rFonts w:ascii="Cambria Math" w:hAnsi="Cambria Math"/>
                    </w:rPr>
                    <m:t>ω</m:t>
                  </w:ins>
                </m:r>
              </m:e>
              <m:sub>
                <m:r>
                  <w:ins w:id="440" w:author="עידו הרון" w:date="2020-07-02T19:45:00Z">
                    <w:rPr>
                      <w:rFonts w:ascii="Cambria Math" w:hAnsi="Cambria Math"/>
                    </w:rPr>
                    <m:t>c</m:t>
                  </w:ins>
                </m:r>
              </m:sub>
            </m:sSub>
            <m:r>
              <w:ins w:id="441" w:author="עידו הרון" w:date="2020-07-02T19:45:00Z">
                <w:rPr>
                  <w:rFonts w:ascii="Cambria Math" w:hAnsi="Cambria Math"/>
                </w:rPr>
                <m:t>-</m:t>
              </w:ins>
            </m:r>
            <m:sSub>
              <m:sSubPr>
                <m:ctrlPr>
                  <w:ins w:id="442" w:author="עידו הרון" w:date="2020-07-02T19:45:00Z">
                    <w:rPr>
                      <w:rFonts w:ascii="Cambria Math" w:hAnsi="Cambria Math"/>
                    </w:rPr>
                  </w:ins>
                </m:ctrlPr>
              </m:sSubPr>
              <m:e>
                <m:r>
                  <w:ins w:id="443" w:author="עידו הרון" w:date="2020-07-02T19:45:00Z">
                    <w:rPr>
                      <w:rFonts w:ascii="Cambria Math" w:hAnsi="Cambria Math"/>
                    </w:rPr>
                    <m:t>ω</m:t>
                  </w:ins>
                </m:r>
              </m:e>
              <m:sub>
                <m:r>
                  <w:ins w:id="444" w:author="עידו הרון" w:date="2020-07-02T19:45:00Z">
                    <w:rPr>
                      <w:rFonts w:ascii="Cambria Math" w:hAnsi="Cambria Math"/>
                    </w:rPr>
                    <m:t>m</m:t>
                  </w:ins>
                </m:r>
              </m:sub>
            </m:sSub>
          </m:e>
        </m:d>
        <m:r>
          <w:ins w:id="445" w:author="עידו הרון" w:date="2020-07-02T19:45:00Z">
            <w:rPr>
              <w:rFonts w:ascii="Cambria Math" w:hAnsi="Cambria Math"/>
            </w:rPr>
            <m:t xml:space="preserve">t </m:t>
          </w:ins>
        </m:r>
      </m:oMath>
      <w:ins w:id="446" w:author="עידו הרון" w:date="2020-07-02T19:45:00Z">
        <w:r>
          <w:rPr>
            <w:rFonts w:hint="cs"/>
            <w:rtl/>
          </w:rPr>
          <w:t xml:space="preserve"> ב</w:t>
        </w:r>
        <w:r>
          <w:t>y(t) LSB - lower side band</w:t>
        </w:r>
      </w:ins>
    </w:p>
    <w:p w14:paraId="27A33CC2" w14:textId="77777777" w:rsidR="0007713F" w:rsidRDefault="0007713F" w:rsidP="0007713F">
      <w:pPr>
        <w:numPr>
          <w:ilvl w:val="0"/>
          <w:numId w:val="10"/>
        </w:numPr>
        <w:spacing w:after="200"/>
        <w:rPr>
          <w:ins w:id="447" w:author="עידו הרון" w:date="2020-07-02T19:45:00Z"/>
        </w:rPr>
      </w:pPr>
      <w:ins w:id="448" w:author="עידו הרון" w:date="2020-07-02T19:45:00Z">
        <w:r>
          <w:rPr>
            <w:rFonts w:hint="cs"/>
            <w:rtl/>
          </w:rPr>
          <w:t xml:space="preserve">חלק עליון של הפס – החלק </w:t>
        </w:r>
      </w:ins>
      <m:oMath>
        <m:f>
          <m:fPr>
            <m:ctrlPr>
              <w:ins w:id="449" w:author="עידו הרון" w:date="2020-07-02T19:45:00Z">
                <w:rPr>
                  <w:rFonts w:ascii="Cambria Math" w:hAnsi="Cambria Math"/>
                </w:rPr>
              </w:ins>
            </m:ctrlPr>
          </m:fPr>
          <m:num>
            <m:sSub>
              <m:sSubPr>
                <m:ctrlPr>
                  <w:ins w:id="450" w:author="עידו הרון" w:date="2020-07-02T19:45:00Z">
                    <w:rPr>
                      <w:rFonts w:ascii="Cambria Math" w:hAnsi="Cambria Math"/>
                    </w:rPr>
                  </w:ins>
                </m:ctrlPr>
              </m:sSubPr>
              <m:e>
                <m:r>
                  <w:ins w:id="451" w:author="עידו הרון" w:date="2020-07-02T19:45:00Z">
                    <w:rPr>
                      <w:rFonts w:ascii="Cambria Math" w:hAnsi="Cambria Math"/>
                    </w:rPr>
                    <m:t>A</m:t>
                  </w:ins>
                </m:r>
              </m:e>
              <m:sub>
                <m:r>
                  <w:ins w:id="452" w:author="עידו הרון" w:date="2020-07-02T19:45:00Z">
                    <w:rPr>
                      <w:rFonts w:ascii="Cambria Math" w:hAnsi="Cambria Math"/>
                    </w:rPr>
                    <m:t>c</m:t>
                  </w:ins>
                </m:r>
              </m:sub>
            </m:sSub>
            <m:r>
              <w:ins w:id="453" w:author="עידו הרון" w:date="2020-07-02T19:45:00Z">
                <w:rPr>
                  <w:rFonts w:ascii="Cambria Math" w:hAnsi="Cambria Math"/>
                </w:rPr>
                <m:t>μ</m:t>
              </w:ins>
            </m:r>
          </m:num>
          <m:den>
            <m:r>
              <w:ins w:id="454" w:author="עידו הרון" w:date="2020-07-02T19:45:00Z">
                <w:rPr>
                  <w:rFonts w:ascii="Cambria Math" w:hAnsi="Cambria Math"/>
                </w:rPr>
                <m:t>2</m:t>
              </w:ins>
            </m:r>
          </m:den>
        </m:f>
        <m:r>
          <w:ins w:id="455" w:author="עידו הרון" w:date="2020-07-02T19:45:00Z">
            <w:rPr>
              <w:rFonts w:ascii="Cambria Math" w:hAnsi="Cambria Math"/>
            </w:rPr>
            <m:t xml:space="preserve">cos </m:t>
          </w:ins>
        </m:r>
        <m:d>
          <m:dPr>
            <m:ctrlPr>
              <w:ins w:id="456" w:author="עידו הרון" w:date="2020-07-02T19:45:00Z">
                <w:rPr>
                  <w:rFonts w:ascii="Cambria Math" w:hAnsi="Cambria Math"/>
                </w:rPr>
              </w:ins>
            </m:ctrlPr>
          </m:dPr>
          <m:e>
            <m:sSub>
              <m:sSubPr>
                <m:ctrlPr>
                  <w:ins w:id="457" w:author="עידו הרון" w:date="2020-07-02T19:45:00Z">
                    <w:rPr>
                      <w:rFonts w:ascii="Cambria Math" w:hAnsi="Cambria Math"/>
                    </w:rPr>
                  </w:ins>
                </m:ctrlPr>
              </m:sSubPr>
              <m:e>
                <m:r>
                  <w:ins w:id="458" w:author="עידו הרון" w:date="2020-07-02T19:45:00Z">
                    <w:rPr>
                      <w:rFonts w:ascii="Cambria Math" w:hAnsi="Cambria Math"/>
                    </w:rPr>
                    <m:t>ω</m:t>
                  </w:ins>
                </m:r>
              </m:e>
              <m:sub>
                <m:r>
                  <w:ins w:id="459" w:author="עידו הרון" w:date="2020-07-02T19:45:00Z">
                    <w:rPr>
                      <w:rFonts w:ascii="Cambria Math" w:hAnsi="Cambria Math"/>
                    </w:rPr>
                    <m:t>c</m:t>
                  </w:ins>
                </m:r>
              </m:sub>
            </m:sSub>
            <m:r>
              <w:ins w:id="460" w:author="עידו הרון" w:date="2020-07-02T19:45:00Z">
                <w:rPr>
                  <w:rFonts w:ascii="Cambria Math" w:hAnsi="Cambria Math"/>
                </w:rPr>
                <m:t>+</m:t>
              </w:ins>
            </m:r>
            <m:sSub>
              <m:sSubPr>
                <m:ctrlPr>
                  <w:ins w:id="461" w:author="עידו הרון" w:date="2020-07-02T19:45:00Z">
                    <w:rPr>
                      <w:rFonts w:ascii="Cambria Math" w:hAnsi="Cambria Math"/>
                    </w:rPr>
                  </w:ins>
                </m:ctrlPr>
              </m:sSubPr>
              <m:e>
                <m:r>
                  <w:ins w:id="462" w:author="עידו הרון" w:date="2020-07-02T19:45:00Z">
                    <w:rPr>
                      <w:rFonts w:ascii="Cambria Math" w:hAnsi="Cambria Math"/>
                    </w:rPr>
                    <m:t>ω</m:t>
                  </w:ins>
                </m:r>
              </m:e>
              <m:sub>
                <m:r>
                  <w:ins w:id="463" w:author="עידו הרון" w:date="2020-07-02T19:45:00Z">
                    <w:rPr>
                      <w:rFonts w:ascii="Cambria Math" w:hAnsi="Cambria Math"/>
                    </w:rPr>
                    <m:t>m</m:t>
                  </w:ins>
                </m:r>
              </m:sub>
            </m:sSub>
          </m:e>
        </m:d>
        <m:r>
          <w:ins w:id="464" w:author="עידו הרון" w:date="2020-07-02T19:45:00Z">
            <w:rPr>
              <w:rFonts w:ascii="Cambria Math" w:hAnsi="Cambria Math"/>
            </w:rPr>
            <m:t xml:space="preserve">t </m:t>
          </w:ins>
        </m:r>
      </m:oMath>
      <w:ins w:id="465" w:author="עידו הרון" w:date="2020-07-02T19:45:00Z">
        <w:r>
          <w:rPr>
            <w:rFonts w:hint="cs"/>
            <w:rtl/>
          </w:rPr>
          <w:t xml:space="preserve"> ב</w:t>
        </w:r>
        <w:r>
          <w:t>y(t)  USB - upper side band</w:t>
        </w:r>
      </w:ins>
    </w:p>
    <w:p w14:paraId="3C5EA6A2" w14:textId="77777777" w:rsidR="0007713F" w:rsidRDefault="0007713F" w:rsidP="0007713F">
      <w:pPr>
        <w:spacing w:after="200"/>
        <w:rPr>
          <w:ins w:id="466" w:author="עידו הרון" w:date="2020-07-02T19:45:00Z"/>
        </w:rPr>
      </w:pPr>
      <w:ins w:id="467" w:author="עידו הרון" w:date="2020-07-02T19:45:00Z">
        <w:r>
          <w:rPr>
            <w:rFonts w:hint="cs"/>
            <w:rtl/>
          </w:rPr>
          <w:t xml:space="preserve"> כאשר ש: </w:t>
        </w:r>
      </w:ins>
      <m:oMath>
        <m:sSub>
          <m:sSubPr>
            <m:ctrlPr>
              <w:ins w:id="468" w:author="עידו הרון" w:date="2020-07-02T19:45:00Z">
                <w:rPr>
                  <w:rFonts w:ascii="Cambria Math" w:hAnsi="Cambria Math"/>
                </w:rPr>
              </w:ins>
            </m:ctrlPr>
          </m:sSubPr>
          <m:e>
            <m:r>
              <w:ins w:id="469" w:author="עידו הרון" w:date="2020-07-02T19:45:00Z">
                <w:rPr>
                  <w:rFonts w:ascii="Cambria Math" w:hAnsi="Cambria Math"/>
                </w:rPr>
                <m:t>A</m:t>
              </w:ins>
            </m:r>
          </m:e>
          <m:sub>
            <m:r>
              <w:ins w:id="470" w:author="עידו הרון" w:date="2020-07-02T19:45:00Z">
                <w:rPr>
                  <w:rFonts w:ascii="Cambria Math" w:hAnsi="Cambria Math"/>
                </w:rPr>
                <m:t>c</m:t>
              </w:ins>
            </m:r>
          </m:sub>
        </m:sSub>
        <m:r>
          <w:ins w:id="471" w:author="עידו הרון" w:date="2020-07-02T19:45:00Z">
            <w:rPr>
              <w:rFonts w:ascii="Cambria Math" w:hAnsi="Cambria Math"/>
            </w:rPr>
            <m:t xml:space="preserve">sin </m:t>
          </w:ins>
        </m:r>
        <m:sSub>
          <m:sSubPr>
            <m:ctrlPr>
              <w:ins w:id="472" w:author="עידו הרון" w:date="2020-07-02T19:45:00Z">
                <w:rPr>
                  <w:rFonts w:ascii="Cambria Math" w:hAnsi="Cambria Math"/>
                </w:rPr>
              </w:ins>
            </m:ctrlPr>
          </m:sSubPr>
          <m:e>
            <m:r>
              <w:ins w:id="473" w:author="עידו הרון" w:date="2020-07-02T19:45:00Z">
                <w:rPr>
                  <w:rFonts w:ascii="Cambria Math" w:hAnsi="Cambria Math"/>
                </w:rPr>
                <m:t>ω</m:t>
              </w:ins>
            </m:r>
          </m:e>
          <m:sub>
            <m:r>
              <w:ins w:id="474" w:author="עידו הרון" w:date="2020-07-02T19:45:00Z">
                <w:rPr>
                  <w:rFonts w:ascii="Cambria Math" w:hAnsi="Cambria Math"/>
                </w:rPr>
                <m:t>c</m:t>
              </w:ins>
            </m:r>
          </m:sub>
        </m:sSub>
        <m:r>
          <w:ins w:id="475" w:author="עידו הרון" w:date="2020-07-02T19:45:00Z">
            <w:rPr>
              <w:rFonts w:ascii="Cambria Math" w:hAnsi="Cambria Math"/>
            </w:rPr>
            <m:t xml:space="preserve">t </m:t>
          </w:ins>
        </m:r>
      </m:oMath>
      <w:ins w:id="476" w:author="עידו הרון" w:date="2020-07-02T19:45:00Z">
        <w:r>
          <w:rPr>
            <w:rFonts w:hint="cs"/>
            <w:rtl/>
          </w:rPr>
          <w:t xml:space="preserve"> עדיין הנשא [ </w:t>
        </w:r>
        <w:r>
          <w:t>C</w:t>
        </w:r>
        <w:r>
          <w:rPr>
            <w:rFonts w:hint="cs"/>
            <w:rtl/>
          </w:rPr>
          <w:t>] שלנו.</w:t>
        </w:r>
      </w:ins>
    </w:p>
    <w:p w14:paraId="162B6B9F" w14:textId="77777777" w:rsidR="0007713F" w:rsidRDefault="0007713F" w:rsidP="0007713F">
      <w:pPr>
        <w:spacing w:after="200"/>
        <w:rPr>
          <w:ins w:id="477" w:author="עידו הרון" w:date="2020-07-02T19:45:00Z"/>
        </w:rPr>
      </w:pPr>
      <w:ins w:id="478" w:author="עידו הרון" w:date="2020-07-02T19:45:00Z">
        <w:r>
          <w:rPr>
            <w:rFonts w:hint="cs"/>
            <w:rtl/>
          </w:rPr>
          <w:t>אנחנו יודעים להגיד כי:</w:t>
        </w:r>
      </w:ins>
    </w:p>
    <w:p w14:paraId="1ACC7347" w14:textId="77777777" w:rsidR="0007713F" w:rsidRDefault="00154BEA" w:rsidP="0007713F">
      <w:pPr>
        <w:spacing w:after="200"/>
        <w:jc w:val="center"/>
        <w:rPr>
          <w:ins w:id="479" w:author="עידו הרון" w:date="2020-07-02T19:45:00Z"/>
        </w:rPr>
      </w:pPr>
      <m:oMathPara>
        <m:oMath>
          <m:sSub>
            <m:sSubPr>
              <m:ctrlPr>
                <w:ins w:id="480" w:author="עידו הרון" w:date="2020-07-02T19:45:00Z">
                  <w:rPr>
                    <w:rFonts w:ascii="Cambria Math" w:hAnsi="Cambria Math"/>
                  </w:rPr>
                </w:ins>
              </m:ctrlPr>
            </m:sSubPr>
            <m:e>
              <m:r>
                <w:ins w:id="481" w:author="עידו הרון" w:date="2020-07-02T19:45:00Z">
                  <w:rPr>
                    <w:rFonts w:ascii="Cambria Math" w:hAnsi="Cambria Math"/>
                  </w:rPr>
                  <m:t>P</m:t>
                </w:ins>
              </m:r>
            </m:e>
            <m:sub>
              <m:r>
                <w:ins w:id="482" w:author="עידו הרון" w:date="2020-07-02T19:45:00Z">
                  <w:rPr>
                    <w:rFonts w:ascii="Cambria Math" w:hAnsi="Cambria Math"/>
                  </w:rPr>
                  <m:t>c</m:t>
                </w:ins>
              </m:r>
            </m:sub>
          </m:sSub>
          <m:r>
            <w:ins w:id="483" w:author="עידו הרון" w:date="2020-07-02T19:45:00Z">
              <w:rPr>
                <w:rFonts w:ascii="Cambria Math" w:hAnsi="Cambria Math"/>
              </w:rPr>
              <m:t>=</m:t>
            </w:ins>
          </m:r>
          <m:f>
            <m:fPr>
              <m:ctrlPr>
                <w:ins w:id="484" w:author="עידו הרון" w:date="2020-07-02T19:45:00Z">
                  <w:rPr>
                    <w:rFonts w:ascii="Cambria Math" w:hAnsi="Cambria Math"/>
                  </w:rPr>
                </w:ins>
              </m:ctrlPr>
            </m:fPr>
            <m:num>
              <m:sSubSup>
                <m:sSubSupPr>
                  <m:ctrlPr>
                    <w:ins w:id="485" w:author="עידו הרון" w:date="2020-07-02T19:45:00Z">
                      <w:rPr>
                        <w:rFonts w:ascii="Cambria Math" w:hAnsi="Cambria Math"/>
                      </w:rPr>
                    </w:ins>
                  </m:ctrlPr>
                </m:sSubSupPr>
                <m:e>
                  <m:r>
                    <w:ins w:id="486" w:author="עידו הרון" w:date="2020-07-02T19:45:00Z">
                      <w:rPr>
                        <w:rFonts w:ascii="Cambria Math" w:hAnsi="Cambria Math"/>
                      </w:rPr>
                      <m:t>A</m:t>
                    </w:ins>
                  </m:r>
                </m:e>
                <m:sub>
                  <m:r>
                    <w:ins w:id="487" w:author="עידו הרון" w:date="2020-07-02T19:45:00Z">
                      <w:rPr>
                        <w:rFonts w:ascii="Cambria Math" w:hAnsi="Cambria Math"/>
                      </w:rPr>
                      <m:t>C</m:t>
                    </w:ins>
                  </m:r>
                </m:sub>
                <m:sup>
                  <m:r>
                    <w:ins w:id="488" w:author="עידו הרון" w:date="2020-07-02T19:45:00Z">
                      <w:rPr>
                        <w:rFonts w:ascii="Cambria Math" w:hAnsi="Cambria Math"/>
                      </w:rPr>
                      <m:t>2</m:t>
                    </w:ins>
                  </m:r>
                </m:sup>
              </m:sSubSup>
            </m:num>
            <m:den>
              <m:r>
                <w:ins w:id="489" w:author="עידו הרון" w:date="2020-07-02T19:45:00Z">
                  <w:rPr>
                    <w:rFonts w:ascii="Cambria Math" w:hAnsi="Cambria Math"/>
                  </w:rPr>
                  <m:t>2</m:t>
                </w:ins>
              </m:r>
            </m:den>
          </m:f>
          <m:r>
            <w:ins w:id="490" w:author="עידו הרון" w:date="2020-07-02T19:45:00Z">
              <w:rPr>
                <w:rFonts w:ascii="Cambria Math" w:hAnsi="Cambria Math"/>
              </w:rPr>
              <m:t>, </m:t>
            </w:ins>
          </m:r>
          <m:sSub>
            <m:sSubPr>
              <m:ctrlPr>
                <w:ins w:id="491" w:author="עידו הרון" w:date="2020-07-02T19:45:00Z">
                  <w:rPr>
                    <w:rFonts w:ascii="Cambria Math" w:hAnsi="Cambria Math"/>
                  </w:rPr>
                </w:ins>
              </m:ctrlPr>
            </m:sSubPr>
            <m:e>
              <m:r>
                <w:ins w:id="492" w:author="עידו הרון" w:date="2020-07-02T19:45:00Z">
                  <w:rPr>
                    <w:rFonts w:ascii="Cambria Math" w:hAnsi="Cambria Math"/>
                  </w:rPr>
                  <m:t>P</m:t>
                </w:ins>
              </m:r>
            </m:e>
            <m:sub>
              <m:r>
                <w:ins w:id="493" w:author="עידו הרון" w:date="2020-07-02T19:45:00Z">
                  <w:rPr>
                    <w:rFonts w:ascii="Cambria Math" w:hAnsi="Cambria Math"/>
                  </w:rPr>
                  <m:t>USB</m:t>
                </w:ins>
              </m:r>
            </m:sub>
          </m:sSub>
          <m:r>
            <w:ins w:id="494" w:author="עידו הרון" w:date="2020-07-02T19:45:00Z">
              <w:rPr>
                <w:rFonts w:ascii="Cambria Math" w:hAnsi="Cambria Math"/>
              </w:rPr>
              <m:t>=</m:t>
            </w:ins>
          </m:r>
          <m:f>
            <m:fPr>
              <m:ctrlPr>
                <w:ins w:id="495" w:author="עידו הרון" w:date="2020-07-02T19:45:00Z">
                  <w:rPr>
                    <w:rFonts w:ascii="Cambria Math" w:hAnsi="Cambria Math"/>
                  </w:rPr>
                </w:ins>
              </m:ctrlPr>
            </m:fPr>
            <m:num>
              <m:sSubSup>
                <m:sSubSupPr>
                  <m:ctrlPr>
                    <w:ins w:id="496" w:author="עידו הרון" w:date="2020-07-02T19:45:00Z">
                      <w:rPr>
                        <w:rFonts w:ascii="Cambria Math" w:hAnsi="Cambria Math"/>
                      </w:rPr>
                    </w:ins>
                  </m:ctrlPr>
                </m:sSubSupPr>
                <m:e>
                  <m:r>
                    <w:ins w:id="497" w:author="עידו הרון" w:date="2020-07-02T19:45:00Z">
                      <w:rPr>
                        <w:rFonts w:ascii="Cambria Math" w:hAnsi="Cambria Math"/>
                      </w:rPr>
                      <m:t>A</m:t>
                    </w:ins>
                  </m:r>
                </m:e>
                <m:sub>
                  <m:r>
                    <w:ins w:id="498" w:author="עידו הרון" w:date="2020-07-02T19:45:00Z">
                      <w:rPr>
                        <w:rFonts w:ascii="Cambria Math" w:hAnsi="Cambria Math"/>
                      </w:rPr>
                      <m:t>m</m:t>
                    </w:ins>
                  </m:r>
                </m:sub>
                <m:sup>
                  <m:r>
                    <w:ins w:id="499" w:author="עידו הרון" w:date="2020-07-02T19:45:00Z">
                      <w:rPr>
                        <w:rFonts w:ascii="Cambria Math" w:hAnsi="Cambria Math"/>
                      </w:rPr>
                      <m:t>2</m:t>
                    </w:ins>
                  </m:r>
                </m:sup>
              </m:sSubSup>
            </m:num>
            <m:den>
              <m:r>
                <w:ins w:id="500" w:author="עידו הרון" w:date="2020-07-02T19:45:00Z">
                  <w:rPr>
                    <w:rFonts w:ascii="Cambria Math" w:hAnsi="Cambria Math"/>
                  </w:rPr>
                  <m:t>8</m:t>
                </w:ins>
              </m:r>
            </m:den>
          </m:f>
          <m:r>
            <w:ins w:id="501" w:author="עידו הרון" w:date="2020-07-02T19:45:00Z">
              <w:rPr>
                <w:rFonts w:ascii="Cambria Math" w:hAnsi="Cambria Math"/>
              </w:rPr>
              <m:t>, </m:t>
            </w:ins>
          </m:r>
          <m:sSub>
            <m:sSubPr>
              <m:ctrlPr>
                <w:ins w:id="502" w:author="עידו הרון" w:date="2020-07-02T19:45:00Z">
                  <w:rPr>
                    <w:rFonts w:ascii="Cambria Math" w:hAnsi="Cambria Math"/>
                  </w:rPr>
                </w:ins>
              </m:ctrlPr>
            </m:sSubPr>
            <m:e>
              <m:r>
                <w:ins w:id="503" w:author="עידו הרון" w:date="2020-07-02T19:45:00Z">
                  <w:rPr>
                    <w:rFonts w:ascii="Cambria Math" w:hAnsi="Cambria Math"/>
                  </w:rPr>
                  <m:t>P</m:t>
                </w:ins>
              </m:r>
            </m:e>
            <m:sub>
              <m:r>
                <w:ins w:id="504" w:author="עידו הרון" w:date="2020-07-02T19:45:00Z">
                  <w:rPr>
                    <w:rFonts w:ascii="Cambria Math" w:hAnsi="Cambria Math"/>
                  </w:rPr>
                  <m:t>LSB</m:t>
                </w:ins>
              </m:r>
            </m:sub>
          </m:sSub>
          <m:r>
            <w:ins w:id="505" w:author="עידו הרון" w:date="2020-07-02T19:45:00Z">
              <w:rPr>
                <w:rFonts w:ascii="Cambria Math" w:hAnsi="Cambria Math"/>
              </w:rPr>
              <m:t>=</m:t>
            </w:ins>
          </m:r>
          <m:f>
            <m:fPr>
              <m:ctrlPr>
                <w:ins w:id="506" w:author="עידו הרון" w:date="2020-07-02T19:45:00Z">
                  <w:rPr>
                    <w:rFonts w:ascii="Cambria Math" w:hAnsi="Cambria Math"/>
                  </w:rPr>
                </w:ins>
              </m:ctrlPr>
            </m:fPr>
            <m:num>
              <m:sSubSup>
                <m:sSubSupPr>
                  <m:ctrlPr>
                    <w:ins w:id="507" w:author="עידו הרון" w:date="2020-07-02T19:45:00Z">
                      <w:rPr>
                        <w:rFonts w:ascii="Cambria Math" w:hAnsi="Cambria Math"/>
                      </w:rPr>
                    </w:ins>
                  </m:ctrlPr>
                </m:sSubSupPr>
                <m:e>
                  <m:r>
                    <w:ins w:id="508" w:author="עידו הרון" w:date="2020-07-02T19:45:00Z">
                      <w:rPr>
                        <w:rFonts w:ascii="Cambria Math" w:hAnsi="Cambria Math"/>
                      </w:rPr>
                      <m:t>A</m:t>
                    </w:ins>
                  </m:r>
                </m:e>
                <m:sub>
                  <m:r>
                    <w:ins w:id="509" w:author="עידו הרון" w:date="2020-07-02T19:45:00Z">
                      <w:rPr>
                        <w:rFonts w:ascii="Cambria Math" w:hAnsi="Cambria Math"/>
                      </w:rPr>
                      <m:t>m</m:t>
                    </w:ins>
                  </m:r>
                </m:sub>
                <m:sup>
                  <m:r>
                    <w:ins w:id="510" w:author="עידו הרון" w:date="2020-07-02T19:45:00Z">
                      <w:rPr>
                        <w:rFonts w:ascii="Cambria Math" w:hAnsi="Cambria Math"/>
                      </w:rPr>
                      <m:t>2</m:t>
                    </w:ins>
                  </m:r>
                </m:sup>
              </m:sSubSup>
            </m:num>
            <m:den>
              <m:r>
                <w:ins w:id="511" w:author="עידו הרון" w:date="2020-07-02T19:45:00Z">
                  <w:rPr>
                    <w:rFonts w:ascii="Cambria Math" w:hAnsi="Cambria Math"/>
                  </w:rPr>
                  <m:t>8</m:t>
                </w:ins>
              </m:r>
            </m:den>
          </m:f>
        </m:oMath>
      </m:oMathPara>
    </w:p>
    <w:p w14:paraId="306F2D55" w14:textId="77777777" w:rsidR="0007713F" w:rsidRDefault="0007713F" w:rsidP="0007713F">
      <w:pPr>
        <w:spacing w:after="200"/>
        <w:rPr>
          <w:ins w:id="512" w:author="עידו הרון" w:date="2020-07-02T19:45:00Z"/>
        </w:rPr>
      </w:pPr>
      <w:ins w:id="513" w:author="עידו הרון" w:date="2020-07-02T19:45:00Z">
        <w:r>
          <w:rPr>
            <w:rFonts w:hint="cs"/>
            <w:rtl/>
          </w:rPr>
          <w:t>נגדיר את הספק האות המשודר– שבעצם יהווה לנו תחליף מתאים למושג האנרגיה, נתחיל מהספק האות לאחר האיפנון:</w:t>
        </w:r>
      </w:ins>
    </w:p>
    <w:p w14:paraId="342AD4BF" w14:textId="77777777" w:rsidR="0007713F" w:rsidRDefault="00154BEA" w:rsidP="0007713F">
      <w:pPr>
        <w:spacing w:after="200"/>
        <w:jc w:val="center"/>
        <w:rPr>
          <w:ins w:id="514" w:author="עידו הרון" w:date="2020-07-02T19:45:00Z"/>
        </w:rPr>
      </w:pPr>
      <m:oMathPara>
        <m:oMath>
          <m:sSub>
            <m:sSubPr>
              <m:ctrlPr>
                <w:ins w:id="515" w:author="עידו הרון" w:date="2020-07-02T19:45:00Z">
                  <w:rPr>
                    <w:rFonts w:ascii="Cambria Math" w:hAnsi="Cambria Math"/>
                  </w:rPr>
                </w:ins>
              </m:ctrlPr>
            </m:sSubPr>
            <m:e>
              <m:r>
                <w:ins w:id="516" w:author="עידו הרון" w:date="2020-07-02T19:45:00Z">
                  <w:rPr>
                    <w:rFonts w:ascii="Cambria Math" w:hAnsi="Cambria Math"/>
                  </w:rPr>
                  <m:t>P</m:t>
                </w:ins>
              </m:r>
            </m:e>
            <m:sub>
              <m:r>
                <w:ins w:id="517" w:author="עידו הרון" w:date="2020-07-02T19:45:00Z">
                  <w:rPr>
                    <w:rFonts w:ascii="Cambria Math" w:hAnsi="Cambria Math"/>
                  </w:rPr>
                  <m:t>signal</m:t>
                </w:ins>
              </m:r>
            </m:sub>
          </m:sSub>
          <m:r>
            <w:ins w:id="518" w:author="עידו הרון" w:date="2020-07-02T19:45:00Z">
              <w:rPr>
                <w:rFonts w:ascii="Cambria Math" w:hAnsi="Cambria Math"/>
              </w:rPr>
              <m:t>=</m:t>
            </w:ins>
          </m:r>
          <m:sSub>
            <m:sSubPr>
              <m:ctrlPr>
                <w:ins w:id="519" w:author="עידו הרון" w:date="2020-07-02T19:45:00Z">
                  <w:rPr>
                    <w:rFonts w:ascii="Cambria Math" w:hAnsi="Cambria Math"/>
                  </w:rPr>
                </w:ins>
              </m:ctrlPr>
            </m:sSubPr>
            <m:e>
              <m:r>
                <w:ins w:id="520" w:author="עידו הרון" w:date="2020-07-02T19:45:00Z">
                  <w:rPr>
                    <w:rFonts w:ascii="Cambria Math" w:hAnsi="Cambria Math"/>
                  </w:rPr>
                  <m:t>P</m:t>
                </w:ins>
              </m:r>
            </m:e>
            <m:sub>
              <m:r>
                <w:ins w:id="521" w:author="עידו הרון" w:date="2020-07-02T19:45:00Z">
                  <w:rPr>
                    <w:rFonts w:ascii="Cambria Math" w:hAnsi="Cambria Math"/>
                  </w:rPr>
                  <m:t>s</m:t>
                </w:ins>
              </m:r>
            </m:sub>
          </m:sSub>
          <m:r>
            <w:ins w:id="522" w:author="עידו הרון" w:date="2020-07-02T19:45:00Z">
              <w:rPr>
                <w:rFonts w:ascii="Cambria Math" w:hAnsi="Cambria Math"/>
              </w:rPr>
              <m:t>=</m:t>
            </w:ins>
          </m:r>
          <m:sSub>
            <m:sSubPr>
              <m:ctrlPr>
                <w:ins w:id="523" w:author="עידו הרון" w:date="2020-07-02T19:45:00Z">
                  <w:rPr>
                    <w:rFonts w:ascii="Cambria Math" w:hAnsi="Cambria Math"/>
                  </w:rPr>
                </w:ins>
              </m:ctrlPr>
            </m:sSubPr>
            <m:e>
              <m:r>
                <w:ins w:id="524" w:author="עידו הרון" w:date="2020-07-02T19:45:00Z">
                  <w:rPr>
                    <w:rFonts w:ascii="Cambria Math" w:hAnsi="Cambria Math"/>
                  </w:rPr>
                  <m:t>P</m:t>
                </w:ins>
              </m:r>
            </m:e>
            <m:sub>
              <m:r>
                <w:ins w:id="525" w:author="עידו הרון" w:date="2020-07-02T19:45:00Z">
                  <w:rPr>
                    <w:rFonts w:ascii="Cambria Math" w:hAnsi="Cambria Math"/>
                  </w:rPr>
                  <m:t>USB</m:t>
                </w:ins>
              </m:r>
            </m:sub>
          </m:sSub>
          <m:r>
            <w:ins w:id="526" w:author="עידו הרון" w:date="2020-07-02T19:45:00Z">
              <w:rPr>
                <w:rFonts w:ascii="Cambria Math" w:hAnsi="Cambria Math"/>
              </w:rPr>
              <m:t>+</m:t>
            </w:ins>
          </m:r>
          <m:sSub>
            <m:sSubPr>
              <m:ctrlPr>
                <w:ins w:id="527" w:author="עידו הרון" w:date="2020-07-02T19:45:00Z">
                  <w:rPr>
                    <w:rFonts w:ascii="Cambria Math" w:hAnsi="Cambria Math"/>
                  </w:rPr>
                </w:ins>
              </m:ctrlPr>
            </m:sSubPr>
            <m:e>
              <m:r>
                <w:ins w:id="528" w:author="עידו הרון" w:date="2020-07-02T19:45:00Z">
                  <w:rPr>
                    <w:rFonts w:ascii="Cambria Math" w:hAnsi="Cambria Math"/>
                  </w:rPr>
                  <m:t>P</m:t>
                </w:ins>
              </m:r>
            </m:e>
            <m:sub>
              <m:r>
                <w:ins w:id="529" w:author="עידו הרון" w:date="2020-07-02T19:45:00Z">
                  <w:rPr>
                    <w:rFonts w:ascii="Cambria Math" w:hAnsi="Cambria Math"/>
                  </w:rPr>
                  <m:t>LSB</m:t>
                </w:ins>
              </m:r>
            </m:sub>
          </m:sSub>
          <m:r>
            <w:ins w:id="530" w:author="עידו הרון" w:date="2020-07-02T19:45:00Z">
              <w:rPr>
                <w:rFonts w:ascii="Cambria Math" w:hAnsi="Cambria Math"/>
              </w:rPr>
              <m:t>=</m:t>
            </w:ins>
          </m:r>
          <m:f>
            <m:fPr>
              <m:ctrlPr>
                <w:ins w:id="531" w:author="עידו הרון" w:date="2020-07-02T19:45:00Z">
                  <w:rPr>
                    <w:rFonts w:ascii="Cambria Math" w:hAnsi="Cambria Math"/>
                  </w:rPr>
                </w:ins>
              </m:ctrlPr>
            </m:fPr>
            <m:num>
              <m:sSubSup>
                <m:sSubSupPr>
                  <m:ctrlPr>
                    <w:ins w:id="532" w:author="עידו הרון" w:date="2020-07-02T19:45:00Z">
                      <w:rPr>
                        <w:rFonts w:ascii="Cambria Math" w:hAnsi="Cambria Math"/>
                      </w:rPr>
                    </w:ins>
                  </m:ctrlPr>
                </m:sSubSupPr>
                <m:e>
                  <m:r>
                    <w:ins w:id="533" w:author="עידו הרון" w:date="2020-07-02T19:45:00Z">
                      <w:rPr>
                        <w:rFonts w:ascii="Cambria Math" w:hAnsi="Cambria Math"/>
                      </w:rPr>
                      <m:t>A</m:t>
                    </w:ins>
                  </m:r>
                </m:e>
                <m:sub>
                  <m:r>
                    <w:ins w:id="534" w:author="עידו הרון" w:date="2020-07-02T19:45:00Z">
                      <w:rPr>
                        <w:rFonts w:ascii="Cambria Math" w:hAnsi="Cambria Math"/>
                      </w:rPr>
                      <m:t>m</m:t>
                    </w:ins>
                  </m:r>
                </m:sub>
                <m:sup>
                  <m:r>
                    <w:ins w:id="535" w:author="עידו הרון" w:date="2020-07-02T19:45:00Z">
                      <w:rPr>
                        <w:rFonts w:ascii="Cambria Math" w:hAnsi="Cambria Math"/>
                      </w:rPr>
                      <m:t>2</m:t>
                    </w:ins>
                  </m:r>
                </m:sup>
              </m:sSubSup>
            </m:num>
            <m:den>
              <m:r>
                <w:ins w:id="536" w:author="עידו הרון" w:date="2020-07-02T19:45:00Z">
                  <w:rPr>
                    <w:rFonts w:ascii="Cambria Math" w:hAnsi="Cambria Math"/>
                  </w:rPr>
                  <m:t>4</m:t>
                </w:ins>
              </m:r>
            </m:den>
          </m:f>
        </m:oMath>
      </m:oMathPara>
    </w:p>
    <w:p w14:paraId="6A306612" w14:textId="77777777" w:rsidR="0007713F" w:rsidRDefault="0007713F" w:rsidP="0007713F">
      <w:pPr>
        <w:spacing w:after="200"/>
        <w:rPr>
          <w:ins w:id="537" w:author="עידו הרון" w:date="2020-07-02T19:45:00Z"/>
        </w:rPr>
      </w:pPr>
      <w:ins w:id="538" w:author="עידו הרון" w:date="2020-07-02T19:45:00Z">
        <w:r>
          <w:rPr>
            <w:rFonts w:hint="cs"/>
            <w:rtl/>
          </w:rPr>
          <w:t>עכשיו נחבר לנשא:</w:t>
        </w:r>
      </w:ins>
    </w:p>
    <w:p w14:paraId="5DC8B3B4" w14:textId="77777777" w:rsidR="0007713F" w:rsidRDefault="00154BEA" w:rsidP="0007713F">
      <w:pPr>
        <w:spacing w:after="200"/>
        <w:jc w:val="center"/>
        <w:rPr>
          <w:ins w:id="539" w:author="עידו הרון" w:date="2020-07-02T19:45:00Z"/>
        </w:rPr>
      </w:pPr>
      <m:oMathPara>
        <m:oMath>
          <m:sSub>
            <m:sSubPr>
              <m:ctrlPr>
                <w:ins w:id="540" w:author="עידו הרון" w:date="2020-07-02T19:45:00Z">
                  <w:rPr>
                    <w:rFonts w:ascii="Cambria Math" w:hAnsi="Cambria Math"/>
                  </w:rPr>
                </w:ins>
              </m:ctrlPr>
            </m:sSubPr>
            <m:e>
              <m:r>
                <w:ins w:id="541" w:author="עידו הרון" w:date="2020-07-02T19:45:00Z">
                  <w:rPr>
                    <w:rFonts w:ascii="Cambria Math" w:hAnsi="Cambria Math"/>
                  </w:rPr>
                  <m:t>P</m:t>
                </w:ins>
              </m:r>
            </m:e>
            <m:sub>
              <m:r>
                <w:ins w:id="542" w:author="עידו הרון" w:date="2020-07-02T19:45:00Z">
                  <w:rPr>
                    <w:rFonts w:ascii="Cambria Math" w:hAnsi="Cambria Math"/>
                  </w:rPr>
                  <m:t>total</m:t>
                </w:ins>
              </m:r>
            </m:sub>
          </m:sSub>
          <m:r>
            <w:ins w:id="543" w:author="עידו הרון" w:date="2020-07-02T19:45:00Z">
              <w:rPr>
                <w:rFonts w:ascii="Cambria Math" w:hAnsi="Cambria Math"/>
              </w:rPr>
              <m:t>=</m:t>
            </w:ins>
          </m:r>
          <m:sSub>
            <m:sSubPr>
              <m:ctrlPr>
                <w:ins w:id="544" w:author="עידו הרון" w:date="2020-07-02T19:45:00Z">
                  <w:rPr>
                    <w:rFonts w:ascii="Cambria Math" w:hAnsi="Cambria Math"/>
                  </w:rPr>
                </w:ins>
              </m:ctrlPr>
            </m:sSubPr>
            <m:e>
              <m:r>
                <w:ins w:id="545" w:author="עידו הרון" w:date="2020-07-02T19:45:00Z">
                  <w:rPr>
                    <w:rFonts w:ascii="Cambria Math" w:hAnsi="Cambria Math"/>
                  </w:rPr>
                  <m:t>P</m:t>
                </w:ins>
              </m:r>
            </m:e>
            <m:sub>
              <m:r>
                <w:ins w:id="546" w:author="עידו הרון" w:date="2020-07-02T19:45:00Z">
                  <w:rPr>
                    <w:rFonts w:ascii="Cambria Math" w:hAnsi="Cambria Math"/>
                  </w:rPr>
                  <m:t>c</m:t>
                </w:ins>
              </m:r>
            </m:sub>
          </m:sSub>
          <m:r>
            <w:ins w:id="547" w:author="עידו הרון" w:date="2020-07-02T19:45:00Z">
              <w:rPr>
                <w:rFonts w:ascii="Cambria Math" w:hAnsi="Cambria Math"/>
              </w:rPr>
              <m:t>+</m:t>
            </w:ins>
          </m:r>
          <m:sSub>
            <m:sSubPr>
              <m:ctrlPr>
                <w:ins w:id="548" w:author="עידו הרון" w:date="2020-07-02T19:45:00Z">
                  <w:rPr>
                    <w:rFonts w:ascii="Cambria Math" w:hAnsi="Cambria Math"/>
                  </w:rPr>
                </w:ins>
              </m:ctrlPr>
            </m:sSubPr>
            <m:e>
              <m:r>
                <w:ins w:id="549" w:author="עידו הרון" w:date="2020-07-02T19:45:00Z">
                  <w:rPr>
                    <w:rFonts w:ascii="Cambria Math" w:hAnsi="Cambria Math"/>
                  </w:rPr>
                  <m:t>P</m:t>
                </w:ins>
              </m:r>
            </m:e>
            <m:sub>
              <m:r>
                <w:ins w:id="550" w:author="עידו הרון" w:date="2020-07-02T19:45:00Z">
                  <w:rPr>
                    <w:rFonts w:ascii="Cambria Math" w:hAnsi="Cambria Math"/>
                  </w:rPr>
                  <m:t>s</m:t>
                </w:ins>
              </m:r>
            </m:sub>
          </m:sSub>
          <m:r>
            <w:ins w:id="551" w:author="עידו הרון" w:date="2020-07-02T19:45:00Z">
              <w:rPr>
                <w:rFonts w:ascii="Cambria Math" w:hAnsi="Cambria Math"/>
              </w:rPr>
              <m:t>=</m:t>
            </w:ins>
          </m:r>
          <m:f>
            <m:fPr>
              <m:ctrlPr>
                <w:ins w:id="552" w:author="עידו הרון" w:date="2020-07-02T19:45:00Z">
                  <w:rPr>
                    <w:rFonts w:ascii="Cambria Math" w:hAnsi="Cambria Math"/>
                  </w:rPr>
                </w:ins>
              </m:ctrlPr>
            </m:fPr>
            <m:num>
              <m:sSubSup>
                <m:sSubSupPr>
                  <m:ctrlPr>
                    <w:ins w:id="553" w:author="עידו הרון" w:date="2020-07-02T19:45:00Z">
                      <w:rPr>
                        <w:rFonts w:ascii="Cambria Math" w:hAnsi="Cambria Math"/>
                      </w:rPr>
                    </w:ins>
                  </m:ctrlPr>
                </m:sSubSupPr>
                <m:e>
                  <m:r>
                    <w:ins w:id="554" w:author="עידו הרון" w:date="2020-07-02T19:45:00Z">
                      <w:rPr>
                        <w:rFonts w:ascii="Cambria Math" w:hAnsi="Cambria Math"/>
                      </w:rPr>
                      <m:t>A</m:t>
                    </w:ins>
                  </m:r>
                </m:e>
                <m:sub>
                  <m:r>
                    <w:ins w:id="555" w:author="עידו הרון" w:date="2020-07-02T19:45:00Z">
                      <w:rPr>
                        <w:rFonts w:ascii="Cambria Math" w:hAnsi="Cambria Math"/>
                      </w:rPr>
                      <m:t>c</m:t>
                    </w:ins>
                  </m:r>
                </m:sub>
                <m:sup>
                  <m:r>
                    <w:ins w:id="556" w:author="עידו הרון" w:date="2020-07-02T19:45:00Z">
                      <w:rPr>
                        <w:rFonts w:ascii="Cambria Math" w:hAnsi="Cambria Math"/>
                      </w:rPr>
                      <m:t>2</m:t>
                    </w:ins>
                  </m:r>
                </m:sup>
              </m:sSubSup>
            </m:num>
            <m:den>
              <m:r>
                <w:ins w:id="557" w:author="עידו הרון" w:date="2020-07-02T19:45:00Z">
                  <w:rPr>
                    <w:rFonts w:ascii="Cambria Math" w:hAnsi="Cambria Math"/>
                  </w:rPr>
                  <m:t>2</m:t>
                </w:ins>
              </m:r>
            </m:den>
          </m:f>
          <m:r>
            <w:ins w:id="558" w:author="עידו הרון" w:date="2020-07-02T19:45:00Z">
              <w:rPr>
                <w:rFonts w:ascii="Cambria Math" w:hAnsi="Cambria Math"/>
              </w:rPr>
              <m:t>+</m:t>
            </w:ins>
          </m:r>
          <m:f>
            <m:fPr>
              <m:ctrlPr>
                <w:ins w:id="559" w:author="עידו הרון" w:date="2020-07-02T19:45:00Z">
                  <w:rPr>
                    <w:rFonts w:ascii="Cambria Math" w:hAnsi="Cambria Math"/>
                  </w:rPr>
                </w:ins>
              </m:ctrlPr>
            </m:fPr>
            <m:num>
              <m:sSubSup>
                <m:sSubSupPr>
                  <m:ctrlPr>
                    <w:ins w:id="560" w:author="עידו הרון" w:date="2020-07-02T19:45:00Z">
                      <w:rPr>
                        <w:rFonts w:ascii="Cambria Math" w:hAnsi="Cambria Math"/>
                      </w:rPr>
                    </w:ins>
                  </m:ctrlPr>
                </m:sSubSupPr>
                <m:e>
                  <m:r>
                    <w:ins w:id="561" w:author="עידו הרון" w:date="2020-07-02T19:45:00Z">
                      <w:rPr>
                        <w:rFonts w:ascii="Cambria Math" w:hAnsi="Cambria Math"/>
                      </w:rPr>
                      <m:t>A</m:t>
                    </w:ins>
                  </m:r>
                </m:e>
                <m:sub>
                  <m:r>
                    <w:ins w:id="562" w:author="עידו הרון" w:date="2020-07-02T19:45:00Z">
                      <w:rPr>
                        <w:rFonts w:ascii="Cambria Math" w:hAnsi="Cambria Math"/>
                      </w:rPr>
                      <m:t>m</m:t>
                    </w:ins>
                  </m:r>
                </m:sub>
                <m:sup>
                  <m:r>
                    <w:ins w:id="563" w:author="עידו הרון" w:date="2020-07-02T19:45:00Z">
                      <w:rPr>
                        <w:rFonts w:ascii="Cambria Math" w:hAnsi="Cambria Math"/>
                      </w:rPr>
                      <m:t>2</m:t>
                    </w:ins>
                  </m:r>
                </m:sup>
              </m:sSubSup>
            </m:num>
            <m:den>
              <m:r>
                <w:ins w:id="564" w:author="עידו הרון" w:date="2020-07-02T19:45:00Z">
                  <w:rPr>
                    <w:rFonts w:ascii="Cambria Math" w:hAnsi="Cambria Math"/>
                  </w:rPr>
                  <m:t>4</m:t>
                </w:ins>
              </m:r>
            </m:den>
          </m:f>
          <m:r>
            <w:ins w:id="565" w:author="עידו הרון" w:date="2020-07-02T19:45:00Z">
              <w:rPr>
                <w:rFonts w:ascii="Cambria Math" w:hAnsi="Cambria Math"/>
              </w:rPr>
              <m:t>=</m:t>
            </w:ins>
          </m:r>
          <m:f>
            <m:fPr>
              <m:ctrlPr>
                <w:ins w:id="566" w:author="עידו הרון" w:date="2020-07-02T19:45:00Z">
                  <w:rPr>
                    <w:rFonts w:ascii="Cambria Math" w:hAnsi="Cambria Math"/>
                  </w:rPr>
                </w:ins>
              </m:ctrlPr>
            </m:fPr>
            <m:num>
              <m:sSubSup>
                <m:sSubSupPr>
                  <m:ctrlPr>
                    <w:ins w:id="567" w:author="עידו הרון" w:date="2020-07-02T19:45:00Z">
                      <w:rPr>
                        <w:rFonts w:ascii="Cambria Math" w:hAnsi="Cambria Math"/>
                      </w:rPr>
                    </w:ins>
                  </m:ctrlPr>
                </m:sSubSupPr>
                <m:e>
                  <m:r>
                    <w:ins w:id="568" w:author="עידו הרון" w:date="2020-07-02T19:45:00Z">
                      <w:rPr>
                        <w:rFonts w:ascii="Cambria Math" w:hAnsi="Cambria Math"/>
                      </w:rPr>
                      <m:t>A</m:t>
                    </w:ins>
                  </m:r>
                </m:e>
                <m:sub>
                  <m:r>
                    <w:ins w:id="569" w:author="עידו הרון" w:date="2020-07-02T19:45:00Z">
                      <w:rPr>
                        <w:rFonts w:ascii="Cambria Math" w:hAnsi="Cambria Math"/>
                      </w:rPr>
                      <m:t>c</m:t>
                    </w:ins>
                  </m:r>
                </m:sub>
                <m:sup>
                  <m:r>
                    <w:ins w:id="570" w:author="עידו הרון" w:date="2020-07-02T19:45:00Z">
                      <w:rPr>
                        <w:rFonts w:ascii="Cambria Math" w:hAnsi="Cambria Math"/>
                      </w:rPr>
                      <m:t>2</m:t>
                    </w:ins>
                  </m:r>
                </m:sup>
              </m:sSubSup>
            </m:num>
            <m:den>
              <m:r>
                <w:ins w:id="571" w:author="עידו הרון" w:date="2020-07-02T19:45:00Z">
                  <w:rPr>
                    <w:rFonts w:ascii="Cambria Math" w:hAnsi="Cambria Math"/>
                  </w:rPr>
                  <m:t>2</m:t>
                </w:ins>
              </m:r>
            </m:den>
          </m:f>
          <m:d>
            <m:dPr>
              <m:ctrlPr>
                <w:ins w:id="572" w:author="עידו הרון" w:date="2020-07-02T19:45:00Z">
                  <w:rPr>
                    <w:rFonts w:ascii="Cambria Math" w:hAnsi="Cambria Math"/>
                  </w:rPr>
                </w:ins>
              </m:ctrlPr>
            </m:dPr>
            <m:e>
              <m:r>
                <w:ins w:id="573" w:author="עידו הרון" w:date="2020-07-02T19:45:00Z">
                  <w:rPr>
                    <w:rFonts w:ascii="Cambria Math" w:hAnsi="Cambria Math"/>
                  </w:rPr>
                  <m:t>1+</m:t>
                </w:ins>
              </m:r>
              <m:f>
                <m:fPr>
                  <m:ctrlPr>
                    <w:ins w:id="574" w:author="עידו הרון" w:date="2020-07-02T19:45:00Z">
                      <w:rPr>
                        <w:rFonts w:ascii="Cambria Math" w:hAnsi="Cambria Math"/>
                      </w:rPr>
                    </w:ins>
                  </m:ctrlPr>
                </m:fPr>
                <m:num>
                  <m:sSup>
                    <m:sSupPr>
                      <m:ctrlPr>
                        <w:ins w:id="575" w:author="עידו הרון" w:date="2020-07-02T19:45:00Z">
                          <w:rPr>
                            <w:rFonts w:ascii="Cambria Math" w:hAnsi="Cambria Math"/>
                          </w:rPr>
                        </w:ins>
                      </m:ctrlPr>
                    </m:sSupPr>
                    <m:e>
                      <m:r>
                        <w:ins w:id="576" w:author="עידו הרון" w:date="2020-07-02T19:45:00Z">
                          <w:rPr>
                            <w:rFonts w:ascii="Cambria Math" w:hAnsi="Cambria Math"/>
                          </w:rPr>
                          <m:t>μ</m:t>
                        </w:ins>
                      </m:r>
                    </m:e>
                    <m:sup>
                      <m:r>
                        <w:ins w:id="577" w:author="עידו הרון" w:date="2020-07-02T19:45:00Z">
                          <w:rPr>
                            <w:rFonts w:ascii="Cambria Math" w:hAnsi="Cambria Math"/>
                          </w:rPr>
                          <m:t>2</m:t>
                        </w:ins>
                      </m:r>
                    </m:sup>
                  </m:sSup>
                </m:num>
                <m:den>
                  <m:r>
                    <w:ins w:id="578" w:author="עידו הרון" w:date="2020-07-02T19:45:00Z">
                      <w:rPr>
                        <w:rFonts w:ascii="Cambria Math" w:hAnsi="Cambria Math"/>
                      </w:rPr>
                      <m:t>2</m:t>
                    </w:ins>
                  </m:r>
                </m:den>
              </m:f>
            </m:e>
          </m:d>
          <m:r>
            <w:ins w:id="579" w:author="עידו הרון" w:date="2020-07-02T19:45:00Z">
              <w:rPr>
                <w:rFonts w:ascii="Cambria Math" w:hAnsi="Cambria Math"/>
              </w:rPr>
              <m:t>=</m:t>
            </w:ins>
          </m:r>
          <m:sSub>
            <m:sSubPr>
              <m:ctrlPr>
                <w:ins w:id="580" w:author="עידו הרון" w:date="2020-07-02T19:45:00Z">
                  <w:rPr>
                    <w:rFonts w:ascii="Cambria Math" w:hAnsi="Cambria Math"/>
                  </w:rPr>
                </w:ins>
              </m:ctrlPr>
            </m:sSubPr>
            <m:e>
              <m:r>
                <w:ins w:id="581" w:author="עידו הרון" w:date="2020-07-02T19:45:00Z">
                  <w:rPr>
                    <w:rFonts w:ascii="Cambria Math" w:hAnsi="Cambria Math"/>
                  </w:rPr>
                  <m:t>P</m:t>
                </w:ins>
              </m:r>
            </m:e>
            <m:sub>
              <m:r>
                <w:ins w:id="582" w:author="עידו הרון" w:date="2020-07-02T19:45:00Z">
                  <w:rPr>
                    <w:rFonts w:ascii="Cambria Math" w:hAnsi="Cambria Math"/>
                  </w:rPr>
                  <m:t>c</m:t>
                </w:ins>
              </m:r>
            </m:sub>
          </m:sSub>
          <m:d>
            <m:dPr>
              <m:ctrlPr>
                <w:ins w:id="583" w:author="עידו הרון" w:date="2020-07-02T19:45:00Z">
                  <w:rPr>
                    <w:rFonts w:ascii="Cambria Math" w:hAnsi="Cambria Math"/>
                  </w:rPr>
                </w:ins>
              </m:ctrlPr>
            </m:dPr>
            <m:e>
              <m:r>
                <w:ins w:id="584" w:author="עידו הרון" w:date="2020-07-02T19:45:00Z">
                  <w:rPr>
                    <w:rFonts w:ascii="Cambria Math" w:hAnsi="Cambria Math"/>
                  </w:rPr>
                  <m:t>1+</m:t>
                </w:ins>
              </m:r>
              <m:f>
                <m:fPr>
                  <m:ctrlPr>
                    <w:ins w:id="585" w:author="עידו הרון" w:date="2020-07-02T19:45:00Z">
                      <w:rPr>
                        <w:rFonts w:ascii="Cambria Math" w:hAnsi="Cambria Math"/>
                      </w:rPr>
                    </w:ins>
                  </m:ctrlPr>
                </m:fPr>
                <m:num>
                  <m:sSup>
                    <m:sSupPr>
                      <m:ctrlPr>
                        <w:ins w:id="586" w:author="עידו הרון" w:date="2020-07-02T19:45:00Z">
                          <w:rPr>
                            <w:rFonts w:ascii="Cambria Math" w:hAnsi="Cambria Math"/>
                          </w:rPr>
                        </w:ins>
                      </m:ctrlPr>
                    </m:sSupPr>
                    <m:e>
                      <m:r>
                        <w:ins w:id="587" w:author="עידו הרון" w:date="2020-07-02T19:45:00Z">
                          <w:rPr>
                            <w:rFonts w:ascii="Cambria Math" w:hAnsi="Cambria Math"/>
                          </w:rPr>
                          <m:t>μ</m:t>
                        </w:ins>
                      </m:r>
                    </m:e>
                    <m:sup>
                      <m:r>
                        <w:ins w:id="588" w:author="עידו הרון" w:date="2020-07-02T19:45:00Z">
                          <w:rPr>
                            <w:rFonts w:ascii="Cambria Math" w:hAnsi="Cambria Math"/>
                          </w:rPr>
                          <m:t>2</m:t>
                        </w:ins>
                      </m:r>
                    </m:sup>
                  </m:sSup>
                </m:num>
                <m:den>
                  <m:r>
                    <w:ins w:id="589" w:author="עידו הרון" w:date="2020-07-02T19:45:00Z">
                      <w:rPr>
                        <w:rFonts w:ascii="Cambria Math" w:hAnsi="Cambria Math"/>
                      </w:rPr>
                      <m:t>2</m:t>
                    </w:ins>
                  </m:r>
                </m:den>
              </m:f>
            </m:e>
          </m:d>
        </m:oMath>
      </m:oMathPara>
    </w:p>
    <w:p w14:paraId="77A2E132" w14:textId="77777777" w:rsidR="0007713F" w:rsidRDefault="0007713F" w:rsidP="0007713F">
      <w:pPr>
        <w:spacing w:after="200"/>
        <w:rPr>
          <w:ins w:id="590" w:author="עידו הרון" w:date="2020-07-02T19:45:00Z"/>
        </w:rPr>
      </w:pPr>
      <w:ins w:id="591" w:author="עידו הרון" w:date="2020-07-02T19:45:00Z">
        <w:r>
          <w:rPr>
            <w:rFonts w:hint="cs"/>
            <w:rtl/>
          </w:rPr>
          <w:lastRenderedPageBreak/>
          <w:t xml:space="preserve">כלומר האנרגיה שלנו בשידור. </w:t>
        </w:r>
      </w:ins>
    </w:p>
    <w:p w14:paraId="3EA62F14" w14:textId="77777777" w:rsidR="0007713F" w:rsidRDefault="0007713F" w:rsidP="0007713F">
      <w:pPr>
        <w:spacing w:after="200"/>
        <w:jc w:val="center"/>
        <w:rPr>
          <w:ins w:id="592" w:author="עידו הרון" w:date="2020-07-02T19:45:00Z"/>
        </w:rPr>
      </w:pPr>
      <m:oMathPara>
        <m:oMath>
          <m:r>
            <w:ins w:id="593" w:author="עידו הרון" w:date="2020-07-02T19:45:00Z">
              <w:rPr>
                <w:rFonts w:ascii="Cambria Math" w:hAnsi="Cambria Math"/>
              </w:rPr>
              <m:t>η=</m:t>
            </w:ins>
          </m:r>
          <m:f>
            <m:fPr>
              <m:ctrlPr>
                <w:ins w:id="594" w:author="עידו הרון" w:date="2020-07-02T19:45:00Z">
                  <w:rPr>
                    <w:rFonts w:ascii="Cambria Math" w:hAnsi="Cambria Math"/>
                  </w:rPr>
                </w:ins>
              </m:ctrlPr>
            </m:fPr>
            <m:num>
              <m:sSub>
                <m:sSubPr>
                  <m:ctrlPr>
                    <w:ins w:id="595" w:author="עידו הרון" w:date="2020-07-02T19:45:00Z">
                      <w:rPr>
                        <w:rFonts w:ascii="Cambria Math" w:hAnsi="Cambria Math"/>
                      </w:rPr>
                    </w:ins>
                  </m:ctrlPr>
                </m:sSubPr>
                <m:e>
                  <m:r>
                    <w:ins w:id="596" w:author="עידו הרון" w:date="2020-07-02T19:45:00Z">
                      <w:rPr>
                        <w:rFonts w:ascii="Cambria Math" w:hAnsi="Cambria Math"/>
                      </w:rPr>
                      <m:t>P</m:t>
                    </w:ins>
                  </m:r>
                </m:e>
                <m:sub>
                  <m:r>
                    <w:ins w:id="597" w:author="עידו הרון" w:date="2020-07-02T19:45:00Z">
                      <w:rPr>
                        <w:rFonts w:ascii="Cambria Math" w:hAnsi="Cambria Math"/>
                      </w:rPr>
                      <m:t>s</m:t>
                    </w:ins>
                  </m:r>
                </m:sub>
              </m:sSub>
            </m:num>
            <m:den>
              <m:sSub>
                <m:sSubPr>
                  <m:ctrlPr>
                    <w:ins w:id="598" w:author="עידו הרון" w:date="2020-07-02T19:45:00Z">
                      <w:rPr>
                        <w:rFonts w:ascii="Cambria Math" w:hAnsi="Cambria Math"/>
                      </w:rPr>
                    </w:ins>
                  </m:ctrlPr>
                </m:sSubPr>
                <m:e>
                  <m:r>
                    <w:ins w:id="599" w:author="עידו הרון" w:date="2020-07-02T19:45:00Z">
                      <w:rPr>
                        <w:rFonts w:ascii="Cambria Math" w:hAnsi="Cambria Math"/>
                      </w:rPr>
                      <m:t>P</m:t>
                    </w:ins>
                  </m:r>
                </m:e>
                <m:sub>
                  <m:r>
                    <w:ins w:id="600" w:author="עידו הרון" w:date="2020-07-02T19:45:00Z">
                      <w:rPr>
                        <w:rFonts w:ascii="Cambria Math" w:hAnsi="Cambria Math"/>
                      </w:rPr>
                      <m:t>t</m:t>
                    </w:ins>
                  </m:r>
                </m:sub>
              </m:sSub>
            </m:den>
          </m:f>
          <m:r>
            <w:ins w:id="601" w:author="עידו הרון" w:date="2020-07-02T19:45:00Z">
              <w:rPr>
                <w:rFonts w:ascii="Cambria Math" w:hAnsi="Cambria Math"/>
              </w:rPr>
              <m:t>=</m:t>
            </w:ins>
          </m:r>
          <m:f>
            <m:fPr>
              <m:ctrlPr>
                <w:ins w:id="602" w:author="עידו הרון" w:date="2020-07-02T19:45:00Z">
                  <w:rPr>
                    <w:rFonts w:ascii="Cambria Math" w:hAnsi="Cambria Math"/>
                  </w:rPr>
                </w:ins>
              </m:ctrlPr>
            </m:fPr>
            <m:num>
              <m:f>
                <m:fPr>
                  <m:ctrlPr>
                    <w:ins w:id="603" w:author="עידו הרון" w:date="2020-07-02T19:45:00Z">
                      <w:rPr>
                        <w:rFonts w:ascii="Cambria Math" w:hAnsi="Cambria Math"/>
                      </w:rPr>
                    </w:ins>
                  </m:ctrlPr>
                </m:fPr>
                <m:num>
                  <m:sSubSup>
                    <m:sSubSupPr>
                      <m:ctrlPr>
                        <w:ins w:id="604" w:author="עידו הרון" w:date="2020-07-02T19:45:00Z">
                          <w:rPr>
                            <w:rFonts w:ascii="Cambria Math" w:hAnsi="Cambria Math"/>
                          </w:rPr>
                        </w:ins>
                      </m:ctrlPr>
                    </m:sSubSupPr>
                    <m:e>
                      <m:r>
                        <w:ins w:id="605" w:author="עידו הרון" w:date="2020-07-02T19:45:00Z">
                          <w:rPr>
                            <w:rFonts w:ascii="Cambria Math" w:hAnsi="Cambria Math"/>
                          </w:rPr>
                          <m:t>A</m:t>
                        </w:ins>
                      </m:r>
                    </m:e>
                    <m:sub>
                      <m:r>
                        <w:ins w:id="606" w:author="עידו הרון" w:date="2020-07-02T19:45:00Z">
                          <w:rPr>
                            <w:rFonts w:ascii="Cambria Math" w:hAnsi="Cambria Math"/>
                          </w:rPr>
                          <m:t>m</m:t>
                        </w:ins>
                      </m:r>
                    </m:sub>
                    <m:sup>
                      <m:r>
                        <w:ins w:id="607" w:author="עידו הרון" w:date="2020-07-02T19:45:00Z">
                          <w:rPr>
                            <w:rFonts w:ascii="Cambria Math" w:hAnsi="Cambria Math"/>
                          </w:rPr>
                          <m:t>2</m:t>
                        </w:ins>
                      </m:r>
                    </m:sup>
                  </m:sSubSup>
                </m:num>
                <m:den>
                  <m:r>
                    <w:ins w:id="608" w:author="עידו הרון" w:date="2020-07-02T19:45:00Z">
                      <w:rPr>
                        <w:rFonts w:ascii="Cambria Math" w:hAnsi="Cambria Math"/>
                      </w:rPr>
                      <m:t>4</m:t>
                    </w:ins>
                  </m:r>
                </m:den>
              </m:f>
            </m:num>
            <m:den>
              <m:sSub>
                <m:sSubPr>
                  <m:ctrlPr>
                    <w:ins w:id="609" w:author="עידו הרון" w:date="2020-07-02T19:45:00Z">
                      <w:rPr>
                        <w:rFonts w:ascii="Cambria Math" w:hAnsi="Cambria Math"/>
                      </w:rPr>
                    </w:ins>
                  </m:ctrlPr>
                </m:sSubPr>
                <m:e>
                  <m:r>
                    <w:ins w:id="610" w:author="עידו הרון" w:date="2020-07-02T19:45:00Z">
                      <w:rPr>
                        <w:rFonts w:ascii="Cambria Math" w:hAnsi="Cambria Math"/>
                      </w:rPr>
                      <m:t>P</m:t>
                    </w:ins>
                  </m:r>
                </m:e>
                <m:sub>
                  <m:r>
                    <w:ins w:id="611" w:author="עידו הרון" w:date="2020-07-02T19:45:00Z">
                      <w:rPr>
                        <w:rFonts w:ascii="Cambria Math" w:hAnsi="Cambria Math"/>
                      </w:rPr>
                      <m:t>c</m:t>
                    </w:ins>
                  </m:r>
                </m:sub>
              </m:sSub>
              <m:d>
                <m:dPr>
                  <m:ctrlPr>
                    <w:ins w:id="612" w:author="עידו הרון" w:date="2020-07-02T19:45:00Z">
                      <w:rPr>
                        <w:rFonts w:ascii="Cambria Math" w:hAnsi="Cambria Math"/>
                      </w:rPr>
                    </w:ins>
                  </m:ctrlPr>
                </m:dPr>
                <m:e>
                  <m:r>
                    <w:ins w:id="613" w:author="עידו הרון" w:date="2020-07-02T19:45:00Z">
                      <w:rPr>
                        <w:rFonts w:ascii="Cambria Math" w:hAnsi="Cambria Math"/>
                      </w:rPr>
                      <m:t>1+</m:t>
                    </w:ins>
                  </m:r>
                  <m:f>
                    <m:fPr>
                      <m:ctrlPr>
                        <w:ins w:id="614" w:author="עידו הרון" w:date="2020-07-02T19:45:00Z">
                          <w:rPr>
                            <w:rFonts w:ascii="Cambria Math" w:hAnsi="Cambria Math"/>
                          </w:rPr>
                        </w:ins>
                      </m:ctrlPr>
                    </m:fPr>
                    <m:num>
                      <m:sSup>
                        <m:sSupPr>
                          <m:ctrlPr>
                            <w:ins w:id="615" w:author="עידו הרון" w:date="2020-07-02T19:45:00Z">
                              <w:rPr>
                                <w:rFonts w:ascii="Cambria Math" w:hAnsi="Cambria Math"/>
                              </w:rPr>
                            </w:ins>
                          </m:ctrlPr>
                        </m:sSupPr>
                        <m:e>
                          <m:r>
                            <w:ins w:id="616" w:author="עידו הרון" w:date="2020-07-02T19:45:00Z">
                              <w:rPr>
                                <w:rFonts w:ascii="Cambria Math" w:hAnsi="Cambria Math"/>
                              </w:rPr>
                              <m:t>μ</m:t>
                            </w:ins>
                          </m:r>
                        </m:e>
                        <m:sup>
                          <m:r>
                            <w:ins w:id="617" w:author="עידו הרון" w:date="2020-07-02T19:45:00Z">
                              <w:rPr>
                                <w:rFonts w:ascii="Cambria Math" w:hAnsi="Cambria Math"/>
                              </w:rPr>
                              <m:t>2</m:t>
                            </w:ins>
                          </m:r>
                        </m:sup>
                      </m:sSup>
                    </m:num>
                    <m:den>
                      <m:r>
                        <w:ins w:id="618" w:author="עידו הרון" w:date="2020-07-02T19:45:00Z">
                          <w:rPr>
                            <w:rFonts w:ascii="Cambria Math" w:hAnsi="Cambria Math"/>
                          </w:rPr>
                          <m:t>2</m:t>
                        </w:ins>
                      </m:r>
                    </m:den>
                  </m:f>
                </m:e>
              </m:d>
            </m:den>
          </m:f>
          <m:r>
            <w:ins w:id="619" w:author="עידו הרון" w:date="2020-07-02T19:45:00Z">
              <w:rPr>
                <w:rFonts w:ascii="Cambria Math" w:hAnsi="Cambria Math"/>
              </w:rPr>
              <m:t>=</m:t>
            </w:ins>
          </m:r>
          <m:f>
            <m:fPr>
              <m:ctrlPr>
                <w:ins w:id="620" w:author="עידו הרון" w:date="2020-07-02T19:45:00Z">
                  <w:rPr>
                    <w:rFonts w:ascii="Cambria Math" w:hAnsi="Cambria Math"/>
                  </w:rPr>
                </w:ins>
              </m:ctrlPr>
            </m:fPr>
            <m:num>
              <m:sSup>
                <m:sSupPr>
                  <m:ctrlPr>
                    <w:ins w:id="621" w:author="עידו הרון" w:date="2020-07-02T19:45:00Z">
                      <w:rPr>
                        <w:rFonts w:ascii="Cambria Math" w:hAnsi="Cambria Math"/>
                      </w:rPr>
                    </w:ins>
                  </m:ctrlPr>
                </m:sSupPr>
                <m:e>
                  <m:r>
                    <w:ins w:id="622" w:author="עידו הרון" w:date="2020-07-02T19:45:00Z">
                      <w:rPr>
                        <w:rFonts w:ascii="Cambria Math" w:hAnsi="Cambria Math"/>
                      </w:rPr>
                      <m:t>μ</m:t>
                    </w:ins>
                  </m:r>
                </m:e>
                <m:sup>
                  <m:r>
                    <w:ins w:id="623" w:author="עידו הרון" w:date="2020-07-02T19:45:00Z">
                      <w:rPr>
                        <w:rFonts w:ascii="Cambria Math" w:hAnsi="Cambria Math"/>
                      </w:rPr>
                      <m:t>2</m:t>
                    </w:ins>
                  </m:r>
                </m:sup>
              </m:sSup>
            </m:num>
            <m:den>
              <m:r>
                <w:ins w:id="624" w:author="עידו הרון" w:date="2020-07-02T19:45:00Z">
                  <w:rPr>
                    <w:rFonts w:ascii="Cambria Math" w:hAnsi="Cambria Math"/>
                  </w:rPr>
                  <m:t>2+</m:t>
                </w:ins>
              </m:r>
              <m:sSup>
                <m:sSupPr>
                  <m:ctrlPr>
                    <w:ins w:id="625" w:author="עידו הרון" w:date="2020-07-02T19:45:00Z">
                      <w:rPr>
                        <w:rFonts w:ascii="Cambria Math" w:hAnsi="Cambria Math"/>
                      </w:rPr>
                    </w:ins>
                  </m:ctrlPr>
                </m:sSupPr>
                <m:e>
                  <m:r>
                    <w:ins w:id="626" w:author="עידו הרון" w:date="2020-07-02T19:45:00Z">
                      <w:rPr>
                        <w:rFonts w:ascii="Cambria Math" w:hAnsi="Cambria Math"/>
                      </w:rPr>
                      <m:t>μ</m:t>
                    </w:ins>
                  </m:r>
                </m:e>
                <m:sup>
                  <m:r>
                    <w:ins w:id="627" w:author="עידו הרון" w:date="2020-07-02T19:45:00Z">
                      <w:rPr>
                        <w:rFonts w:ascii="Cambria Math" w:hAnsi="Cambria Math"/>
                      </w:rPr>
                      <m:t>2</m:t>
                    </w:ins>
                  </m:r>
                </m:sup>
              </m:sSup>
            </m:den>
          </m:f>
        </m:oMath>
      </m:oMathPara>
    </w:p>
    <w:p w14:paraId="0868EC1C" w14:textId="77777777" w:rsidR="0007713F" w:rsidRDefault="0007713F" w:rsidP="0007713F">
      <w:pPr>
        <w:spacing w:after="200"/>
        <w:rPr>
          <w:ins w:id="628" w:author="עידו הרון" w:date="2020-07-02T19:45:00Z"/>
        </w:rPr>
      </w:pPr>
      <w:ins w:id="629" w:author="עידו הרון" w:date="2020-07-02T19:45:00Z">
        <w:r>
          <w:rPr>
            <w:rFonts w:hint="cs"/>
            <w:rtl/>
          </w:rPr>
          <w:t>אפשר להציג את המשוואות למולטיפלקסינג, כפי שתארנו שאפשרי בחלק של המוטיבציה לעשיית איפנון:</w:t>
        </w:r>
      </w:ins>
    </w:p>
    <w:p w14:paraId="3C36997B" w14:textId="77777777" w:rsidR="0007713F" w:rsidRDefault="0007713F" w:rsidP="0007713F">
      <w:pPr>
        <w:spacing w:after="200"/>
        <w:jc w:val="center"/>
        <w:rPr>
          <w:ins w:id="630" w:author="עידו הרון" w:date="2020-07-02T19:45:00Z"/>
        </w:rPr>
      </w:pPr>
      <m:oMathPara>
        <m:oMath>
          <m:r>
            <w:ins w:id="631" w:author="עידו הרון" w:date="2020-07-02T19:45:00Z">
              <w:rPr>
                <w:rFonts w:ascii="Cambria Math" w:hAnsi="Cambria Math"/>
              </w:rPr>
              <m:t>m</m:t>
            </w:ins>
          </m:r>
          <m:d>
            <m:dPr>
              <m:ctrlPr>
                <w:ins w:id="632" w:author="עידו הרון" w:date="2020-07-02T19:45:00Z">
                  <w:rPr>
                    <w:rFonts w:ascii="Cambria Math" w:hAnsi="Cambria Math"/>
                  </w:rPr>
                </w:ins>
              </m:ctrlPr>
            </m:dPr>
            <m:e>
              <m:r>
                <w:ins w:id="633" w:author="עידו הרון" w:date="2020-07-02T19:45:00Z">
                  <w:rPr>
                    <w:rFonts w:ascii="Cambria Math" w:hAnsi="Cambria Math"/>
                  </w:rPr>
                  <m:t>t</m:t>
                </w:ins>
              </m:r>
            </m:e>
          </m:d>
          <m:r>
            <w:ins w:id="634" w:author="עידו הרון" w:date="2020-07-02T19:45:00Z">
              <w:rPr>
                <w:rFonts w:ascii="Cambria Math" w:hAnsi="Cambria Math"/>
              </w:rPr>
              <m:t>=</m:t>
            </w:ins>
          </m:r>
          <m:sSub>
            <m:sSubPr>
              <m:ctrlPr>
                <w:ins w:id="635" w:author="עידו הרון" w:date="2020-07-02T19:45:00Z">
                  <w:rPr>
                    <w:rFonts w:ascii="Cambria Math" w:hAnsi="Cambria Math"/>
                  </w:rPr>
                </w:ins>
              </m:ctrlPr>
            </m:sSubPr>
            <m:e>
              <m:r>
                <w:ins w:id="636" w:author="עידו הרון" w:date="2020-07-02T19:45:00Z">
                  <w:rPr>
                    <w:rFonts w:ascii="Cambria Math" w:hAnsi="Cambria Math"/>
                  </w:rPr>
                  <m:t>A</m:t>
                </w:ins>
              </m:r>
            </m:e>
            <m:sub>
              <m:r>
                <w:ins w:id="637" w:author="עידו הרון" w:date="2020-07-02T19:45:00Z">
                  <w:rPr>
                    <w:rFonts w:ascii="Cambria Math" w:hAnsi="Cambria Math"/>
                  </w:rPr>
                  <m:t>1</m:t>
                </w:ins>
              </m:r>
            </m:sub>
          </m:sSub>
          <m:r>
            <w:ins w:id="638" w:author="עידו הרון" w:date="2020-07-02T19:45:00Z">
              <w:rPr>
                <w:rFonts w:ascii="Cambria Math" w:hAnsi="Cambria Math"/>
              </w:rPr>
              <m:t xml:space="preserve">sin </m:t>
            </w:ins>
          </m:r>
          <m:d>
            <m:dPr>
              <m:ctrlPr>
                <w:ins w:id="639" w:author="עידו הרון" w:date="2020-07-02T19:45:00Z">
                  <w:rPr>
                    <w:rFonts w:ascii="Cambria Math" w:hAnsi="Cambria Math"/>
                  </w:rPr>
                </w:ins>
              </m:ctrlPr>
            </m:dPr>
            <m:e>
              <m:sSub>
                <m:sSubPr>
                  <m:ctrlPr>
                    <w:ins w:id="640" w:author="עידו הרון" w:date="2020-07-02T19:45:00Z">
                      <w:rPr>
                        <w:rFonts w:ascii="Cambria Math" w:hAnsi="Cambria Math"/>
                      </w:rPr>
                    </w:ins>
                  </m:ctrlPr>
                </m:sSubPr>
                <m:e>
                  <m:r>
                    <w:ins w:id="641" w:author="עידו הרון" w:date="2020-07-02T19:45:00Z">
                      <w:rPr>
                        <w:rFonts w:ascii="Cambria Math" w:hAnsi="Cambria Math"/>
                      </w:rPr>
                      <m:t>ω</m:t>
                    </w:ins>
                  </m:r>
                </m:e>
                <m:sub>
                  <m:r>
                    <w:ins w:id="642" w:author="עידו הרון" w:date="2020-07-02T19:45:00Z">
                      <w:rPr>
                        <w:rFonts w:ascii="Cambria Math" w:hAnsi="Cambria Math"/>
                      </w:rPr>
                      <m:t>1</m:t>
                    </w:ins>
                  </m:r>
                </m:sub>
              </m:sSub>
              <m:r>
                <w:ins w:id="643" w:author="עידו הרון" w:date="2020-07-02T19:45:00Z">
                  <w:rPr>
                    <w:rFonts w:ascii="Cambria Math" w:hAnsi="Cambria Math"/>
                  </w:rPr>
                  <m:t>t</m:t>
                </w:ins>
              </m:r>
            </m:e>
          </m:d>
          <m:r>
            <w:ins w:id="644" w:author="עידו הרון" w:date="2020-07-02T19:45:00Z">
              <w:rPr>
                <w:rFonts w:ascii="Cambria Math" w:hAnsi="Cambria Math"/>
              </w:rPr>
              <m:t xml:space="preserve"> +…</m:t>
            </w:ins>
          </m:r>
          <m:sSub>
            <m:sSubPr>
              <m:ctrlPr>
                <w:ins w:id="645" w:author="עידו הרון" w:date="2020-07-02T19:45:00Z">
                  <w:rPr>
                    <w:rFonts w:ascii="Cambria Math" w:hAnsi="Cambria Math"/>
                  </w:rPr>
                </w:ins>
              </m:ctrlPr>
            </m:sSubPr>
            <m:e>
              <m:r>
                <w:ins w:id="646" w:author="עידו הרון" w:date="2020-07-02T19:45:00Z">
                  <w:rPr>
                    <w:rFonts w:ascii="Cambria Math" w:hAnsi="Cambria Math"/>
                  </w:rPr>
                  <m:t>A</m:t>
                </w:ins>
              </m:r>
            </m:e>
            <m:sub>
              <m:r>
                <w:ins w:id="647" w:author="עידו הרון" w:date="2020-07-02T19:45:00Z">
                  <w:rPr>
                    <w:rFonts w:ascii="Cambria Math" w:hAnsi="Cambria Math"/>
                  </w:rPr>
                  <m:t>n</m:t>
                </w:ins>
              </m:r>
            </m:sub>
          </m:sSub>
          <m:r>
            <w:ins w:id="648" w:author="עידו הרון" w:date="2020-07-02T19:45:00Z">
              <w:rPr>
                <w:rFonts w:ascii="Cambria Math" w:hAnsi="Cambria Math"/>
              </w:rPr>
              <m:t xml:space="preserve">sin </m:t>
            </w:ins>
          </m:r>
          <m:d>
            <m:dPr>
              <m:ctrlPr>
                <w:ins w:id="649" w:author="עידו הרון" w:date="2020-07-02T19:45:00Z">
                  <w:rPr>
                    <w:rFonts w:ascii="Cambria Math" w:hAnsi="Cambria Math"/>
                  </w:rPr>
                </w:ins>
              </m:ctrlPr>
            </m:dPr>
            <m:e>
              <m:sSub>
                <m:sSubPr>
                  <m:ctrlPr>
                    <w:ins w:id="650" w:author="עידו הרון" w:date="2020-07-02T19:45:00Z">
                      <w:rPr>
                        <w:rFonts w:ascii="Cambria Math" w:hAnsi="Cambria Math"/>
                      </w:rPr>
                    </w:ins>
                  </m:ctrlPr>
                </m:sSubPr>
                <m:e>
                  <m:r>
                    <w:ins w:id="651" w:author="עידו הרון" w:date="2020-07-02T19:45:00Z">
                      <w:rPr>
                        <w:rFonts w:ascii="Cambria Math" w:hAnsi="Cambria Math"/>
                      </w:rPr>
                      <m:t>ω</m:t>
                    </w:ins>
                  </m:r>
                </m:e>
                <m:sub>
                  <m:r>
                    <w:ins w:id="652" w:author="עידו הרון" w:date="2020-07-02T19:45:00Z">
                      <w:rPr>
                        <w:rFonts w:ascii="Cambria Math" w:hAnsi="Cambria Math"/>
                      </w:rPr>
                      <m:t>n</m:t>
                    </w:ins>
                  </m:r>
                </m:sub>
              </m:sSub>
              <m:r>
                <w:ins w:id="653" w:author="עידו הרון" w:date="2020-07-02T19:45:00Z">
                  <w:rPr>
                    <w:rFonts w:ascii="Cambria Math" w:hAnsi="Cambria Math"/>
                  </w:rPr>
                  <m:t>t</m:t>
                </w:ins>
              </m:r>
            </m:e>
          </m:d>
          <m:r>
            <w:ins w:id="654" w:author="עידו הרון" w:date="2020-07-02T19:45:00Z">
              <w:rPr>
                <w:rFonts w:ascii="Cambria Math" w:hAnsi="Cambria Math"/>
              </w:rPr>
              <m:t xml:space="preserve"> </m:t>
            </w:ins>
          </m:r>
        </m:oMath>
      </m:oMathPara>
    </w:p>
    <w:p w14:paraId="15AADD13" w14:textId="77777777" w:rsidR="0007713F" w:rsidRDefault="0007713F" w:rsidP="0007713F">
      <w:pPr>
        <w:spacing w:after="200"/>
        <w:jc w:val="center"/>
        <w:rPr>
          <w:ins w:id="655" w:author="עידו הרון" w:date="2020-07-02T19:45:00Z"/>
        </w:rPr>
      </w:pPr>
      <m:oMathPara>
        <m:oMath>
          <m:r>
            <w:ins w:id="656" w:author="עידו הרון" w:date="2020-07-02T19:45:00Z">
              <w:rPr>
                <w:rFonts w:ascii="Cambria Math" w:hAnsi="Cambria Math"/>
              </w:rPr>
              <m:t>y</m:t>
            </w:ins>
          </m:r>
          <m:d>
            <m:dPr>
              <m:ctrlPr>
                <w:ins w:id="657" w:author="עידו הרון" w:date="2020-07-02T19:45:00Z">
                  <w:rPr>
                    <w:rFonts w:ascii="Cambria Math" w:hAnsi="Cambria Math"/>
                  </w:rPr>
                </w:ins>
              </m:ctrlPr>
            </m:dPr>
            <m:e>
              <m:r>
                <w:ins w:id="658" w:author="עידו הרון" w:date="2020-07-02T19:45:00Z">
                  <w:rPr>
                    <w:rFonts w:ascii="Cambria Math" w:hAnsi="Cambria Math"/>
                  </w:rPr>
                  <m:t>t</m:t>
                </w:ins>
              </m:r>
            </m:e>
          </m:d>
          <m:r>
            <w:ins w:id="659" w:author="עידו הרון" w:date="2020-07-02T19:45:00Z">
              <w:rPr>
                <w:rFonts w:ascii="Cambria Math" w:hAnsi="Cambria Math"/>
              </w:rPr>
              <m:t>=</m:t>
            </w:ins>
          </m:r>
          <m:sSup>
            <m:sSupPr>
              <m:ctrlPr>
                <w:ins w:id="660" w:author="עידו הרון" w:date="2020-07-02T19:45:00Z">
                  <w:rPr>
                    <w:rFonts w:ascii="Cambria Math" w:hAnsi="Cambria Math"/>
                  </w:rPr>
                </w:ins>
              </m:ctrlPr>
            </m:sSupPr>
            <m:e>
              <m:r>
                <w:ins w:id="661" w:author="עידו הרון" w:date="2020-07-02T19:45:00Z">
                  <w:rPr>
                    <w:rFonts w:ascii="Cambria Math" w:hAnsi="Cambria Math"/>
                  </w:rPr>
                  <m:t>A</m:t>
                </w:ins>
              </m:r>
            </m:e>
            <m:sup>
              <m:r>
                <w:ins w:id="662" w:author="עידו הרון" w:date="2020-07-02T19:45:00Z">
                  <w:rPr>
                    <w:rFonts w:ascii="Cambria Math" w:hAnsi="Cambria Math"/>
                  </w:rPr>
                  <m:t>'</m:t>
                </w:ins>
              </m:r>
            </m:sup>
          </m:sSup>
          <m:r>
            <w:ins w:id="663" w:author="עידו הרון" w:date="2020-07-02T19:45:00Z">
              <w:rPr>
                <w:rFonts w:ascii="Cambria Math" w:hAnsi="Cambria Math"/>
              </w:rPr>
              <m:t xml:space="preserve">sin </m:t>
            </w:ins>
          </m:r>
          <m:d>
            <m:dPr>
              <m:ctrlPr>
                <w:ins w:id="664" w:author="עידו הרון" w:date="2020-07-02T19:45:00Z">
                  <w:rPr>
                    <w:rFonts w:ascii="Cambria Math" w:hAnsi="Cambria Math"/>
                  </w:rPr>
                </w:ins>
              </m:ctrlPr>
            </m:dPr>
            <m:e>
              <m:sSub>
                <m:sSubPr>
                  <m:ctrlPr>
                    <w:ins w:id="665" w:author="עידו הרון" w:date="2020-07-02T19:45:00Z">
                      <w:rPr>
                        <w:rFonts w:ascii="Cambria Math" w:hAnsi="Cambria Math"/>
                      </w:rPr>
                    </w:ins>
                  </m:ctrlPr>
                </m:sSubPr>
                <m:e>
                  <m:r>
                    <w:ins w:id="666" w:author="עידו הרון" w:date="2020-07-02T19:45:00Z">
                      <w:rPr>
                        <w:rFonts w:ascii="Cambria Math" w:hAnsi="Cambria Math"/>
                      </w:rPr>
                      <m:t>ω</m:t>
                    </w:ins>
                  </m:r>
                </m:e>
                <m:sub>
                  <m:r>
                    <w:ins w:id="667" w:author="עידו הרון" w:date="2020-07-02T19:45:00Z">
                      <w:rPr>
                        <w:rFonts w:ascii="Cambria Math" w:hAnsi="Cambria Math"/>
                      </w:rPr>
                      <m:t>c</m:t>
                    </w:ins>
                  </m:r>
                </m:sub>
              </m:sSub>
              <m:r>
                <w:ins w:id="668" w:author="עידו הרון" w:date="2020-07-02T19:45:00Z">
                  <w:rPr>
                    <w:rFonts w:ascii="Cambria Math" w:hAnsi="Cambria Math"/>
                  </w:rPr>
                  <m:t>t</m:t>
                </w:ins>
              </m:r>
            </m:e>
          </m:d>
          <m:r>
            <w:ins w:id="669" w:author="עידו הרון" w:date="2020-07-02T19:45:00Z">
              <w:rPr>
                <w:rFonts w:ascii="Cambria Math" w:hAnsi="Cambria Math"/>
              </w:rPr>
              <m:t xml:space="preserve"> =</m:t>
            </w:ins>
          </m:r>
          <m:d>
            <m:dPr>
              <m:ctrlPr>
                <w:ins w:id="670" w:author="עידו הרון" w:date="2020-07-02T19:45:00Z">
                  <w:rPr>
                    <w:rFonts w:ascii="Cambria Math" w:hAnsi="Cambria Math"/>
                  </w:rPr>
                </w:ins>
              </m:ctrlPr>
            </m:dPr>
            <m:e>
              <m:sSub>
                <m:sSubPr>
                  <m:ctrlPr>
                    <w:ins w:id="671" w:author="עידו הרון" w:date="2020-07-02T19:45:00Z">
                      <w:rPr>
                        <w:rFonts w:ascii="Cambria Math" w:hAnsi="Cambria Math"/>
                      </w:rPr>
                    </w:ins>
                  </m:ctrlPr>
                </m:sSubPr>
                <m:e>
                  <m:r>
                    <w:ins w:id="672" w:author="עידו הרון" w:date="2020-07-02T19:45:00Z">
                      <w:rPr>
                        <w:rFonts w:ascii="Cambria Math" w:hAnsi="Cambria Math"/>
                      </w:rPr>
                      <m:t>A</m:t>
                    </w:ins>
                  </m:r>
                </m:e>
                <m:sub>
                  <m:r>
                    <w:ins w:id="673" w:author="עידו הרון" w:date="2020-07-02T19:45:00Z">
                      <w:rPr>
                        <w:rFonts w:ascii="Cambria Math" w:hAnsi="Cambria Math"/>
                      </w:rPr>
                      <m:t>c</m:t>
                    </w:ins>
                  </m:r>
                </m:sub>
              </m:sSub>
              <m:r>
                <w:ins w:id="674" w:author="עידו הרון" w:date="2020-07-02T19:45:00Z">
                  <w:rPr>
                    <w:rFonts w:ascii="Cambria Math" w:hAnsi="Cambria Math"/>
                  </w:rPr>
                  <m:t>+m</m:t>
                </w:ins>
              </m:r>
              <m:d>
                <m:dPr>
                  <m:ctrlPr>
                    <w:ins w:id="675" w:author="עידו הרון" w:date="2020-07-02T19:45:00Z">
                      <w:rPr>
                        <w:rFonts w:ascii="Cambria Math" w:hAnsi="Cambria Math"/>
                      </w:rPr>
                    </w:ins>
                  </m:ctrlPr>
                </m:dPr>
                <m:e>
                  <m:r>
                    <w:ins w:id="676" w:author="עידו הרון" w:date="2020-07-02T19:45:00Z">
                      <w:rPr>
                        <w:rFonts w:ascii="Cambria Math" w:hAnsi="Cambria Math"/>
                      </w:rPr>
                      <m:t>t</m:t>
                    </w:ins>
                  </m:r>
                </m:e>
              </m:d>
            </m:e>
          </m:d>
          <m:r>
            <w:ins w:id="677" w:author="עידו הרון" w:date="2020-07-02T19:45:00Z">
              <w:rPr>
                <w:rFonts w:ascii="Cambria Math" w:hAnsi="Cambria Math"/>
              </w:rPr>
              <m:t xml:space="preserve">sin </m:t>
            </w:ins>
          </m:r>
          <m:sSub>
            <m:sSubPr>
              <m:ctrlPr>
                <w:ins w:id="678" w:author="עידו הרון" w:date="2020-07-02T19:45:00Z">
                  <w:rPr>
                    <w:rFonts w:ascii="Cambria Math" w:hAnsi="Cambria Math"/>
                  </w:rPr>
                </w:ins>
              </m:ctrlPr>
            </m:sSubPr>
            <m:e>
              <m:r>
                <w:ins w:id="679" w:author="עידו הרון" w:date="2020-07-02T19:45:00Z">
                  <w:rPr>
                    <w:rFonts w:ascii="Cambria Math" w:hAnsi="Cambria Math"/>
                  </w:rPr>
                  <m:t>ω</m:t>
                </w:ins>
              </m:r>
            </m:e>
            <m:sub>
              <m:r>
                <w:ins w:id="680" w:author="עידו הרון" w:date="2020-07-02T19:45:00Z">
                  <w:rPr>
                    <w:rFonts w:ascii="Cambria Math" w:hAnsi="Cambria Math"/>
                  </w:rPr>
                  <m:t>c</m:t>
                </w:ins>
              </m:r>
            </m:sub>
          </m:sSub>
          <m:r>
            <w:ins w:id="681" w:author="עידו הרון" w:date="2020-07-02T19:45:00Z">
              <w:rPr>
                <w:rFonts w:ascii="Cambria Math" w:hAnsi="Cambria Math"/>
              </w:rPr>
              <m:t xml:space="preserve">t </m:t>
            </w:ins>
          </m:r>
        </m:oMath>
      </m:oMathPara>
    </w:p>
    <w:p w14:paraId="56EFF020" w14:textId="77777777" w:rsidR="0007713F" w:rsidRDefault="0007713F" w:rsidP="0007713F">
      <w:pPr>
        <w:spacing w:after="200"/>
        <w:jc w:val="center"/>
        <w:rPr>
          <w:ins w:id="682" w:author="עידו הרון" w:date="2020-07-02T19:45:00Z"/>
        </w:rPr>
      </w:pPr>
      <m:oMathPara>
        <m:oMath>
          <m:r>
            <w:ins w:id="683" w:author="עידו הרון" w:date="2020-07-02T19:45:00Z">
              <w:rPr>
                <w:rFonts w:ascii="Cambria Math" w:hAnsi="Cambria Math"/>
              </w:rPr>
              <m:t>=</m:t>
            </w:ins>
          </m:r>
          <m:sSub>
            <m:sSubPr>
              <m:ctrlPr>
                <w:ins w:id="684" w:author="עידו הרון" w:date="2020-07-02T19:45:00Z">
                  <w:rPr>
                    <w:rFonts w:ascii="Cambria Math" w:hAnsi="Cambria Math"/>
                  </w:rPr>
                </w:ins>
              </m:ctrlPr>
            </m:sSubPr>
            <m:e>
              <m:r>
                <w:ins w:id="685" w:author="עידו הרון" w:date="2020-07-02T19:45:00Z">
                  <w:rPr>
                    <w:rFonts w:ascii="Cambria Math" w:hAnsi="Cambria Math"/>
                  </w:rPr>
                  <m:t>A</m:t>
                </w:ins>
              </m:r>
            </m:e>
            <m:sub>
              <m:r>
                <w:ins w:id="686" w:author="עידו הרון" w:date="2020-07-02T19:45:00Z">
                  <w:rPr>
                    <w:rFonts w:ascii="Cambria Math" w:hAnsi="Cambria Math"/>
                  </w:rPr>
                  <m:t>c</m:t>
                </w:ins>
              </m:r>
            </m:sub>
          </m:sSub>
          <m:r>
            <w:ins w:id="687" w:author="עידו הרון" w:date="2020-07-02T19:45:00Z">
              <w:rPr>
                <w:rFonts w:ascii="Cambria Math" w:hAnsi="Cambria Math"/>
              </w:rPr>
              <m:t xml:space="preserve">sin </m:t>
            </w:ins>
          </m:r>
          <m:sSub>
            <m:sSubPr>
              <m:ctrlPr>
                <w:ins w:id="688" w:author="עידו הרון" w:date="2020-07-02T19:45:00Z">
                  <w:rPr>
                    <w:rFonts w:ascii="Cambria Math" w:hAnsi="Cambria Math"/>
                  </w:rPr>
                </w:ins>
              </m:ctrlPr>
            </m:sSubPr>
            <m:e>
              <m:r>
                <w:ins w:id="689" w:author="עידו הרון" w:date="2020-07-02T19:45:00Z">
                  <w:rPr>
                    <w:rFonts w:ascii="Cambria Math" w:hAnsi="Cambria Math"/>
                  </w:rPr>
                  <m:t>ω</m:t>
                </w:ins>
              </m:r>
            </m:e>
            <m:sub>
              <m:r>
                <w:ins w:id="690" w:author="עידו הרון" w:date="2020-07-02T19:45:00Z">
                  <w:rPr>
                    <w:rFonts w:ascii="Cambria Math" w:hAnsi="Cambria Math"/>
                  </w:rPr>
                  <m:t>c</m:t>
                </w:ins>
              </m:r>
            </m:sub>
          </m:sSub>
          <m:r>
            <w:ins w:id="691" w:author="עידו הרון" w:date="2020-07-02T19:45:00Z">
              <w:rPr>
                <w:rFonts w:ascii="Cambria Math" w:hAnsi="Cambria Math"/>
              </w:rPr>
              <m:t>t +</m:t>
            </w:ins>
          </m:r>
          <m:nary>
            <m:naryPr>
              <m:chr m:val="∑"/>
              <m:ctrlPr>
                <w:ins w:id="692" w:author="עידו הרון" w:date="2020-07-02T19:45:00Z">
                  <w:rPr>
                    <w:rFonts w:ascii="Cambria Math" w:hAnsi="Cambria Math"/>
                  </w:rPr>
                </w:ins>
              </m:ctrlPr>
            </m:naryPr>
            <m:sub>
              <m:r>
                <w:ins w:id="693" w:author="עידו הרון" w:date="2020-07-02T19:45:00Z">
                  <w:rPr>
                    <w:rFonts w:ascii="Cambria Math" w:hAnsi="Cambria Math"/>
                  </w:rPr>
                  <m:t>i=1</m:t>
                </w:ins>
              </m:r>
            </m:sub>
            <m:sup>
              <m:r>
                <w:ins w:id="694" w:author="עידו הרון" w:date="2020-07-02T19:45:00Z">
                  <w:rPr>
                    <w:rFonts w:ascii="Cambria Math" w:hAnsi="Cambria Math"/>
                  </w:rPr>
                  <m:t>n</m:t>
                </w:ins>
              </m:r>
            </m:sup>
            <m:e>
              <m:sSub>
                <m:sSubPr>
                  <m:ctrlPr>
                    <w:ins w:id="695" w:author="עידו הרון" w:date="2020-07-02T19:45:00Z">
                      <w:rPr>
                        <w:rFonts w:ascii="Cambria Math" w:hAnsi="Cambria Math"/>
                      </w:rPr>
                    </w:ins>
                  </m:ctrlPr>
                </m:sSubPr>
                <m:e>
                  <m:r>
                    <w:ins w:id="696" w:author="עידו הרון" w:date="2020-07-02T19:45:00Z">
                      <w:rPr>
                        <w:rFonts w:ascii="Cambria Math" w:hAnsi="Cambria Math"/>
                      </w:rPr>
                      <m:t>A</m:t>
                    </w:ins>
                  </m:r>
                </m:e>
                <m:sub>
                  <m:r>
                    <w:ins w:id="697" w:author="עידו הרון" w:date="2020-07-02T19:45:00Z">
                      <w:rPr>
                        <w:rFonts w:ascii="Cambria Math" w:hAnsi="Cambria Math"/>
                      </w:rPr>
                      <m:t>i</m:t>
                    </w:ins>
                  </m:r>
                </m:sub>
              </m:sSub>
              <m:r>
                <w:ins w:id="698" w:author="עידו הרון" w:date="2020-07-02T19:45:00Z">
                  <w:rPr>
                    <w:rFonts w:ascii="Cambria Math" w:hAnsi="Cambria Math"/>
                  </w:rPr>
                  <m:t xml:space="preserve">sin </m:t>
                </w:ins>
              </m:r>
              <m:d>
                <m:dPr>
                  <m:ctrlPr>
                    <w:ins w:id="699" w:author="עידו הרון" w:date="2020-07-02T19:45:00Z">
                      <w:rPr>
                        <w:rFonts w:ascii="Cambria Math" w:hAnsi="Cambria Math"/>
                      </w:rPr>
                    </w:ins>
                  </m:ctrlPr>
                </m:dPr>
                <m:e>
                  <m:sSub>
                    <m:sSubPr>
                      <m:ctrlPr>
                        <w:ins w:id="700" w:author="עידו הרון" w:date="2020-07-02T19:45:00Z">
                          <w:rPr>
                            <w:rFonts w:ascii="Cambria Math" w:hAnsi="Cambria Math"/>
                          </w:rPr>
                        </w:ins>
                      </m:ctrlPr>
                    </m:sSubPr>
                    <m:e>
                      <m:r>
                        <w:ins w:id="701" w:author="עידו הרון" w:date="2020-07-02T19:45:00Z">
                          <w:rPr>
                            <w:rFonts w:ascii="Cambria Math" w:hAnsi="Cambria Math"/>
                          </w:rPr>
                          <m:t>ω</m:t>
                        </w:ins>
                      </m:r>
                    </m:e>
                    <m:sub>
                      <m:r>
                        <w:ins w:id="702" w:author="עידו הרון" w:date="2020-07-02T19:45:00Z">
                          <w:rPr>
                            <w:rFonts w:ascii="Cambria Math" w:hAnsi="Cambria Math"/>
                          </w:rPr>
                          <m:t>i</m:t>
                        </w:ins>
                      </m:r>
                    </m:sub>
                  </m:sSub>
                  <m:r>
                    <w:ins w:id="703" w:author="עידו הרון" w:date="2020-07-02T19:45:00Z">
                      <w:rPr>
                        <w:rFonts w:ascii="Cambria Math" w:hAnsi="Cambria Math"/>
                      </w:rPr>
                      <m:t>t</m:t>
                    </w:ins>
                  </m:r>
                </m:e>
              </m:d>
              <m:r>
                <w:ins w:id="704" w:author="עידו הרון" w:date="2020-07-02T19:45:00Z">
                  <w:rPr>
                    <w:rFonts w:ascii="Cambria Math" w:hAnsi="Cambria Math"/>
                  </w:rPr>
                  <m:t xml:space="preserve"> *sin </m:t>
                </w:ins>
              </m:r>
              <m:d>
                <m:dPr>
                  <m:ctrlPr>
                    <w:ins w:id="705" w:author="עידו הרון" w:date="2020-07-02T19:45:00Z">
                      <w:rPr>
                        <w:rFonts w:ascii="Cambria Math" w:hAnsi="Cambria Math"/>
                      </w:rPr>
                    </w:ins>
                  </m:ctrlPr>
                </m:dPr>
                <m:e>
                  <m:sSub>
                    <m:sSubPr>
                      <m:ctrlPr>
                        <w:ins w:id="706" w:author="עידו הרון" w:date="2020-07-02T19:45:00Z">
                          <w:rPr>
                            <w:rFonts w:ascii="Cambria Math" w:hAnsi="Cambria Math"/>
                          </w:rPr>
                        </w:ins>
                      </m:ctrlPr>
                    </m:sSubPr>
                    <m:e>
                      <m:r>
                        <w:ins w:id="707" w:author="עידו הרון" w:date="2020-07-02T19:45:00Z">
                          <w:rPr>
                            <w:rFonts w:ascii="Cambria Math" w:hAnsi="Cambria Math"/>
                          </w:rPr>
                          <m:t>ω</m:t>
                        </w:ins>
                      </m:r>
                    </m:e>
                    <m:sub>
                      <m:r>
                        <w:ins w:id="708" w:author="עידו הרון" w:date="2020-07-02T19:45:00Z">
                          <w:rPr>
                            <w:rFonts w:ascii="Cambria Math" w:hAnsi="Cambria Math"/>
                          </w:rPr>
                          <m:t>c</m:t>
                        </w:ins>
                      </m:r>
                    </m:sub>
                  </m:sSub>
                  <m:r>
                    <w:ins w:id="709" w:author="עידו הרון" w:date="2020-07-02T19:45:00Z">
                      <w:rPr>
                        <w:rFonts w:ascii="Cambria Math" w:hAnsi="Cambria Math"/>
                      </w:rPr>
                      <m:t>t</m:t>
                    </w:ins>
                  </m:r>
                </m:e>
              </m:d>
            </m:e>
          </m:nary>
          <m:r>
            <w:ins w:id="710" w:author="עידו הרון" w:date="2020-07-02T19:45:00Z">
              <w:rPr>
                <w:rFonts w:ascii="Cambria Math" w:hAnsi="Cambria Math"/>
              </w:rPr>
              <m:t xml:space="preserve"> = </m:t>
            </w:ins>
          </m:r>
          <m:sSub>
            <m:sSubPr>
              <m:ctrlPr>
                <w:ins w:id="711" w:author="עידו הרון" w:date="2020-07-02T19:45:00Z">
                  <w:rPr>
                    <w:rFonts w:ascii="Cambria Math" w:hAnsi="Cambria Math"/>
                  </w:rPr>
                </w:ins>
              </m:ctrlPr>
            </m:sSubPr>
            <m:e>
              <m:r>
                <w:ins w:id="712" w:author="עידו הרון" w:date="2020-07-02T19:45:00Z">
                  <w:rPr>
                    <w:rFonts w:ascii="Cambria Math" w:hAnsi="Cambria Math"/>
                  </w:rPr>
                  <m:t>A</m:t>
                </w:ins>
              </m:r>
            </m:e>
            <m:sub>
              <m:r>
                <w:ins w:id="713" w:author="עידו הרון" w:date="2020-07-02T19:45:00Z">
                  <w:rPr>
                    <w:rFonts w:ascii="Cambria Math" w:hAnsi="Cambria Math"/>
                  </w:rPr>
                  <m:t>c</m:t>
                </w:ins>
              </m:r>
            </m:sub>
          </m:sSub>
          <m:r>
            <w:ins w:id="714" w:author="עידו הרון" w:date="2020-07-02T19:45:00Z">
              <w:rPr>
                <w:rFonts w:ascii="Cambria Math" w:hAnsi="Cambria Math"/>
              </w:rPr>
              <m:t xml:space="preserve">sin </m:t>
            </w:ins>
          </m:r>
          <m:sSub>
            <m:sSubPr>
              <m:ctrlPr>
                <w:ins w:id="715" w:author="עידו הרון" w:date="2020-07-02T19:45:00Z">
                  <w:rPr>
                    <w:rFonts w:ascii="Cambria Math" w:hAnsi="Cambria Math"/>
                  </w:rPr>
                </w:ins>
              </m:ctrlPr>
            </m:sSubPr>
            <m:e>
              <m:r>
                <w:ins w:id="716" w:author="עידו הרון" w:date="2020-07-02T19:45:00Z">
                  <w:rPr>
                    <w:rFonts w:ascii="Cambria Math" w:hAnsi="Cambria Math"/>
                  </w:rPr>
                  <m:t>ω</m:t>
                </w:ins>
              </m:r>
            </m:e>
            <m:sub>
              <m:r>
                <w:ins w:id="717" w:author="עידו הרון" w:date="2020-07-02T19:45:00Z">
                  <w:rPr>
                    <w:rFonts w:ascii="Cambria Math" w:hAnsi="Cambria Math"/>
                  </w:rPr>
                  <m:t>c</m:t>
                </w:ins>
              </m:r>
            </m:sub>
          </m:sSub>
          <m:r>
            <w:ins w:id="718" w:author="עידו הרון" w:date="2020-07-02T19:45:00Z">
              <w:rPr>
                <w:rFonts w:ascii="Cambria Math" w:hAnsi="Cambria Math"/>
              </w:rPr>
              <m:t xml:space="preserve">t </m:t>
            </w:ins>
          </m:r>
          <m:d>
            <m:dPr>
              <m:ctrlPr>
                <w:ins w:id="719" w:author="עידו הרון" w:date="2020-07-02T19:45:00Z">
                  <w:rPr>
                    <w:rFonts w:ascii="Cambria Math" w:hAnsi="Cambria Math"/>
                  </w:rPr>
                </w:ins>
              </m:ctrlPr>
            </m:dPr>
            <m:e>
              <m:r>
                <w:ins w:id="720" w:author="עידו הרון" w:date="2020-07-02T19:45:00Z">
                  <w:rPr>
                    <w:rFonts w:ascii="Cambria Math" w:hAnsi="Cambria Math"/>
                  </w:rPr>
                  <m:t>1+</m:t>
                </w:ins>
              </m:r>
              <m:nary>
                <m:naryPr>
                  <m:chr m:val="∑"/>
                  <m:ctrlPr>
                    <w:ins w:id="721" w:author="עידו הרון" w:date="2020-07-02T19:45:00Z">
                      <w:rPr>
                        <w:rFonts w:ascii="Cambria Math" w:hAnsi="Cambria Math"/>
                      </w:rPr>
                    </w:ins>
                  </m:ctrlPr>
                </m:naryPr>
                <m:sub>
                  <m:r>
                    <w:ins w:id="722" w:author="עידו הרון" w:date="2020-07-02T19:45:00Z">
                      <w:rPr>
                        <w:rFonts w:ascii="Cambria Math" w:hAnsi="Cambria Math"/>
                      </w:rPr>
                      <m:t>i=1</m:t>
                    </w:ins>
                  </m:r>
                </m:sub>
                <m:sup>
                  <m:r>
                    <w:ins w:id="723" w:author="עידו הרון" w:date="2020-07-02T19:45:00Z">
                      <w:rPr>
                        <w:rFonts w:ascii="Cambria Math" w:hAnsi="Cambria Math"/>
                      </w:rPr>
                      <m:t>n</m:t>
                    </w:ins>
                  </m:r>
                </m:sup>
                <m:e>
                  <m:sSub>
                    <m:sSubPr>
                      <m:ctrlPr>
                        <w:ins w:id="724" w:author="עידו הרון" w:date="2020-07-02T19:45:00Z">
                          <w:rPr>
                            <w:rFonts w:ascii="Cambria Math" w:hAnsi="Cambria Math"/>
                          </w:rPr>
                        </w:ins>
                      </m:ctrlPr>
                    </m:sSubPr>
                    <m:e>
                      <m:r>
                        <w:ins w:id="725" w:author="עידו הרון" w:date="2020-07-02T19:45:00Z">
                          <w:rPr>
                            <w:rFonts w:ascii="Cambria Math" w:hAnsi="Cambria Math"/>
                          </w:rPr>
                          <m:t>μ</m:t>
                        </w:ins>
                      </m:r>
                    </m:e>
                    <m:sub>
                      <m:r>
                        <w:ins w:id="726" w:author="עידו הרון" w:date="2020-07-02T19:45:00Z">
                          <w:rPr>
                            <w:rFonts w:ascii="Cambria Math" w:hAnsi="Cambria Math"/>
                          </w:rPr>
                          <m:t>i</m:t>
                        </w:ins>
                      </m:r>
                    </m:sub>
                  </m:sSub>
                  <m:r>
                    <w:ins w:id="727" w:author="עידו הרון" w:date="2020-07-02T19:45:00Z">
                      <w:rPr>
                        <w:rFonts w:ascii="Cambria Math" w:hAnsi="Cambria Math"/>
                      </w:rPr>
                      <m:t xml:space="preserve">sin </m:t>
                    </w:ins>
                  </m:r>
                  <m:d>
                    <m:dPr>
                      <m:ctrlPr>
                        <w:ins w:id="728" w:author="עידו הרון" w:date="2020-07-02T19:45:00Z">
                          <w:rPr>
                            <w:rFonts w:ascii="Cambria Math" w:hAnsi="Cambria Math"/>
                          </w:rPr>
                        </w:ins>
                      </m:ctrlPr>
                    </m:dPr>
                    <m:e>
                      <m:sSub>
                        <m:sSubPr>
                          <m:ctrlPr>
                            <w:ins w:id="729" w:author="עידו הרון" w:date="2020-07-02T19:45:00Z">
                              <w:rPr>
                                <w:rFonts w:ascii="Cambria Math" w:hAnsi="Cambria Math"/>
                              </w:rPr>
                            </w:ins>
                          </m:ctrlPr>
                        </m:sSubPr>
                        <m:e>
                          <m:r>
                            <w:ins w:id="730" w:author="עידו הרון" w:date="2020-07-02T19:45:00Z">
                              <w:rPr>
                                <w:rFonts w:ascii="Cambria Math" w:hAnsi="Cambria Math"/>
                              </w:rPr>
                              <m:t>ω</m:t>
                            </w:ins>
                          </m:r>
                        </m:e>
                        <m:sub>
                          <m:r>
                            <w:ins w:id="731" w:author="עידו הרון" w:date="2020-07-02T19:45:00Z">
                              <w:rPr>
                                <w:rFonts w:ascii="Cambria Math" w:hAnsi="Cambria Math"/>
                              </w:rPr>
                              <m:t>i</m:t>
                            </w:ins>
                          </m:r>
                        </m:sub>
                      </m:sSub>
                      <m:r>
                        <w:ins w:id="732" w:author="עידו הרון" w:date="2020-07-02T19:45:00Z">
                          <w:rPr>
                            <w:rFonts w:ascii="Cambria Math" w:hAnsi="Cambria Math"/>
                          </w:rPr>
                          <m:t>t</m:t>
                        </w:ins>
                      </m:r>
                    </m:e>
                  </m:d>
                </m:e>
              </m:nary>
              <m:r>
                <w:ins w:id="733" w:author="עידו הרון" w:date="2020-07-02T19:45:00Z">
                  <w:rPr>
                    <w:rFonts w:ascii="Cambria Math" w:hAnsi="Cambria Math"/>
                  </w:rPr>
                  <m:t xml:space="preserve"> </m:t>
                </w:ins>
              </m:r>
            </m:e>
          </m:d>
        </m:oMath>
      </m:oMathPara>
    </w:p>
    <w:p w14:paraId="4DDBEDBE" w14:textId="77777777" w:rsidR="0007713F" w:rsidRDefault="0007713F" w:rsidP="0007713F">
      <w:pPr>
        <w:spacing w:after="200"/>
        <w:rPr>
          <w:ins w:id="734" w:author="עידו הרון" w:date="2020-07-02T19:45:00Z"/>
        </w:rPr>
      </w:pPr>
      <w:ins w:id="735" w:author="עידו הרון" w:date="2020-07-02T19:45:00Z">
        <w:r>
          <w:rPr>
            <w:rFonts w:hint="cs"/>
            <w:rtl/>
          </w:rPr>
          <w:t>ניתן לראות כי העיקרון זהה.</w:t>
        </w:r>
      </w:ins>
    </w:p>
    <w:p w14:paraId="093C5E01" w14:textId="77777777" w:rsidR="0007713F" w:rsidRDefault="0007713F" w:rsidP="0007713F">
      <w:pPr>
        <w:spacing w:after="200"/>
        <w:rPr>
          <w:ins w:id="736" w:author="עידו הרון" w:date="2020-07-02T19:45:00Z"/>
          <w:u w:val="single"/>
          <w:rtl/>
        </w:rPr>
      </w:pPr>
      <w:ins w:id="737" w:author="עידו הרון" w:date="2020-07-02T19:45:00Z">
        <w:r>
          <w:rPr>
            <w:rFonts w:hint="cs"/>
            <w:u w:val="single"/>
            <w:rtl/>
          </w:rPr>
          <w:t>במעגל הפיזי:</w:t>
        </w:r>
      </w:ins>
    </w:p>
    <w:p w14:paraId="6BEF06E1" w14:textId="77777777" w:rsidR="0007713F" w:rsidRDefault="0007713F" w:rsidP="0007713F">
      <w:pPr>
        <w:spacing w:after="200"/>
        <w:rPr>
          <w:ins w:id="738" w:author="עידו הרון" w:date="2020-07-02T19:45:00Z"/>
          <w:rtl/>
        </w:rPr>
      </w:pPr>
      <w:ins w:id="739" w:author="עידו הרון" w:date="2020-07-02T19:45:00Z">
        <w:r>
          <w:rPr>
            <w:rFonts w:hint="cs"/>
            <w:rtl/>
          </w:rPr>
          <w:t xml:space="preserve">במעגל הפיזי של המולטיפלקסינג נוצרה לנו בעיה שלא חזינו בסימולציה. אחד מהנגדים החל להעלות עשן. אחרי בדיקה מקיפה הגענו למסקנה שההספק על הנגד גדול ממה שהנגד יכול להחיל. בסימולציה לא חזינו זאת בגלל שהסימולציה לא מחשבת את ההספק על החלקים במעגל. הפתרון שלנו היה לחבר כמה נגדים במקביל. היינו צריכים נגד של 5 אוהם. ההספק המקסימלי של הנגד הוא </w:t>
        </w:r>
      </w:ins>
    </w:p>
    <w:p w14:paraId="4BE7E09F" w14:textId="77777777" w:rsidR="0007713F" w:rsidRPr="00EC43B0" w:rsidRDefault="0007713F" w:rsidP="0007713F">
      <w:pPr>
        <w:spacing w:after="200"/>
        <w:rPr>
          <w:ins w:id="740" w:author="עידו הרון" w:date="2020-07-02T19:45:00Z"/>
        </w:rPr>
      </w:pPr>
      <w:ins w:id="741" w:author="עידו הרון" w:date="2020-07-02T19:45:00Z">
        <w:r>
          <w:rPr>
            <w:rFonts w:hint="cs"/>
            <w:rtl/>
          </w:rPr>
          <w:t>במקסימום, ההספק מגיע ל</w:t>
        </w:r>
      </w:ins>
      <m:oMath>
        <m:sSub>
          <m:sSubPr>
            <m:ctrlPr>
              <w:ins w:id="742" w:author="עידו הרון" w:date="2020-07-02T19:45:00Z">
                <w:rPr>
                  <w:rFonts w:ascii="Cambria Math" w:hAnsi="Cambria Math"/>
                </w:rPr>
              </w:ins>
            </m:ctrlPr>
          </m:sSubPr>
          <m:e>
            <m:r>
              <w:ins w:id="743" w:author="עידו הרון" w:date="2020-07-02T19:45:00Z">
                <m:rPr>
                  <m:sty m:val="p"/>
                </m:rPr>
                <w:rPr>
                  <w:rFonts w:ascii="Cambria Math" w:hAnsi="Cambria Math"/>
                </w:rPr>
                <m:t>P</m:t>
              </w:ins>
            </m:r>
          </m:e>
          <m:sub>
            <m:r>
              <w:ins w:id="744" w:author="עידו הרון" w:date="2020-07-02T19:45:00Z">
                <m:rPr>
                  <m:sty m:val="p"/>
                </m:rPr>
                <w:rPr>
                  <w:rFonts w:ascii="Cambria Math" w:hAnsi="Cambria Math"/>
                </w:rPr>
                <m:t>max</m:t>
              </w:ins>
            </m:r>
          </m:sub>
        </m:sSub>
        <m:r>
          <w:ins w:id="745" w:author="עידו הרון" w:date="2020-07-02T19:45:00Z">
            <w:rPr>
              <w:rFonts w:ascii="Cambria Math" w:hAnsi="Cambria Math"/>
            </w:rPr>
            <m:t>=</m:t>
          </w:ins>
        </m:r>
        <m:f>
          <m:fPr>
            <m:ctrlPr>
              <w:ins w:id="746" w:author="עידו הרון" w:date="2020-07-02T19:45:00Z">
                <w:rPr>
                  <w:rFonts w:ascii="Cambria Math" w:hAnsi="Cambria Math"/>
                  <w:i/>
                </w:rPr>
              </w:ins>
            </m:ctrlPr>
          </m:fPr>
          <m:num>
            <m:sSup>
              <m:sSupPr>
                <m:ctrlPr>
                  <w:ins w:id="747" w:author="עידו הרון" w:date="2020-07-02T19:45:00Z">
                    <w:rPr>
                      <w:rFonts w:ascii="Cambria Math" w:hAnsi="Cambria Math"/>
                    </w:rPr>
                  </w:ins>
                </m:ctrlPr>
              </m:sSupPr>
              <m:e>
                <m:r>
                  <w:ins w:id="748" w:author="עידו הרון" w:date="2020-07-02T19:45:00Z">
                    <m:rPr>
                      <m:sty m:val="p"/>
                    </m:rPr>
                    <w:rPr>
                      <w:rFonts w:ascii="Cambria Math" w:hAnsi="Cambria Math"/>
                    </w:rPr>
                    <m:t>6</m:t>
                  </w:ins>
                </m:r>
              </m:e>
              <m:sup>
                <m:r>
                  <w:ins w:id="749" w:author="עידו הרון" w:date="2020-07-02T19:45:00Z">
                    <m:rPr>
                      <m:sty m:val="p"/>
                    </m:rPr>
                    <w:rPr>
                      <w:rFonts w:ascii="Cambria Math" w:hAnsi="Cambria Math"/>
                    </w:rPr>
                    <m:t>2</m:t>
                  </w:ins>
                </m:r>
              </m:sup>
            </m:sSup>
          </m:num>
          <m:den>
            <m:r>
              <w:ins w:id="750" w:author="עידו הרון" w:date="2020-07-02T19:45:00Z">
                <w:rPr>
                  <w:rFonts w:ascii="Cambria Math" w:hAnsi="Cambria Math"/>
                </w:rPr>
                <m:t>2*5</m:t>
              </w:ins>
            </m:r>
          </m:den>
        </m:f>
        <m:r>
          <w:ins w:id="751" w:author="עידו הרון" w:date="2020-07-02T19:45:00Z">
            <w:rPr>
              <w:rFonts w:ascii="Cambria Math" w:hAnsi="Cambria Math"/>
            </w:rPr>
            <m:t>=3.6[W]</m:t>
          </w:ins>
        </m:r>
      </m:oMath>
      <w:ins w:id="752" w:author="עידו הרון" w:date="2020-07-02T19:45:00Z">
        <w:r>
          <w:t>.</w:t>
        </w:r>
        <w:r>
          <w:rPr>
            <w:rFonts w:hint="cs"/>
            <w:rtl/>
          </w:rPr>
          <w:t xml:space="preserve"> זאת אומרת שנצטרך לחבר שלושה נגדים במקביל על מנת להכיל את ההספק. לא הספקנו לעשות זאת בגלל המצב הבריאותי.</w:t>
        </w:r>
      </w:ins>
    </w:p>
    <w:p w14:paraId="4DF36C68" w14:textId="1114404D" w:rsidR="00834C98" w:rsidRDefault="00834C98">
      <w:pPr>
        <w:rPr>
          <w:b/>
          <w:bCs/>
          <w:sz w:val="28"/>
          <w:szCs w:val="28"/>
          <w:u w:val="single"/>
          <w:rtl/>
        </w:rPr>
      </w:pPr>
      <w:r>
        <w:rPr>
          <w:b/>
          <w:bCs/>
          <w:sz w:val="28"/>
          <w:szCs w:val="28"/>
          <w:u w:val="single"/>
          <w:rtl/>
        </w:rPr>
        <w:br w:type="page"/>
      </w:r>
    </w:p>
    <w:p w14:paraId="293B2A0C" w14:textId="1E348F6E" w:rsidR="008745B3" w:rsidRPr="00740238" w:rsidRDefault="00A37879" w:rsidP="00CE33FC">
      <w:pPr>
        <w:spacing w:after="200"/>
        <w:rPr>
          <w:b/>
          <w:bCs/>
          <w:sz w:val="28"/>
          <w:szCs w:val="28"/>
          <w:u w:val="single"/>
        </w:rPr>
      </w:pPr>
      <w:r w:rsidRPr="00740238">
        <w:rPr>
          <w:rFonts w:hint="eastAsia"/>
          <w:b/>
          <w:bCs/>
          <w:sz w:val="28"/>
          <w:szCs w:val="28"/>
          <w:u w:val="single"/>
          <w:rtl/>
        </w:rPr>
        <w:lastRenderedPageBreak/>
        <w:t>נספח</w:t>
      </w:r>
      <w:r w:rsidRPr="00740238">
        <w:rPr>
          <w:b/>
          <w:bCs/>
          <w:sz w:val="28"/>
          <w:szCs w:val="28"/>
          <w:u w:val="single"/>
          <w:rtl/>
        </w:rPr>
        <w:t xml:space="preserve"> </w:t>
      </w:r>
      <w:r w:rsidR="008745B3" w:rsidRPr="00740238">
        <w:rPr>
          <w:b/>
          <w:bCs/>
          <w:sz w:val="28"/>
          <w:szCs w:val="28"/>
          <w:u w:val="single"/>
          <w:rtl/>
        </w:rPr>
        <w:t>סימולציה של המעגל</w:t>
      </w:r>
      <w:r w:rsidRPr="00740238">
        <w:rPr>
          <w:b/>
          <w:bCs/>
          <w:sz w:val="28"/>
          <w:szCs w:val="28"/>
          <w:u w:val="single"/>
          <w:rtl/>
        </w:rPr>
        <w:t>:</w:t>
      </w:r>
    </w:p>
    <w:p w14:paraId="5DC8DFA8" w14:textId="77777777" w:rsidR="008745B3" w:rsidRDefault="008745B3" w:rsidP="00B005FC">
      <w:pPr>
        <w:spacing w:before="240" w:after="200"/>
      </w:pPr>
      <w:r>
        <w:rPr>
          <w:rtl/>
        </w:rPr>
        <w:t>אחרי שני מעגלים כושלים שדיללנו ממרחבי האינטרנט מצאנו אחד יחיד אשר בסימולציה שלו עבד.</w:t>
      </w:r>
    </w:p>
    <w:p w14:paraId="7E390CF0" w14:textId="77777777" w:rsidR="008745B3" w:rsidRDefault="008745B3" w:rsidP="00A9791F">
      <w:pPr>
        <w:spacing w:before="240" w:after="200"/>
      </w:pPr>
      <w:r>
        <w:rPr>
          <w:rtl/>
        </w:rPr>
        <w:t>המעגל:</w:t>
      </w:r>
    </w:p>
    <w:p w14:paraId="6DB25C61" w14:textId="77777777" w:rsidR="008745B3" w:rsidRDefault="008745B3" w:rsidP="00A9791F">
      <w:pPr>
        <w:spacing w:after="200"/>
      </w:pPr>
      <w:r>
        <w:rPr>
          <w:noProof/>
          <w:lang w:val="en-US"/>
        </w:rPr>
        <w:drawing>
          <wp:inline distT="114300" distB="114300" distL="114300" distR="114300" wp14:anchorId="2BCDB003" wp14:editId="0CE6209C">
            <wp:extent cx="5491163" cy="2399764"/>
            <wp:effectExtent l="0" t="0" r="0" b="0"/>
            <wp:docPr id="1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491163" cy="2399764"/>
                    </a:xfrm>
                    <a:prstGeom prst="rect">
                      <a:avLst/>
                    </a:prstGeom>
                    <a:ln/>
                  </pic:spPr>
                </pic:pic>
              </a:graphicData>
            </a:graphic>
          </wp:inline>
        </w:drawing>
      </w:r>
    </w:p>
    <w:p w14:paraId="6E8EE58E" w14:textId="77777777" w:rsidR="008745B3" w:rsidRDefault="008745B3" w:rsidP="00165BA2">
      <w:pPr>
        <w:spacing w:before="240" w:after="200"/>
      </w:pPr>
      <w:r>
        <w:rPr>
          <w:rtl/>
        </w:rPr>
        <w:t>התוצאות שקיבלנו בתחום [5[</w:t>
      </w:r>
      <w:r>
        <w:t>kHz],40[kHz</w:t>
      </w:r>
      <w:r>
        <w:rPr>
          <w:rtl/>
        </w:rPr>
        <w:t>]]  (בדקנו את התוצאה עבור תדרים שונים) עם 10 קפיצות היו:</w:t>
      </w:r>
    </w:p>
    <w:p w14:paraId="7B095D36" w14:textId="77777777" w:rsidR="008745B3" w:rsidRDefault="008745B3" w:rsidP="00165BA2">
      <w:pPr>
        <w:spacing w:after="200"/>
      </w:pPr>
      <w:r>
        <w:rPr>
          <w:noProof/>
          <w:lang w:val="en-US"/>
        </w:rPr>
        <w:drawing>
          <wp:inline distT="114300" distB="114300" distL="114300" distR="114300" wp14:anchorId="737DB904" wp14:editId="392FBF12">
            <wp:extent cx="5276850" cy="2524125"/>
            <wp:effectExtent l="0" t="0" r="0" b="0"/>
            <wp:docPr id="1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276850" cy="2524125"/>
                    </a:xfrm>
                    <a:prstGeom prst="rect">
                      <a:avLst/>
                    </a:prstGeom>
                    <a:ln/>
                  </pic:spPr>
                </pic:pic>
              </a:graphicData>
            </a:graphic>
          </wp:inline>
        </w:drawing>
      </w:r>
    </w:p>
    <w:p w14:paraId="3149DEB9" w14:textId="781DBD98" w:rsidR="008745B3" w:rsidRDefault="00C043F7" w:rsidP="00165BA2">
      <w:pPr>
        <w:spacing w:before="240" w:after="200"/>
      </w:pPr>
      <w:ins w:id="753" w:author="Sam" w:date="2020-06-29T18:21:00Z">
        <w:r w:rsidRPr="00C043F7">
          <w:rPr>
            <w:rtl/>
          </w:rPr>
          <w:t>בכל אחד מהמקרים המוצגים, מתבצע אפנון המתבסס על תנאי ההתחלה של המערכת.</w:t>
        </w:r>
      </w:ins>
      <w:del w:id="754" w:author="Sam" w:date="2020-06-29T18:21:00Z">
        <w:r w:rsidR="008745B3" w:rsidDel="00C043F7">
          <w:rPr>
            <w:rtl/>
          </w:rPr>
          <w:delText>ניתן לראות כי תמיד מדובר בתוצאות שאנו רוצים, מתבצעת ה</w:delText>
        </w:r>
      </w:del>
      <w:del w:id="755" w:author="Sam" w:date="2020-06-29T18:03:00Z">
        <w:r w:rsidR="008745B3" w:rsidDel="0029597E">
          <w:rPr>
            <w:rtl/>
          </w:rPr>
          <w:delText>מודולציה</w:delText>
        </w:r>
      </w:del>
      <w:del w:id="756" w:author="Sam" w:date="2020-06-29T18:21:00Z">
        <w:r w:rsidR="008745B3" w:rsidDel="00C043F7">
          <w:rPr>
            <w:rtl/>
          </w:rPr>
          <w:delText xml:space="preserve"> אשר אנו רוצים</w:delText>
        </w:r>
      </w:del>
      <w:r w:rsidR="008745B3">
        <w:rPr>
          <w:rtl/>
        </w:rPr>
        <w:t>. בעצם הנקודות הגבוהות מתארות את האמפליטודה הגבוהה בתדר הנכנס, אך התדירות משמעותית יותר גבוהה וזהה ל</w:t>
      </w:r>
      <w:r w:rsidR="008745B3">
        <w:t>carrier</w:t>
      </w:r>
      <w:r w:rsidR="008745B3">
        <w:rPr>
          <w:rtl/>
        </w:rPr>
        <w:t>. עם הכלים שיש לנו בעייתי להגדיר את ה</w:t>
      </w:r>
      <w:r w:rsidR="008745B3">
        <w:t>ground</w:t>
      </w:r>
      <w:r w:rsidR="008745B3">
        <w:rPr>
          <w:rtl/>
        </w:rPr>
        <w:t xml:space="preserve"> באופן שרירותי </w:t>
      </w:r>
      <w:del w:id="757" w:author="Sam" w:date="2020-06-29T16:54:00Z">
        <w:r w:rsidR="008745B3" w:rsidDel="00BE712A">
          <w:rPr>
            <w:rtl/>
          </w:rPr>
          <w:delText>לרזיסטור</w:delText>
        </w:r>
      </w:del>
      <w:ins w:id="758" w:author="Sam" w:date="2020-06-29T16:54:00Z">
        <w:r w:rsidR="00BE712A">
          <w:rPr>
            <w:rtl/>
          </w:rPr>
          <w:t>ל</w:t>
        </w:r>
        <w:r w:rsidR="00BE712A">
          <w:rPr>
            <w:rFonts w:hint="cs"/>
            <w:rtl/>
          </w:rPr>
          <w:t>נגד</w:t>
        </w:r>
      </w:ins>
      <w:r w:rsidR="008745B3">
        <w:rPr>
          <w:rtl/>
        </w:rPr>
        <w:t>, כלומר עלינו לחשוב על מימוש אחר. זיהינו את תפקיד חיבור ה</w:t>
      </w:r>
      <w:r w:rsidR="008745B3">
        <w:t>ground</w:t>
      </w:r>
      <w:r w:rsidR="008745B3">
        <w:rPr>
          <w:rtl/>
        </w:rPr>
        <w:t xml:space="preserve"> כדרך לממש </w:t>
      </w:r>
      <w:r w:rsidR="008745B3">
        <w:t>adder</w:t>
      </w:r>
      <w:r w:rsidR="008745B3">
        <w:rPr>
          <w:rtl/>
        </w:rPr>
        <w:t xml:space="preserve">, לכן ננסה בסימולציה לממש </w:t>
      </w:r>
      <w:r w:rsidR="008745B3">
        <w:t>adder</w:t>
      </w:r>
      <w:r w:rsidR="008745B3">
        <w:rPr>
          <w:rtl/>
        </w:rPr>
        <w:t xml:space="preserve"> אלטרנטיבי. אחרי מימוש ה</w:t>
      </w:r>
      <w:r w:rsidR="008745B3">
        <w:t>adder</w:t>
      </w:r>
      <w:r w:rsidR="008745B3">
        <w:rPr>
          <w:rtl/>
        </w:rPr>
        <w:t xml:space="preserve"> האלטרנטיבי, ובנייה מחדש שלנו של רכיב ה</w:t>
      </w:r>
      <w:r w:rsidR="008745B3">
        <w:t>BPF</w:t>
      </w:r>
      <w:r w:rsidR="008745B3">
        <w:rPr>
          <w:rtl/>
        </w:rPr>
        <w:t xml:space="preserve"> של המעגל, קיבלנו מעגל שנראה כך:</w:t>
      </w:r>
    </w:p>
    <w:p w14:paraId="79F22DA7" w14:textId="77777777" w:rsidR="008745B3" w:rsidRDefault="008745B3" w:rsidP="00165BA2">
      <w:pPr>
        <w:spacing w:after="200"/>
      </w:pPr>
      <w:r>
        <w:rPr>
          <w:noProof/>
          <w:lang w:val="en-US"/>
        </w:rPr>
        <w:lastRenderedPageBreak/>
        <w:drawing>
          <wp:inline distT="114300" distB="114300" distL="114300" distR="114300" wp14:anchorId="77C1EFAD" wp14:editId="6614AD64">
            <wp:extent cx="4562475" cy="2381250"/>
            <wp:effectExtent l="0" t="0" r="0" b="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4562475" cy="2381250"/>
                    </a:xfrm>
                    <a:prstGeom prst="rect">
                      <a:avLst/>
                    </a:prstGeom>
                    <a:ln/>
                  </pic:spPr>
                </pic:pic>
              </a:graphicData>
            </a:graphic>
          </wp:inline>
        </w:drawing>
      </w:r>
    </w:p>
    <w:p w14:paraId="5ACE66B0" w14:textId="1A66D4CE" w:rsidR="008745B3" w:rsidRDefault="008745B3" w:rsidP="00165BA2">
      <w:pPr>
        <w:spacing w:before="240" w:after="200"/>
      </w:pPr>
      <w:r>
        <w:rPr>
          <w:rtl/>
        </w:rPr>
        <w:t xml:space="preserve">והתוצאות </w:t>
      </w:r>
      <w:del w:id="759" w:author="Sam" w:date="2020-06-29T18:03:00Z">
        <w:r w:rsidDel="0029597E">
          <w:rPr>
            <w:rtl/>
          </w:rPr>
          <w:delText>מודולציה</w:delText>
        </w:r>
      </w:del>
      <w:ins w:id="760" w:author="Sam" w:date="2020-06-29T18:03:00Z">
        <w:r w:rsidR="0029597E">
          <w:rPr>
            <w:rtl/>
          </w:rPr>
          <w:t>איפנון</w:t>
        </w:r>
      </w:ins>
      <w:r>
        <w:rPr>
          <w:rtl/>
        </w:rPr>
        <w:t xml:space="preserve"> באותו תחום הן:</w:t>
      </w:r>
    </w:p>
    <w:p w14:paraId="3B465411" w14:textId="77777777" w:rsidR="008745B3" w:rsidRDefault="008745B3" w:rsidP="00165BA2">
      <w:pPr>
        <w:spacing w:after="200"/>
      </w:pPr>
      <w:r>
        <w:rPr>
          <w:noProof/>
          <w:lang w:val="en-US"/>
        </w:rPr>
        <w:drawing>
          <wp:inline distT="114300" distB="114300" distL="114300" distR="114300" wp14:anchorId="424CC4BF" wp14:editId="1624B10D">
            <wp:extent cx="5734050" cy="2692400"/>
            <wp:effectExtent l="0" t="0" r="0" b="0"/>
            <wp:docPr id="18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4050" cy="2692400"/>
                    </a:xfrm>
                    <a:prstGeom prst="rect">
                      <a:avLst/>
                    </a:prstGeom>
                    <a:ln/>
                  </pic:spPr>
                </pic:pic>
              </a:graphicData>
            </a:graphic>
          </wp:inline>
        </w:drawing>
      </w:r>
    </w:p>
    <w:p w14:paraId="1413D9C2" w14:textId="77777777" w:rsidR="008745B3" w:rsidRDefault="008745B3" w:rsidP="00165BA2">
      <w:pPr>
        <w:spacing w:before="240" w:after="200"/>
      </w:pPr>
      <w:r>
        <w:rPr>
          <w:rtl/>
        </w:rPr>
        <w:t>כלומר יש לנו מודלוטור עובד.</w:t>
      </w:r>
    </w:p>
    <w:p w14:paraId="5895A930" w14:textId="77777777" w:rsidR="008745B3" w:rsidRDefault="008745B3" w:rsidP="00D9701F">
      <w:pPr>
        <w:spacing w:before="240" w:after="200"/>
      </w:pPr>
      <w:r>
        <w:rPr>
          <w:rtl/>
        </w:rPr>
        <w:t>בשביל לקבל בחזרה את המידע, נשתמש ב</w:t>
      </w:r>
      <w:r>
        <w:t>envelope detector</w:t>
      </w:r>
      <w:r>
        <w:rPr>
          <w:rtl/>
        </w:rPr>
        <w:t>:</w:t>
      </w:r>
    </w:p>
    <w:p w14:paraId="00887BBF" w14:textId="77777777" w:rsidR="008745B3" w:rsidRDefault="008745B3" w:rsidP="00D9701F">
      <w:pPr>
        <w:spacing w:after="200"/>
      </w:pPr>
      <w:r>
        <w:rPr>
          <w:noProof/>
          <w:lang w:val="en-US"/>
        </w:rPr>
        <w:lastRenderedPageBreak/>
        <w:drawing>
          <wp:inline distT="114300" distB="114300" distL="114300" distR="114300" wp14:anchorId="18A8F526" wp14:editId="24D179D7">
            <wp:extent cx="3548063" cy="3383917"/>
            <wp:effectExtent l="0" t="0" r="0" b="0"/>
            <wp:docPr id="1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3548063" cy="3383917"/>
                    </a:xfrm>
                    <a:prstGeom prst="rect">
                      <a:avLst/>
                    </a:prstGeom>
                    <a:ln/>
                  </pic:spPr>
                </pic:pic>
              </a:graphicData>
            </a:graphic>
          </wp:inline>
        </w:drawing>
      </w:r>
    </w:p>
    <w:p w14:paraId="0EFFF1AE" w14:textId="77777777" w:rsidR="008745B3" w:rsidRDefault="008745B3" w:rsidP="00D9701F">
      <w:pPr>
        <w:spacing w:after="200"/>
      </w:pPr>
      <w:r>
        <w:rPr>
          <w:rtl/>
        </w:rPr>
        <w:t>הוא ייתן לנו את המעטפת של הפונקציה, ניתן לראות אותו עובד כאן:</w:t>
      </w:r>
    </w:p>
    <w:p w14:paraId="0BE768E5" w14:textId="77777777" w:rsidR="008745B3" w:rsidRDefault="008745B3" w:rsidP="00D9701F">
      <w:pPr>
        <w:spacing w:after="200"/>
      </w:pPr>
      <w:r>
        <w:rPr>
          <w:noProof/>
          <w:lang w:val="en-US"/>
        </w:rPr>
        <w:drawing>
          <wp:inline distT="114300" distB="114300" distL="114300" distR="114300" wp14:anchorId="133BE814" wp14:editId="7C42F8DD">
            <wp:extent cx="5591175" cy="2552700"/>
            <wp:effectExtent l="0" t="0" r="0" b="0"/>
            <wp:docPr id="1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591175" cy="2552700"/>
                    </a:xfrm>
                    <a:prstGeom prst="rect">
                      <a:avLst/>
                    </a:prstGeom>
                    <a:ln/>
                  </pic:spPr>
                </pic:pic>
              </a:graphicData>
            </a:graphic>
          </wp:inline>
        </w:drawing>
      </w:r>
    </w:p>
    <w:p w14:paraId="47AFDF83" w14:textId="77777777" w:rsidR="008745B3" w:rsidRDefault="008745B3" w:rsidP="00D9701F">
      <w:pPr>
        <w:spacing w:after="200"/>
        <w:rPr>
          <w:u w:val="single"/>
        </w:rPr>
      </w:pPr>
      <w:r>
        <w:rPr>
          <w:u w:val="single"/>
          <w:rtl/>
        </w:rPr>
        <w:t>מעגל שלא עבד</w:t>
      </w:r>
    </w:p>
    <w:p w14:paraId="411E7D45" w14:textId="77777777" w:rsidR="008745B3" w:rsidRDefault="008745B3" w:rsidP="002C69BB">
      <w:pPr>
        <w:spacing w:after="200"/>
      </w:pPr>
      <w:r>
        <w:rPr>
          <w:rtl/>
        </w:rPr>
        <w:t>אנחנו ביצענו סימולציה על המעגל הבא:</w:t>
      </w:r>
    </w:p>
    <w:p w14:paraId="49B88599" w14:textId="77777777" w:rsidR="008745B3" w:rsidRDefault="008745B3" w:rsidP="002C69BB">
      <w:pPr>
        <w:spacing w:after="200"/>
      </w:pPr>
      <w:r>
        <w:lastRenderedPageBreak/>
        <w:t xml:space="preserve"> </w:t>
      </w:r>
      <w:r>
        <w:rPr>
          <w:noProof/>
          <w:lang w:val="en-US"/>
        </w:rPr>
        <w:drawing>
          <wp:inline distT="114300" distB="114300" distL="114300" distR="114300" wp14:anchorId="30523FEE" wp14:editId="5E6B5ADC">
            <wp:extent cx="4810125" cy="2933700"/>
            <wp:effectExtent l="0" t="0" r="0" b="0"/>
            <wp:docPr id="1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4810125" cy="2933700"/>
                    </a:xfrm>
                    <a:prstGeom prst="rect">
                      <a:avLst/>
                    </a:prstGeom>
                    <a:ln/>
                  </pic:spPr>
                </pic:pic>
              </a:graphicData>
            </a:graphic>
          </wp:inline>
        </w:drawing>
      </w:r>
    </w:p>
    <w:p w14:paraId="46EA2E00" w14:textId="77777777" w:rsidR="008745B3" w:rsidRDefault="008745B3" w:rsidP="002C69BB">
      <w:pPr>
        <w:spacing w:after="200"/>
      </w:pPr>
      <w:r>
        <w:rPr>
          <w:rtl/>
        </w:rPr>
        <w:t>עשינו בדיקות על כמה מעגלים כדי לראות באיזה אחד להשתמש למערכת שלנו. הרצנו סימולציות על המעגל הזה ומדדנו את היציאה כאשר נכנסים סינוסים בתחום: [5[</w:t>
      </w:r>
      <w:r>
        <w:t>kHz],40[kHz</w:t>
      </w:r>
      <w:r>
        <w:rPr>
          <w:rtl/>
        </w:rPr>
        <w:t>]]  (בדקנו את התוצאה עבור תדרים שונים) עם 10 קפיצות התוצאות היו:</w:t>
      </w:r>
    </w:p>
    <w:p w14:paraId="20F393AA" w14:textId="77777777" w:rsidR="008745B3" w:rsidRDefault="008745B3" w:rsidP="002C69BB">
      <w:pPr>
        <w:spacing w:after="200"/>
      </w:pPr>
      <w:r>
        <w:t xml:space="preserve"> </w:t>
      </w:r>
      <w:r>
        <w:rPr>
          <w:noProof/>
          <w:lang w:val="en-US"/>
        </w:rPr>
        <w:drawing>
          <wp:inline distT="114300" distB="114300" distL="114300" distR="114300" wp14:anchorId="57899C1D" wp14:editId="5536D77B">
            <wp:extent cx="5757863" cy="2754212"/>
            <wp:effectExtent l="0" t="0" r="0" b="0"/>
            <wp:docPr id="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57863" cy="2754212"/>
                    </a:xfrm>
                    <a:prstGeom prst="rect">
                      <a:avLst/>
                    </a:prstGeom>
                    <a:ln/>
                  </pic:spPr>
                </pic:pic>
              </a:graphicData>
            </a:graphic>
          </wp:inline>
        </w:drawing>
      </w:r>
    </w:p>
    <w:p w14:paraId="3B74962F" w14:textId="7FDECB19" w:rsidR="008745B3" w:rsidRDefault="008745B3" w:rsidP="002C69BB">
      <w:pPr>
        <w:spacing w:after="200"/>
      </w:pPr>
      <w:r>
        <w:rPr>
          <w:rtl/>
        </w:rPr>
        <w:t>ניתן לראות כי לא מתבצעת ה</w:t>
      </w:r>
      <w:del w:id="761" w:author="Sam" w:date="2020-06-29T18:03:00Z">
        <w:r w:rsidDel="0029597E">
          <w:rPr>
            <w:rtl/>
          </w:rPr>
          <w:delText>מודולציה</w:delText>
        </w:r>
      </w:del>
      <w:ins w:id="762" w:author="Sam" w:date="2020-06-29T18:03:00Z">
        <w:r w:rsidR="0029597E">
          <w:rPr>
            <w:rtl/>
          </w:rPr>
          <w:t>איפנון</w:t>
        </w:r>
      </w:ins>
      <w:r>
        <w:rPr>
          <w:rtl/>
        </w:rPr>
        <w:t xml:space="preserve"> שאנו רוצים.</w:t>
      </w:r>
    </w:p>
    <w:p w14:paraId="02B2501C" w14:textId="77777777" w:rsidR="008745B3" w:rsidRDefault="008745B3" w:rsidP="002C69BB">
      <w:pPr>
        <w:spacing w:after="200"/>
        <w:rPr>
          <w:u w:val="single"/>
        </w:rPr>
      </w:pPr>
      <w:r>
        <w:rPr>
          <w:u w:val="single"/>
          <w:rtl/>
        </w:rPr>
        <w:t xml:space="preserve">מציאת הפרמטרים מהניסוי </w:t>
      </w:r>
      <w:r>
        <w:rPr>
          <w:u w:val="single"/>
        </w:rPr>
        <w:t>RC</w:t>
      </w:r>
      <w:r>
        <w:rPr>
          <w:u w:val="single"/>
          <w:rtl/>
        </w:rPr>
        <w:t xml:space="preserve"> המקדים שלנו</w:t>
      </w:r>
    </w:p>
    <w:p w14:paraId="0DB7FD25" w14:textId="77777777" w:rsidR="008745B3" w:rsidRDefault="008745B3" w:rsidP="007D7CAD">
      <w:pPr>
        <w:spacing w:after="200"/>
      </w:pPr>
      <w:r>
        <w:rPr>
          <w:rtl/>
        </w:rPr>
        <w:t>(הניסוי מתואר בחלק התיאוריה)</w:t>
      </w:r>
    </w:p>
    <w:p w14:paraId="6677260B" w14:textId="77777777" w:rsidR="008745B3" w:rsidRDefault="008745B3" w:rsidP="007D7CAD">
      <w:pPr>
        <w:spacing w:after="200"/>
      </w:pPr>
      <w:r>
        <w:rPr>
          <w:rtl/>
        </w:rPr>
        <w:lastRenderedPageBreak/>
        <w:t xml:space="preserve">הכנסנו לקובץ </w:t>
      </w:r>
      <w:r>
        <w:t>Excel</w:t>
      </w:r>
      <w:r>
        <w:rPr>
          <w:rtl/>
        </w:rPr>
        <w:t xml:space="preserve"> את הנתונים שמדדנו מה</w:t>
      </w:r>
      <w:r>
        <w:t>oscilloscope</w:t>
      </w:r>
      <w:r>
        <w:rPr>
          <w:rtl/>
        </w:rPr>
        <w:t>. מדדנו את המתח שיוצא מה</w:t>
      </w:r>
      <w:r>
        <w:t>oscilloscope</w:t>
      </w:r>
      <w:r>
        <w:rPr>
          <w:rtl/>
        </w:rPr>
        <w:t xml:space="preserve"> כאשר אנו יודעים את המתח שנכנס והמתח שאמור לצאת לפי התיאוריה שפיתחנו. כך יכולנו לנרמל את הנתונים. כתבנו את המשואה שפיתחנו עבור האמפליטודה של </w:t>
      </w:r>
      <w:r>
        <w:t>VC</w:t>
      </w:r>
      <w:r>
        <w:rPr>
          <w:rtl/>
        </w:rPr>
        <w:t xml:space="preserve"> עם </w:t>
      </w:r>
      <w:r>
        <w:t>R</w:t>
      </w:r>
      <w:r>
        <w:rPr>
          <w:rtl/>
        </w:rPr>
        <w:t xml:space="preserve"> ו-</w:t>
      </w:r>
      <w:r>
        <w:t>C</w:t>
      </w:r>
      <w:r>
        <w:rPr>
          <w:rtl/>
        </w:rPr>
        <w:t xml:space="preserve"> עם ערך רנדומלי (כאשר שינינו את התדירות). חישבנו את סכום ההפרשים של המידע שנמדד והמידע שחושב ב</w:t>
      </w:r>
      <w:r>
        <w:t>excel</w:t>
      </w:r>
      <w:r>
        <w:rPr>
          <w:rtl/>
        </w:rPr>
        <w:t xml:space="preserve">. השתמשנו באלגוריתם שישנה את הערכים של </w:t>
      </w:r>
      <w:r>
        <w:t>R</w:t>
      </w:r>
      <w:r>
        <w:rPr>
          <w:rtl/>
        </w:rPr>
        <w:t xml:space="preserve"> ו-</w:t>
      </w:r>
      <w:r>
        <w:t>C</w:t>
      </w:r>
      <w:r>
        <w:rPr>
          <w:rtl/>
        </w:rPr>
        <w:t xml:space="preserve"> כדי שסכום ההפרשים יתאפס. עשינו זאת שוב עבור </w:t>
      </w:r>
      <w:r>
        <w:t>C</w:t>
      </w:r>
      <w:r>
        <w:rPr>
          <w:rtl/>
        </w:rPr>
        <w:t xml:space="preserve"> שונה.</w:t>
      </w:r>
    </w:p>
    <w:p w14:paraId="03FB6E48" w14:textId="77777777" w:rsidR="008745B3" w:rsidRDefault="008745B3" w:rsidP="007D7CAD">
      <w:pPr>
        <w:spacing w:after="200"/>
      </w:pPr>
      <w:r>
        <w:rPr>
          <w:rtl/>
        </w:rPr>
        <w:t>התוצאות עבור ניסוי ראשון:</w:t>
      </w:r>
    </w:p>
    <w:p w14:paraId="5FC2846A" w14:textId="77777777" w:rsidR="008745B3" w:rsidRDefault="008745B3" w:rsidP="00AA7A61">
      <w:pPr>
        <w:spacing w:after="200"/>
        <w:rPr>
          <w:rtl/>
        </w:rPr>
      </w:pPr>
      <w:r>
        <w:rPr>
          <w:rtl/>
        </w:rPr>
        <w:t>אמיתי:</w:t>
      </w:r>
    </w:p>
    <w:p w14:paraId="445EC28E" w14:textId="77777777" w:rsidR="008745B3" w:rsidRDefault="008745B3" w:rsidP="00CE33FC">
      <w:pPr>
        <w:bidi w:val="0"/>
        <w:spacing w:after="200"/>
        <w:jc w:val="left"/>
      </w:pPr>
      <w:r>
        <w:t>R: 470000</w:t>
      </w:r>
    </w:p>
    <w:p w14:paraId="025A9895" w14:textId="77777777" w:rsidR="008745B3" w:rsidRDefault="008745B3">
      <w:pPr>
        <w:bidi w:val="0"/>
        <w:spacing w:after="200"/>
      </w:pPr>
      <w:r>
        <w:t xml:space="preserve">C: </w:t>
      </w:r>
      <m:oMath>
        <m:r>
          <w:rPr>
            <w:rFonts w:ascii="Cambria Math" w:hAnsi="Cambria Math"/>
          </w:rPr>
          <m:t>4*1</m:t>
        </m:r>
        <m:sSup>
          <m:sSupPr>
            <m:ctrlPr>
              <w:rPr>
                <w:rFonts w:ascii="Cambria Math" w:hAnsi="Cambria Math"/>
              </w:rPr>
            </m:ctrlPr>
          </m:sSupPr>
          <m:e>
            <m:r>
              <w:rPr>
                <w:rFonts w:ascii="Cambria Math" w:hAnsi="Cambria Math"/>
              </w:rPr>
              <m:t>0</m:t>
            </m:r>
          </m:e>
          <m:sup>
            <m:r>
              <w:rPr>
                <w:rFonts w:ascii="Cambria Math" w:hAnsi="Cambria Math"/>
              </w:rPr>
              <m:t>-9</m:t>
            </m:r>
          </m:sup>
        </m:sSup>
      </m:oMath>
    </w:p>
    <w:p w14:paraId="689C3B2F" w14:textId="77777777" w:rsidR="008745B3" w:rsidRDefault="008745B3" w:rsidP="00CE33FC">
      <w:pPr>
        <w:spacing w:after="200"/>
      </w:pPr>
      <w:r>
        <w:rPr>
          <w:rtl/>
        </w:rPr>
        <w:t>מחושב:</w:t>
      </w:r>
    </w:p>
    <w:p w14:paraId="4C97569D" w14:textId="77777777" w:rsidR="008745B3" w:rsidRDefault="008745B3" w:rsidP="00CE33FC">
      <w:pPr>
        <w:bidi w:val="0"/>
        <w:spacing w:after="200"/>
      </w:pPr>
      <w:r>
        <w:t>R: 470013.36</w:t>
      </w:r>
    </w:p>
    <w:p w14:paraId="64E29C06" w14:textId="77777777" w:rsidR="008745B3" w:rsidRDefault="008745B3">
      <w:pPr>
        <w:bidi w:val="0"/>
        <w:spacing w:after="200"/>
      </w:pPr>
      <w:r>
        <w:t xml:space="preserve">C:  </w:t>
      </w:r>
      <m:oMath>
        <m:r>
          <w:rPr>
            <w:rFonts w:ascii="Cambria Math" w:hAnsi="Cambria Math"/>
          </w:rPr>
          <m:t>1.22*1</m:t>
        </m:r>
        <m:sSup>
          <m:sSupPr>
            <m:ctrlPr>
              <w:rPr>
                <w:rFonts w:ascii="Cambria Math" w:hAnsi="Cambria Math"/>
              </w:rPr>
            </m:ctrlPr>
          </m:sSupPr>
          <m:e>
            <m:r>
              <w:rPr>
                <w:rFonts w:ascii="Cambria Math" w:hAnsi="Cambria Math"/>
              </w:rPr>
              <m:t>0</m:t>
            </m:r>
          </m:e>
          <m:sup>
            <m:r>
              <w:rPr>
                <w:rFonts w:ascii="Cambria Math" w:hAnsi="Cambria Math"/>
              </w:rPr>
              <m:t>-8</m:t>
            </m:r>
          </m:sup>
        </m:sSup>
      </m:oMath>
    </w:p>
    <w:p w14:paraId="64888DF6" w14:textId="77777777" w:rsidR="008745B3" w:rsidRDefault="008745B3" w:rsidP="00CE33FC">
      <w:pPr>
        <w:spacing w:after="200"/>
      </w:pPr>
      <w:r>
        <w:rPr>
          <w:rtl/>
        </w:rPr>
        <w:t xml:space="preserve">סכום ההפרשים: </w:t>
      </w:r>
      <m:oMath>
        <m:r>
          <w:rPr>
            <w:rFonts w:ascii="Cambria Math" w:hAnsi="Cambria Math"/>
          </w:rPr>
          <m:t>-1.6*1</m:t>
        </m:r>
        <m:sSup>
          <m:sSupPr>
            <m:ctrlPr>
              <w:rPr>
                <w:rFonts w:ascii="Cambria Math" w:hAnsi="Cambria Math"/>
              </w:rPr>
            </m:ctrlPr>
          </m:sSupPr>
          <m:e>
            <m:r>
              <w:rPr>
                <w:rFonts w:ascii="Cambria Math" w:hAnsi="Cambria Math"/>
              </w:rPr>
              <m:t>0</m:t>
            </m:r>
          </m:e>
          <m:sup>
            <m:r>
              <w:rPr>
                <w:rFonts w:ascii="Cambria Math" w:hAnsi="Cambria Math"/>
              </w:rPr>
              <m:t>-5</m:t>
            </m:r>
          </m:sup>
        </m:sSup>
      </m:oMath>
    </w:p>
    <w:p w14:paraId="65BAF2E7" w14:textId="77777777" w:rsidR="008745B3" w:rsidRDefault="008745B3" w:rsidP="00CE33FC">
      <w:pPr>
        <w:spacing w:after="200"/>
      </w:pPr>
      <w:r>
        <w:rPr>
          <w:rtl/>
        </w:rPr>
        <w:t>גרף של הנתונים שנמדדו ושל הנתונים שחושבו:</w:t>
      </w:r>
    </w:p>
    <w:p w14:paraId="50056E45" w14:textId="6BDD4DF6" w:rsidR="008745B3" w:rsidDel="00C851AD" w:rsidRDefault="008745B3" w:rsidP="00CE33FC">
      <w:pPr>
        <w:spacing w:after="200"/>
        <w:rPr>
          <w:del w:id="763" w:author="Sam" w:date="2020-07-02T20:02:00Z"/>
        </w:rPr>
      </w:pPr>
      <w:del w:id="764" w:author="Sam" w:date="2020-07-02T20:02:00Z">
        <w:r w:rsidDel="00C851AD">
          <w:rPr>
            <w:noProof/>
            <w:lang w:val="en-US"/>
          </w:rPr>
          <w:drawing>
            <wp:inline distT="114300" distB="114300" distL="114300" distR="114300" wp14:anchorId="33F56672" wp14:editId="48FE5ED8">
              <wp:extent cx="6043613" cy="3712655"/>
              <wp:effectExtent l="0" t="0" r="0" b="0"/>
              <wp:docPr id="1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6043613" cy="3712655"/>
                      </a:xfrm>
                      <a:prstGeom prst="rect">
                        <a:avLst/>
                      </a:prstGeom>
                      <a:ln/>
                    </pic:spPr>
                  </pic:pic>
                </a:graphicData>
              </a:graphic>
            </wp:inline>
          </w:drawing>
        </w:r>
      </w:del>
    </w:p>
    <w:p w14:paraId="00E80C63" w14:textId="7A0B10C3" w:rsidR="00C851AD" w:rsidRDefault="00C851AD" w:rsidP="00B005FC">
      <w:pPr>
        <w:spacing w:after="200"/>
        <w:rPr>
          <w:ins w:id="765" w:author="Sam" w:date="2020-07-02T20:03:00Z"/>
        </w:rPr>
      </w:pPr>
      <w:ins w:id="766" w:author="Sam" w:date="2020-07-02T20:03:00Z">
        <w:r>
          <w:rPr>
            <w:noProof/>
          </w:rPr>
          <w:lastRenderedPageBreak/>
          <w:drawing>
            <wp:inline distT="0" distB="0" distL="0" distR="0" wp14:anchorId="1A9A978B" wp14:editId="6E7D08D0">
              <wp:extent cx="5811852" cy="3802284"/>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2557" cy="3855083"/>
                      </a:xfrm>
                      <a:prstGeom prst="rect">
                        <a:avLst/>
                      </a:prstGeom>
                      <a:noFill/>
                    </pic:spPr>
                  </pic:pic>
                </a:graphicData>
              </a:graphic>
            </wp:inline>
          </w:drawing>
        </w:r>
      </w:ins>
    </w:p>
    <w:p w14:paraId="7B642B8C" w14:textId="200BD49B" w:rsidR="008745B3" w:rsidRDefault="008745B3" w:rsidP="00B005FC">
      <w:pPr>
        <w:spacing w:after="200"/>
      </w:pPr>
      <w:r>
        <w:rPr>
          <w:rtl/>
        </w:rPr>
        <w:t>התוצאות עבור ניסוי שני:</w:t>
      </w:r>
    </w:p>
    <w:p w14:paraId="4CE79BEF" w14:textId="77777777" w:rsidR="008745B3" w:rsidRDefault="008745B3" w:rsidP="00A9791F">
      <w:pPr>
        <w:spacing w:after="200"/>
      </w:pPr>
      <w:r>
        <w:rPr>
          <w:rtl/>
        </w:rPr>
        <w:t>אמיתי:</w:t>
      </w:r>
    </w:p>
    <w:p w14:paraId="6C560640" w14:textId="77777777" w:rsidR="008745B3" w:rsidRDefault="008745B3" w:rsidP="00CE33FC">
      <w:pPr>
        <w:bidi w:val="0"/>
        <w:spacing w:after="200"/>
      </w:pPr>
      <w:r>
        <w:t>R: 470000</w:t>
      </w:r>
    </w:p>
    <w:p w14:paraId="3B3AAAB4" w14:textId="77777777" w:rsidR="008745B3" w:rsidRDefault="008745B3">
      <w:pPr>
        <w:bidi w:val="0"/>
        <w:spacing w:after="200"/>
      </w:pPr>
      <w:r>
        <w:t xml:space="preserve">C:  </w:t>
      </w:r>
      <m:oMath>
        <m:r>
          <w:rPr>
            <w:rFonts w:ascii="Cambria Math" w:hAnsi="Cambria Math"/>
          </w:rPr>
          <m:t>4*1</m:t>
        </m:r>
        <m:sSup>
          <m:sSupPr>
            <m:ctrlPr>
              <w:rPr>
                <w:rFonts w:ascii="Cambria Math" w:hAnsi="Cambria Math"/>
              </w:rPr>
            </m:ctrlPr>
          </m:sSupPr>
          <m:e>
            <m:r>
              <w:rPr>
                <w:rFonts w:ascii="Cambria Math" w:hAnsi="Cambria Math"/>
              </w:rPr>
              <m:t>0</m:t>
            </m:r>
          </m:e>
          <m:sup>
            <m:r>
              <w:rPr>
                <w:rFonts w:ascii="Cambria Math" w:hAnsi="Cambria Math"/>
              </w:rPr>
              <m:t>-9</m:t>
            </m:r>
          </m:sup>
        </m:sSup>
      </m:oMath>
    </w:p>
    <w:p w14:paraId="54B39321" w14:textId="77777777" w:rsidR="008745B3" w:rsidRDefault="008745B3" w:rsidP="00CE33FC">
      <w:pPr>
        <w:spacing w:after="200"/>
      </w:pPr>
      <w:r>
        <w:rPr>
          <w:rtl/>
        </w:rPr>
        <w:t>מחושב:</w:t>
      </w:r>
    </w:p>
    <w:p w14:paraId="08204DBB" w14:textId="77777777" w:rsidR="008745B3" w:rsidRPr="00740238" w:rsidRDefault="008745B3" w:rsidP="00CE33FC">
      <w:pPr>
        <w:bidi w:val="0"/>
        <w:spacing w:after="200"/>
        <w:rPr>
          <w:lang w:val="en-US"/>
        </w:rPr>
      </w:pPr>
      <w:r>
        <w:t>R: 470000</w:t>
      </w:r>
    </w:p>
    <w:p w14:paraId="5A52B242" w14:textId="77777777" w:rsidR="008745B3" w:rsidRDefault="008745B3" w:rsidP="00CE33FC">
      <w:pPr>
        <w:bidi w:val="0"/>
        <w:spacing w:after="200"/>
      </w:pPr>
      <w:r>
        <w:t xml:space="preserve">C: </w:t>
      </w:r>
      <m:oMath>
        <m:r>
          <w:rPr>
            <w:rFonts w:ascii="Cambria Math" w:hAnsi="Cambria Math"/>
          </w:rPr>
          <m:t>1.57*1</m:t>
        </m:r>
        <m:sSup>
          <m:sSupPr>
            <m:ctrlPr>
              <w:rPr>
                <w:rFonts w:ascii="Cambria Math" w:hAnsi="Cambria Math"/>
              </w:rPr>
            </m:ctrlPr>
          </m:sSupPr>
          <m:e>
            <m:r>
              <w:rPr>
                <w:rFonts w:ascii="Cambria Math" w:hAnsi="Cambria Math"/>
              </w:rPr>
              <m:t>0</m:t>
            </m:r>
          </m:e>
          <m:sup>
            <m:r>
              <w:rPr>
                <w:rFonts w:ascii="Cambria Math" w:hAnsi="Cambria Math"/>
              </w:rPr>
              <m:t>-8</m:t>
            </m:r>
          </m:sup>
        </m:sSup>
      </m:oMath>
    </w:p>
    <w:p w14:paraId="318D7814" w14:textId="77777777" w:rsidR="008745B3" w:rsidRDefault="008745B3" w:rsidP="00CE33FC">
      <w:pPr>
        <w:spacing w:after="200"/>
      </w:pPr>
      <w:r>
        <w:rPr>
          <w:rtl/>
        </w:rPr>
        <w:t>סכום ההפרשים: 0.00023-</w:t>
      </w:r>
    </w:p>
    <w:p w14:paraId="1B445289" w14:textId="77777777" w:rsidR="008745B3" w:rsidRDefault="008745B3" w:rsidP="00CE33FC">
      <w:pPr>
        <w:spacing w:after="200"/>
      </w:pPr>
      <w:r>
        <w:rPr>
          <w:rtl/>
        </w:rPr>
        <w:t>גרף של הנתונים שנמדדו ושל הנתונים שחושבו:</w:t>
      </w:r>
    </w:p>
    <w:p w14:paraId="271F1F3F" w14:textId="4D943C4A" w:rsidR="008745B3" w:rsidRDefault="008745B3" w:rsidP="00CE33FC">
      <w:pPr>
        <w:spacing w:after="200"/>
        <w:rPr>
          <w:ins w:id="767" w:author="עידו הרון" w:date="2020-07-02T19:47:00Z"/>
          <w:rtl/>
        </w:rPr>
      </w:pPr>
      <w:del w:id="768" w:author="עידו הרון" w:date="2020-07-02T19:47:00Z">
        <w:r w:rsidDel="00F53CA4">
          <w:rPr>
            <w:noProof/>
            <w:lang w:val="en-US"/>
          </w:rPr>
          <w:lastRenderedPageBreak/>
          <w:drawing>
            <wp:inline distT="114300" distB="114300" distL="114300" distR="114300" wp14:anchorId="77ADC0D1" wp14:editId="7947ABBC">
              <wp:extent cx="6291263" cy="4127988"/>
              <wp:effectExtent l="0" t="0" r="0" b="0"/>
              <wp:docPr id="1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6291263" cy="4127988"/>
                      </a:xfrm>
                      <a:prstGeom prst="rect">
                        <a:avLst/>
                      </a:prstGeom>
                      <a:ln/>
                    </pic:spPr>
                  </pic:pic>
                </a:graphicData>
              </a:graphic>
            </wp:inline>
          </w:drawing>
        </w:r>
      </w:del>
    </w:p>
    <w:p w14:paraId="4AD9B96D" w14:textId="20595EAE" w:rsidR="00F53CA4" w:rsidRDefault="00F53CA4" w:rsidP="00CE33FC">
      <w:pPr>
        <w:spacing w:after="200"/>
      </w:pPr>
      <w:ins w:id="769" w:author="עידו הרון" w:date="2020-07-02T19:47:00Z">
        <w:r w:rsidRPr="00F53CA4">
          <w:rPr>
            <w:noProof/>
          </w:rPr>
          <w:drawing>
            <wp:inline distT="0" distB="0" distL="0" distR="0" wp14:anchorId="1F91F681" wp14:editId="124F697C">
              <wp:extent cx="5449454" cy="3558544"/>
              <wp:effectExtent l="0" t="0" r="0" b="381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7293" cy="3563663"/>
                      </a:xfrm>
                      <a:prstGeom prst="rect">
                        <a:avLst/>
                      </a:prstGeom>
                    </pic:spPr>
                  </pic:pic>
                </a:graphicData>
              </a:graphic>
            </wp:inline>
          </w:drawing>
        </w:r>
      </w:ins>
    </w:p>
    <w:p w14:paraId="6FFE86AE" w14:textId="77777777" w:rsidR="008745B3" w:rsidRDefault="008745B3" w:rsidP="00CE33FC">
      <w:pPr>
        <w:spacing w:after="200"/>
        <w:rPr>
          <w:u w:val="single"/>
        </w:rPr>
      </w:pPr>
      <w:r>
        <w:rPr>
          <w:u w:val="single"/>
          <w:rtl/>
        </w:rPr>
        <w:t>תמונות של חיבור הנשא והמידע</w:t>
      </w:r>
    </w:p>
    <w:p w14:paraId="1281B667" w14:textId="77777777" w:rsidR="008745B3" w:rsidRDefault="008745B3" w:rsidP="00CE33FC">
      <w:pPr>
        <w:spacing w:after="200"/>
      </w:pPr>
      <w:r>
        <w:rPr>
          <w:noProof/>
          <w:lang w:val="en-US"/>
        </w:rPr>
        <w:lastRenderedPageBreak/>
        <w:drawing>
          <wp:inline distT="114300" distB="114300" distL="114300" distR="114300" wp14:anchorId="0CF64891" wp14:editId="5F4A9148">
            <wp:extent cx="5629275" cy="3938588"/>
            <wp:effectExtent l="0" t="0" r="0" b="0"/>
            <wp:docPr id="19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7"/>
                    <a:srcRect l="7973" b="9511"/>
                    <a:stretch>
                      <a:fillRect/>
                    </a:stretch>
                  </pic:blipFill>
                  <pic:spPr>
                    <a:xfrm>
                      <a:off x="0" y="0"/>
                      <a:ext cx="5629275" cy="3938588"/>
                    </a:xfrm>
                    <a:prstGeom prst="rect">
                      <a:avLst/>
                    </a:prstGeom>
                    <a:ln/>
                  </pic:spPr>
                </pic:pic>
              </a:graphicData>
            </a:graphic>
          </wp:inline>
        </w:drawing>
      </w:r>
    </w:p>
    <w:p w14:paraId="000001C3" w14:textId="7CA6264F" w:rsidR="00602AEB" w:rsidRDefault="008745B3" w:rsidP="00CE33FC">
      <w:pPr>
        <w:spacing w:after="200"/>
        <w:rPr>
          <w:rtl/>
        </w:rPr>
      </w:pPr>
      <w:r>
        <w:rPr>
          <w:noProof/>
          <w:lang w:val="en-US"/>
        </w:rPr>
        <w:drawing>
          <wp:inline distT="114300" distB="114300" distL="114300" distR="114300" wp14:anchorId="4AB4503F" wp14:editId="0277599B">
            <wp:extent cx="5610225" cy="2647950"/>
            <wp:effectExtent l="0" t="0" r="0" b="0"/>
            <wp:docPr id="20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8"/>
                    <a:srcRect l="2159" t="28318" b="10176"/>
                    <a:stretch>
                      <a:fillRect/>
                    </a:stretch>
                  </pic:blipFill>
                  <pic:spPr>
                    <a:xfrm>
                      <a:off x="0" y="0"/>
                      <a:ext cx="5610225" cy="2647950"/>
                    </a:xfrm>
                    <a:prstGeom prst="rect">
                      <a:avLst/>
                    </a:prstGeom>
                    <a:ln/>
                  </pic:spPr>
                </pic:pic>
              </a:graphicData>
            </a:graphic>
          </wp:inline>
        </w:drawing>
      </w:r>
    </w:p>
    <w:p w14:paraId="0D189E03" w14:textId="04728F91" w:rsidR="00CE33FC" w:rsidRDefault="00CE33FC" w:rsidP="00A9791F">
      <w:pPr>
        <w:spacing w:after="200"/>
        <w:rPr>
          <w:rtl/>
        </w:rPr>
      </w:pPr>
    </w:p>
    <w:p w14:paraId="63AD662A" w14:textId="77777777" w:rsidR="00CE33FC" w:rsidRDefault="00CE33FC" w:rsidP="00A150AA">
      <w:pPr>
        <w:rPr>
          <w:rtl/>
        </w:rPr>
      </w:pPr>
      <w:r>
        <w:rPr>
          <w:rtl/>
        </w:rPr>
        <w:br w:type="page"/>
      </w:r>
    </w:p>
    <w:p w14:paraId="39FA632D" w14:textId="4CB68580" w:rsidR="00CE33FC" w:rsidRPr="00740238" w:rsidRDefault="00CE33FC" w:rsidP="00A150AA">
      <w:pPr>
        <w:spacing w:after="200"/>
        <w:rPr>
          <w:b/>
          <w:bCs/>
          <w:sz w:val="28"/>
          <w:szCs w:val="28"/>
          <w:u w:val="single"/>
          <w:rtl/>
        </w:rPr>
      </w:pPr>
      <w:r w:rsidRPr="00740238">
        <w:rPr>
          <w:rFonts w:hint="eastAsia"/>
          <w:b/>
          <w:bCs/>
          <w:sz w:val="28"/>
          <w:szCs w:val="28"/>
          <w:u w:val="single"/>
          <w:rtl/>
        </w:rPr>
        <w:lastRenderedPageBreak/>
        <w:t>נספח</w:t>
      </w:r>
      <w:r w:rsidRPr="00740238">
        <w:rPr>
          <w:b/>
          <w:bCs/>
          <w:sz w:val="28"/>
          <w:szCs w:val="28"/>
          <w:u w:val="single"/>
          <w:rtl/>
        </w:rPr>
        <w:t xml:space="preserve"> </w:t>
      </w:r>
      <w:r w:rsidRPr="00740238">
        <w:rPr>
          <w:rFonts w:hint="eastAsia"/>
          <w:b/>
          <w:bCs/>
          <w:sz w:val="28"/>
          <w:szCs w:val="28"/>
          <w:u w:val="single"/>
          <w:rtl/>
        </w:rPr>
        <w:t>עיבוד</w:t>
      </w:r>
      <w:r w:rsidRPr="00740238">
        <w:rPr>
          <w:b/>
          <w:bCs/>
          <w:sz w:val="28"/>
          <w:szCs w:val="28"/>
          <w:u w:val="single"/>
          <w:rtl/>
        </w:rPr>
        <w:t xml:space="preserve"> </w:t>
      </w:r>
      <w:r w:rsidRPr="00740238">
        <w:rPr>
          <w:rFonts w:hint="eastAsia"/>
          <w:b/>
          <w:bCs/>
          <w:sz w:val="28"/>
          <w:szCs w:val="28"/>
          <w:u w:val="single"/>
          <w:rtl/>
        </w:rPr>
        <w:t>נתונים</w:t>
      </w:r>
      <w:r w:rsidRPr="00740238">
        <w:rPr>
          <w:b/>
          <w:bCs/>
          <w:sz w:val="28"/>
          <w:szCs w:val="28"/>
          <w:u w:val="single"/>
          <w:rtl/>
        </w:rPr>
        <w:t>:</w:t>
      </w:r>
    </w:p>
    <w:p w14:paraId="0918955E" w14:textId="3D3183CC" w:rsidR="00CE33FC" w:rsidRDefault="00CE33FC" w:rsidP="00A150AA">
      <w:pPr>
        <w:spacing w:after="200"/>
        <w:rPr>
          <w:rtl/>
        </w:rPr>
      </w:pPr>
      <w:commentRangeStart w:id="770"/>
      <w:commentRangeStart w:id="771"/>
      <w:commentRangeStart w:id="772"/>
      <w:r>
        <w:rPr>
          <w:rFonts w:hint="cs"/>
          <w:rtl/>
        </w:rPr>
        <w:t>נתאר את אלגוריתם נרמול הזמן בין 3 הגרפים השונים שלנו:</w:t>
      </w:r>
    </w:p>
    <w:p w14:paraId="76FD3871" w14:textId="77777777" w:rsidR="00336FAA" w:rsidRDefault="00CE33FC" w:rsidP="00336FAA">
      <w:pPr>
        <w:spacing w:after="200"/>
        <w:rPr>
          <w:ins w:id="773" w:author="עידו הרון" w:date="2020-07-02T23:32:00Z"/>
          <w:rtl/>
        </w:rPr>
      </w:pPr>
      <w:r>
        <w:rPr>
          <w:rtl/>
        </w:rPr>
        <w:t xml:space="preserve">את עשינו על ידי כתיבת קוד </w:t>
      </w:r>
      <w:r>
        <w:t>VisualBasic</w:t>
      </w:r>
      <w:r>
        <w:rPr>
          <w:rtl/>
        </w:rPr>
        <w:t xml:space="preserve"> באקסל. האלגוריתם שלנו עבד כך:</w:t>
      </w:r>
    </w:p>
    <w:p w14:paraId="28689632" w14:textId="77777777" w:rsidR="00336FAA" w:rsidRDefault="00CE33FC" w:rsidP="00336FAA">
      <w:pPr>
        <w:pStyle w:val="a5"/>
        <w:numPr>
          <w:ilvl w:val="0"/>
          <w:numId w:val="11"/>
        </w:numPr>
        <w:spacing w:after="200"/>
        <w:rPr>
          <w:ins w:id="774" w:author="עידו הרון" w:date="2020-07-02T23:33:00Z"/>
        </w:rPr>
      </w:pPr>
      <w:del w:id="775" w:author="עידו הרון" w:date="2020-07-02T23:32:00Z">
        <w:r w:rsidDel="00336FAA">
          <w:rPr>
            <w:rtl/>
          </w:rPr>
          <w:delText xml:space="preserve"> תחילה </w:delText>
        </w:r>
      </w:del>
      <w:ins w:id="776" w:author="עידו הרון" w:date="2020-07-02T23:32:00Z">
        <w:r w:rsidR="00336FAA">
          <w:rPr>
            <w:rFonts w:hint="cs"/>
            <w:rtl/>
          </w:rPr>
          <w:t>נ</w:t>
        </w:r>
      </w:ins>
      <w:r>
        <w:rPr>
          <w:rtl/>
        </w:rPr>
        <w:t>בחר</w:t>
      </w:r>
      <w:del w:id="777" w:author="עידו הרון" w:date="2020-07-02T23:32:00Z">
        <w:r w:rsidDel="00336FAA">
          <w:rPr>
            <w:rtl/>
          </w:rPr>
          <w:delText>נו</w:delText>
        </w:r>
      </w:del>
      <w:r>
        <w:rPr>
          <w:rtl/>
        </w:rPr>
        <w:t xml:space="preserve"> את </w:t>
      </w:r>
      <w:del w:id="778" w:author="עידו הרון" w:date="2020-07-02T23:33:00Z">
        <w:r w:rsidDel="00336FAA">
          <w:rPr>
            <w:rtl/>
          </w:rPr>
          <w:delText>ה</w:delText>
        </w:r>
      </w:del>
      <w:r>
        <w:rPr>
          <w:rtl/>
        </w:rPr>
        <w:t xml:space="preserve">מערכת </w:t>
      </w:r>
      <w:ins w:id="779" w:author="עידו הרון" w:date="2020-07-02T23:33:00Z">
        <w:r w:rsidR="00336FAA">
          <w:rPr>
            <w:rFonts w:hint="cs"/>
            <w:rtl/>
          </w:rPr>
          <w:t>ה</w:t>
        </w:r>
      </w:ins>
      <w:r>
        <w:rPr>
          <w:rtl/>
        </w:rPr>
        <w:t>זמן עם הקפיצות הגדולות ביותר תכונה להלן "הזמן האבסולוטי",</w:t>
      </w:r>
      <w:del w:id="780" w:author="עידו הרון" w:date="2020-07-02T23:33:00Z">
        <w:r w:rsidDel="00336FAA">
          <w:rPr>
            <w:rtl/>
          </w:rPr>
          <w:delText xml:space="preserve"> </w:delText>
        </w:r>
      </w:del>
    </w:p>
    <w:p w14:paraId="24ADC2CD" w14:textId="2ED64268" w:rsidR="00336FAA" w:rsidRDefault="00336FAA" w:rsidP="00336FAA">
      <w:pPr>
        <w:pStyle w:val="a5"/>
        <w:numPr>
          <w:ilvl w:val="0"/>
          <w:numId w:val="11"/>
        </w:numPr>
        <w:spacing w:after="200"/>
        <w:rPr>
          <w:ins w:id="781" w:author="עידו הרון" w:date="2020-07-02T23:33:00Z"/>
        </w:rPr>
      </w:pPr>
      <w:ins w:id="782" w:author="עידו הרון" w:date="2020-07-02T23:33:00Z">
        <w:r>
          <w:rPr>
            <w:rFonts w:hint="cs"/>
            <w:rtl/>
          </w:rPr>
          <w:t>נעבור</w:t>
        </w:r>
      </w:ins>
      <w:del w:id="783" w:author="עידו הרון" w:date="2020-07-02T23:33:00Z">
        <w:r w:rsidR="00CE33FC" w:rsidDel="00336FAA">
          <w:rPr>
            <w:rtl/>
          </w:rPr>
          <w:delText>לאחר מכן עברנו</w:delText>
        </w:r>
      </w:del>
      <w:r w:rsidR="00CE33FC">
        <w:rPr>
          <w:rtl/>
        </w:rPr>
        <w:t xml:space="preserve"> </w:t>
      </w:r>
      <w:ins w:id="784" w:author="עידו הרון" w:date="2020-07-02T23:33:00Z">
        <w:r>
          <w:rPr>
            <w:rFonts w:hint="cs"/>
            <w:rtl/>
          </w:rPr>
          <w:t>א</w:t>
        </w:r>
      </w:ins>
      <w:del w:id="785" w:author="עידו הרון" w:date="2020-07-02T23:33:00Z">
        <w:r w:rsidR="00CE33FC" w:rsidDel="00336FAA">
          <w:rPr>
            <w:rtl/>
          </w:rPr>
          <w:delText>ע</w:delText>
        </w:r>
      </w:del>
      <w:r w:rsidR="00CE33FC">
        <w:rPr>
          <w:rtl/>
        </w:rPr>
        <w:t xml:space="preserve">ל </w:t>
      </w:r>
      <w:ins w:id="786" w:author="עידו הרון" w:date="2020-07-02T23:38:00Z">
        <w:r w:rsidR="00154BEA">
          <w:rPr>
            <w:rFonts w:hint="cs"/>
            <w:rtl/>
          </w:rPr>
          <w:t>ערך הזמן הנוכחי של המערכת האבסלוטית.</w:t>
        </w:r>
      </w:ins>
      <w:del w:id="787" w:author="עידו הרון" w:date="2020-07-02T23:38:00Z">
        <w:r w:rsidR="00CE33FC" w:rsidDel="00154BEA">
          <w:rPr>
            <w:rtl/>
          </w:rPr>
          <w:delText>נקודת הזמן</w:delText>
        </w:r>
      </w:del>
      <w:r w:rsidR="00CE33FC">
        <w:rPr>
          <w:rtl/>
        </w:rPr>
        <w:t xml:space="preserve"> </w:t>
      </w:r>
      <w:ins w:id="788" w:author="עידו הרון" w:date="2020-07-02T23:38:00Z">
        <w:r w:rsidR="00154BEA">
          <w:rPr>
            <w:rFonts w:hint="cs"/>
            <w:rtl/>
          </w:rPr>
          <w:t>(</w:t>
        </w:r>
      </w:ins>
      <w:ins w:id="789" w:author="עידו הרון" w:date="2020-07-02T23:39:00Z">
        <w:r w:rsidR="00154BEA">
          <w:rPr>
            <w:rFonts w:hint="cs"/>
            <w:rtl/>
          </w:rPr>
          <w:t>נתחיל מהערך הראשון שלה ותקדם לפי סעיף 6)</w:t>
        </w:r>
      </w:ins>
      <w:del w:id="790" w:author="עידו הרון" w:date="2020-07-02T23:39:00Z">
        <w:r w:rsidR="00CE33FC" w:rsidDel="00154BEA">
          <w:rPr>
            <w:rtl/>
          </w:rPr>
          <w:delText>הראשונה שלה</w:delText>
        </w:r>
      </w:del>
      <w:del w:id="791" w:author="עידו הרון" w:date="2020-07-02T23:35:00Z">
        <w:r w:rsidR="00CE33FC" w:rsidDel="00336FAA">
          <w:rPr>
            <w:rtl/>
          </w:rPr>
          <w:delText xml:space="preserve">, </w:delText>
        </w:r>
      </w:del>
    </w:p>
    <w:p w14:paraId="3F031B96" w14:textId="77777777" w:rsidR="00336FAA" w:rsidRDefault="00336FAA" w:rsidP="00336FAA">
      <w:pPr>
        <w:pStyle w:val="a5"/>
        <w:numPr>
          <w:ilvl w:val="0"/>
          <w:numId w:val="11"/>
        </w:numPr>
        <w:spacing w:after="200"/>
        <w:rPr>
          <w:ins w:id="792" w:author="עידו הרון" w:date="2020-07-02T23:34:00Z"/>
        </w:rPr>
      </w:pPr>
      <w:ins w:id="793" w:author="עידו הרון" w:date="2020-07-02T23:33:00Z">
        <w:r>
          <w:rPr>
            <w:rFonts w:hint="cs"/>
            <w:rtl/>
          </w:rPr>
          <w:t>נלך</w:t>
        </w:r>
      </w:ins>
      <w:del w:id="794" w:author="עידו הרון" w:date="2020-07-02T23:33:00Z">
        <w:r w:rsidR="00CE33FC" w:rsidDel="00336FAA">
          <w:rPr>
            <w:rtl/>
          </w:rPr>
          <w:delText>והלכנו</w:delText>
        </w:r>
      </w:del>
      <w:r w:rsidR="00CE33FC">
        <w:rPr>
          <w:rtl/>
        </w:rPr>
        <w:t xml:space="preserve"> למערכות הזמן האחרות, שם </w:t>
      </w:r>
      <w:del w:id="795" w:author="עידו הרון" w:date="2020-07-02T23:33:00Z">
        <w:r w:rsidR="00CE33FC" w:rsidDel="00336FAA">
          <w:rPr>
            <w:rtl/>
          </w:rPr>
          <w:delText xml:space="preserve">חיפשנו </w:delText>
        </w:r>
      </w:del>
      <w:ins w:id="796" w:author="עידו הרון" w:date="2020-07-02T23:33:00Z">
        <w:r>
          <w:rPr>
            <w:rFonts w:hint="cs"/>
            <w:rtl/>
          </w:rPr>
          <w:t>נחפש</w:t>
        </w:r>
        <w:r>
          <w:rPr>
            <w:rtl/>
          </w:rPr>
          <w:t xml:space="preserve"> </w:t>
        </w:r>
      </w:ins>
      <w:r w:rsidR="00CE33FC">
        <w:rPr>
          <w:rtl/>
        </w:rPr>
        <w:t>את הנקודה הראשונה בכל מערכת זמן בה הזמן במערכת גדול מנקודת הזמן של הזמן האבס</w:t>
      </w:r>
      <w:r w:rsidR="00CE33FC">
        <w:rPr>
          <w:rFonts w:hint="cs"/>
          <w:rtl/>
        </w:rPr>
        <w:t>ו</w:t>
      </w:r>
      <w:r w:rsidR="00CE33FC">
        <w:rPr>
          <w:rtl/>
        </w:rPr>
        <w:t>ל</w:t>
      </w:r>
      <w:r w:rsidR="00CE33FC">
        <w:rPr>
          <w:rFonts w:hint="cs"/>
          <w:rtl/>
        </w:rPr>
        <w:t>ו</w:t>
      </w:r>
      <w:r w:rsidR="00CE33FC">
        <w:rPr>
          <w:rtl/>
        </w:rPr>
        <w:t>טי.</w:t>
      </w:r>
    </w:p>
    <w:p w14:paraId="79E698DF" w14:textId="77777777" w:rsidR="00336FAA" w:rsidRDefault="00CE33FC" w:rsidP="00336FAA">
      <w:pPr>
        <w:pStyle w:val="a5"/>
        <w:numPr>
          <w:ilvl w:val="0"/>
          <w:numId w:val="11"/>
        </w:numPr>
        <w:spacing w:after="200"/>
        <w:rPr>
          <w:ins w:id="797" w:author="עידו הרון" w:date="2020-07-02T23:34:00Z"/>
        </w:rPr>
      </w:pPr>
      <w:r>
        <w:rPr>
          <w:rtl/>
        </w:rPr>
        <w:t xml:space="preserve"> </w:t>
      </w:r>
      <w:ins w:id="798" w:author="עידו הרון" w:date="2020-07-02T23:34:00Z">
        <w:r w:rsidR="00336FAA">
          <w:rPr>
            <w:rFonts w:hint="cs"/>
            <w:rtl/>
          </w:rPr>
          <w:t>נשמור</w:t>
        </w:r>
      </w:ins>
      <w:del w:id="799" w:author="עידו הרון" w:date="2020-07-02T23:34:00Z">
        <w:r w:rsidDel="00336FAA">
          <w:rPr>
            <w:rtl/>
          </w:rPr>
          <w:delText>שמרנו</w:delText>
        </w:r>
      </w:del>
      <w:r>
        <w:rPr>
          <w:rtl/>
        </w:rPr>
        <w:t xml:space="preserve"> בצד את אינדקס נקודות הזמן האלו בכל עמודה</w:t>
      </w:r>
    </w:p>
    <w:p w14:paraId="6AC06E80" w14:textId="77777777" w:rsidR="00336FAA" w:rsidRDefault="00CE33FC" w:rsidP="00336FAA">
      <w:pPr>
        <w:pStyle w:val="a5"/>
        <w:numPr>
          <w:ilvl w:val="0"/>
          <w:numId w:val="11"/>
        </w:numPr>
        <w:spacing w:after="200"/>
        <w:rPr>
          <w:ins w:id="800" w:author="עידו הרון" w:date="2020-07-02T23:35:00Z"/>
        </w:rPr>
      </w:pPr>
      <w:del w:id="801" w:author="עידו הרון" w:date="2020-07-02T23:34:00Z">
        <w:r w:rsidDel="00336FAA">
          <w:rPr>
            <w:rtl/>
          </w:rPr>
          <w:delText>,</w:delText>
        </w:r>
      </w:del>
      <w:ins w:id="802" w:author="עידו הרון" w:date="2020-07-02T23:34:00Z">
        <w:r w:rsidR="00336FAA">
          <w:rPr>
            <w:rFonts w:hint="cs"/>
            <w:rtl/>
          </w:rPr>
          <w:t>ניקח</w:t>
        </w:r>
      </w:ins>
      <w:del w:id="803" w:author="עידו הרון" w:date="2020-07-02T23:34:00Z">
        <w:r w:rsidDel="00336FAA">
          <w:rPr>
            <w:rtl/>
          </w:rPr>
          <w:delText xml:space="preserve"> ולקחנו</w:delText>
        </w:r>
      </w:del>
      <w:r>
        <w:rPr>
          <w:rtl/>
        </w:rPr>
        <w:t xml:space="preserve"> את ערכי הפונקציה בנקודת הזמן הזאת ובנקודת הזמן לפני ו</w:t>
      </w:r>
      <w:ins w:id="804" w:author="עידו הרון" w:date="2020-07-02T23:34:00Z">
        <w:r w:rsidR="00336FAA">
          <w:rPr>
            <w:rFonts w:hint="cs"/>
            <w:rtl/>
          </w:rPr>
          <w:t>נעשה</w:t>
        </w:r>
      </w:ins>
      <w:del w:id="805" w:author="עידו הרון" w:date="2020-07-02T23:34:00Z">
        <w:r w:rsidDel="00336FAA">
          <w:rPr>
            <w:rtl/>
          </w:rPr>
          <w:delText>עשינו</w:delText>
        </w:r>
      </w:del>
      <w:r>
        <w:rPr>
          <w:rtl/>
        </w:rPr>
        <w:t xml:space="preserve"> בניה</w:t>
      </w:r>
      <w:ins w:id="806" w:author="עידו הרון" w:date="2020-07-02T23:34:00Z">
        <w:r w:rsidR="00336FAA">
          <w:rPr>
            <w:rFonts w:hint="cs"/>
            <w:rtl/>
          </w:rPr>
          <w:t>ם</w:t>
        </w:r>
      </w:ins>
      <w:del w:id="807" w:author="עידו הרון" w:date="2020-07-02T23:34:00Z">
        <w:r w:rsidDel="00336FAA">
          <w:rPr>
            <w:rtl/>
          </w:rPr>
          <w:delText>ם</w:delText>
        </w:r>
      </w:del>
      <w:r>
        <w:rPr>
          <w:rtl/>
        </w:rPr>
        <w:t xml:space="preserve"> ממוצע כדי להגיע לערך הפונקציה הקרוב ביותר לערך שלה באמת באותה נקודת זמן, כלומר לפי התאוריה שלנו הנחנו כי מדובר בפונקציות רציפות (כל זה </w:t>
      </w:r>
      <w:del w:id="808" w:author="Sam" w:date="2020-06-29T16:48:00Z">
        <w:r w:rsidDel="00C8279F">
          <w:rPr>
            <w:rtl/>
          </w:rPr>
          <w:delText xml:space="preserve">כמובן </w:delText>
        </w:r>
      </w:del>
      <w:r>
        <w:rPr>
          <w:rtl/>
        </w:rPr>
        <w:t>בתנאי שלא היה ערך זמן זהה בין המערכת הנבדקת לזמן האב</w:t>
      </w:r>
      <w:r>
        <w:rPr>
          <w:rFonts w:hint="cs"/>
          <w:rtl/>
        </w:rPr>
        <w:t>סו</w:t>
      </w:r>
      <w:r>
        <w:rPr>
          <w:rtl/>
        </w:rPr>
        <w:t>לוטי).</w:t>
      </w:r>
      <w:commentRangeEnd w:id="770"/>
      <w:r w:rsidR="0041129E">
        <w:rPr>
          <w:rStyle w:val="a7"/>
          <w:rtl/>
        </w:rPr>
        <w:commentReference w:id="770"/>
      </w:r>
      <w:commentRangeEnd w:id="771"/>
    </w:p>
    <w:p w14:paraId="2F9A06D9" w14:textId="679913E9" w:rsidR="00CE33FC" w:rsidRDefault="00336FAA">
      <w:pPr>
        <w:pStyle w:val="a5"/>
        <w:numPr>
          <w:ilvl w:val="0"/>
          <w:numId w:val="11"/>
        </w:numPr>
        <w:spacing w:after="200"/>
        <w:rPr>
          <w:rtl/>
        </w:rPr>
        <w:pPrChange w:id="809" w:author="עידו הרון" w:date="2020-07-02T23:32:00Z">
          <w:pPr>
            <w:spacing w:after="200"/>
          </w:pPr>
        </w:pPrChange>
      </w:pPr>
      <w:ins w:id="810" w:author="עידו הרון" w:date="2020-07-02T23:35:00Z">
        <w:r>
          <w:rPr>
            <w:rFonts w:hint="cs"/>
            <w:rtl/>
          </w:rPr>
          <w:t xml:space="preserve">חוזרים לשלב 2, כל פעם עם הנקודה הבאה של מערכת הזמן האבסלוטית, עד </w:t>
        </w:r>
      </w:ins>
      <w:ins w:id="811" w:author="עידו הרון" w:date="2020-07-02T23:36:00Z">
        <w:r w:rsidR="00AB173A">
          <w:rPr>
            <w:rFonts w:hint="cs"/>
            <w:rtl/>
          </w:rPr>
          <w:t>שנגיע</w:t>
        </w:r>
      </w:ins>
      <w:ins w:id="812" w:author="עידו הרון" w:date="2020-07-02T23:35:00Z">
        <w:r>
          <w:rPr>
            <w:rFonts w:hint="cs"/>
            <w:rtl/>
          </w:rPr>
          <w:t xml:space="preserve"> לערך האחרון של </w:t>
        </w:r>
        <w:r>
          <w:rPr>
            <w:rFonts w:hint="cs"/>
            <w:b/>
            <w:bCs/>
            <w:rtl/>
          </w:rPr>
          <w:t xml:space="preserve">אחת ממערכות </w:t>
        </w:r>
      </w:ins>
      <w:ins w:id="813" w:author="עידו הרון" w:date="2020-07-02T23:36:00Z">
        <w:r>
          <w:rPr>
            <w:rFonts w:hint="cs"/>
            <w:b/>
            <w:bCs/>
            <w:rtl/>
          </w:rPr>
          <w:t>הזמן</w:t>
        </w:r>
        <w:r>
          <w:rPr>
            <w:rFonts w:hint="cs"/>
            <w:rtl/>
          </w:rPr>
          <w:t xml:space="preserve"> (לא בהכרח המערכת האבסלוטית)</w:t>
        </w:r>
      </w:ins>
      <w:r w:rsidR="000A1F2A">
        <w:rPr>
          <w:rStyle w:val="a7"/>
          <w:rtl/>
        </w:rPr>
        <w:commentReference w:id="771"/>
      </w:r>
      <w:commentRangeEnd w:id="772"/>
      <w:r w:rsidR="000A1F2A">
        <w:rPr>
          <w:rStyle w:val="a7"/>
          <w:rtl/>
        </w:rPr>
        <w:commentReference w:id="772"/>
      </w:r>
    </w:p>
    <w:p w14:paraId="3C2F3F6E" w14:textId="0358B2CA" w:rsidR="00CE33FC" w:rsidRDefault="00CE33FC" w:rsidP="00CE33FC">
      <w:pPr>
        <w:spacing w:after="200"/>
        <w:rPr>
          <w:rtl/>
        </w:rPr>
      </w:pPr>
      <w:r>
        <w:rPr>
          <w:rFonts w:hint="cs"/>
          <w:rtl/>
        </w:rPr>
        <w:t>תיאור הפעולה על ה</w:t>
      </w:r>
      <w:del w:id="814" w:author="Sam" w:date="2020-06-29T18:13:00Z">
        <w:r w:rsidDel="00806977">
          <w:rPr>
            <w:rFonts w:hint="cs"/>
            <w:rtl/>
          </w:rPr>
          <w:delText>אנבלופ</w:delText>
        </w:r>
      </w:del>
      <w:ins w:id="815" w:author="Sam" w:date="2020-06-29T18:13:00Z">
        <w:r w:rsidR="00806977">
          <w:rPr>
            <w:rFonts w:hint="cs"/>
            <w:rtl/>
          </w:rPr>
          <w:t>מעטפה</w:t>
        </w:r>
      </w:ins>
      <w:r>
        <w:rPr>
          <w:rFonts w:hint="cs"/>
          <w:rtl/>
        </w:rPr>
        <w:t>:</w:t>
      </w:r>
    </w:p>
    <w:p w14:paraId="6326D361" w14:textId="4DD074D9" w:rsidR="00CE33FC" w:rsidRDefault="00CE33FC" w:rsidP="00CE33FC">
      <w:pPr>
        <w:spacing w:after="200"/>
        <w:rPr>
          <w:rtl/>
        </w:rPr>
      </w:pPr>
      <w:r>
        <w:rPr>
          <w:rtl/>
        </w:rPr>
        <w:t>ניקח את פונקצית ההפרשים בין ה</w:t>
      </w:r>
      <w:del w:id="816" w:author="Sam" w:date="2020-06-29T18:13:00Z">
        <w:r w:rsidDel="00806977">
          <w:rPr>
            <w:rtl/>
          </w:rPr>
          <w:delText>אנבלופ</w:delText>
        </w:r>
      </w:del>
      <w:ins w:id="817" w:author="Sam" w:date="2020-06-29T18:13:00Z">
        <w:r w:rsidR="00806977">
          <w:rPr>
            <w:rtl/>
          </w:rPr>
          <w:t>מעטפה</w:t>
        </w:r>
      </w:ins>
      <w:r>
        <w:rPr>
          <w:rtl/>
        </w:rPr>
        <w:t>, מה שיוצא לאחר ה</w:t>
      </w:r>
      <w:ins w:id="818" w:author="Sam" w:date="2020-06-29T18:03:00Z">
        <w:r w:rsidR="0029597E">
          <w:rPr>
            <w:rFonts w:hint="cs"/>
            <w:rtl/>
          </w:rPr>
          <w:t>מעטפה</w:t>
        </w:r>
      </w:ins>
      <w:del w:id="819" w:author="Sam" w:date="2020-06-29T18:03:00Z">
        <w:r w:rsidDel="0029597E">
          <w:rPr>
            <w:rtl/>
          </w:rPr>
          <w:delText>דימודולציה</w:delText>
        </w:r>
      </w:del>
      <w:r>
        <w:rPr>
          <w:rtl/>
        </w:rPr>
        <w:t>, ונחשב את המרחק שלה מהתדר הנכנס. בשביל לעשות תיקונים של עיבוד אנרגיה, ובכלל של הזזות, נאפשר הזזה בפאזה בעזרת משתנה פאזה ובמכפלת אמליטודה בשביל אמפליטודה ומחסר בשביל להעביר את הערכים לטווח הערכים הנכון. הרי מה שיוצא לנו לאחר ה</w:t>
      </w:r>
      <w:ins w:id="820" w:author="Sam" w:date="2020-06-29T18:04:00Z">
        <w:r w:rsidR="0029597E">
          <w:rPr>
            <w:rFonts w:hint="cs"/>
            <w:rtl/>
          </w:rPr>
          <w:t>מעטפה</w:t>
        </w:r>
      </w:ins>
      <w:del w:id="821" w:author="Sam" w:date="2020-06-29T18:03:00Z">
        <w:r w:rsidDel="0029597E">
          <w:rPr>
            <w:rtl/>
          </w:rPr>
          <w:delText>דימודולציה</w:delText>
        </w:r>
      </w:del>
      <w:r>
        <w:rPr>
          <w:rtl/>
        </w:rPr>
        <w:t xml:space="preserve"> הם הערכים החיוביים בלבד, ולכן נבצע ערך מוחלט, כי לערכים שליליים וחיובים ב</w:t>
      </w:r>
      <w:del w:id="822" w:author="Sam" w:date="2020-06-29T18:13:00Z">
        <w:r w:rsidDel="00806977">
          <w:rPr>
            <w:rtl/>
          </w:rPr>
          <w:delText>אנבלופ</w:delText>
        </w:r>
      </w:del>
      <w:ins w:id="823" w:author="Sam" w:date="2020-06-29T18:13:00Z">
        <w:r w:rsidR="00806977">
          <w:rPr>
            <w:rtl/>
          </w:rPr>
          <w:t>מעטפה</w:t>
        </w:r>
      </w:ins>
      <w:r>
        <w:rPr>
          <w:rtl/>
        </w:rPr>
        <w:t xml:space="preserve"> זה מתבטא כחיוביים. משמע, נקבל פונקציית הפרשים עם המשתנים הבאים לשחק איתם: אמפליטודה, פאזה, הגבהה, ונשנתמש בסולבר כדי לבדוק את ההתאמה בין ה</w:t>
      </w:r>
      <w:del w:id="824" w:author="Sam" w:date="2020-06-29T18:13:00Z">
        <w:r w:rsidDel="00806977">
          <w:rPr>
            <w:rtl/>
          </w:rPr>
          <w:delText>אנבלופ</w:delText>
        </w:r>
      </w:del>
      <w:ins w:id="825" w:author="Sam" w:date="2020-06-29T18:13:00Z">
        <w:r w:rsidR="00806977">
          <w:rPr>
            <w:rtl/>
          </w:rPr>
          <w:t>מעטפה</w:t>
        </w:r>
      </w:ins>
      <w:r>
        <w:rPr>
          <w:rtl/>
        </w:rPr>
        <w:t xml:space="preserve"> לתדר המקורי שנכנס. בגלל התנהגות ה</w:t>
      </w:r>
      <w:del w:id="826" w:author="Sam" w:date="2020-06-29T17:08:00Z">
        <w:r w:rsidDel="0067133C">
          <w:rPr>
            <w:rtl/>
          </w:rPr>
          <w:delText>קפסיטור</w:delText>
        </w:r>
      </w:del>
      <w:ins w:id="827" w:author="Sam" w:date="2020-06-29T17:08:00Z">
        <w:r w:rsidR="0067133C">
          <w:rPr>
            <w:rtl/>
          </w:rPr>
          <w:t>קבל</w:t>
        </w:r>
      </w:ins>
      <w:r>
        <w:rPr>
          <w:rtl/>
        </w:rPr>
        <w:t xml:space="preserve"> שלוקח לו זן להטען, ניתן לראות כי ההשוואה בהתחלה לא תקינה, כי הערכים קטנים יותר, לכן ביצאנו תיקון שבו נתחיל את ההשוואה רק לאחר פרק זמן קצר, כדי לשפר את הפתרון המתקבל על ידי הסולבר.</w:t>
      </w:r>
    </w:p>
    <w:p w14:paraId="4A525F4E" w14:textId="081387D1" w:rsidR="007F0762" w:rsidRDefault="007F0762">
      <w:pPr>
        <w:rPr>
          <w:rtl/>
        </w:rPr>
      </w:pPr>
      <w:r>
        <w:rPr>
          <w:rtl/>
        </w:rPr>
        <w:br w:type="page"/>
      </w:r>
    </w:p>
    <w:p w14:paraId="704E192A" w14:textId="379D8A48" w:rsidR="00B005FC" w:rsidRDefault="007F0762" w:rsidP="00CE33FC">
      <w:pPr>
        <w:spacing w:after="200"/>
        <w:rPr>
          <w:b/>
          <w:bCs/>
          <w:sz w:val="28"/>
          <w:szCs w:val="28"/>
          <w:u w:val="single"/>
          <w:rtl/>
        </w:rPr>
      </w:pPr>
      <w:r>
        <w:rPr>
          <w:rFonts w:hint="cs"/>
          <w:b/>
          <w:bCs/>
          <w:sz w:val="28"/>
          <w:szCs w:val="28"/>
          <w:u w:val="single"/>
          <w:rtl/>
        </w:rPr>
        <w:lastRenderedPageBreak/>
        <w:t>נספח מולטיפלקסינג:</w:t>
      </w:r>
    </w:p>
    <w:p w14:paraId="31CEBA3C" w14:textId="1E021A36" w:rsidR="00AB452F" w:rsidRPr="00740238" w:rsidRDefault="00AB452F" w:rsidP="00CE33FC">
      <w:pPr>
        <w:spacing w:after="200"/>
        <w:rPr>
          <w:i/>
          <w:iCs/>
          <w:u w:val="single"/>
          <w:rtl/>
        </w:rPr>
      </w:pPr>
      <w:r>
        <w:rPr>
          <w:rFonts w:hint="cs"/>
          <w:i/>
          <w:iCs/>
          <w:u w:val="single"/>
          <w:rtl/>
        </w:rPr>
        <w:t>תת נספח רקע ושימוש:</w:t>
      </w:r>
    </w:p>
    <w:p w14:paraId="10850613" w14:textId="1E987014" w:rsidR="007F0762" w:rsidRDefault="007F0762" w:rsidP="007F0762">
      <w:pPr>
        <w:spacing w:after="200"/>
        <w:rPr>
          <w:rtl/>
        </w:rPr>
      </w:pPr>
      <w:r>
        <w:rPr>
          <w:rFonts w:hint="cs"/>
          <w:rtl/>
        </w:rPr>
        <w:t xml:space="preserve">לאחר סיום בניית המעגל הפיזי שלנו התחלנו לעבוד על מערכת מורכבת יותר, מולטיפלקסינג, מערכת של שידור במקביל. כפי שסקרנו במהלך הרקע התאורטי, מעגל מולטיפלקסינג בעצם מאפשר לנו לשדר מספר דברים (מבחינה אינטואיטיבית </w:t>
      </w:r>
      <w:r>
        <w:rPr>
          <w:rtl/>
        </w:rPr>
        <w:t>–</w:t>
      </w:r>
      <w:r>
        <w:rPr>
          <w:rFonts w:hint="cs"/>
          <w:rtl/>
        </w:rPr>
        <w:t xml:space="preserve"> שירים) בטווחי תדירות שונים על ידי עשיית </w:t>
      </w:r>
      <w:del w:id="828" w:author="Sam" w:date="2020-06-29T18:04:00Z">
        <w:r w:rsidDel="0029597E">
          <w:rPr>
            <w:rFonts w:hint="cs"/>
            <w:rtl/>
          </w:rPr>
          <w:delText>מודולציה</w:delText>
        </w:r>
      </w:del>
      <w:ins w:id="829" w:author="Sam" w:date="2020-06-29T18:04:00Z">
        <w:r w:rsidR="0029597E">
          <w:rPr>
            <w:rFonts w:hint="cs"/>
            <w:rtl/>
          </w:rPr>
          <w:t>איפנון</w:t>
        </w:r>
      </w:ins>
      <w:r>
        <w:rPr>
          <w:rFonts w:hint="cs"/>
          <w:rtl/>
        </w:rPr>
        <w:t xml:space="preserve"> לתחומי תדירות שונים, ואז </w:t>
      </w:r>
      <w:del w:id="830" w:author="Sam" w:date="2020-06-29T18:13:00Z">
        <w:r w:rsidDel="00806977">
          <w:rPr>
            <w:rFonts w:hint="cs"/>
            <w:rtl/>
          </w:rPr>
          <w:delText>אנבלופ</w:delText>
        </w:r>
      </w:del>
      <w:ins w:id="831" w:author="Sam" w:date="2020-06-29T18:13:00Z">
        <w:r w:rsidR="00806977">
          <w:rPr>
            <w:rFonts w:hint="cs"/>
            <w:rtl/>
          </w:rPr>
          <w:t>מעטפה</w:t>
        </w:r>
      </w:ins>
      <w:r>
        <w:rPr>
          <w:rFonts w:hint="cs"/>
          <w:rtl/>
        </w:rPr>
        <w:t xml:space="preserve"> מתאים להם.</w:t>
      </w:r>
    </w:p>
    <w:p w14:paraId="404CC374" w14:textId="09A59BBA" w:rsidR="007F0762" w:rsidRDefault="007F0762" w:rsidP="00930D13">
      <w:pPr>
        <w:spacing w:after="200"/>
        <w:rPr>
          <w:rtl/>
          <w:lang w:val="en-US"/>
        </w:rPr>
      </w:pPr>
      <w:del w:id="832" w:author="Sam" w:date="2020-06-29T18:24:00Z">
        <w:r w:rsidDel="0041129E">
          <w:rPr>
            <w:rFonts w:hint="cs"/>
            <w:rtl/>
          </w:rPr>
          <w:delText xml:space="preserve">בעצם הרדיו שיש לכם באוטו </w:delText>
        </w:r>
      </w:del>
      <w:ins w:id="833" w:author="Sam" w:date="2020-06-29T18:24:00Z">
        <w:r w:rsidR="0041129E" w:rsidRPr="0041129E">
          <w:rPr>
            <w:rtl/>
          </w:rPr>
          <w:t xml:space="preserve">רדיו </w:t>
        </w:r>
        <w:r w:rsidR="0041129E" w:rsidRPr="0041129E">
          <w:t>AM</w:t>
        </w:r>
        <w:r w:rsidR="0041129E" w:rsidRPr="0041129E">
          <w:rPr>
            <w:rtl/>
          </w:rPr>
          <w:t xml:space="preserve"> עובד על עקרון פעולה דומה</w:t>
        </w:r>
      </w:ins>
      <w:del w:id="834" w:author="Sam" w:date="2020-06-29T18:24:00Z">
        <w:r w:rsidDel="0041129E">
          <w:rPr>
            <w:rFonts w:hint="cs"/>
            <w:rtl/>
          </w:rPr>
          <w:delText>עובד על</w:delText>
        </w:r>
      </w:del>
      <w:r>
        <w:rPr>
          <w:rFonts w:hint="cs"/>
          <w:rtl/>
        </w:rPr>
        <w:t xml:space="preserve"> </w:t>
      </w:r>
      <w:ins w:id="835" w:author="Sam" w:date="2020-06-29T18:24:00Z">
        <w:r w:rsidR="0041129E">
          <w:rPr>
            <w:rFonts w:hint="cs"/>
            <w:rtl/>
          </w:rPr>
          <w:t>ל</w:t>
        </w:r>
      </w:ins>
      <w:r>
        <w:rPr>
          <w:rFonts w:hint="cs"/>
          <w:rtl/>
        </w:rPr>
        <w:t>עיקרון מולטיפלקסינג</w:t>
      </w:r>
      <w:ins w:id="836" w:author="Sam" w:date="2020-06-29T18:24:00Z">
        <w:r w:rsidR="00C6145F">
          <w:rPr>
            <w:rFonts w:hint="cs"/>
            <w:rtl/>
          </w:rPr>
          <w:t>.</w:t>
        </w:r>
      </w:ins>
      <w:del w:id="837" w:author="Sam" w:date="2020-06-29T18:24:00Z">
        <w:r w:rsidDel="00C6145F">
          <w:rPr>
            <w:rFonts w:hint="cs"/>
            <w:rtl/>
          </w:rPr>
          <w:delText>,</w:delText>
        </w:r>
      </w:del>
      <w:r>
        <w:rPr>
          <w:rFonts w:hint="cs"/>
          <w:rtl/>
        </w:rPr>
        <w:t xml:space="preserve"> כאשר </w:t>
      </w:r>
      <w:del w:id="838" w:author="Sam" w:date="2020-06-29T18:24:00Z">
        <w:r w:rsidDel="00C6145F">
          <w:rPr>
            <w:rFonts w:hint="cs"/>
            <w:rtl/>
          </w:rPr>
          <w:delText xml:space="preserve">בכפתור שאת </w:delText>
        </w:r>
      </w:del>
      <w:r>
        <w:rPr>
          <w:rFonts w:hint="cs"/>
          <w:rtl/>
        </w:rPr>
        <w:t xml:space="preserve">מסובבים </w:t>
      </w:r>
      <w:ins w:id="839" w:author="Sam" w:date="2020-06-29T18:24:00Z">
        <w:r w:rsidR="00C6145F">
          <w:rPr>
            <w:rFonts w:hint="cs"/>
            <w:rtl/>
          </w:rPr>
          <w:t xml:space="preserve">את כפתור הרדיו כדי לשנות תחנה, </w:t>
        </w:r>
      </w:ins>
      <w:del w:id="840" w:author="Sam" w:date="2020-06-29T18:24:00Z">
        <w:r w:rsidDel="00C6145F">
          <w:rPr>
            <w:rFonts w:hint="cs"/>
            <w:rtl/>
          </w:rPr>
          <w:delText xml:space="preserve">אתם </w:delText>
        </w:r>
      </w:del>
      <w:r>
        <w:rPr>
          <w:rFonts w:hint="cs"/>
          <w:rtl/>
        </w:rPr>
        <w:t>משנים את טווח התדירויות ש</w:t>
      </w:r>
      <w:del w:id="841" w:author="Sam" w:date="2020-06-29T18:24:00Z">
        <w:r w:rsidDel="00C6145F">
          <w:rPr>
            <w:rFonts w:hint="cs"/>
            <w:rtl/>
          </w:rPr>
          <w:delText xml:space="preserve">אתם </w:delText>
        </w:r>
      </w:del>
      <w:r>
        <w:rPr>
          <w:rFonts w:hint="cs"/>
          <w:rtl/>
        </w:rPr>
        <w:t xml:space="preserve">בוחנים (כאשר </w:t>
      </w:r>
      <w:del w:id="842" w:author="Sam" w:date="2020-06-29T18:25:00Z">
        <w:r w:rsidDel="00C6145F">
          <w:rPr>
            <w:rFonts w:hint="cs"/>
            <w:rtl/>
          </w:rPr>
          <w:delText xml:space="preserve">אתם </w:delText>
        </w:r>
      </w:del>
      <w:r>
        <w:rPr>
          <w:rFonts w:hint="cs"/>
          <w:rtl/>
        </w:rPr>
        <w:t xml:space="preserve">שומעים שידורי </w:t>
      </w:r>
      <w:r>
        <w:rPr>
          <w:lang w:val="en-US"/>
        </w:rPr>
        <w:t>AM</w:t>
      </w:r>
      <w:r>
        <w:rPr>
          <w:rFonts w:hint="cs"/>
          <w:rtl/>
          <w:lang w:val="en-US"/>
        </w:rPr>
        <w:t xml:space="preserve">). כיצד זה עובד? בעזרת </w:t>
      </w:r>
      <w:del w:id="843" w:author="Sam" w:date="2020-06-29T17:08:00Z">
        <w:r w:rsidDel="0067133C">
          <w:rPr>
            <w:rFonts w:hint="cs"/>
            <w:rtl/>
            <w:lang w:val="en-US"/>
          </w:rPr>
          <w:delText>קפסיטור</w:delText>
        </w:r>
      </w:del>
      <w:ins w:id="844" w:author="Sam" w:date="2020-06-29T17:08:00Z">
        <w:r w:rsidR="0067133C">
          <w:rPr>
            <w:rFonts w:hint="cs"/>
            <w:rtl/>
            <w:lang w:val="en-US"/>
          </w:rPr>
          <w:t>קבל</w:t>
        </w:r>
      </w:ins>
      <w:r w:rsidR="00930D13">
        <w:rPr>
          <w:rFonts w:hint="cs"/>
          <w:rtl/>
          <w:lang w:val="en-US"/>
        </w:rPr>
        <w:t>\נגד</w:t>
      </w:r>
      <w:r>
        <w:rPr>
          <w:rFonts w:hint="cs"/>
          <w:rtl/>
          <w:lang w:val="en-US"/>
        </w:rPr>
        <w:t xml:space="preserve"> משתנה, שבעצם משנ</w:t>
      </w:r>
      <w:r w:rsidR="00930D13">
        <w:rPr>
          <w:rFonts w:hint="cs"/>
          <w:rtl/>
          <w:lang w:val="en-US"/>
        </w:rPr>
        <w:t>ים</w:t>
      </w:r>
      <w:r>
        <w:rPr>
          <w:rFonts w:hint="cs"/>
          <w:rtl/>
          <w:lang w:val="en-US"/>
        </w:rPr>
        <w:t xml:space="preserve"> את טווחי התדירויות שאותם </w:t>
      </w:r>
      <w:r w:rsidR="00FC3F31">
        <w:rPr>
          <w:rFonts w:hint="cs"/>
          <w:rtl/>
          <w:lang w:val="en-US"/>
        </w:rPr>
        <w:t>המעגל בוחן, זאת ניתן לראות על פי המשוואה של ה</w:t>
      </w:r>
      <w:del w:id="845" w:author="Sam" w:date="2020-06-29T18:25:00Z">
        <w:r w:rsidR="00FC3F31" w:rsidDel="00F73BA9">
          <w:rPr>
            <w:rFonts w:hint="cs"/>
            <w:rtl/>
            <w:lang w:val="en-US"/>
          </w:rPr>
          <w:delText>אנלופ</w:delText>
        </w:r>
      </w:del>
      <w:ins w:id="846" w:author="Sam" w:date="2020-06-29T18:25:00Z">
        <w:r w:rsidR="00F73BA9">
          <w:rPr>
            <w:rFonts w:hint="cs"/>
            <w:rtl/>
            <w:lang w:val="en-US"/>
          </w:rPr>
          <w:t>מעטפה</w:t>
        </w:r>
      </w:ins>
      <w:r w:rsidR="00FC3F31">
        <w:rPr>
          <w:rFonts w:hint="cs"/>
          <w:rtl/>
          <w:lang w:val="en-US"/>
        </w:rPr>
        <w:t xml:space="preserve"> </w:t>
      </w:r>
      <w:del w:id="847" w:author="Sam" w:date="2020-06-29T18:26:00Z">
        <w:r w:rsidR="00FC3F31" w:rsidDel="00F73BA9">
          <w:rPr>
            <w:rFonts w:hint="cs"/>
            <w:rtl/>
            <w:lang w:val="en-US"/>
          </w:rPr>
          <w:delText>דיטקקטור</w:delText>
        </w:r>
        <w:r w:rsidR="00560D2C" w:rsidDel="00F73BA9">
          <w:rPr>
            <w:rFonts w:hint="cs"/>
            <w:rtl/>
            <w:lang w:val="en-US"/>
          </w:rPr>
          <w:delText xml:space="preserve"> </w:delText>
        </w:r>
      </w:del>
      <w:r w:rsidR="00EB6611">
        <w:rPr>
          <w:rFonts w:hint="cs"/>
          <w:rtl/>
          <w:lang w:val="en-US"/>
        </w:rPr>
        <w:t>(משוואה 6)</w:t>
      </w:r>
      <w:r w:rsidR="00FC3F31">
        <w:rPr>
          <w:rFonts w:hint="cs"/>
          <w:rtl/>
          <w:lang w:val="en-US"/>
        </w:rPr>
        <w:t>:</w:t>
      </w:r>
    </w:p>
    <w:p w14:paraId="0809E069" w14:textId="6B678029" w:rsidR="00930D13" w:rsidRPr="00930D13" w:rsidRDefault="00154BEA" w:rsidP="00930D13">
      <w:pPr>
        <w:spacing w:after="200"/>
        <w:jc w:val="center"/>
        <w:rPr>
          <w:rtl/>
        </w:rPr>
      </w:pPr>
      <m:oMathPara>
        <m:oMath>
          <m:f>
            <m:fPr>
              <m:ctrlPr>
                <w:rPr>
                  <w:rFonts w:ascii="Cambria Math" w:hAnsi="Cambria Math"/>
                </w:rPr>
              </m:ctrlPr>
            </m:fPr>
            <m:num>
              <m:r>
                <w:rPr>
                  <w:rFonts w:ascii="Cambria Math" w:hAnsi="Cambria Math"/>
                </w:rPr>
                <m:t>1</m:t>
              </m:r>
            </m:num>
            <m:den>
              <m:r>
                <w:rPr>
                  <w:rFonts w:ascii="Cambria Math" w:hAnsi="Cambria Math"/>
                </w:rPr>
                <m:t>2πRC</m:t>
              </m:r>
            </m:den>
          </m:f>
        </m:oMath>
      </m:oMathPara>
    </w:p>
    <w:p w14:paraId="7DD79670" w14:textId="77CB7D3B" w:rsidR="00930D13" w:rsidRDefault="00930D13" w:rsidP="00930D13">
      <w:pPr>
        <w:spacing w:after="200"/>
        <w:rPr>
          <w:rtl/>
        </w:rPr>
      </w:pPr>
      <w:r>
        <w:rPr>
          <w:rFonts w:hint="cs"/>
          <w:rtl/>
        </w:rPr>
        <w:t>כלומר ככל שמקטינים את ה</w:t>
      </w:r>
      <w:del w:id="848" w:author="Sam" w:date="2020-06-29T17:08:00Z">
        <w:r w:rsidDel="0067133C">
          <w:rPr>
            <w:rFonts w:hint="cs"/>
            <w:rtl/>
          </w:rPr>
          <w:delText>קפסיטור</w:delText>
        </w:r>
      </w:del>
      <w:ins w:id="849" w:author="Sam" w:date="2020-06-29T17:08:00Z">
        <w:r w:rsidR="0067133C">
          <w:rPr>
            <w:rFonts w:hint="cs"/>
            <w:rtl/>
          </w:rPr>
          <w:t>קבל</w:t>
        </w:r>
      </w:ins>
      <w:r>
        <w:rPr>
          <w:rFonts w:hint="cs"/>
          <w:rtl/>
        </w:rPr>
        <w:t xml:space="preserve"> או הנגד אנחנו בעצם מסתכלים על תדירות יותר גבוה.</w:t>
      </w:r>
    </w:p>
    <w:p w14:paraId="13519FEE" w14:textId="3412BA6F" w:rsidR="005570D4" w:rsidRDefault="005570D4" w:rsidP="00930D13">
      <w:pPr>
        <w:spacing w:after="200"/>
        <w:rPr>
          <w:rtl/>
          <w:lang w:val="en-US"/>
        </w:rPr>
      </w:pPr>
      <w:r>
        <w:rPr>
          <w:rFonts w:hint="cs"/>
          <w:rtl/>
        </w:rPr>
        <w:t>לעומת זאת אנחנו צריכים לשדר בשני תחומים שונים, כאשר חשוב לשים לב ששני מעגלי ה</w:t>
      </w:r>
      <w:del w:id="850" w:author="Sam" w:date="2020-06-29T18:04:00Z">
        <w:r w:rsidDel="0029597E">
          <w:rPr>
            <w:rFonts w:hint="cs"/>
            <w:rtl/>
          </w:rPr>
          <w:delText>מודולציה</w:delText>
        </w:r>
      </w:del>
      <w:ins w:id="851" w:author="Sam" w:date="2020-06-29T18:04:00Z">
        <w:r w:rsidR="0029597E">
          <w:rPr>
            <w:rFonts w:hint="cs"/>
            <w:rtl/>
          </w:rPr>
          <w:t>איפנון</w:t>
        </w:r>
      </w:ins>
      <w:r>
        <w:rPr>
          <w:rFonts w:hint="cs"/>
          <w:rtl/>
        </w:rPr>
        <w:t xml:space="preserve"> שלנו משחקים בטווחי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hint="cs"/>
          <w:rtl/>
        </w:rPr>
        <w:t xml:space="preserve"> מאוד שונים, וגם אין בהם חפיפה- ה</w:t>
      </w:r>
      <w:r>
        <w:rPr>
          <w:lang w:val="en-US"/>
        </w:rPr>
        <w:t>bandwidth</w:t>
      </w:r>
      <w:r>
        <w:rPr>
          <w:rFonts w:hint="cs"/>
          <w:rtl/>
          <w:lang w:val="en-US"/>
        </w:rPr>
        <w:t xml:space="preserve"> מתאים.</w:t>
      </w:r>
    </w:p>
    <w:p w14:paraId="0DDDC28B" w14:textId="77777777" w:rsidR="005570D4" w:rsidRPr="00740238" w:rsidRDefault="005570D4" w:rsidP="00930D13">
      <w:pPr>
        <w:spacing w:after="200"/>
        <w:rPr>
          <w:rtl/>
          <w:lang w:val="en-US"/>
        </w:rPr>
      </w:pPr>
    </w:p>
    <w:p w14:paraId="5975AF52" w14:textId="472941AE" w:rsidR="00834C98" w:rsidRDefault="00834C98" w:rsidP="00CE33FC">
      <w:pPr>
        <w:spacing w:after="200"/>
        <w:rPr>
          <w:i/>
          <w:iCs/>
          <w:u w:val="single"/>
          <w:rtl/>
        </w:rPr>
      </w:pPr>
    </w:p>
    <w:p w14:paraId="232D951A" w14:textId="29EBE324" w:rsidR="007F0762" w:rsidRDefault="007F0762" w:rsidP="00CE33FC">
      <w:pPr>
        <w:spacing w:after="200"/>
        <w:rPr>
          <w:i/>
          <w:iCs/>
          <w:u w:val="single"/>
          <w:rtl/>
        </w:rPr>
      </w:pPr>
      <w:r>
        <w:rPr>
          <w:rFonts w:hint="cs"/>
          <w:i/>
          <w:iCs/>
          <w:u w:val="single"/>
          <w:rtl/>
        </w:rPr>
        <w:t>תת נספח מעגל מולטיפלקסינג בסימולציה:</w:t>
      </w:r>
    </w:p>
    <w:p w14:paraId="24A4A05D" w14:textId="5AF438A8" w:rsidR="00560D2C" w:rsidRDefault="005570D4" w:rsidP="00560D2C">
      <w:pPr>
        <w:spacing w:after="200"/>
        <w:rPr>
          <w:rtl/>
          <w:lang w:val="en-US"/>
        </w:rPr>
      </w:pPr>
      <w:r>
        <w:rPr>
          <w:rFonts w:hint="cs"/>
          <w:rtl/>
          <w:lang w:val="en-US"/>
        </w:rPr>
        <w:t>לשנות את ה</w:t>
      </w:r>
      <w:del w:id="852" w:author="Sam" w:date="2020-06-29T17:08:00Z">
        <w:r w:rsidDel="0067133C">
          <w:rPr>
            <w:rFonts w:hint="cs"/>
            <w:rtl/>
            <w:lang w:val="en-US"/>
          </w:rPr>
          <w:delText>קפסיטור</w:delText>
        </w:r>
      </w:del>
      <w:ins w:id="853" w:author="Sam" w:date="2020-06-29T17:08:00Z">
        <w:r w:rsidR="0067133C">
          <w:rPr>
            <w:rFonts w:hint="cs"/>
            <w:rtl/>
            <w:lang w:val="en-US"/>
          </w:rPr>
          <w:t>קבל</w:t>
        </w:r>
      </w:ins>
      <w:r>
        <w:rPr>
          <w:rFonts w:hint="cs"/>
          <w:rtl/>
          <w:lang w:val="en-US"/>
        </w:rPr>
        <w:t xml:space="preserve"> או </w:t>
      </w:r>
      <w:del w:id="854" w:author="Sam" w:date="2020-06-29T17:07:00Z">
        <w:r w:rsidDel="0067133C">
          <w:rPr>
            <w:rFonts w:hint="cs"/>
            <w:rtl/>
            <w:lang w:val="en-US"/>
          </w:rPr>
          <w:delText xml:space="preserve">הרסיסטור </w:delText>
        </w:r>
      </w:del>
      <w:ins w:id="855" w:author="Sam" w:date="2020-06-29T17:07:00Z">
        <w:r w:rsidR="0067133C">
          <w:rPr>
            <w:rFonts w:hint="cs"/>
            <w:rtl/>
            <w:lang w:val="en-US"/>
          </w:rPr>
          <w:t xml:space="preserve">הנגד </w:t>
        </w:r>
      </w:ins>
      <w:r>
        <w:rPr>
          <w:rFonts w:hint="cs"/>
          <w:rtl/>
          <w:lang w:val="en-US"/>
        </w:rPr>
        <w:t>בסימולציה לא נותן לנו הרבה,</w:t>
      </w:r>
      <w:r w:rsidR="00560D2C">
        <w:rPr>
          <w:rFonts w:hint="cs"/>
          <w:rtl/>
          <w:lang w:val="en-US"/>
        </w:rPr>
        <w:t xml:space="preserve"> לאור הדרך שהסימולציה בנויה. לכן נעשה שני </w:t>
      </w:r>
      <w:del w:id="856" w:author="Sam" w:date="2020-06-29T17:15:00Z">
        <w:r w:rsidR="00560D2C" w:rsidDel="0064083D">
          <w:rPr>
            <w:rFonts w:hint="cs"/>
            <w:rtl/>
            <w:lang w:val="en-US"/>
          </w:rPr>
          <w:delText xml:space="preserve">מודולטורים </w:delText>
        </w:r>
      </w:del>
      <w:ins w:id="857" w:author="Sam" w:date="2020-06-29T17:15:00Z">
        <w:r w:rsidR="0064083D">
          <w:rPr>
            <w:rFonts w:hint="cs"/>
            <w:rtl/>
            <w:lang w:val="en-US"/>
          </w:rPr>
          <w:t xml:space="preserve">מאפננים </w:t>
        </w:r>
      </w:ins>
      <w:r w:rsidR="00560D2C">
        <w:rPr>
          <w:rFonts w:hint="cs"/>
          <w:rtl/>
          <w:lang w:val="en-US"/>
        </w:rPr>
        <w:t xml:space="preserve">בשני תחומים </w:t>
      </w:r>
      <w:ins w:id="858" w:author="Sam" w:date="2020-06-29T18:27:00Z">
        <w:r w:rsidR="00940866">
          <w:rPr>
            <w:rFonts w:hint="cs"/>
            <w:rtl/>
            <w:lang w:val="en-US"/>
          </w:rPr>
          <w:t>(</w:t>
        </w:r>
        <w:r w:rsidR="00940866" w:rsidRPr="00940866">
          <w:rPr>
            <w:rtl/>
            <w:lang w:val="en-US"/>
          </w:rPr>
          <w:t>מכיוון שאין לנו קבל משתנה</w:t>
        </w:r>
        <w:r w:rsidR="00940866">
          <w:rPr>
            <w:rFonts w:hint="cs"/>
            <w:rtl/>
            <w:lang w:val="en-US"/>
          </w:rPr>
          <w:t xml:space="preserve">) </w:t>
        </w:r>
      </w:ins>
      <w:r w:rsidR="00560D2C">
        <w:rPr>
          <w:rFonts w:hint="cs"/>
          <w:rtl/>
          <w:lang w:val="en-US"/>
        </w:rPr>
        <w:t xml:space="preserve">המתחברים לקו יחיד ולאחריו שני </w:t>
      </w:r>
      <w:del w:id="859" w:author="Sam" w:date="2020-06-29T17:12:00Z">
        <w:r w:rsidR="00560D2C" w:rsidDel="0032091C">
          <w:rPr>
            <w:rFonts w:hint="cs"/>
            <w:rtl/>
            <w:lang w:val="en-US"/>
          </w:rPr>
          <w:delText>דימודולטורים</w:delText>
        </w:r>
      </w:del>
      <w:ins w:id="860" w:author="Sam" w:date="2020-06-29T17:12:00Z">
        <w:r w:rsidR="0032091C">
          <w:rPr>
            <w:rFonts w:hint="cs"/>
            <w:rtl/>
            <w:lang w:val="en-US"/>
          </w:rPr>
          <w:t>מעטפות</w:t>
        </w:r>
      </w:ins>
      <w:r w:rsidR="00560D2C">
        <w:rPr>
          <w:rFonts w:hint="cs"/>
          <w:rtl/>
          <w:lang w:val="en-US"/>
        </w:rPr>
        <w:t xml:space="preserve"> כאשר כל אחד בוחן תחום  תדיריות אחר, וכך נקבל שני ערוצי שידור.</w:t>
      </w:r>
    </w:p>
    <w:p w14:paraId="5CFC78CC" w14:textId="640E6121" w:rsidR="00560D2C" w:rsidRPr="00740238" w:rsidRDefault="001C37DD" w:rsidP="00560D2C">
      <w:pPr>
        <w:spacing w:after="200"/>
        <w:rPr>
          <w:rtl/>
          <w:lang w:val="en-US"/>
        </w:rPr>
      </w:pPr>
      <w:r>
        <w:rPr>
          <w:noProof/>
        </w:rPr>
        <w:lastRenderedPageBreak/>
        <w:drawing>
          <wp:inline distT="0" distB="0" distL="0" distR="0" wp14:anchorId="16B12A66" wp14:editId="5F62B516">
            <wp:extent cx="5486400" cy="219583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195830"/>
                    </a:xfrm>
                    <a:prstGeom prst="rect">
                      <a:avLst/>
                    </a:prstGeom>
                  </pic:spPr>
                </pic:pic>
              </a:graphicData>
            </a:graphic>
          </wp:inline>
        </w:drawing>
      </w:r>
    </w:p>
    <w:p w14:paraId="748D0FC6" w14:textId="371D707C" w:rsidR="00560D2C" w:rsidRDefault="00801C3C" w:rsidP="00CE33FC">
      <w:pPr>
        <w:spacing w:after="200"/>
        <w:rPr>
          <w:rtl/>
        </w:rPr>
      </w:pPr>
      <w:r>
        <w:rPr>
          <w:rFonts w:hint="cs"/>
          <w:rtl/>
        </w:rPr>
        <w:t xml:space="preserve">אפשר לראות כי יש לנו את שני </w:t>
      </w:r>
      <w:del w:id="861" w:author="Sam" w:date="2020-06-29T17:15:00Z">
        <w:r w:rsidDel="0064083D">
          <w:rPr>
            <w:rFonts w:hint="cs"/>
            <w:rtl/>
          </w:rPr>
          <w:delText xml:space="preserve">המודולטורים </w:delText>
        </w:r>
      </w:del>
      <w:ins w:id="862" w:author="Sam" w:date="2020-06-29T17:15:00Z">
        <w:r w:rsidR="0064083D">
          <w:rPr>
            <w:rFonts w:hint="cs"/>
            <w:rtl/>
          </w:rPr>
          <w:t xml:space="preserve">המאפננים </w:t>
        </w:r>
      </w:ins>
      <w:r>
        <w:rPr>
          <w:rFonts w:hint="cs"/>
          <w:rtl/>
        </w:rPr>
        <w:t>שמתחברים יחד:</w:t>
      </w:r>
    </w:p>
    <w:p w14:paraId="4D062004" w14:textId="43BB0B3C" w:rsidR="00801C3C" w:rsidRDefault="00801C3C" w:rsidP="00CE33FC">
      <w:pPr>
        <w:spacing w:after="200"/>
        <w:rPr>
          <w:rtl/>
          <w:lang w:val="en-US"/>
        </w:rPr>
      </w:pPr>
      <w:r>
        <w:rPr>
          <w:rFonts w:hint="cs"/>
          <w:rtl/>
        </w:rPr>
        <w:t>נתחיל מלבחון את רכיבי מעגלי  ה</w:t>
      </w:r>
      <w:r>
        <w:rPr>
          <w:lang w:val="en-US"/>
        </w:rPr>
        <w:t>RLC</w:t>
      </w:r>
      <w:r>
        <w:rPr>
          <w:rFonts w:hint="cs"/>
          <w:rtl/>
          <w:lang w:val="en-US"/>
        </w:rPr>
        <w:t xml:space="preserve"> :</w:t>
      </w:r>
    </w:p>
    <w:p w14:paraId="79AAE5B1" w14:textId="5390DF7E" w:rsidR="00801C3C" w:rsidRDefault="00801C3C" w:rsidP="00CE33FC">
      <w:pPr>
        <w:spacing w:after="200"/>
        <w:rPr>
          <w:rtl/>
          <w:lang w:val="en-US"/>
        </w:rPr>
      </w:pPr>
      <w:r>
        <w:rPr>
          <w:rFonts w:hint="cs"/>
          <w:rtl/>
          <w:lang w:val="en-US"/>
        </w:rPr>
        <w:t>המעגל הראשון:</w:t>
      </w:r>
    </w:p>
    <w:p w14:paraId="15FAE7DB" w14:textId="30576EA7" w:rsidR="00801C3C" w:rsidRPr="00740238" w:rsidRDefault="00154BEA" w:rsidP="00CE33FC">
      <w:pPr>
        <w:spacing w:after="200"/>
        <w:rPr>
          <w:rtl/>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lang w:val="en-US"/>
            </w:rPr>
            <m:t>=1</m:t>
          </m:r>
          <m:d>
            <m:dPr>
              <m:begChr m:val="["/>
              <m:endChr m:val="]"/>
              <m:ctrlPr>
                <w:rPr>
                  <w:rFonts w:ascii="Cambria Math" w:hAnsi="Cambria Math"/>
                  <w:i/>
                  <w:lang w:val="en-US"/>
                </w:rPr>
              </m:ctrlPr>
            </m:dPr>
            <m:e>
              <m:r>
                <w:rPr>
                  <w:rFonts w:ascii="Cambria Math" w:hAnsi="Cambria Math"/>
                  <w:lang w:val="en-US"/>
                </w:rPr>
                <m:t>mH</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=2.6</m:t>
          </m:r>
          <m:d>
            <m:dPr>
              <m:begChr m:val="["/>
              <m:endChr m:val="]"/>
              <m:ctrlPr>
                <w:rPr>
                  <w:rFonts w:ascii="Cambria Math" w:hAnsi="Cambria Math"/>
                  <w:i/>
                  <w:lang w:val="en-US"/>
                </w:rPr>
              </m:ctrlPr>
            </m:dPr>
            <m:e>
              <m:r>
                <w:rPr>
                  <w:rFonts w:ascii="Cambria Math" w:hAnsi="Cambria Math"/>
                  <w:lang w:val="en-US"/>
                </w:rPr>
                <m:t>nF</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4</m:t>
              </m:r>
            </m:sub>
          </m:sSub>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l-GR"/>
                </w:rPr>
                <m:t>Ω</m:t>
              </m:r>
            </m:e>
          </m:d>
        </m:oMath>
      </m:oMathPara>
    </w:p>
    <w:p w14:paraId="1614C2CC" w14:textId="2FE05447" w:rsidR="00801C3C" w:rsidRDefault="00801C3C" w:rsidP="00CE33FC">
      <w:pPr>
        <w:spacing w:after="200"/>
        <w:rPr>
          <w:rtl/>
          <w:lang w:val="en-US"/>
        </w:rPr>
      </w:pPr>
      <w:r>
        <w:rPr>
          <w:rFonts w:hint="cs"/>
          <w:rtl/>
          <w:lang w:val="en-US"/>
        </w:rPr>
        <w:t>נשתמש במשוואות שלנו כדי לבחון את טווח התדירויות וה</w:t>
      </w:r>
      <w:r w:rsidRPr="00740238">
        <w:rPr>
          <w:i/>
          <w:iCs/>
          <w:lang w:val="en-US"/>
        </w:rPr>
        <w:t>bandwidth</w:t>
      </w:r>
      <w:r>
        <w:rPr>
          <w:rFonts w:hint="cs"/>
          <w:rtl/>
          <w:lang w:val="en-US"/>
        </w:rPr>
        <w:t>. לפי (משוואה 4)</w:t>
      </w:r>
      <w:r>
        <w:rPr>
          <w:rFonts w:hint="cs"/>
          <w:lang w:val="en-US"/>
        </w:rPr>
        <w:t xml:space="preserve"> </w:t>
      </w:r>
      <w:r>
        <w:rPr>
          <w:rFonts w:hint="cs"/>
          <w:rtl/>
          <w:lang w:val="en-US"/>
        </w:rPr>
        <w:t>שמציגה לנו את ה</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oMath>
      <w:r>
        <w:rPr>
          <w:rFonts w:hint="cs"/>
          <w:rtl/>
          <w:lang w:val="en-US"/>
        </w:rPr>
        <w:t>:</w:t>
      </w:r>
    </w:p>
    <w:p w14:paraId="42ED6F42" w14:textId="77777777" w:rsidR="00901E7F" w:rsidRPr="00740238" w:rsidRDefault="00154BEA" w:rsidP="00CE33FC">
      <w:pPr>
        <w:spacing w:after="200"/>
        <w:rPr>
          <w:lang w:val="el-GR"/>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l-GR"/>
                </w:rPr>
                <m:t>2π</m:t>
              </m:r>
              <m:rad>
                <m:radPr>
                  <m:degHide m:val="1"/>
                  <m:ctrlPr>
                    <w:rPr>
                      <w:rFonts w:ascii="Cambria Math" w:hAnsi="Cambria Math"/>
                      <w:i/>
                      <w:lang w:val="en-US"/>
                    </w:rPr>
                  </m:ctrlPr>
                </m:radPr>
                <m:deg/>
                <m:e>
                  <m:r>
                    <w:rPr>
                      <w:rFonts w:ascii="Cambria Math" w:hAnsi="Cambria Math"/>
                      <w:lang w:val="en-US"/>
                    </w:rPr>
                    <m:t>LC</m:t>
                  </m:r>
                </m:e>
              </m:rad>
            </m:den>
          </m:f>
          <m:r>
            <w:rPr>
              <w:rFonts w:ascii="Cambria Math" w:hAnsi="Cambria Math"/>
              <w:lang w:val="en-US"/>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2π</m:t>
              </m:r>
              <m:rad>
                <m:radPr>
                  <m:degHide m:val="1"/>
                  <m:ctrlPr>
                    <w:rPr>
                      <w:rFonts w:ascii="Cambria Math" w:hAnsi="Cambria Math"/>
                      <w:i/>
                      <w:lang w:val="el-GR"/>
                    </w:rPr>
                  </m:ctrlPr>
                </m:radPr>
                <m:deg/>
                <m:e>
                  <m:r>
                    <w:rPr>
                      <w:rFonts w:ascii="Cambria Math" w:hAnsi="Cambria Math"/>
                      <w:lang w:val="en-US"/>
                    </w:rPr>
                    <m:t>1*</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*2.6*</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e>
              </m:rad>
            </m:den>
          </m:f>
          <m:r>
            <w:rPr>
              <w:rFonts w:ascii="Cambria Math" w:hAnsi="Cambria Math"/>
              <w:lang w:val="el-GR"/>
            </w:rPr>
            <m:t>=98704</m:t>
          </m:r>
          <m:d>
            <m:dPr>
              <m:begChr m:val="["/>
              <m:endChr m:val="]"/>
              <m:ctrlPr>
                <w:rPr>
                  <w:rFonts w:ascii="Cambria Math" w:hAnsi="Cambria Math"/>
                  <w:i/>
                  <w:lang w:val="el-GR"/>
                </w:rPr>
              </m:ctrlPr>
            </m:dPr>
            <m:e>
              <m:r>
                <w:rPr>
                  <w:rFonts w:ascii="Cambria Math" w:hAnsi="Cambria Math"/>
                  <w:lang w:val="el-GR"/>
                </w:rPr>
                <m:t>Η</m:t>
              </m:r>
              <m:r>
                <w:rPr>
                  <w:rFonts w:ascii="Cambria Math" w:hAnsi="Cambria Math"/>
                  <w:lang w:val="en-US"/>
                </w:rPr>
                <m:t>z</m:t>
              </m:r>
              <m:ctrlPr>
                <w:rPr>
                  <w:rFonts w:ascii="Cambria Math" w:hAnsi="Cambria Math"/>
                  <w:i/>
                  <w:lang w:val="en-US"/>
                </w:rPr>
              </m:ctrlPr>
            </m:e>
          </m:d>
          <m:r>
            <w:rPr>
              <w:rFonts w:ascii="Cambria Math" w:hAnsi="Cambria Math"/>
              <w:lang w:val="el-GR"/>
            </w:rPr>
            <m:t>≈100</m:t>
          </m:r>
          <m:d>
            <m:dPr>
              <m:begChr m:val="["/>
              <m:endChr m:val="]"/>
              <m:ctrlPr>
                <w:rPr>
                  <w:rFonts w:ascii="Cambria Math" w:hAnsi="Cambria Math"/>
                  <w:i/>
                  <w:lang w:val="el-GR"/>
                </w:rPr>
              </m:ctrlPr>
            </m:dPr>
            <m:e>
              <m:r>
                <w:rPr>
                  <w:rFonts w:ascii="Cambria Math" w:hAnsi="Cambria Math"/>
                  <w:lang w:val="el-GR"/>
                </w:rPr>
                <m:t>kHz</m:t>
              </m:r>
            </m:e>
          </m:d>
        </m:oMath>
      </m:oMathPara>
    </w:p>
    <w:p w14:paraId="6EC80232" w14:textId="4431945B" w:rsidR="00801C3C" w:rsidRDefault="00901E7F" w:rsidP="00CE33FC">
      <w:pPr>
        <w:spacing w:after="200"/>
        <w:rPr>
          <w:i/>
          <w:rtl/>
          <w:lang w:val="en-US"/>
        </w:rPr>
      </w:pPr>
      <w:r>
        <w:rPr>
          <w:rFonts w:hint="cs"/>
          <w:i/>
          <w:rtl/>
          <w:lang w:val="en-US"/>
        </w:rPr>
        <w:t>לפי (משוואה 5) שנותנת לנו את ה</w:t>
      </w:r>
      <w:r>
        <w:rPr>
          <w:i/>
          <w:lang w:val="en-US"/>
        </w:rPr>
        <w:t>bandwidth</w:t>
      </w:r>
      <w:r>
        <w:rPr>
          <w:rFonts w:hint="cs"/>
          <w:i/>
          <w:rtl/>
          <w:lang w:val="en-US"/>
        </w:rPr>
        <w:t>:</w:t>
      </w:r>
    </w:p>
    <w:p w14:paraId="3D1549AA" w14:textId="15873851" w:rsidR="00901E7F" w:rsidRPr="00740238" w:rsidRDefault="00331021" w:rsidP="00CE33FC">
      <w:pPr>
        <w:spacing w:after="200"/>
        <w:rPr>
          <w:i/>
          <w:lang w:val="en-US"/>
        </w:rPr>
      </w:pPr>
      <m:oMathPara>
        <m:oMath>
          <m:r>
            <w:rPr>
              <w:rFonts w:ascii="Cambria Math" w:hAnsi="Cambria Math" w:cs="Calibri"/>
              <w:sz w:val="22"/>
              <w:szCs w:val="22"/>
            </w:rPr>
            <m:t>BW=</m:t>
          </m:r>
          <m:f>
            <m:fPr>
              <m:ctrlPr>
                <w:rPr>
                  <w:rFonts w:ascii="Cambria Math" w:hAnsi="Cambria Math" w:cs="Calibri"/>
                  <w:sz w:val="22"/>
                  <w:szCs w:val="22"/>
                </w:rPr>
              </m:ctrlPr>
            </m:fPr>
            <m:num>
              <m:r>
                <w:rPr>
                  <w:rFonts w:ascii="Cambria Math" w:hAnsi="Cambria Math" w:cs="Calibri"/>
                  <w:sz w:val="22"/>
                  <w:szCs w:val="22"/>
                </w:rPr>
                <m:t>R</m:t>
              </m:r>
            </m:num>
            <m:den>
              <m:r>
                <w:rPr>
                  <w:rFonts w:ascii="Cambria Math" w:hAnsi="Cambria Math" w:cs="Calibri"/>
                  <w:sz w:val="22"/>
                  <w:szCs w:val="22"/>
                </w:rPr>
                <m:t>L</m:t>
              </m:r>
            </m:den>
          </m:f>
          <m:r>
            <w:rPr>
              <w:rFonts w:ascii="Cambria Math" w:hAnsi="Cambria Math" w:cs="Calibri"/>
              <w:sz w:val="22"/>
              <w:szCs w:val="22"/>
            </w:rPr>
            <m:t>=</m:t>
          </m:r>
          <m:f>
            <m:fPr>
              <m:ctrlPr>
                <w:rPr>
                  <w:rFonts w:ascii="Cambria Math" w:hAnsi="Cambria Math"/>
                  <w:i/>
                  <w:lang w:val="en-US"/>
                </w:rPr>
              </m:ctrlPr>
            </m:fPr>
            <m:num>
              <m:r>
                <w:rPr>
                  <w:rFonts w:ascii="Cambria Math" w:hAnsi="Cambria Math"/>
                  <w:lang w:val="en-US"/>
                </w:rPr>
                <m:t>5</m:t>
              </m:r>
            </m:num>
            <m:den>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en-US"/>
            </w:rPr>
            <m:t>=5000</m:t>
          </m:r>
          <m:d>
            <m:dPr>
              <m:begChr m:val="["/>
              <m:endChr m:val="]"/>
              <m:ctrlPr>
                <w:rPr>
                  <w:rFonts w:ascii="Cambria Math" w:hAnsi="Cambria Math"/>
                  <w:i/>
                  <w:lang w:val="en-US"/>
                </w:rPr>
              </m:ctrlPr>
            </m:dPr>
            <m:e>
              <m:r>
                <w:rPr>
                  <w:rFonts w:ascii="Cambria Math" w:hAnsi="Cambria Math"/>
                  <w:lang w:val="en-US"/>
                </w:rPr>
                <m:t>Hz</m:t>
              </m:r>
            </m:e>
          </m:d>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n-US"/>
                </w:rPr>
                <m:t>kHz</m:t>
              </m:r>
            </m:e>
          </m:d>
        </m:oMath>
      </m:oMathPara>
    </w:p>
    <w:p w14:paraId="2B9A3980" w14:textId="77777777" w:rsidR="00331021" w:rsidRDefault="00331021" w:rsidP="00331021">
      <w:pPr>
        <w:spacing w:after="200"/>
        <w:rPr>
          <w:i/>
          <w:rtl/>
          <w:lang w:val="en-US"/>
        </w:rPr>
      </w:pPr>
      <w:r>
        <w:rPr>
          <w:rFonts w:hint="cs"/>
          <w:i/>
          <w:rtl/>
          <w:lang w:val="en-US"/>
        </w:rPr>
        <w:t xml:space="preserve">כלומר תחום הערכים שלנו הוא בקירוב </w:t>
      </w:r>
      <m:oMath>
        <m:d>
          <m:dPr>
            <m:begChr m:val="["/>
            <m:endChr m:val="]"/>
            <m:ctrlPr>
              <w:rPr>
                <w:rFonts w:ascii="Cambria Math" w:hAnsi="Cambria Math"/>
                <w:i/>
                <w:lang w:val="en-US"/>
              </w:rPr>
            </m:ctrlPr>
          </m:dPr>
          <m:e>
            <m:r>
              <w:rPr>
                <w:rFonts w:ascii="Cambria Math" w:hAnsi="Cambria Math"/>
                <w:lang w:val="en-US"/>
              </w:rPr>
              <m:t>95</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105</m:t>
            </m:r>
            <m:d>
              <m:dPr>
                <m:begChr m:val="["/>
                <m:endChr m:val="]"/>
                <m:ctrlPr>
                  <w:rPr>
                    <w:rFonts w:ascii="Cambria Math" w:hAnsi="Cambria Math"/>
                    <w:i/>
                    <w:lang w:val="en-US"/>
                  </w:rPr>
                </m:ctrlPr>
              </m:dPr>
              <m:e>
                <m:r>
                  <w:rPr>
                    <w:rFonts w:ascii="Cambria Math" w:hAnsi="Cambria Math"/>
                    <w:lang w:val="en-US"/>
                  </w:rPr>
                  <m:t>kHz</m:t>
                </m:r>
              </m:e>
            </m:d>
          </m:e>
        </m:d>
      </m:oMath>
      <w:r>
        <w:rPr>
          <w:rFonts w:hint="cs"/>
          <w:i/>
          <w:rtl/>
          <w:lang w:val="en-US"/>
        </w:rPr>
        <w:t xml:space="preserve">. </w:t>
      </w:r>
    </w:p>
    <w:p w14:paraId="45F9D871" w14:textId="67B42746" w:rsidR="00331021" w:rsidRDefault="00331021" w:rsidP="00331021">
      <w:pPr>
        <w:spacing w:after="200"/>
        <w:rPr>
          <w:i/>
          <w:rtl/>
          <w:lang w:val="en-US"/>
        </w:rPr>
      </w:pPr>
      <w:r>
        <w:rPr>
          <w:rFonts w:hint="cs"/>
          <w:i/>
          <w:rtl/>
          <w:lang w:val="en-US"/>
        </w:rPr>
        <w:t>נבחן את ה</w:t>
      </w:r>
      <w:r>
        <w:rPr>
          <w:i/>
          <w:lang w:val="en-US"/>
        </w:rPr>
        <w:t>carrier</w:t>
      </w:r>
      <w:r>
        <w:rPr>
          <w:rFonts w:hint="cs"/>
          <w:i/>
          <w:rtl/>
          <w:lang w:val="en-US"/>
        </w:rPr>
        <w:t xml:space="preserve"> שלנו: </w:t>
      </w:r>
      <m:oMath>
        <m:r>
          <w:rPr>
            <w:rFonts w:ascii="Cambria Math" w:hAnsi="Cambria Math"/>
            <w:lang w:val="en-US"/>
          </w:rPr>
          <m:t>f=100</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A=20</m:t>
        </m:r>
        <m:d>
          <m:dPr>
            <m:begChr m:val="["/>
            <m:endChr m:val="]"/>
            <m:ctrlPr>
              <w:rPr>
                <w:rFonts w:ascii="Cambria Math" w:hAnsi="Cambria Math"/>
                <w:i/>
                <w:lang w:val="en-US"/>
              </w:rPr>
            </m:ctrlPr>
          </m:dPr>
          <m:e>
            <m:r>
              <w:rPr>
                <w:rFonts w:ascii="Cambria Math" w:hAnsi="Cambria Math"/>
                <w:lang w:val="en-US"/>
              </w:rPr>
              <m:t>V</m:t>
            </m:r>
          </m:e>
        </m:d>
      </m:oMath>
      <w:r>
        <w:rPr>
          <w:rFonts w:hint="cs"/>
          <w:i/>
          <w:rtl/>
          <w:lang w:val="en-US"/>
        </w:rPr>
        <w:t xml:space="preserve"> כלומר מתאים למודל המוצג. </w:t>
      </w:r>
    </w:p>
    <w:p w14:paraId="089BB116" w14:textId="2B38EA76" w:rsidR="00331021" w:rsidRDefault="00331021" w:rsidP="00331021">
      <w:pPr>
        <w:spacing w:after="200"/>
        <w:rPr>
          <w:i/>
          <w:rtl/>
          <w:lang w:val="en-US"/>
        </w:rPr>
      </w:pPr>
      <w:r>
        <w:rPr>
          <w:rFonts w:hint="cs"/>
          <w:i/>
          <w:rtl/>
          <w:lang w:val="en-US"/>
        </w:rPr>
        <w:t>המעגל השני:</w:t>
      </w:r>
    </w:p>
    <w:p w14:paraId="41877906" w14:textId="35AA8008" w:rsidR="00331021" w:rsidRPr="001C37DD" w:rsidRDefault="00154BEA" w:rsidP="00331021">
      <w:pPr>
        <w:spacing w:after="200"/>
        <w:rPr>
          <w:i/>
          <w:rtl/>
          <w:lang w:val="el-GR"/>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r>
            <w:rPr>
              <w:rFonts w:ascii="Cambria Math" w:hAnsi="Cambria Math"/>
              <w:lang w:val="en-US"/>
            </w:rPr>
            <m:t>=1</m:t>
          </m:r>
          <m:d>
            <m:dPr>
              <m:begChr m:val="["/>
              <m:endChr m:val="]"/>
              <m:ctrlPr>
                <w:rPr>
                  <w:rFonts w:ascii="Cambria Math" w:hAnsi="Cambria Math"/>
                  <w:i/>
                  <w:lang w:val="en-US"/>
                </w:rPr>
              </m:ctrlPr>
            </m:dPr>
            <m:e>
              <m:r>
                <w:rPr>
                  <w:rFonts w:ascii="Cambria Math" w:hAnsi="Cambria Math"/>
                  <w:lang w:val="en-US"/>
                </w:rPr>
                <m:t>mH</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=10.1</m:t>
          </m:r>
          <m:d>
            <m:dPr>
              <m:begChr m:val="["/>
              <m:endChr m:val="]"/>
              <m:ctrlPr>
                <w:rPr>
                  <w:rFonts w:ascii="Cambria Math" w:hAnsi="Cambria Math"/>
                  <w:i/>
                  <w:lang w:val="en-US"/>
                </w:rPr>
              </m:ctrlPr>
            </m:dPr>
            <m:e>
              <m:r>
                <w:rPr>
                  <w:rFonts w:ascii="Cambria Math" w:hAnsi="Cambria Math"/>
                  <w:lang w:val="en-US"/>
                </w:rPr>
                <m:t>mF</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6</m:t>
              </m:r>
            </m:sub>
          </m:sSub>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l-GR"/>
                </w:rPr>
                <m:t>Ω</m:t>
              </m:r>
              <m:ctrlPr>
                <w:rPr>
                  <w:rFonts w:ascii="Cambria Math" w:hAnsi="Cambria Math"/>
                  <w:i/>
                  <w:lang w:val="el-GR"/>
                </w:rPr>
              </m:ctrlPr>
            </m:e>
          </m:d>
        </m:oMath>
      </m:oMathPara>
    </w:p>
    <w:p w14:paraId="68FE742B" w14:textId="699282A9" w:rsidR="001C37DD" w:rsidRPr="00740238" w:rsidRDefault="001C37DD" w:rsidP="00331021">
      <w:pPr>
        <w:spacing w:after="200"/>
        <w:rPr>
          <w:i/>
          <w:lang w:val="el-GR"/>
        </w:rPr>
      </w:pPr>
      <w:r>
        <w:rPr>
          <w:rFonts w:hint="cs"/>
          <w:i/>
          <w:rtl/>
          <w:lang w:val="el-GR"/>
        </w:rPr>
        <w:t>לפי (משוואה 4):</w:t>
      </w:r>
    </w:p>
    <w:p w14:paraId="5D484DE3" w14:textId="65C0BBB0" w:rsidR="00F0384A" w:rsidRPr="00740238" w:rsidRDefault="00154BEA" w:rsidP="00331021">
      <w:pPr>
        <w:spacing w:after="200"/>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l-GR"/>
                </w:rPr>
                <m:t>2π</m:t>
              </m:r>
              <m:rad>
                <m:radPr>
                  <m:degHide m:val="1"/>
                  <m:ctrlPr>
                    <w:rPr>
                      <w:rFonts w:ascii="Cambria Math" w:hAnsi="Cambria Math"/>
                      <w:i/>
                      <w:lang w:val="en-US"/>
                    </w:rPr>
                  </m:ctrlPr>
                </m:radPr>
                <m:deg/>
                <m:e>
                  <m:r>
                    <w:rPr>
                      <w:rFonts w:ascii="Cambria Math" w:hAnsi="Cambria Math"/>
                      <w:lang w:val="en-US"/>
                    </w:rPr>
                    <m:t>LC</m:t>
                  </m:r>
                </m:e>
              </m:rad>
            </m:den>
          </m:f>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2π</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l-GR"/>
                    </w:rPr>
                    <m:t>*10.1*</m:t>
                  </m:r>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-9</m:t>
                      </m:r>
                    </m:sup>
                  </m:sSup>
                  <m:r>
                    <w:rPr>
                      <w:rFonts w:ascii="Cambria Math" w:hAnsi="Cambria Math"/>
                      <w:lang w:val="el-GR"/>
                    </w:rPr>
                    <m:t xml:space="preserve"> </m:t>
                  </m:r>
                </m:e>
              </m:rad>
            </m:den>
          </m:f>
          <m:r>
            <w:rPr>
              <w:rFonts w:ascii="Cambria Math" w:hAnsi="Cambria Math"/>
              <w:lang w:val="el-GR"/>
            </w:rPr>
            <m:t>=50079.438</m:t>
          </m:r>
          <m:d>
            <m:dPr>
              <m:begChr m:val="["/>
              <m:endChr m:val="]"/>
              <m:ctrlPr>
                <w:rPr>
                  <w:rFonts w:ascii="Cambria Math" w:hAnsi="Cambria Math"/>
                  <w:i/>
                  <w:lang w:val="el-GR"/>
                </w:rPr>
              </m:ctrlPr>
            </m:dPr>
            <m:e>
              <m:r>
                <w:rPr>
                  <w:rFonts w:ascii="Cambria Math" w:hAnsi="Cambria Math"/>
                  <w:lang w:val="el-GR"/>
                </w:rPr>
                <m:t>Η</m:t>
              </m:r>
              <m:r>
                <w:rPr>
                  <w:rFonts w:ascii="Cambria Math" w:hAnsi="Cambria Math"/>
                  <w:lang w:val="en-US"/>
                </w:rPr>
                <m:t>z</m:t>
              </m:r>
              <m:ctrlPr>
                <w:rPr>
                  <w:rFonts w:ascii="Cambria Math" w:hAnsi="Cambria Math"/>
                  <w:i/>
                  <w:lang w:val="en-US"/>
                </w:rPr>
              </m:ctrlPr>
            </m:e>
          </m:d>
          <m:r>
            <w:rPr>
              <w:rFonts w:ascii="Cambria Math" w:hAnsi="Cambria Math"/>
              <w:lang w:val="en-US"/>
            </w:rPr>
            <m:t>≈50</m:t>
          </m:r>
          <m:d>
            <m:dPr>
              <m:begChr m:val="["/>
              <m:endChr m:val="]"/>
              <m:ctrlPr>
                <w:rPr>
                  <w:rFonts w:ascii="Cambria Math" w:hAnsi="Cambria Math"/>
                  <w:i/>
                  <w:lang w:val="en-US"/>
                </w:rPr>
              </m:ctrlPr>
            </m:dPr>
            <m:e>
              <m:r>
                <w:rPr>
                  <w:rFonts w:ascii="Cambria Math" w:hAnsi="Cambria Math"/>
                  <w:lang w:val="en-US"/>
                </w:rPr>
                <m:t>kHz</m:t>
              </m:r>
            </m:e>
          </m:d>
        </m:oMath>
      </m:oMathPara>
    </w:p>
    <w:p w14:paraId="2DED3298" w14:textId="59D75079" w:rsidR="001C37DD" w:rsidRDefault="001C37DD" w:rsidP="00331021">
      <w:pPr>
        <w:spacing w:after="200"/>
        <w:rPr>
          <w:i/>
          <w:rtl/>
          <w:lang w:val="en-US"/>
        </w:rPr>
      </w:pPr>
      <w:del w:id="863" w:author="Sam" w:date="2020-06-29T16:48:00Z">
        <w:r w:rsidDel="00C8279F">
          <w:rPr>
            <w:rFonts w:hint="cs"/>
            <w:i/>
            <w:rtl/>
            <w:lang w:val="en-US"/>
          </w:rPr>
          <w:delText>כמובן ש</w:delText>
        </w:r>
      </w:del>
      <w:r>
        <w:rPr>
          <w:rFonts w:hint="cs"/>
          <w:i/>
          <w:rtl/>
          <w:lang w:val="en-US"/>
        </w:rPr>
        <w:t>לפי (משוואה 5):</w:t>
      </w:r>
    </w:p>
    <w:p w14:paraId="4A4A247C" w14:textId="2F8F5E58" w:rsidR="001C37DD" w:rsidRPr="00603252" w:rsidRDefault="001C37DD" w:rsidP="001C37DD">
      <w:pPr>
        <w:spacing w:after="200"/>
        <w:rPr>
          <w:i/>
          <w:lang w:val="en-US"/>
        </w:rPr>
      </w:pPr>
      <m:oMathPara>
        <m:oMath>
          <m:r>
            <w:rPr>
              <w:rFonts w:ascii="Cambria Math" w:hAnsi="Cambria Math" w:cs="Calibri"/>
              <w:sz w:val="22"/>
              <w:szCs w:val="22"/>
            </w:rPr>
            <w:lastRenderedPageBreak/>
            <m:t>BW=</m:t>
          </m:r>
          <m:f>
            <m:fPr>
              <m:ctrlPr>
                <w:rPr>
                  <w:rFonts w:ascii="Cambria Math" w:hAnsi="Cambria Math" w:cs="Calibri"/>
                  <w:sz w:val="22"/>
                  <w:szCs w:val="22"/>
                </w:rPr>
              </m:ctrlPr>
            </m:fPr>
            <m:num>
              <m:r>
                <w:rPr>
                  <w:rFonts w:ascii="Cambria Math" w:hAnsi="Cambria Math" w:cs="Calibri"/>
                  <w:sz w:val="22"/>
                  <w:szCs w:val="22"/>
                </w:rPr>
                <m:t>R</m:t>
              </m:r>
            </m:num>
            <m:den>
              <m:r>
                <w:rPr>
                  <w:rFonts w:ascii="Cambria Math" w:hAnsi="Cambria Math" w:cs="Calibri"/>
                  <w:sz w:val="22"/>
                  <w:szCs w:val="22"/>
                </w:rPr>
                <m:t>L</m:t>
              </m:r>
            </m:den>
          </m:f>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n-US"/>
                </w:rPr>
                <m:t>kHz</m:t>
              </m:r>
            </m:e>
          </m:d>
        </m:oMath>
      </m:oMathPara>
    </w:p>
    <w:p w14:paraId="5EC0CA07" w14:textId="78E62F61" w:rsidR="001C37DD" w:rsidRDefault="001C37DD" w:rsidP="00331021">
      <w:pPr>
        <w:spacing w:after="200"/>
        <w:rPr>
          <w:i/>
          <w:rtl/>
          <w:lang w:val="en-US"/>
        </w:rPr>
      </w:pPr>
      <w:r>
        <w:rPr>
          <w:rFonts w:hint="cs"/>
          <w:i/>
          <w:rtl/>
          <w:lang w:val="en-US"/>
        </w:rPr>
        <w:t>כי הרכיבים לא השתנו כלל.</w:t>
      </w:r>
    </w:p>
    <w:p w14:paraId="0020A8A7" w14:textId="469D6844" w:rsidR="0071693D" w:rsidRDefault="0071693D" w:rsidP="0071693D">
      <w:pPr>
        <w:spacing w:after="200"/>
        <w:rPr>
          <w:i/>
          <w:rtl/>
          <w:lang w:val="en-US"/>
        </w:rPr>
      </w:pPr>
      <w:r>
        <w:rPr>
          <w:rFonts w:hint="cs"/>
          <w:i/>
          <w:rtl/>
          <w:lang w:val="en-US"/>
        </w:rPr>
        <w:t xml:space="preserve">לכן תחום הערכים שלנו הוא בקירוב </w:t>
      </w:r>
      <m:oMath>
        <m:d>
          <m:dPr>
            <m:begChr m:val="["/>
            <m:endChr m:val="]"/>
            <m:ctrlPr>
              <w:rPr>
                <w:rFonts w:ascii="Cambria Math" w:hAnsi="Cambria Math"/>
                <w:i/>
                <w:lang w:val="en-US"/>
              </w:rPr>
            </m:ctrlPr>
          </m:dPr>
          <m:e>
            <m:r>
              <w:rPr>
                <w:rFonts w:ascii="Cambria Math" w:hAnsi="Cambria Math"/>
                <w:lang w:val="en-US"/>
              </w:rPr>
              <m:t>45</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55</m:t>
            </m:r>
            <m:d>
              <m:dPr>
                <m:begChr m:val="["/>
                <m:endChr m:val="]"/>
                <m:ctrlPr>
                  <w:rPr>
                    <w:rFonts w:ascii="Cambria Math" w:hAnsi="Cambria Math"/>
                    <w:i/>
                    <w:lang w:val="en-US"/>
                  </w:rPr>
                </m:ctrlPr>
              </m:dPr>
              <m:e>
                <m:r>
                  <w:rPr>
                    <w:rFonts w:ascii="Cambria Math" w:hAnsi="Cambria Math"/>
                    <w:lang w:val="en-US"/>
                  </w:rPr>
                  <m:t>kHz</m:t>
                </m:r>
              </m:e>
            </m:d>
          </m:e>
        </m:d>
      </m:oMath>
      <w:r>
        <w:rPr>
          <w:rFonts w:hint="cs"/>
          <w:i/>
          <w:rtl/>
          <w:lang w:val="en-US"/>
        </w:rPr>
        <w:t>. הנשא שלנו הוא:</w:t>
      </w:r>
    </w:p>
    <w:p w14:paraId="1FB5DE62" w14:textId="75C12CAA" w:rsidR="0071693D" w:rsidRPr="00740238" w:rsidRDefault="0071693D" w:rsidP="0071693D">
      <w:pPr>
        <w:spacing w:after="200"/>
        <w:rPr>
          <w:i/>
          <w:rtl/>
          <w:lang w:val="en-US"/>
        </w:rPr>
      </w:pPr>
      <m:oMathPara>
        <m:oMath>
          <m:r>
            <w:rPr>
              <w:rFonts w:ascii="Cambria Math" w:hAnsi="Cambria Math"/>
              <w:lang w:val="en-US"/>
            </w:rPr>
            <m:t>f=50</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A=20</m:t>
          </m:r>
          <m:d>
            <m:dPr>
              <m:begChr m:val="["/>
              <m:endChr m:val="]"/>
              <m:ctrlPr>
                <w:rPr>
                  <w:rFonts w:ascii="Cambria Math" w:hAnsi="Cambria Math"/>
                  <w:i/>
                  <w:lang w:val="en-US"/>
                </w:rPr>
              </m:ctrlPr>
            </m:dPr>
            <m:e>
              <m:r>
                <w:rPr>
                  <w:rFonts w:ascii="Cambria Math" w:hAnsi="Cambria Math"/>
                  <w:lang w:val="en-US"/>
                </w:rPr>
                <m:t>V</m:t>
              </m:r>
            </m:e>
          </m:d>
        </m:oMath>
      </m:oMathPara>
    </w:p>
    <w:p w14:paraId="0EDB72D1" w14:textId="2F3CF899" w:rsidR="0071693D" w:rsidRDefault="0071693D" w:rsidP="0071693D">
      <w:pPr>
        <w:spacing w:after="200"/>
        <w:rPr>
          <w:i/>
          <w:rtl/>
          <w:lang w:val="en-US"/>
        </w:rPr>
      </w:pPr>
      <w:r>
        <w:rPr>
          <w:rFonts w:hint="cs"/>
          <w:i/>
          <w:rtl/>
          <w:lang w:val="en-US"/>
        </w:rPr>
        <w:t>כלומר מתאים למודל המוצג.</w:t>
      </w:r>
    </w:p>
    <w:p w14:paraId="5119C07A" w14:textId="68AF2FFB" w:rsidR="0071693D" w:rsidRDefault="00140E97" w:rsidP="0071693D">
      <w:pPr>
        <w:spacing w:after="200"/>
        <w:rPr>
          <w:i/>
          <w:rtl/>
          <w:lang w:val="en-US"/>
        </w:rPr>
      </w:pPr>
      <w:r>
        <w:rPr>
          <w:rFonts w:hint="cs"/>
          <w:i/>
          <w:rtl/>
          <w:lang w:val="en-US"/>
        </w:rPr>
        <w:t>התוצאה שקיבלנו היא:</w:t>
      </w:r>
    </w:p>
    <w:p w14:paraId="0E19DC75" w14:textId="157A6993" w:rsidR="00140E97" w:rsidRDefault="00140E97" w:rsidP="00140E97">
      <w:pPr>
        <w:spacing w:after="200"/>
        <w:rPr>
          <w:i/>
          <w:rtl/>
          <w:lang w:val="en-US"/>
        </w:rPr>
      </w:pPr>
      <w:r>
        <w:rPr>
          <w:noProof/>
        </w:rPr>
        <w:drawing>
          <wp:inline distT="0" distB="0" distL="0" distR="0" wp14:anchorId="1F4029F4" wp14:editId="32FBCE04">
            <wp:extent cx="5486400" cy="2651125"/>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651125"/>
                    </a:xfrm>
                    <a:prstGeom prst="rect">
                      <a:avLst/>
                    </a:prstGeom>
                  </pic:spPr>
                </pic:pic>
              </a:graphicData>
            </a:graphic>
          </wp:inline>
        </w:drawing>
      </w:r>
    </w:p>
    <w:p w14:paraId="46419674" w14:textId="7DA05B15" w:rsidR="00140E97" w:rsidRDefault="00140E97" w:rsidP="00140E97">
      <w:pPr>
        <w:spacing w:after="200"/>
        <w:rPr>
          <w:i/>
          <w:rtl/>
          <w:lang w:val="en-US"/>
        </w:rPr>
      </w:pPr>
      <w:r>
        <w:rPr>
          <w:rFonts w:hint="cs"/>
          <w:i/>
          <w:rtl/>
          <w:lang w:val="en-US"/>
        </w:rPr>
        <w:t>כאשר ה</w:t>
      </w:r>
      <w:r>
        <w:rPr>
          <w:i/>
          <w:lang w:val="en-US"/>
        </w:rPr>
        <w:t>C</w:t>
      </w:r>
      <w:r>
        <w:rPr>
          <w:rFonts w:hint="cs"/>
          <w:i/>
          <w:rtl/>
          <w:lang w:val="en-US"/>
        </w:rPr>
        <w:t xml:space="preserve">ים הם הנשאים,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f</m:t>
            </m:r>
          </m:sub>
        </m:sSub>
        <m:r>
          <w:rPr>
            <w:rFonts w:ascii="Cambria Math" w:hAnsi="Cambria Math"/>
            <w:lang w:val="en-US"/>
          </w:rPr>
          <m:t>=100</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C</m:t>
        </m:r>
        <m:sSub>
          <m:sSubPr>
            <m:ctrlPr>
              <w:rPr>
                <w:rFonts w:ascii="Cambria Math" w:hAnsi="Cambria Math"/>
                <w:i/>
                <w:lang w:val="en-US"/>
              </w:rPr>
            </m:ctrlPr>
          </m:sSubPr>
          <m:e>
            <m:r>
              <w:rPr>
                <w:rFonts w:ascii="Cambria Math" w:hAnsi="Cambria Math"/>
                <w:lang w:val="en-US"/>
              </w:rPr>
              <m:t>2</m:t>
            </m:r>
          </m:e>
          <m:sub>
            <m:r>
              <w:rPr>
                <w:rFonts w:ascii="Cambria Math" w:hAnsi="Cambria Math"/>
                <w:lang w:val="en-US"/>
              </w:rPr>
              <m:t>f</m:t>
            </m:r>
          </m:sub>
        </m:sSub>
        <m:r>
          <w:rPr>
            <w:rFonts w:ascii="Cambria Math" w:hAnsi="Cambria Math"/>
            <w:lang w:val="en-US"/>
          </w:rPr>
          <m:t>=50[khz]</m:t>
        </m:r>
      </m:oMath>
      <w:r>
        <w:rPr>
          <w:rFonts w:hint="cs"/>
          <w:i/>
          <w:rtl/>
          <w:lang w:val="en-US"/>
        </w:rPr>
        <w:t>. וה</w:t>
      </w:r>
      <w:r>
        <w:rPr>
          <w:i/>
          <w:lang w:val="en-US"/>
        </w:rPr>
        <w:t>M</w:t>
      </w:r>
      <w:r>
        <w:rPr>
          <w:rFonts w:hint="cs"/>
          <w:i/>
          <w:rtl/>
          <w:lang w:val="en-US"/>
        </w:rPr>
        <w:t>ים הם האינפוטים בהתאמה.</w:t>
      </w:r>
    </w:p>
    <w:p w14:paraId="0BD32C25" w14:textId="56B4071A" w:rsidR="005D6FAB" w:rsidDel="00940866" w:rsidRDefault="00087F0A" w:rsidP="00140E97">
      <w:pPr>
        <w:spacing w:after="200"/>
        <w:rPr>
          <w:del w:id="864" w:author="Sam" w:date="2020-06-29T18:28:00Z"/>
          <w:i/>
          <w:rtl/>
          <w:lang w:val="en-US"/>
        </w:rPr>
      </w:pPr>
      <w:del w:id="865" w:author="Sam" w:date="2020-06-29T18:28:00Z">
        <w:r w:rsidDel="00940866">
          <w:rPr>
            <w:rFonts w:hint="cs"/>
            <w:i/>
            <w:rtl/>
            <w:lang w:val="en-US"/>
          </w:rPr>
          <w:delText>תת-תת נספח עיבוד נתונים:</w:delText>
        </w:r>
      </w:del>
    </w:p>
    <w:p w14:paraId="6E538F94" w14:textId="449CC9B1" w:rsidR="00087F0A" w:rsidDel="00940866" w:rsidRDefault="00087F0A" w:rsidP="00140E97">
      <w:pPr>
        <w:spacing w:after="200"/>
        <w:rPr>
          <w:del w:id="866" w:author="Sam" w:date="2020-06-29T18:28:00Z"/>
          <w:i/>
          <w:rtl/>
          <w:lang w:val="en-US"/>
        </w:rPr>
      </w:pPr>
      <w:del w:id="867" w:author="Sam" w:date="2020-06-29T18:28:00Z">
        <w:r w:rsidDel="00940866">
          <w:rPr>
            <w:rFonts w:hint="cs"/>
            <w:i/>
            <w:rtl/>
            <w:lang w:val="en-US"/>
          </w:rPr>
          <w:delText>כאן ניתן לבצע את אותו עיבוד נתונים שעשינו על המעגלים הקודמים רק עם עוד שלב של השוואה בין איכות האינפוט וה</w:delText>
        </w:r>
      </w:del>
      <w:del w:id="868" w:author="Sam" w:date="2020-06-29T18:27:00Z">
        <w:r w:rsidDel="00940866">
          <w:rPr>
            <w:rFonts w:hint="cs"/>
            <w:i/>
            <w:rtl/>
            <w:lang w:val="en-US"/>
          </w:rPr>
          <w:delText>אאוט-פוט</w:delText>
        </w:r>
      </w:del>
      <w:del w:id="869" w:author="Sam" w:date="2020-06-29T18:28:00Z">
        <w:r w:rsidDel="00940866">
          <w:rPr>
            <w:rFonts w:hint="cs"/>
            <w:i/>
            <w:rtl/>
            <w:lang w:val="en-US"/>
          </w:rPr>
          <w:delText xml:space="preserve"> בכל תדירות.</w:delText>
        </w:r>
      </w:del>
    </w:p>
    <w:p w14:paraId="3CF77DC2" w14:textId="77777777" w:rsidR="005D6FAB" w:rsidRPr="00740238" w:rsidRDefault="005D6FAB" w:rsidP="00140E97">
      <w:pPr>
        <w:spacing w:after="200"/>
        <w:rPr>
          <w:i/>
          <w:rtl/>
          <w:lang w:val="en-US"/>
        </w:rPr>
      </w:pPr>
    </w:p>
    <w:p w14:paraId="12D04B32" w14:textId="77777777" w:rsidR="00140E97" w:rsidRDefault="00140E97">
      <w:pPr>
        <w:rPr>
          <w:i/>
          <w:iCs/>
          <w:u w:val="single"/>
          <w:rtl/>
        </w:rPr>
      </w:pPr>
      <w:r>
        <w:rPr>
          <w:i/>
          <w:iCs/>
          <w:u w:val="single"/>
          <w:rtl/>
        </w:rPr>
        <w:br w:type="page"/>
      </w:r>
    </w:p>
    <w:p w14:paraId="0E0965D9" w14:textId="77777777" w:rsidR="001E0669" w:rsidRDefault="001E0669" w:rsidP="001E0669">
      <w:pPr>
        <w:spacing w:after="200"/>
        <w:rPr>
          <w:rtl/>
          <w:lang w:val="en-US"/>
        </w:rPr>
      </w:pPr>
      <w:r>
        <w:rPr>
          <w:rFonts w:hint="cs"/>
          <w:rtl/>
          <w:lang w:val="en-US"/>
        </w:rPr>
        <w:lastRenderedPageBreak/>
        <w:t>תת נספח מולטיפלקסינג במציאות:</w:t>
      </w:r>
    </w:p>
    <w:p w14:paraId="0CCEC34B" w14:textId="5EEB3EB8" w:rsidR="001E0669" w:rsidRPr="00B33645" w:rsidRDefault="001E0669" w:rsidP="007D4F3E">
      <w:pPr>
        <w:spacing w:after="200"/>
        <w:rPr>
          <w:rtl/>
          <w:lang w:val="en-US"/>
        </w:rPr>
      </w:pPr>
      <w:r>
        <w:rPr>
          <w:rFonts w:hint="cs"/>
          <w:rtl/>
          <w:lang w:val="en-US"/>
        </w:rPr>
        <w:t xml:space="preserve">בנינו את המעגל הפיזי לפי מה שבנינו בתיאוריה. כאשר בנינו אותו, נתקלנו בבעיה, ההספק שנפל על אחד </w:t>
      </w:r>
      <w:del w:id="870" w:author="Sam" w:date="2020-06-29T16:54:00Z">
        <w:r w:rsidDel="00BE712A">
          <w:rPr>
            <w:rFonts w:hint="cs"/>
            <w:rtl/>
            <w:lang w:val="en-US"/>
          </w:rPr>
          <w:delText xml:space="preserve">מהרזיסטורים </w:delText>
        </w:r>
      </w:del>
      <w:ins w:id="871" w:author="Sam" w:date="2020-06-29T16:54:00Z">
        <w:r w:rsidR="00BE712A">
          <w:rPr>
            <w:rFonts w:hint="cs"/>
            <w:rtl/>
            <w:lang w:val="en-US"/>
          </w:rPr>
          <w:t xml:space="preserve">מהנגדים </w:t>
        </w:r>
      </w:ins>
      <w:r>
        <w:rPr>
          <w:rFonts w:hint="cs"/>
          <w:rtl/>
          <w:lang w:val="en-US"/>
        </w:rPr>
        <w:t xml:space="preserve">היה גדול מידי והמעגל החל להעלות עשן. כאשר חישבנו את ההספק, הגענו למסקנה </w:t>
      </w:r>
      <w:r w:rsidR="00465328">
        <w:rPr>
          <w:rFonts w:hint="cs"/>
          <w:rtl/>
          <w:lang w:val="en-US"/>
        </w:rPr>
        <w:t xml:space="preserve">שההתנגדות נמוכה מידי למתח שהכנסנו. החלטנו לחבר כמה </w:t>
      </w:r>
      <w:del w:id="872" w:author="Sam" w:date="2020-06-29T16:54:00Z">
        <w:r w:rsidR="00465328" w:rsidDel="00BE712A">
          <w:rPr>
            <w:rFonts w:hint="cs"/>
            <w:rtl/>
            <w:lang w:val="en-US"/>
          </w:rPr>
          <w:delText xml:space="preserve">רזיסטורים </w:delText>
        </w:r>
      </w:del>
      <w:ins w:id="873" w:author="Sam" w:date="2020-06-29T16:54:00Z">
        <w:r w:rsidR="00BE712A">
          <w:rPr>
            <w:rFonts w:hint="cs"/>
            <w:rtl/>
            <w:lang w:val="en-US"/>
          </w:rPr>
          <w:t>נ</w:t>
        </w:r>
      </w:ins>
      <w:ins w:id="874" w:author="Sam" w:date="2020-06-29T16:55:00Z">
        <w:r w:rsidR="00BE712A">
          <w:rPr>
            <w:rFonts w:hint="cs"/>
            <w:rtl/>
            <w:lang w:val="en-US"/>
          </w:rPr>
          <w:t>גד</w:t>
        </w:r>
      </w:ins>
      <w:ins w:id="875" w:author="Sam" w:date="2020-06-29T16:54:00Z">
        <w:r w:rsidR="00BE712A">
          <w:rPr>
            <w:rFonts w:hint="cs"/>
            <w:rtl/>
            <w:lang w:val="en-US"/>
          </w:rPr>
          <w:t xml:space="preserve">ים </w:t>
        </w:r>
      </w:ins>
      <w:r w:rsidR="00465328">
        <w:rPr>
          <w:rFonts w:hint="cs"/>
          <w:rtl/>
          <w:lang w:val="en-US"/>
        </w:rPr>
        <w:t>במקביל כדי להגיע להספק יותר גדול עבור אותה ההתנגדות.</w:t>
      </w:r>
    </w:p>
    <w:p w14:paraId="14BBAA89" w14:textId="0801B0D4" w:rsidR="001E0669" w:rsidRDefault="001E0669" w:rsidP="0081392B">
      <w:pPr>
        <w:spacing w:after="200"/>
        <w:rPr>
          <w:i/>
          <w:iCs/>
          <w:u w:val="single"/>
          <w:rtl/>
        </w:rPr>
      </w:pPr>
    </w:p>
    <w:p w14:paraId="43E964D2" w14:textId="6BCDA1C8" w:rsidR="001E0669" w:rsidRDefault="001E0669" w:rsidP="0081392B">
      <w:pPr>
        <w:spacing w:after="200"/>
        <w:rPr>
          <w:i/>
          <w:iCs/>
          <w:u w:val="single"/>
          <w:rtl/>
        </w:rPr>
      </w:pPr>
    </w:p>
    <w:p w14:paraId="4AC45929" w14:textId="699D5C20" w:rsidR="001E0669" w:rsidRDefault="001E0669" w:rsidP="0081392B">
      <w:pPr>
        <w:spacing w:after="200"/>
        <w:rPr>
          <w:i/>
          <w:iCs/>
          <w:u w:val="single"/>
          <w:rtl/>
        </w:rPr>
      </w:pPr>
    </w:p>
    <w:p w14:paraId="54E4167C" w14:textId="4D3F6B3D" w:rsidR="001E0669" w:rsidRDefault="001E0669" w:rsidP="0081392B">
      <w:pPr>
        <w:spacing w:after="200"/>
        <w:rPr>
          <w:i/>
          <w:iCs/>
          <w:u w:val="single"/>
          <w:rtl/>
        </w:rPr>
      </w:pPr>
    </w:p>
    <w:p w14:paraId="1501D4FC" w14:textId="02548884" w:rsidR="001E0669" w:rsidRDefault="001E0669" w:rsidP="0081392B">
      <w:pPr>
        <w:spacing w:after="200"/>
        <w:rPr>
          <w:i/>
          <w:iCs/>
          <w:u w:val="single"/>
          <w:rtl/>
        </w:rPr>
      </w:pPr>
    </w:p>
    <w:p w14:paraId="0005CF94" w14:textId="79F906E7" w:rsidR="001E0669" w:rsidRDefault="001E0669" w:rsidP="0081392B">
      <w:pPr>
        <w:spacing w:after="200"/>
        <w:rPr>
          <w:i/>
          <w:iCs/>
          <w:u w:val="single"/>
          <w:rtl/>
        </w:rPr>
      </w:pPr>
    </w:p>
    <w:p w14:paraId="618ACE36" w14:textId="2515D83E" w:rsidR="001E0669" w:rsidRDefault="001E0669" w:rsidP="0081392B">
      <w:pPr>
        <w:spacing w:after="200"/>
        <w:rPr>
          <w:i/>
          <w:iCs/>
          <w:u w:val="single"/>
          <w:rtl/>
        </w:rPr>
      </w:pPr>
    </w:p>
    <w:p w14:paraId="52158835" w14:textId="01D1F802" w:rsidR="001E0669" w:rsidRDefault="001E0669" w:rsidP="0081392B">
      <w:pPr>
        <w:spacing w:after="200"/>
        <w:rPr>
          <w:i/>
          <w:iCs/>
          <w:u w:val="single"/>
        </w:rPr>
      </w:pPr>
    </w:p>
    <w:p w14:paraId="6F240C10" w14:textId="54EFA984" w:rsidR="007D4F3E" w:rsidRDefault="007D4F3E" w:rsidP="0081392B">
      <w:pPr>
        <w:spacing w:after="200"/>
        <w:rPr>
          <w:i/>
          <w:iCs/>
          <w:u w:val="single"/>
        </w:rPr>
      </w:pPr>
    </w:p>
    <w:p w14:paraId="0947067F" w14:textId="04D0EBF0" w:rsidR="007D4F3E" w:rsidRDefault="007D4F3E" w:rsidP="0081392B">
      <w:pPr>
        <w:spacing w:after="200"/>
        <w:rPr>
          <w:i/>
          <w:iCs/>
          <w:u w:val="single"/>
        </w:rPr>
      </w:pPr>
    </w:p>
    <w:p w14:paraId="5DF819B2" w14:textId="11FEB4C2" w:rsidR="007D4F3E" w:rsidRDefault="007D4F3E" w:rsidP="0081392B">
      <w:pPr>
        <w:spacing w:after="200"/>
        <w:rPr>
          <w:i/>
          <w:iCs/>
          <w:u w:val="single"/>
        </w:rPr>
      </w:pPr>
    </w:p>
    <w:p w14:paraId="736929F3" w14:textId="247B4751" w:rsidR="007D4F3E" w:rsidRDefault="007D4F3E" w:rsidP="0081392B">
      <w:pPr>
        <w:spacing w:after="200"/>
        <w:rPr>
          <w:i/>
          <w:iCs/>
          <w:u w:val="single"/>
        </w:rPr>
      </w:pPr>
    </w:p>
    <w:p w14:paraId="286BA19B" w14:textId="44236D1B" w:rsidR="007D4F3E" w:rsidRDefault="007D4F3E" w:rsidP="0081392B">
      <w:pPr>
        <w:spacing w:after="200"/>
        <w:rPr>
          <w:i/>
          <w:iCs/>
          <w:u w:val="single"/>
        </w:rPr>
      </w:pPr>
    </w:p>
    <w:p w14:paraId="1E1D8EAF" w14:textId="6EF79C4C" w:rsidR="007D4F3E" w:rsidRDefault="007D4F3E" w:rsidP="0081392B">
      <w:pPr>
        <w:spacing w:after="200"/>
        <w:rPr>
          <w:i/>
          <w:iCs/>
          <w:u w:val="single"/>
        </w:rPr>
      </w:pPr>
    </w:p>
    <w:p w14:paraId="2C340FD0" w14:textId="644F704F" w:rsidR="007D4F3E" w:rsidRDefault="007D4F3E" w:rsidP="0081392B">
      <w:pPr>
        <w:spacing w:after="200"/>
        <w:rPr>
          <w:i/>
          <w:iCs/>
          <w:u w:val="single"/>
        </w:rPr>
      </w:pPr>
    </w:p>
    <w:p w14:paraId="5694670E" w14:textId="77777777" w:rsidR="007D4F3E" w:rsidRDefault="007D4F3E" w:rsidP="0081392B">
      <w:pPr>
        <w:spacing w:after="200"/>
        <w:rPr>
          <w:i/>
          <w:iCs/>
          <w:u w:val="single"/>
          <w:rtl/>
        </w:rPr>
      </w:pPr>
    </w:p>
    <w:p w14:paraId="57A2B64E" w14:textId="1838AAE0" w:rsidR="001E0669" w:rsidRDefault="001E0669" w:rsidP="0081392B">
      <w:pPr>
        <w:spacing w:after="200"/>
        <w:rPr>
          <w:i/>
          <w:iCs/>
          <w:u w:val="single"/>
          <w:rtl/>
        </w:rPr>
      </w:pPr>
    </w:p>
    <w:p w14:paraId="5100135D" w14:textId="0AF3B546" w:rsidR="001E0669" w:rsidRDefault="001E0669" w:rsidP="0081392B">
      <w:pPr>
        <w:spacing w:after="200"/>
        <w:rPr>
          <w:i/>
          <w:iCs/>
          <w:u w:val="single"/>
          <w:rtl/>
        </w:rPr>
      </w:pPr>
    </w:p>
    <w:p w14:paraId="1D6406D9" w14:textId="77777777" w:rsidR="00465328" w:rsidRDefault="00465328" w:rsidP="001E0669">
      <w:pPr>
        <w:spacing w:after="200"/>
        <w:rPr>
          <w:sz w:val="28"/>
          <w:szCs w:val="28"/>
          <w:rtl/>
        </w:rPr>
      </w:pPr>
    </w:p>
    <w:p w14:paraId="739CFB31" w14:textId="0FB4927A" w:rsidR="001E0669" w:rsidRDefault="001E0669" w:rsidP="001E0669">
      <w:pPr>
        <w:spacing w:after="200"/>
        <w:rPr>
          <w:sz w:val="28"/>
          <w:szCs w:val="28"/>
          <w:rtl/>
        </w:rPr>
      </w:pPr>
      <w:r w:rsidRPr="00B33645">
        <w:rPr>
          <w:rFonts w:hint="eastAsia"/>
          <w:sz w:val="28"/>
          <w:szCs w:val="28"/>
          <w:rtl/>
        </w:rPr>
        <w:lastRenderedPageBreak/>
        <w:t>נספח</w:t>
      </w:r>
      <w:r w:rsidRPr="00B33645">
        <w:rPr>
          <w:sz w:val="28"/>
          <w:szCs w:val="28"/>
          <w:rtl/>
        </w:rPr>
        <w:t xml:space="preserve"> </w:t>
      </w:r>
      <w:r w:rsidRPr="00B33645">
        <w:rPr>
          <w:rFonts w:hint="eastAsia"/>
          <w:sz w:val="28"/>
          <w:szCs w:val="28"/>
          <w:rtl/>
        </w:rPr>
        <w:t>שידור</w:t>
      </w:r>
      <w:r w:rsidRPr="00B33645">
        <w:rPr>
          <w:sz w:val="28"/>
          <w:szCs w:val="28"/>
          <w:rtl/>
        </w:rPr>
        <w:t>:</w:t>
      </w:r>
    </w:p>
    <w:p w14:paraId="685D8E6B" w14:textId="77777777" w:rsidR="001E0669" w:rsidRDefault="001E0669" w:rsidP="001E0669">
      <w:pPr>
        <w:spacing w:after="200"/>
        <w:rPr>
          <w:rtl/>
        </w:rPr>
      </w:pPr>
      <w:r>
        <w:rPr>
          <w:rFonts w:hint="cs"/>
          <w:rtl/>
        </w:rPr>
        <w:t>תת נספח שיטות שידור:</w:t>
      </w:r>
    </w:p>
    <w:p w14:paraId="682D9661" w14:textId="44A637C3" w:rsidR="001E0669" w:rsidRDefault="001E0669" w:rsidP="001E0669">
      <w:pPr>
        <w:spacing w:after="200"/>
        <w:rPr>
          <w:rtl/>
        </w:rPr>
      </w:pPr>
      <w:r>
        <w:rPr>
          <w:rFonts w:hint="cs"/>
          <w:rtl/>
        </w:rPr>
        <w:t>נתרכז בשני אנטנות: אנטנת דיפול ומונופול. אנטנת דיפול בנויה משני מוטות מתכת מקבילים אשר מחוברות אחת לשניי</w:t>
      </w:r>
      <w:r>
        <w:rPr>
          <w:rFonts w:hint="eastAsia"/>
          <w:rtl/>
        </w:rPr>
        <w:t>ה</w:t>
      </w:r>
      <w:r>
        <w:rPr>
          <w:rFonts w:hint="cs"/>
          <w:rtl/>
        </w:rPr>
        <w:t xml:space="preserve"> בעזרת מוט נוסף אשר עובר במרכזן. האנטנות מעבירות מידע דרך מוט זה. המוטות נמצאות בהפרש מתחים בגלל הזרם המשתנה באנטנה. אורכם של המוטות </w:t>
      </w:r>
      <w:r w:rsidRPr="00104646">
        <w:rPr>
          <w:rtl/>
        </w:rPr>
        <w:t>רבע אורך גל היוצרים שניהם יחד אורך של חצי אורך גל</w:t>
      </w:r>
      <w:r>
        <w:rPr>
          <w:rFonts w:hint="cs"/>
          <w:rtl/>
        </w:rPr>
        <w:t xml:space="preserve">: </w:t>
      </w:r>
      <m:oMath>
        <m:r>
          <m:rPr>
            <m:sty m:val="p"/>
          </m:rPr>
          <w:rPr>
            <w:rFonts w:ascii="Cambria Math" w:hAnsi="Cambria Math"/>
          </w:rPr>
          <m:t>L=</m:t>
        </m:r>
        <m:f>
          <m:fPr>
            <m:ctrlPr>
              <w:rPr>
                <w:rFonts w:ascii="Cambria Math" w:hAnsi="Cambria Math"/>
              </w:rPr>
            </m:ctrlPr>
          </m:fPr>
          <m:num>
            <m:r>
              <m:rPr>
                <m:sty m:val="p"/>
              </m:rPr>
              <w:rPr>
                <w:rFonts w:ascii="Cambria Math" w:hAnsi="Cambria Math"/>
              </w:rPr>
              <m:t>λ</m:t>
            </m:r>
          </m:num>
          <m:den>
            <m:r>
              <m:rPr>
                <m:sty m:val="p"/>
              </m:rPr>
              <w:rPr>
                <w:rFonts w:ascii="Cambria Math" w:hAnsi="Cambria Math"/>
              </w:rPr>
              <m:t>2</m:t>
            </m:r>
          </m:den>
        </m:f>
      </m:oMath>
      <w:r>
        <w:rPr>
          <w:rFonts w:hint="cs"/>
          <w:rtl/>
        </w:rPr>
        <w:t xml:space="preserve">, </w:t>
      </w:r>
      <w:r>
        <w:rPr>
          <w:rFonts w:hint="cs"/>
        </w:rPr>
        <w:t>L</w:t>
      </w:r>
      <w:r>
        <w:rPr>
          <w:rFonts w:hint="cs"/>
          <w:rtl/>
        </w:rPr>
        <w:t xml:space="preserve"> אורך האנטנה. בשידור, האנטנה גורמת לתנועת אלקטרונים בתדירות השידור. תנועת האלקטרונים גורמת לשדה אלקטרומגנטי אשר משתנה לפי תדירות השידור. אורך האנטנה חשוב בשביל לגרום לאלקטרונים לנוע בתדירות הנכונה ולשנות כיוון בזמן המתאים. כאשר האנטנה קולטת שידור, האלקטרונים נעים לפי השדה האלקטרומגנטי אשר יוצר זרם חשמלי במוט המחבר את האנטנה.</w:t>
      </w:r>
    </w:p>
    <w:p w14:paraId="37EEFC94" w14:textId="77777777" w:rsidR="001E0669" w:rsidRDefault="001E0669" w:rsidP="001E0669">
      <w:pPr>
        <w:spacing w:after="200"/>
        <w:rPr>
          <w:rtl/>
        </w:rPr>
      </w:pPr>
      <w:r>
        <w:rPr>
          <w:rFonts w:hint="cs"/>
          <w:rtl/>
        </w:rPr>
        <w:t>אנטנות מונופול בנויות כמוט מתכת אשר מחובר למוליך וצידו האחר מחובר לאדמה. בדומה לדיפול, האנטנה קולטת או משדרת את השדה האלקטרומגנטי כמו דיפול רק שהמתח משתנה בצד אחד והצד השני נשאר על אפס. כיוון שחצי מהאנטנה מתנהג כאנטנת דיפול, אורך המוט הוא שומר על אותו היחס כמו אנטנת הדיפול:</w:t>
      </w:r>
    </w:p>
    <w:p w14:paraId="665C7E79" w14:textId="77777777" w:rsidR="001E0669" w:rsidRPr="00F50901" w:rsidRDefault="001E0669" w:rsidP="001E0669">
      <w:pPr>
        <w:spacing w:after="200"/>
        <w:rPr>
          <w:rtl/>
        </w:rPr>
      </w:pPr>
      <m:oMathPara>
        <m:oMath>
          <m:r>
            <m:rPr>
              <m:sty m:val="p"/>
            </m:rPr>
            <w:rPr>
              <w:rFonts w:ascii="Cambria Math" w:hAnsi="Cambria Math"/>
            </w:rPr>
            <m:t xml:space="preserve"> L=</m:t>
          </m:r>
          <m:f>
            <m:fPr>
              <m:ctrlPr>
                <w:rPr>
                  <w:rFonts w:ascii="Cambria Math" w:hAnsi="Cambria Math"/>
                </w:rPr>
              </m:ctrlPr>
            </m:fPr>
            <m:num>
              <m:r>
                <m:rPr>
                  <m:sty m:val="p"/>
                </m:rPr>
                <w:rPr>
                  <w:rFonts w:ascii="Cambria Math" w:hAnsi="Cambria Math"/>
                </w:rPr>
                <m:t>λ</m:t>
              </m:r>
            </m:num>
            <m:den>
              <m:r>
                <m:rPr>
                  <m:sty m:val="p"/>
                </m:rPr>
                <w:rPr>
                  <w:rFonts w:ascii="Cambria Math" w:hAnsi="Cambria Math"/>
                </w:rPr>
                <m:t>4</m:t>
              </m:r>
            </m:den>
          </m:f>
        </m:oMath>
      </m:oMathPara>
    </w:p>
    <w:p w14:paraId="056CD774" w14:textId="77777777" w:rsidR="001E0669" w:rsidRDefault="001E0669" w:rsidP="001E0669">
      <w:pPr>
        <w:spacing w:after="200"/>
        <w:rPr>
          <w:rtl/>
        </w:rPr>
      </w:pPr>
      <w:r>
        <w:rPr>
          <w:rFonts w:hint="cs"/>
          <w:rtl/>
        </w:rPr>
        <w:t xml:space="preserve">ניתן לראות כאן הסבר להנחות שלנו בדוח. </w:t>
      </w:r>
    </w:p>
    <w:p w14:paraId="3B923B68" w14:textId="77777777" w:rsidR="001E0669" w:rsidRDefault="001E0669" w:rsidP="001E0669">
      <w:pPr>
        <w:spacing w:after="200"/>
        <w:rPr>
          <w:rtl/>
        </w:rPr>
      </w:pPr>
      <w:r>
        <w:rPr>
          <w:rFonts w:hint="cs"/>
          <w:rtl/>
        </w:rPr>
        <w:t>תת נספח צורות שידור:</w:t>
      </w:r>
    </w:p>
    <w:p w14:paraId="73FDDC72" w14:textId="77777777" w:rsidR="001E0669" w:rsidRDefault="001E0669" w:rsidP="001E0669">
      <w:pPr>
        <w:spacing w:after="200"/>
        <w:rPr>
          <w:lang w:val="en-US"/>
        </w:rPr>
      </w:pPr>
      <w:r>
        <w:rPr>
          <w:rFonts w:hint="cs"/>
          <w:rtl/>
        </w:rPr>
        <w:t>ישנם שני צורות שידור שבחנו: מעגל שידור וקריסטל שידור. מעגל שידור נראה כך:</w:t>
      </w:r>
    </w:p>
    <w:p w14:paraId="6CFEEF2E" w14:textId="77777777" w:rsidR="001E0669" w:rsidRDefault="001E0669" w:rsidP="001E0669">
      <w:pPr>
        <w:spacing w:after="200"/>
        <w:rPr>
          <w:lang w:val="en-US"/>
        </w:rPr>
      </w:pPr>
      <w:r>
        <w:rPr>
          <w:noProof/>
        </w:rPr>
        <w:drawing>
          <wp:inline distT="0" distB="0" distL="0" distR="0" wp14:anchorId="17897938" wp14:editId="0FFC0568">
            <wp:extent cx="5486400" cy="2767330"/>
            <wp:effectExtent l="0" t="0" r="0" b="0"/>
            <wp:docPr id="10" name="Picture 10" descr="Am Transmitt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 Transmitter Circu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767330"/>
                    </a:xfrm>
                    <a:prstGeom prst="rect">
                      <a:avLst/>
                    </a:prstGeom>
                    <a:noFill/>
                    <a:ln>
                      <a:noFill/>
                    </a:ln>
                  </pic:spPr>
                </pic:pic>
              </a:graphicData>
            </a:graphic>
          </wp:inline>
        </w:drawing>
      </w:r>
    </w:p>
    <w:p w14:paraId="0B2ABBF7" w14:textId="63C9AA46" w:rsidR="001E0669" w:rsidRDefault="001E0669" w:rsidP="001E0669">
      <w:pPr>
        <w:spacing w:after="200"/>
        <w:rPr>
          <w:rtl/>
          <w:lang w:val="en-US"/>
        </w:rPr>
      </w:pPr>
      <w:r>
        <w:rPr>
          <w:rFonts w:hint="cs"/>
          <w:rtl/>
          <w:lang w:val="en-US"/>
        </w:rPr>
        <w:lastRenderedPageBreak/>
        <w:t xml:space="preserve">החלק של </w:t>
      </w:r>
      <w:r>
        <w:rPr>
          <w:rFonts w:hint="cs"/>
          <w:lang w:val="en-US"/>
        </w:rPr>
        <w:t>Q</w:t>
      </w:r>
      <w:r>
        <w:rPr>
          <w:rFonts w:hint="cs"/>
          <w:rtl/>
          <w:lang w:val="en-US"/>
        </w:rPr>
        <w:t xml:space="preserve">1 משנה את הכניסה </w:t>
      </w:r>
      <w:r>
        <w:rPr>
          <w:rFonts w:hint="cs"/>
          <w:lang w:val="en-US"/>
        </w:rPr>
        <w:t>DC</w:t>
      </w:r>
      <w:r>
        <w:rPr>
          <w:rFonts w:hint="cs"/>
          <w:rtl/>
          <w:lang w:val="en-US"/>
        </w:rPr>
        <w:t xml:space="preserve"> ל</w:t>
      </w:r>
      <w:r>
        <w:rPr>
          <w:rFonts w:hint="cs"/>
          <w:lang w:val="en-US"/>
        </w:rPr>
        <w:t>AC</w:t>
      </w:r>
      <w:r>
        <w:rPr>
          <w:rFonts w:hint="cs"/>
          <w:rtl/>
          <w:lang w:val="en-US"/>
        </w:rPr>
        <w:t xml:space="preserve"> בתדר באיזור הגיגה הרץ. ניתן לשנות את ערכי המעגל בשביל לשנות את התדירות. המיקרופון מסמל את המידע שאותו נרצה לשדר. </w:t>
      </w:r>
      <w:r>
        <w:rPr>
          <w:rFonts w:hint="cs"/>
          <w:lang w:val="en-US"/>
        </w:rPr>
        <w:t>Q</w:t>
      </w:r>
      <w:r>
        <w:rPr>
          <w:rFonts w:hint="cs"/>
          <w:rtl/>
          <w:lang w:val="en-US"/>
        </w:rPr>
        <w:t>2 הוא ה</w:t>
      </w:r>
      <w:del w:id="876" w:author="Sam" w:date="2020-06-29T17:15:00Z">
        <w:r w:rsidDel="0064083D">
          <w:rPr>
            <w:rFonts w:hint="cs"/>
            <w:rtl/>
            <w:lang w:val="en-US"/>
          </w:rPr>
          <w:delText>מודולטור</w:delText>
        </w:r>
      </w:del>
      <w:ins w:id="877" w:author="Sam" w:date="2020-06-29T17:15:00Z">
        <w:r w:rsidR="0064083D">
          <w:rPr>
            <w:rFonts w:hint="cs"/>
            <w:rtl/>
            <w:lang w:val="en-US"/>
          </w:rPr>
          <w:t>מאפנן</w:t>
        </w:r>
      </w:ins>
      <w:r>
        <w:rPr>
          <w:rFonts w:hint="cs"/>
          <w:rtl/>
          <w:lang w:val="en-US"/>
        </w:rPr>
        <w:t xml:space="preserve"> ואליו מתחבר האנטנה.</w:t>
      </w:r>
    </w:p>
    <w:p w14:paraId="017996C6" w14:textId="77777777" w:rsidR="001E0669" w:rsidRDefault="001E0669" w:rsidP="001E0669">
      <w:pPr>
        <w:spacing w:after="200"/>
        <w:rPr>
          <w:rtl/>
          <w:lang w:val="en-US"/>
        </w:rPr>
      </w:pPr>
      <w:r>
        <w:rPr>
          <w:noProof/>
        </w:rPr>
        <w:drawing>
          <wp:anchor distT="0" distB="0" distL="114300" distR="114300" simplePos="0" relativeHeight="251659264" behindDoc="0" locked="0" layoutInCell="1" allowOverlap="1" wp14:anchorId="526812C3" wp14:editId="7DA4B494">
            <wp:simplePos x="0" y="0"/>
            <wp:positionH relativeFrom="column">
              <wp:posOffset>2043968</wp:posOffset>
            </wp:positionH>
            <wp:positionV relativeFrom="paragraph">
              <wp:posOffset>796137</wp:posOffset>
            </wp:positionV>
            <wp:extent cx="1006677" cy="29283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06677" cy="29283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lang w:val="en-US"/>
        </w:rPr>
        <w:t xml:space="preserve">קריסטלי שידור: במקום להשתמש במעגל אשר ישנה </w:t>
      </w:r>
      <w:r>
        <w:rPr>
          <w:rFonts w:hint="cs"/>
          <w:lang w:val="en-US"/>
        </w:rPr>
        <w:t>DC</w:t>
      </w:r>
      <w:r>
        <w:rPr>
          <w:rFonts w:hint="cs"/>
          <w:rtl/>
          <w:lang w:val="en-US"/>
        </w:rPr>
        <w:t xml:space="preserve"> ל</w:t>
      </w:r>
      <w:r>
        <w:rPr>
          <w:rFonts w:hint="cs"/>
          <w:lang w:val="en-US"/>
        </w:rPr>
        <w:t>AC</w:t>
      </w:r>
      <w:r>
        <w:rPr>
          <w:rFonts w:hint="cs"/>
          <w:rtl/>
          <w:lang w:val="en-US"/>
        </w:rPr>
        <w:t xml:space="preserve">, ישנם קריסטלים אשר מקבלים </w:t>
      </w:r>
      <w:r>
        <w:rPr>
          <w:rFonts w:hint="cs"/>
          <w:lang w:val="en-US"/>
        </w:rPr>
        <w:t>DC</w:t>
      </w:r>
      <w:r>
        <w:rPr>
          <w:rFonts w:hint="cs"/>
          <w:rtl/>
          <w:lang w:val="en-US"/>
        </w:rPr>
        <w:t xml:space="preserve"> ומוציאים </w:t>
      </w:r>
      <w:r>
        <w:rPr>
          <w:rFonts w:hint="cs"/>
          <w:lang w:val="en-US"/>
        </w:rPr>
        <w:t>AC</w:t>
      </w:r>
      <w:r>
        <w:rPr>
          <w:rFonts w:hint="cs"/>
          <w:rtl/>
          <w:lang w:val="en-US"/>
        </w:rPr>
        <w:t xml:space="preserve"> בתדירות קבועה. התדירות משתנה בין קריסטל לקריסטל. הקריסטל מתנהג כחומר אלסטי. כאשר הוא נמצא בשדה חשמלי, הוא יוצר שדה חשמלי שונה המשתנה בזמן בכדי לחזור לצורתו המקורית. דוגמאות לתנודות בחומר: </w:t>
      </w:r>
    </w:p>
    <w:p w14:paraId="3099EB91" w14:textId="77777777" w:rsidR="001E0669" w:rsidRDefault="001E0669" w:rsidP="001E0669">
      <w:pPr>
        <w:spacing w:after="200"/>
        <w:rPr>
          <w:rtl/>
          <w:lang w:val="en-US"/>
        </w:rPr>
      </w:pPr>
    </w:p>
    <w:p w14:paraId="1BEEF804" w14:textId="77777777" w:rsidR="001E0669" w:rsidRDefault="001E0669" w:rsidP="001E0669">
      <w:pPr>
        <w:spacing w:after="200"/>
        <w:rPr>
          <w:rtl/>
          <w:lang w:val="en-US"/>
        </w:rPr>
      </w:pPr>
    </w:p>
    <w:p w14:paraId="39AD645E" w14:textId="77777777" w:rsidR="001E0669" w:rsidRDefault="001E0669" w:rsidP="001E0669">
      <w:pPr>
        <w:spacing w:after="200"/>
        <w:rPr>
          <w:rtl/>
          <w:lang w:val="en-US"/>
        </w:rPr>
      </w:pPr>
    </w:p>
    <w:p w14:paraId="4BF0411A" w14:textId="77777777" w:rsidR="001E0669" w:rsidRDefault="001E0669" w:rsidP="001E0669">
      <w:pPr>
        <w:spacing w:after="200"/>
        <w:rPr>
          <w:rtl/>
          <w:lang w:val="en-US"/>
        </w:rPr>
      </w:pPr>
    </w:p>
    <w:p w14:paraId="5AFE6799" w14:textId="77777777" w:rsidR="001E0669" w:rsidRDefault="001E0669" w:rsidP="001E0669">
      <w:pPr>
        <w:spacing w:after="200"/>
        <w:rPr>
          <w:rtl/>
          <w:lang w:val="en-US"/>
        </w:rPr>
      </w:pPr>
    </w:p>
    <w:p w14:paraId="6CD93AA9" w14:textId="77777777" w:rsidR="001E0669" w:rsidRDefault="001E0669" w:rsidP="001E0669">
      <w:pPr>
        <w:spacing w:after="200"/>
        <w:rPr>
          <w:rtl/>
          <w:lang w:val="en-US"/>
        </w:rPr>
      </w:pPr>
    </w:p>
    <w:p w14:paraId="64AC5CAE" w14:textId="77777777" w:rsidR="001E0669" w:rsidRDefault="001E0669" w:rsidP="001E0669">
      <w:pPr>
        <w:spacing w:after="200"/>
        <w:rPr>
          <w:rtl/>
          <w:lang w:val="en-US"/>
        </w:rPr>
      </w:pPr>
    </w:p>
    <w:p w14:paraId="12CA3D43" w14:textId="01D5AD09" w:rsidR="001E0669" w:rsidRDefault="001E0669" w:rsidP="001E0669">
      <w:pPr>
        <w:spacing w:after="200"/>
        <w:rPr>
          <w:rtl/>
          <w:lang w:val="en-US"/>
        </w:rPr>
      </w:pPr>
      <w:r>
        <w:rPr>
          <w:rFonts w:hint="cs"/>
          <w:rtl/>
          <w:lang w:val="en-US"/>
        </w:rPr>
        <w:t xml:space="preserve">רצינו לבנות מעגל אך הוא מסובך מידי בשביל הפרויקט שלנו. החלטנו להשתמש בקריסטל שידור. כאשר ניסינו למצוא קריסטל מתאים מבחינת התדירות, לא מצאנו משהו מתאים בישראל והמשלוחים מחול לקחו יותר מידי זמן. בשביל קריסטל שידור שנוכל להשיג, היינו צריכים לשנות את כל המעגל שלנו. בנוסף, שידור בתדירות גבוהה יגרום לאנטנה להיות קטנה. לא יכולנו להשתמש </w:t>
      </w:r>
      <w:r w:rsidR="00940866">
        <w:rPr>
          <w:rFonts w:hint="cs"/>
          <w:rtl/>
          <w:lang w:val="en-US"/>
        </w:rPr>
        <w:t xml:space="preserve">במחולל </w:t>
      </w:r>
      <w:r>
        <w:rPr>
          <w:rFonts w:hint="cs"/>
          <w:rtl/>
          <w:lang w:val="en-US"/>
        </w:rPr>
        <w:t>שהשתמשנו בו עד כה בגלל שהתדירות שלו הגיע עד למאה אלף הרץ.</w:t>
      </w:r>
    </w:p>
    <w:p w14:paraId="2FDC3C9E" w14:textId="2F0E4467" w:rsidR="00EC43B0" w:rsidRDefault="00EC43B0" w:rsidP="001E0669">
      <w:pPr>
        <w:spacing w:after="200"/>
        <w:rPr>
          <w:rtl/>
          <w:lang w:val="en-US"/>
        </w:rPr>
      </w:pPr>
    </w:p>
    <w:p w14:paraId="5162F670" w14:textId="5C950A6A" w:rsidR="00EC43B0" w:rsidRDefault="00EC43B0" w:rsidP="001E0669">
      <w:pPr>
        <w:spacing w:after="200"/>
        <w:rPr>
          <w:rtl/>
          <w:lang w:val="en-US"/>
        </w:rPr>
      </w:pPr>
    </w:p>
    <w:p w14:paraId="5CBD7BA4" w14:textId="6C3D3B6F" w:rsidR="00EC43B0" w:rsidRDefault="00EC43B0" w:rsidP="001E0669">
      <w:pPr>
        <w:spacing w:after="200"/>
        <w:rPr>
          <w:rtl/>
          <w:lang w:val="en-US"/>
        </w:rPr>
      </w:pPr>
    </w:p>
    <w:p w14:paraId="041E1102" w14:textId="107F1AA0" w:rsidR="00EC43B0" w:rsidRDefault="00EC43B0" w:rsidP="001E0669">
      <w:pPr>
        <w:spacing w:after="200"/>
        <w:rPr>
          <w:rtl/>
          <w:lang w:val="en-US"/>
        </w:rPr>
      </w:pPr>
    </w:p>
    <w:p w14:paraId="772D15A2" w14:textId="17A3D9D2" w:rsidR="00EC43B0" w:rsidRDefault="00EC43B0" w:rsidP="001E0669">
      <w:pPr>
        <w:spacing w:after="200"/>
        <w:rPr>
          <w:rtl/>
          <w:lang w:val="en-US"/>
        </w:rPr>
      </w:pPr>
    </w:p>
    <w:p w14:paraId="03E80B69" w14:textId="780A5E82" w:rsidR="00EC43B0" w:rsidRDefault="00EC43B0" w:rsidP="001E0669">
      <w:pPr>
        <w:spacing w:after="200"/>
        <w:rPr>
          <w:rtl/>
          <w:lang w:val="en-US"/>
        </w:rPr>
      </w:pPr>
    </w:p>
    <w:p w14:paraId="40D8973D" w14:textId="77BB19E7" w:rsidR="00EC43B0" w:rsidDel="0007713F" w:rsidRDefault="00EC43B0" w:rsidP="001E0669">
      <w:pPr>
        <w:spacing w:after="200"/>
        <w:rPr>
          <w:del w:id="878" w:author="עידו הרון" w:date="2020-07-02T19:44:00Z"/>
          <w:rtl/>
          <w:lang w:val="en-US"/>
        </w:rPr>
      </w:pPr>
    </w:p>
    <w:p w14:paraId="62D7268D" w14:textId="593B0C10" w:rsidR="00EC43B0" w:rsidDel="0007713F" w:rsidRDefault="00EC43B0" w:rsidP="00EC43B0">
      <w:pPr>
        <w:spacing w:after="200"/>
        <w:rPr>
          <w:del w:id="879" w:author="עידו הרון" w:date="2020-07-02T19:44:00Z"/>
          <w:sz w:val="28"/>
          <w:szCs w:val="28"/>
          <w:u w:val="single"/>
          <w:lang w:val="en-US"/>
        </w:rPr>
      </w:pPr>
      <w:del w:id="880" w:author="עידו הרון" w:date="2020-07-02T19:44:00Z">
        <w:r w:rsidDel="0007713F">
          <w:rPr>
            <w:rFonts w:hint="cs"/>
            <w:sz w:val="28"/>
            <w:szCs w:val="28"/>
            <w:u w:val="single"/>
            <w:rtl/>
            <w:lang w:val="en-US"/>
          </w:rPr>
          <w:lastRenderedPageBreak/>
          <w:delText>הספק:</w:delText>
        </w:r>
      </w:del>
    </w:p>
    <w:p w14:paraId="72EEE47C" w14:textId="7F1A2B26" w:rsidR="00EC43B0" w:rsidDel="0007713F" w:rsidRDefault="00EC43B0" w:rsidP="00EC43B0">
      <w:pPr>
        <w:spacing w:after="200"/>
        <w:rPr>
          <w:del w:id="881" w:author="עידו הרון" w:date="2020-07-02T19:44:00Z"/>
          <w:rtl/>
          <w:lang w:val="en-US"/>
        </w:rPr>
      </w:pPr>
      <w:del w:id="882" w:author="עידו הרון" w:date="2020-07-02T19:44:00Z">
        <w:r w:rsidDel="0007713F">
          <w:rPr>
            <w:rFonts w:hint="cs"/>
            <w:rtl/>
            <w:lang w:val="en-US"/>
          </w:rPr>
          <w:delText xml:space="preserve">הספק חשמלי של מעגל חשמלי הוא כמות האנרגיה החשמלית ליחידת זמן הנכנסת אליו והופכת בו לאנרגיות אחרות. ההספק הרגעי מוגדר כנגזרת האנרגיה החשמלית בזמן: </w:delText>
        </w:r>
      </w:del>
      <m:oMath>
        <m:r>
          <w:del w:id="883" w:author="עידו הרון" w:date="2020-07-02T19:44:00Z">
            <m:rPr>
              <m:sty m:val="p"/>
            </m:rPr>
            <w:rPr>
              <w:rFonts w:ascii="Cambria Math" w:hAnsi="Cambria Math"/>
              <w:lang w:val="en-US"/>
            </w:rPr>
            <m:t>P=</m:t>
          </w:del>
        </m:r>
        <m:f>
          <m:fPr>
            <m:ctrlPr>
              <w:del w:id="884" w:author="עידו הרון" w:date="2020-07-02T19:44:00Z">
                <w:rPr>
                  <w:rFonts w:ascii="Cambria Math" w:hAnsi="Cambria Math"/>
                  <w:i/>
                </w:rPr>
              </w:del>
            </m:ctrlPr>
          </m:fPr>
          <m:num>
            <m:r>
              <w:del w:id="885" w:author="עידו הרון" w:date="2020-07-02T19:44:00Z">
                <w:rPr>
                  <w:rFonts w:ascii="Cambria Math" w:hAnsi="Cambria Math"/>
                  <w:lang w:val="en-US"/>
                </w:rPr>
                <m:t>dE</m:t>
              </w:del>
            </m:r>
          </m:num>
          <m:den>
            <m:r>
              <w:del w:id="886" w:author="עידו הרון" w:date="2020-07-02T19:44:00Z">
                <w:rPr>
                  <w:rFonts w:ascii="Cambria Math" w:hAnsi="Cambria Math"/>
                  <w:lang w:val="en-US"/>
                </w:rPr>
                <m:t>dt</m:t>
              </w:del>
            </m:r>
          </m:den>
        </m:f>
        <m:r>
          <w:del w:id="887" w:author="עידו הרון" w:date="2020-07-02T19:44:00Z">
            <w:rPr>
              <w:rFonts w:ascii="Cambria Math" w:hAnsi="Cambria Math"/>
              <w:lang w:val="en-US"/>
            </w:rPr>
            <m:t>=I</m:t>
          </w:del>
        </m:r>
        <m:d>
          <m:dPr>
            <m:ctrlPr>
              <w:del w:id="888" w:author="עידו הרון" w:date="2020-07-02T19:44:00Z">
                <w:rPr>
                  <w:rFonts w:ascii="Cambria Math" w:hAnsi="Cambria Math"/>
                  <w:i/>
                </w:rPr>
              </w:del>
            </m:ctrlPr>
          </m:dPr>
          <m:e>
            <m:r>
              <w:del w:id="889" w:author="עידו הרון" w:date="2020-07-02T19:44:00Z">
                <w:rPr>
                  <w:rFonts w:ascii="Cambria Math" w:hAnsi="Cambria Math"/>
                  <w:lang w:val="en-US"/>
                </w:rPr>
                <m:t>t</m:t>
              </w:del>
            </m:r>
          </m:e>
        </m:d>
        <m:r>
          <w:del w:id="890" w:author="עידו הרון" w:date="2020-07-02T19:44:00Z">
            <w:rPr>
              <w:rFonts w:ascii="Cambria Math" w:hAnsi="Cambria Math"/>
              <w:lang w:val="en-US"/>
            </w:rPr>
            <m:t>*V</m:t>
          </w:del>
        </m:r>
        <m:d>
          <m:dPr>
            <m:ctrlPr>
              <w:del w:id="891" w:author="עידו הרון" w:date="2020-07-02T19:44:00Z">
                <w:rPr>
                  <w:rFonts w:ascii="Cambria Math" w:hAnsi="Cambria Math"/>
                  <w:i/>
                </w:rPr>
              </w:del>
            </m:ctrlPr>
          </m:dPr>
          <m:e>
            <m:r>
              <w:del w:id="892" w:author="עידו הרון" w:date="2020-07-02T19:44:00Z">
                <w:rPr>
                  <w:rFonts w:ascii="Cambria Math" w:hAnsi="Cambria Math"/>
                  <w:lang w:val="en-US"/>
                </w:rPr>
                <m:t>t</m:t>
              </w:del>
            </m:r>
          </m:e>
        </m:d>
      </m:oMath>
      <w:del w:id="893" w:author="עידו הרון" w:date="2020-07-02T19:44:00Z">
        <w:r w:rsidDel="0007713F">
          <w:rPr>
            <w:rFonts w:hint="cs"/>
            <w:rtl/>
            <w:lang w:val="en-US"/>
          </w:rPr>
          <w:delText>. ניתן גם לרשום את ההספק הממוצע כתלות במתח ה-</w:delText>
        </w:r>
        <w:r w:rsidDel="0007713F">
          <w:rPr>
            <w:lang w:val="en-US"/>
          </w:rPr>
          <w:delText>RMS</w:delText>
        </w:r>
        <w:r w:rsidDel="0007713F">
          <w:rPr>
            <w:rFonts w:hint="cs"/>
            <w:rtl/>
            <w:lang w:val="en-US"/>
          </w:rPr>
          <w:delText xml:space="preserve">: </w:delText>
        </w:r>
      </w:del>
      <m:oMath>
        <m:sSub>
          <m:sSubPr>
            <m:ctrlPr>
              <w:del w:id="894" w:author="עידו הרון" w:date="2020-07-02T19:44:00Z">
                <w:rPr>
                  <w:rFonts w:ascii="Cambria Math" w:hAnsi="Cambria Math"/>
                </w:rPr>
              </w:del>
            </m:ctrlPr>
          </m:sSubPr>
          <m:e>
            <m:r>
              <w:del w:id="895" w:author="עידו הרון" w:date="2020-07-02T19:44:00Z">
                <m:rPr>
                  <m:sty m:val="p"/>
                </m:rPr>
                <w:rPr>
                  <w:rFonts w:ascii="Cambria Math" w:hAnsi="Cambria Math"/>
                  <w:lang w:val="en-US"/>
                </w:rPr>
                <m:t>P</m:t>
              </w:del>
            </m:r>
          </m:e>
          <m:sub>
            <m:r>
              <w:del w:id="896" w:author="עידו הרון" w:date="2020-07-02T19:44:00Z">
                <w:rPr>
                  <w:rFonts w:ascii="Cambria Math" w:hAnsi="Cambria Math"/>
                  <w:lang w:val="en-US"/>
                </w:rPr>
                <m:t>avg</m:t>
              </w:del>
            </m:r>
          </m:sub>
        </m:sSub>
        <m:r>
          <w:del w:id="897" w:author="עידו הרון" w:date="2020-07-02T19:44:00Z">
            <w:rPr>
              <w:rFonts w:ascii="Cambria Math" w:hAnsi="Cambria Math"/>
              <w:lang w:val="en-US"/>
            </w:rPr>
            <m:t>=</m:t>
          </w:del>
        </m:r>
        <m:f>
          <m:fPr>
            <m:ctrlPr>
              <w:del w:id="898" w:author="עידו הרון" w:date="2020-07-02T19:44:00Z">
                <w:rPr>
                  <w:rFonts w:ascii="Cambria Math" w:hAnsi="Cambria Math"/>
                  <w:i/>
                </w:rPr>
              </w:del>
            </m:ctrlPr>
          </m:fPr>
          <m:num>
            <m:sSup>
              <m:sSupPr>
                <m:ctrlPr>
                  <w:del w:id="899" w:author="עידו הרון" w:date="2020-07-02T19:44:00Z">
                    <w:rPr>
                      <w:rFonts w:ascii="Cambria Math" w:hAnsi="Cambria Math"/>
                      <w:i/>
                    </w:rPr>
                  </w:del>
                </m:ctrlPr>
              </m:sSupPr>
              <m:e>
                <m:d>
                  <m:dPr>
                    <m:ctrlPr>
                      <w:del w:id="900" w:author="עידו הרון" w:date="2020-07-02T19:44:00Z">
                        <w:rPr>
                          <w:rFonts w:ascii="Cambria Math" w:hAnsi="Cambria Math"/>
                          <w:i/>
                        </w:rPr>
                      </w:del>
                    </m:ctrlPr>
                  </m:dPr>
                  <m:e>
                    <m:sSub>
                      <m:sSubPr>
                        <m:ctrlPr>
                          <w:del w:id="901" w:author="עידו הרון" w:date="2020-07-02T19:44:00Z">
                            <w:rPr>
                              <w:rFonts w:ascii="Cambria Math" w:hAnsi="Cambria Math"/>
                              <w:i/>
                            </w:rPr>
                          </w:del>
                        </m:ctrlPr>
                      </m:sSubPr>
                      <m:e>
                        <m:r>
                          <w:del w:id="902" w:author="עידו הרון" w:date="2020-07-02T19:44:00Z">
                            <w:rPr>
                              <w:rFonts w:ascii="Cambria Math" w:hAnsi="Cambria Math"/>
                              <w:lang w:val="en-US"/>
                            </w:rPr>
                            <m:t>V</m:t>
                          </w:del>
                        </m:r>
                      </m:e>
                      <m:sub>
                        <m:r>
                          <w:del w:id="903" w:author="עידו הרון" w:date="2020-07-02T19:44:00Z">
                            <w:rPr>
                              <w:rFonts w:ascii="Cambria Math" w:hAnsi="Cambria Math"/>
                              <w:lang w:val="en-US"/>
                            </w:rPr>
                            <m:t>RMS</m:t>
                          </w:del>
                        </m:r>
                      </m:sub>
                    </m:sSub>
                  </m:e>
                </m:d>
              </m:e>
              <m:sup>
                <m:r>
                  <w:del w:id="904" w:author="עידו הרון" w:date="2020-07-02T19:44:00Z">
                    <w:rPr>
                      <w:rFonts w:ascii="Cambria Math" w:hAnsi="Cambria Math"/>
                      <w:lang w:val="en-US"/>
                    </w:rPr>
                    <m:t>2</m:t>
                  </w:del>
                </m:r>
              </m:sup>
            </m:sSup>
          </m:num>
          <m:den>
            <m:r>
              <w:del w:id="905" w:author="עידו הרון" w:date="2020-07-02T19:44:00Z">
                <w:rPr>
                  <w:rFonts w:ascii="Cambria Math" w:hAnsi="Cambria Math"/>
                  <w:lang w:val="en-US"/>
                </w:rPr>
                <m:t>R</m:t>
              </w:del>
            </m:r>
          </m:den>
        </m:f>
      </m:oMath>
      <w:del w:id="906" w:author="עידו הרון" w:date="2020-07-02T19:44:00Z">
        <w:r w:rsidDel="0007713F">
          <w:rPr>
            <w:lang w:val="en-US"/>
          </w:rPr>
          <w:delText>.</w:delText>
        </w:r>
        <w:r w:rsidDel="0007713F">
          <w:rPr>
            <w:rFonts w:hint="cs"/>
            <w:rtl/>
            <w:lang w:val="en-US"/>
          </w:rPr>
          <w:delText xml:space="preserve"> כאשר המתח חילופין הוא סינוסי: </w:delText>
        </w:r>
      </w:del>
      <m:oMath>
        <m:sSub>
          <m:sSubPr>
            <m:ctrlPr>
              <w:del w:id="907" w:author="עידו הרון" w:date="2020-07-02T19:44:00Z">
                <w:rPr>
                  <w:rFonts w:ascii="Cambria Math" w:hAnsi="Cambria Math"/>
                </w:rPr>
              </w:del>
            </m:ctrlPr>
          </m:sSubPr>
          <m:e>
            <m:r>
              <w:del w:id="908" w:author="עידו הרון" w:date="2020-07-02T19:44:00Z">
                <m:rPr>
                  <m:sty m:val="p"/>
                </m:rPr>
                <w:rPr>
                  <w:rFonts w:ascii="Cambria Math" w:hAnsi="Cambria Math"/>
                  <w:lang w:val="en-US"/>
                </w:rPr>
                <m:t>P</m:t>
              </w:del>
            </m:r>
          </m:e>
          <m:sub>
            <m:r>
              <w:del w:id="909" w:author="עידו הרון" w:date="2020-07-02T19:44:00Z">
                <w:rPr>
                  <w:rFonts w:ascii="Cambria Math" w:hAnsi="Cambria Math"/>
                  <w:lang w:val="en-US"/>
                </w:rPr>
                <m:t>avg</m:t>
              </w:del>
            </m:r>
          </m:sub>
        </m:sSub>
        <m:r>
          <w:del w:id="910" w:author="עידו הרון" w:date="2020-07-02T19:44:00Z">
            <w:rPr>
              <w:rFonts w:ascii="Cambria Math" w:hAnsi="Cambria Math"/>
              <w:lang w:val="en-US"/>
            </w:rPr>
            <m:t>=</m:t>
          </w:del>
        </m:r>
        <m:f>
          <m:fPr>
            <m:ctrlPr>
              <w:del w:id="911" w:author="עידו הרון" w:date="2020-07-02T19:44:00Z">
                <w:rPr>
                  <w:rFonts w:ascii="Cambria Math" w:hAnsi="Cambria Math"/>
                  <w:i/>
                </w:rPr>
              </w:del>
            </m:ctrlPr>
          </m:fPr>
          <m:num>
            <m:sSup>
              <m:sSupPr>
                <m:ctrlPr>
                  <w:del w:id="912" w:author="עידו הרון" w:date="2020-07-02T19:44:00Z">
                    <w:rPr>
                      <w:rFonts w:ascii="Cambria Math" w:hAnsi="Cambria Math"/>
                      <w:i/>
                    </w:rPr>
                  </w:del>
                </m:ctrlPr>
              </m:sSupPr>
              <m:e>
                <m:sSub>
                  <m:sSubPr>
                    <m:ctrlPr>
                      <w:del w:id="913" w:author="עידו הרון" w:date="2020-07-02T19:44:00Z">
                        <w:rPr>
                          <w:rFonts w:ascii="Cambria Math" w:hAnsi="Cambria Math"/>
                          <w:i/>
                        </w:rPr>
                      </w:del>
                    </m:ctrlPr>
                  </m:sSubPr>
                  <m:e>
                    <m:r>
                      <w:del w:id="914" w:author="עידו הרון" w:date="2020-07-02T19:44:00Z">
                        <w:rPr>
                          <w:rFonts w:ascii="Cambria Math" w:hAnsi="Cambria Math"/>
                          <w:lang w:val="en-US"/>
                        </w:rPr>
                        <m:t>V</m:t>
                      </w:del>
                    </m:r>
                  </m:e>
                  <m:sub>
                    <m:r>
                      <w:del w:id="915" w:author="עידו הרון" w:date="2020-07-02T19:44:00Z">
                        <w:rPr>
                          <w:rFonts w:ascii="Cambria Math" w:hAnsi="Cambria Math"/>
                          <w:lang w:val="en-US"/>
                        </w:rPr>
                        <m:t>0</m:t>
                      </w:del>
                    </m:r>
                  </m:sub>
                </m:sSub>
              </m:e>
              <m:sup>
                <m:r>
                  <w:del w:id="916" w:author="עידו הרון" w:date="2020-07-02T19:44:00Z">
                    <w:rPr>
                      <w:rFonts w:ascii="Cambria Math" w:hAnsi="Cambria Math"/>
                      <w:lang w:val="en-US"/>
                    </w:rPr>
                    <m:t>2</m:t>
                  </w:del>
                </m:r>
              </m:sup>
            </m:sSup>
          </m:num>
          <m:den>
            <m:r>
              <w:del w:id="917" w:author="עידו הרון" w:date="2020-07-02T19:44:00Z">
                <w:rPr>
                  <w:rFonts w:ascii="Cambria Math" w:hAnsi="Cambria Math"/>
                  <w:lang w:val="en-US"/>
                </w:rPr>
                <m:t>2R</m:t>
              </w:del>
            </m:r>
          </m:den>
        </m:f>
      </m:oMath>
      <w:del w:id="918" w:author="עידו הרון" w:date="2020-07-02T19:44:00Z">
        <w:r w:rsidDel="0007713F">
          <w:rPr>
            <w:rFonts w:hint="cs"/>
            <w:rtl/>
            <w:lang w:val="en-US"/>
          </w:rPr>
          <w:delText xml:space="preserve">. </w:delText>
        </w:r>
      </w:del>
    </w:p>
    <w:p w14:paraId="51C04D26" w14:textId="6623BD82" w:rsidR="00EC43B0" w:rsidDel="0007713F" w:rsidRDefault="00EC43B0" w:rsidP="00EC43B0">
      <w:pPr>
        <w:spacing w:after="200"/>
        <w:rPr>
          <w:del w:id="919" w:author="עידו הרון" w:date="2020-07-02T19:44:00Z"/>
          <w:b/>
          <w:u w:val="single"/>
          <w:rtl/>
        </w:rPr>
      </w:pPr>
      <w:del w:id="920" w:author="עידו הרון" w:date="2020-07-02T19:44:00Z">
        <w:r w:rsidDel="0007713F">
          <w:rPr>
            <w:rFonts w:hint="cs"/>
            <w:b/>
            <w:u w:val="single"/>
            <w:rtl/>
          </w:rPr>
          <w:delText>הספק המודולציה</w:delText>
        </w:r>
      </w:del>
      <w:ins w:id="921" w:author="Sam" w:date="2020-06-29T18:04:00Z">
        <w:del w:id="922" w:author="עידו הרון" w:date="2020-07-02T19:44:00Z">
          <w:r w:rsidR="0029597E" w:rsidDel="0007713F">
            <w:rPr>
              <w:rFonts w:hint="cs"/>
              <w:b/>
              <w:u w:val="single"/>
              <w:rtl/>
            </w:rPr>
            <w:delText>איפנון</w:delText>
          </w:r>
        </w:del>
      </w:ins>
    </w:p>
    <w:p w14:paraId="595C9E6B" w14:textId="4F1A0AA8" w:rsidR="00EC43B0" w:rsidDel="0007713F" w:rsidRDefault="00EC43B0" w:rsidP="00EC43B0">
      <w:pPr>
        <w:spacing w:after="200"/>
        <w:rPr>
          <w:del w:id="923" w:author="עידו הרון" w:date="2020-07-02T19:44:00Z"/>
          <w:b/>
        </w:rPr>
      </w:pPr>
      <w:del w:id="924" w:author="עידו הרון" w:date="2020-07-02T19:44:00Z">
        <w:r w:rsidDel="0007713F">
          <w:delText xml:space="preserve"> </w:delText>
        </w:r>
        <w:r w:rsidDel="0007713F">
          <w:rPr>
            <w:rFonts w:hint="cs"/>
            <w:b/>
            <w:rtl/>
          </w:rPr>
          <w:delText>מספר הגדרות עזר:</w:delText>
        </w:r>
      </w:del>
    </w:p>
    <w:p w14:paraId="51365320" w14:textId="072BFDBC" w:rsidR="00EC43B0" w:rsidDel="0007713F" w:rsidRDefault="00EC43B0" w:rsidP="00EC43B0">
      <w:pPr>
        <w:numPr>
          <w:ilvl w:val="0"/>
          <w:numId w:val="10"/>
        </w:numPr>
        <w:spacing w:after="200"/>
        <w:rPr>
          <w:del w:id="925" w:author="עידו הרון" w:date="2020-07-02T19:44:00Z"/>
        </w:rPr>
      </w:pPr>
      <w:del w:id="926" w:author="עידו הרון" w:date="2020-07-02T19:44:00Z">
        <w:r w:rsidDel="0007713F">
          <w:rPr>
            <w:rFonts w:hint="cs"/>
            <w:rtl/>
          </w:rPr>
          <w:delText>ממוצע שורש ממוצע ריבועים [</w:delText>
        </w:r>
        <w:r w:rsidDel="0007713F">
          <w:delText>RMS</w:delText>
        </w:r>
        <w:r w:rsidDel="0007713F">
          <w:rPr>
            <w:rFonts w:hint="cs"/>
            <w:rtl/>
          </w:rPr>
          <w:delText xml:space="preserve">] – ההגדרה של הממוצע מעל פונקציה מחזורית בטווח בין מינוס אינסוף לאינסוף הוא: </w:delText>
        </w:r>
      </w:del>
      <m:oMath>
        <m:sSub>
          <m:sSubPr>
            <m:ctrlPr>
              <w:del w:id="927" w:author="עידו הרון" w:date="2020-07-02T19:44:00Z">
                <w:rPr>
                  <w:rFonts w:ascii="Cambria Math" w:hAnsi="Cambria Math"/>
                </w:rPr>
              </w:del>
            </m:ctrlPr>
          </m:sSubPr>
          <m:e>
            <m:r>
              <w:del w:id="928" w:author="עידו הרון" w:date="2020-07-02T19:44:00Z">
                <w:rPr>
                  <w:rFonts w:ascii="Cambria Math" w:hAnsi="Cambria Math"/>
                </w:rPr>
                <m:t>f</m:t>
              </w:del>
            </m:r>
          </m:e>
          <m:sub>
            <m:r>
              <w:del w:id="929" w:author="עידו הרון" w:date="2020-07-02T19:44:00Z">
                <w:rPr>
                  <w:rFonts w:ascii="Cambria Math" w:hAnsi="Cambria Math"/>
                </w:rPr>
                <m:t>rms</m:t>
              </w:del>
            </m:r>
          </m:sub>
        </m:sSub>
        <m:r>
          <w:del w:id="930" w:author="עידו הרון" w:date="2020-07-02T19:44:00Z">
            <w:rPr>
              <w:rFonts w:ascii="Cambria Math" w:hAnsi="Cambria Math"/>
            </w:rPr>
            <m:t>=</m:t>
          </w:del>
        </m:r>
        <m:rad>
          <m:radPr>
            <m:degHide m:val="1"/>
            <m:ctrlPr>
              <w:del w:id="931" w:author="עידו הרון" w:date="2020-07-02T19:44:00Z">
                <w:rPr>
                  <w:rFonts w:ascii="Cambria Math" w:hAnsi="Cambria Math"/>
                </w:rPr>
              </w:del>
            </m:ctrlPr>
          </m:radPr>
          <m:deg/>
          <m:e>
            <m:f>
              <m:fPr>
                <m:ctrlPr>
                  <w:del w:id="932" w:author="עידו הרון" w:date="2020-07-02T19:44:00Z">
                    <w:rPr>
                      <w:rFonts w:ascii="Cambria Math" w:hAnsi="Cambria Math"/>
                    </w:rPr>
                  </w:del>
                </m:ctrlPr>
              </m:fPr>
              <m:num>
                <m:r>
                  <w:del w:id="933" w:author="עידו הרון" w:date="2020-07-02T19:44:00Z">
                    <w:rPr>
                      <w:rFonts w:ascii="Cambria Math" w:hAnsi="Cambria Math"/>
                    </w:rPr>
                    <m:t>1</m:t>
                  </w:del>
                </m:r>
              </m:num>
              <m:den>
                <m:r>
                  <w:del w:id="934" w:author="עידו הרון" w:date="2020-07-02T19:44:00Z">
                    <w:rPr>
                      <w:rFonts w:ascii="Cambria Math" w:hAnsi="Cambria Math"/>
                    </w:rPr>
                    <m:t>2T</m:t>
                  </w:del>
                </m:r>
              </m:den>
            </m:f>
            <m:nary>
              <m:naryPr>
                <m:ctrlPr>
                  <w:del w:id="935" w:author="עידו הרון" w:date="2020-07-02T19:44:00Z">
                    <w:rPr>
                      <w:rFonts w:ascii="Cambria Math" w:hAnsi="Cambria Math"/>
                    </w:rPr>
                  </w:del>
                </m:ctrlPr>
              </m:naryPr>
              <m:sub>
                <m:r>
                  <w:del w:id="936" w:author="עידו הרון" w:date="2020-07-02T19:44:00Z">
                    <w:rPr>
                      <w:rFonts w:ascii="Cambria Math" w:hAnsi="Cambria Math"/>
                    </w:rPr>
                    <m:t>-T</m:t>
                  </w:del>
                </m:r>
              </m:sub>
              <m:sup>
                <m:r>
                  <w:del w:id="937" w:author="עידו הרון" w:date="2020-07-02T19:44:00Z">
                    <w:rPr>
                      <w:rFonts w:ascii="Cambria Math" w:hAnsi="Cambria Math"/>
                    </w:rPr>
                    <m:t>T</m:t>
                  </w:del>
                </m:r>
              </m:sup>
              <m:e>
                <m:sSup>
                  <m:sSupPr>
                    <m:ctrlPr>
                      <w:del w:id="938" w:author="עידו הרון" w:date="2020-07-02T19:44:00Z">
                        <w:rPr>
                          <w:rFonts w:ascii="Cambria Math" w:hAnsi="Cambria Math"/>
                        </w:rPr>
                      </w:del>
                    </m:ctrlPr>
                  </m:sSupPr>
                  <m:e>
                    <m:d>
                      <m:dPr>
                        <m:begChr m:val="["/>
                        <m:endChr m:val="]"/>
                        <m:ctrlPr>
                          <w:del w:id="939" w:author="עידו הרון" w:date="2020-07-02T19:44:00Z">
                            <w:rPr>
                              <w:rFonts w:ascii="Cambria Math" w:hAnsi="Cambria Math"/>
                            </w:rPr>
                          </w:del>
                        </m:ctrlPr>
                      </m:dPr>
                      <m:e>
                        <m:r>
                          <w:del w:id="940" w:author="עידו הרון" w:date="2020-07-02T19:44:00Z">
                            <w:rPr>
                              <w:rFonts w:ascii="Cambria Math" w:hAnsi="Cambria Math"/>
                            </w:rPr>
                            <m:t>f</m:t>
                          </w:del>
                        </m:r>
                        <m:d>
                          <m:dPr>
                            <m:ctrlPr>
                              <w:del w:id="941" w:author="עידו הרון" w:date="2020-07-02T19:44:00Z">
                                <w:rPr>
                                  <w:rFonts w:ascii="Cambria Math" w:hAnsi="Cambria Math"/>
                                </w:rPr>
                              </w:del>
                            </m:ctrlPr>
                          </m:dPr>
                          <m:e>
                            <m:r>
                              <w:del w:id="942" w:author="עידו הרון" w:date="2020-07-02T19:44:00Z">
                                <w:rPr>
                                  <w:rFonts w:ascii="Cambria Math" w:hAnsi="Cambria Math"/>
                                </w:rPr>
                                <m:t>t</m:t>
                              </w:del>
                            </m:r>
                          </m:e>
                        </m:d>
                      </m:e>
                    </m:d>
                  </m:e>
                  <m:sup>
                    <m:r>
                      <w:del w:id="943" w:author="עידו הרון" w:date="2020-07-02T19:44:00Z">
                        <w:rPr>
                          <w:rFonts w:ascii="Cambria Math" w:hAnsi="Cambria Math"/>
                        </w:rPr>
                        <m:t>2</m:t>
                      </w:del>
                    </m:r>
                  </m:sup>
                </m:sSup>
              </m:e>
            </m:nary>
            <m:r>
              <w:del w:id="944" w:author="עידו הרון" w:date="2020-07-02T19:44:00Z">
                <w:rPr>
                  <w:rFonts w:ascii="Cambria Math" w:hAnsi="Cambria Math"/>
                </w:rPr>
                <m:t>dt</m:t>
              </w:del>
            </m:r>
          </m:e>
        </m:rad>
        <m:r>
          <w:del w:id="945" w:author="עידו הרון" w:date="2020-07-02T19:44:00Z">
            <w:rPr>
              <w:rFonts w:ascii="Cambria Math" w:hAnsi="Cambria Math"/>
            </w:rPr>
            <m:t xml:space="preserve"> </m:t>
          </w:del>
        </m:r>
      </m:oMath>
    </w:p>
    <w:p w14:paraId="2C1FCDD0" w14:textId="30A6F715" w:rsidR="00EC43B0" w:rsidDel="0007713F" w:rsidRDefault="00EC43B0" w:rsidP="00EC43B0">
      <w:pPr>
        <w:numPr>
          <w:ilvl w:val="1"/>
          <w:numId w:val="10"/>
        </w:numPr>
        <w:spacing w:after="200"/>
        <w:rPr>
          <w:del w:id="946" w:author="עידו הרון" w:date="2020-07-02T19:44:00Z"/>
        </w:rPr>
      </w:pPr>
      <w:del w:id="947" w:author="עידו הרון" w:date="2020-07-02T19:44:00Z">
        <w:r w:rsidDel="0007713F">
          <w:rPr>
            <w:rFonts w:hint="cs"/>
            <w:rtl/>
          </w:rPr>
          <w:delText xml:space="preserve">ממוצע </w:delText>
        </w:r>
        <w:r w:rsidDel="0007713F">
          <w:delText>RMS</w:delText>
        </w:r>
        <w:r w:rsidDel="0007713F">
          <w:rPr>
            <w:rFonts w:hint="cs"/>
            <w:rtl/>
          </w:rPr>
          <w:delText xml:space="preserve"> מקביל להפסק.</w:delText>
        </w:r>
      </w:del>
    </w:p>
    <w:p w14:paraId="5B278093" w14:textId="01D0C455" w:rsidR="00EC43B0" w:rsidDel="0007713F" w:rsidRDefault="00EC43B0" w:rsidP="00EC43B0">
      <w:pPr>
        <w:numPr>
          <w:ilvl w:val="1"/>
          <w:numId w:val="10"/>
        </w:numPr>
        <w:spacing w:after="200"/>
        <w:rPr>
          <w:del w:id="948" w:author="עידו הרון" w:date="2020-07-02T19:44:00Z"/>
        </w:rPr>
      </w:pPr>
      <w:del w:id="949" w:author="עידו הרון" w:date="2020-07-02T19:44:00Z">
        <w:r w:rsidDel="0007713F">
          <w:rPr>
            <w:rFonts w:hint="cs"/>
            <w:rtl/>
          </w:rPr>
          <w:delText xml:space="preserve">ממוצע </w:delText>
        </w:r>
        <w:r w:rsidDel="0007713F">
          <w:delText>RMS</w:delText>
        </w:r>
        <w:r w:rsidDel="0007713F">
          <w:rPr>
            <w:rFonts w:hint="cs"/>
            <w:rtl/>
          </w:rPr>
          <w:delText xml:space="preserve"> של פונקציה מהצורה הבאה: </w:delText>
        </w:r>
      </w:del>
      <m:oMath>
        <m:r>
          <w:del w:id="950" w:author="עידו הרון" w:date="2020-07-02T19:44:00Z">
            <w:rPr>
              <w:rFonts w:ascii="Cambria Math" w:hAnsi="Cambria Math"/>
            </w:rPr>
            <m:t>a</m:t>
          </w:del>
        </m:r>
        <m:box>
          <m:boxPr>
            <m:opEmu m:val="1"/>
            <m:ctrlPr>
              <w:del w:id="951" w:author="עידו הרון" w:date="2020-07-02T19:44:00Z">
                <w:rPr>
                  <w:rFonts w:ascii="Cambria Math" w:hAnsi="Cambria Math"/>
                </w:rPr>
              </w:del>
            </m:ctrlPr>
          </m:boxPr>
          <m:e>
            <m:r>
              <w:del w:id="952" w:author="עידו הרון" w:date="2020-07-02T19:44:00Z">
                <w:rPr>
                  <w:rFonts w:ascii="Cambria Math" w:hAnsi="Cambria Math"/>
                </w:rPr>
                <m:t>sin</m:t>
              </w:del>
            </m:r>
          </m:e>
        </m:box>
        <m:d>
          <m:dPr>
            <m:ctrlPr>
              <w:del w:id="953" w:author="עידו הרון" w:date="2020-07-02T19:44:00Z">
                <w:rPr>
                  <w:rFonts w:ascii="Cambria Math" w:hAnsi="Cambria Math"/>
                </w:rPr>
              </w:del>
            </m:ctrlPr>
          </m:dPr>
          <m:e>
            <m:r>
              <w:del w:id="954" w:author="עידו הרון" w:date="2020-07-02T19:44:00Z">
                <w:rPr>
                  <w:rFonts w:ascii="Cambria Math" w:hAnsi="Cambria Math"/>
                </w:rPr>
                <m:t>2πft</m:t>
              </w:del>
            </m:r>
          </m:e>
        </m:d>
        <m:r>
          <w:del w:id="955" w:author="עידו הרון" w:date="2020-07-02T19:44:00Z">
            <w:rPr>
              <w:rFonts w:ascii="Cambria Math" w:hAnsi="Cambria Math"/>
            </w:rPr>
            <m:t xml:space="preserve"> </m:t>
          </w:del>
        </m:r>
      </m:oMath>
      <w:del w:id="956" w:author="עידו הרון" w:date="2020-07-02T19:44:00Z">
        <w:r w:rsidDel="0007713F">
          <w:rPr>
            <w:rFonts w:hint="cs"/>
            <w:rtl/>
          </w:rPr>
          <w:delText xml:space="preserve"> הוא </w:delText>
        </w:r>
      </w:del>
      <m:oMath>
        <m:f>
          <m:fPr>
            <m:ctrlPr>
              <w:del w:id="957" w:author="עידו הרון" w:date="2020-07-02T19:44:00Z">
                <w:rPr>
                  <w:rFonts w:ascii="Cambria Math" w:hAnsi="Cambria Math"/>
                </w:rPr>
              </w:del>
            </m:ctrlPr>
          </m:fPr>
          <m:num>
            <m:r>
              <w:del w:id="958" w:author="עידו הרון" w:date="2020-07-02T19:44:00Z">
                <w:rPr>
                  <w:rFonts w:ascii="Cambria Math" w:hAnsi="Cambria Math"/>
                </w:rPr>
                <m:t>a</m:t>
              </w:del>
            </m:r>
          </m:num>
          <m:den>
            <m:rad>
              <m:radPr>
                <m:degHide m:val="1"/>
                <m:ctrlPr>
                  <w:del w:id="959" w:author="עידו הרון" w:date="2020-07-02T19:44:00Z">
                    <w:rPr>
                      <w:rFonts w:ascii="Cambria Math" w:hAnsi="Cambria Math"/>
                    </w:rPr>
                  </w:del>
                </m:ctrlPr>
              </m:radPr>
              <m:deg/>
              <m:e>
                <m:r>
                  <w:del w:id="960" w:author="עידו הרון" w:date="2020-07-02T19:44:00Z">
                    <w:rPr>
                      <w:rFonts w:ascii="Cambria Math" w:hAnsi="Cambria Math"/>
                    </w:rPr>
                    <m:t>2</m:t>
                  </w:del>
                </m:r>
              </m:e>
            </m:rad>
          </m:den>
        </m:f>
      </m:oMath>
    </w:p>
    <w:p w14:paraId="157C6358" w14:textId="00F846DF" w:rsidR="00EC43B0" w:rsidDel="0007713F" w:rsidRDefault="00EC43B0" w:rsidP="00EC43B0">
      <w:pPr>
        <w:numPr>
          <w:ilvl w:val="2"/>
          <w:numId w:val="10"/>
        </w:numPr>
        <w:spacing w:after="200"/>
        <w:rPr>
          <w:del w:id="961" w:author="עידו הרון" w:date="2020-07-02T19:44:00Z"/>
        </w:rPr>
      </w:pPr>
      <w:del w:id="962" w:author="עידו הרון" w:date="2020-07-02T19:44:00Z">
        <w:r w:rsidDel="0007713F">
          <w:rPr>
            <w:rFonts w:hint="cs"/>
            <w:rtl/>
          </w:rPr>
          <w:delText>מכך נובע כי</w:delText>
        </w:r>
      </w:del>
    </w:p>
    <w:p w14:paraId="5FFBD593" w14:textId="008AF045" w:rsidR="00EC43B0" w:rsidDel="0007713F" w:rsidRDefault="00EC43B0" w:rsidP="00EC43B0">
      <w:pPr>
        <w:numPr>
          <w:ilvl w:val="0"/>
          <w:numId w:val="10"/>
        </w:numPr>
        <w:spacing w:after="200"/>
        <w:rPr>
          <w:del w:id="963" w:author="עידו הרון" w:date="2020-07-02T19:44:00Z"/>
        </w:rPr>
      </w:pPr>
      <w:del w:id="964" w:author="עידו הרון" w:date="2020-07-02T19:44:00Z">
        <w:r w:rsidDel="0007713F">
          <w:rPr>
            <w:rFonts w:hint="cs"/>
            <w:rtl/>
          </w:rPr>
          <w:delText xml:space="preserve">חלק תחתון של הפס - החלק </w:delText>
        </w:r>
      </w:del>
      <m:oMath>
        <m:f>
          <m:fPr>
            <m:ctrlPr>
              <w:del w:id="965" w:author="עידו הרון" w:date="2020-07-02T19:44:00Z">
                <w:rPr>
                  <w:rFonts w:ascii="Cambria Math" w:hAnsi="Cambria Math"/>
                </w:rPr>
              </w:del>
            </m:ctrlPr>
          </m:fPr>
          <m:num>
            <m:sSub>
              <m:sSubPr>
                <m:ctrlPr>
                  <w:del w:id="966" w:author="עידו הרון" w:date="2020-07-02T19:44:00Z">
                    <w:rPr>
                      <w:rFonts w:ascii="Cambria Math" w:hAnsi="Cambria Math"/>
                    </w:rPr>
                  </w:del>
                </m:ctrlPr>
              </m:sSubPr>
              <m:e>
                <m:r>
                  <w:del w:id="967" w:author="עידו הרון" w:date="2020-07-02T19:44:00Z">
                    <w:rPr>
                      <w:rFonts w:ascii="Cambria Math" w:hAnsi="Cambria Math"/>
                    </w:rPr>
                    <m:t>A</m:t>
                  </w:del>
                </m:r>
              </m:e>
              <m:sub>
                <m:r>
                  <w:del w:id="968" w:author="עידו הרון" w:date="2020-07-02T19:44:00Z">
                    <w:rPr>
                      <w:rFonts w:ascii="Cambria Math" w:hAnsi="Cambria Math"/>
                    </w:rPr>
                    <m:t>c</m:t>
                  </w:del>
                </m:r>
              </m:sub>
            </m:sSub>
            <m:r>
              <w:del w:id="969" w:author="עידו הרון" w:date="2020-07-02T19:44:00Z">
                <w:rPr>
                  <w:rFonts w:ascii="Cambria Math" w:hAnsi="Cambria Math"/>
                </w:rPr>
                <m:t>μ</m:t>
              </w:del>
            </m:r>
          </m:num>
          <m:den>
            <m:r>
              <w:del w:id="970" w:author="עידו הרון" w:date="2020-07-02T19:44:00Z">
                <w:rPr>
                  <w:rFonts w:ascii="Cambria Math" w:hAnsi="Cambria Math"/>
                </w:rPr>
                <m:t>2</m:t>
              </w:del>
            </m:r>
          </m:den>
        </m:f>
        <m:r>
          <w:del w:id="971" w:author="עידו הרון" w:date="2020-07-02T19:44:00Z">
            <w:rPr>
              <w:rFonts w:ascii="Cambria Math" w:hAnsi="Cambria Math"/>
            </w:rPr>
            <m:t xml:space="preserve">cos </m:t>
          </w:del>
        </m:r>
        <m:d>
          <m:dPr>
            <m:ctrlPr>
              <w:del w:id="972" w:author="עידו הרון" w:date="2020-07-02T19:44:00Z">
                <w:rPr>
                  <w:rFonts w:ascii="Cambria Math" w:hAnsi="Cambria Math"/>
                </w:rPr>
              </w:del>
            </m:ctrlPr>
          </m:dPr>
          <m:e>
            <m:sSub>
              <m:sSubPr>
                <m:ctrlPr>
                  <w:del w:id="973" w:author="עידו הרון" w:date="2020-07-02T19:44:00Z">
                    <w:rPr>
                      <w:rFonts w:ascii="Cambria Math" w:hAnsi="Cambria Math"/>
                    </w:rPr>
                  </w:del>
                </m:ctrlPr>
              </m:sSubPr>
              <m:e>
                <m:r>
                  <w:del w:id="974" w:author="עידו הרון" w:date="2020-07-02T19:44:00Z">
                    <w:rPr>
                      <w:rFonts w:ascii="Cambria Math" w:hAnsi="Cambria Math"/>
                    </w:rPr>
                    <m:t>ω</m:t>
                  </w:del>
                </m:r>
              </m:e>
              <m:sub>
                <m:r>
                  <w:del w:id="975" w:author="עידו הרון" w:date="2020-07-02T19:44:00Z">
                    <w:rPr>
                      <w:rFonts w:ascii="Cambria Math" w:hAnsi="Cambria Math"/>
                    </w:rPr>
                    <m:t>c</m:t>
                  </w:del>
                </m:r>
              </m:sub>
            </m:sSub>
            <m:r>
              <w:del w:id="976" w:author="עידו הרון" w:date="2020-07-02T19:44:00Z">
                <w:rPr>
                  <w:rFonts w:ascii="Cambria Math" w:hAnsi="Cambria Math"/>
                </w:rPr>
                <m:t>-</m:t>
              </w:del>
            </m:r>
            <m:sSub>
              <m:sSubPr>
                <m:ctrlPr>
                  <w:del w:id="977" w:author="עידו הרון" w:date="2020-07-02T19:44:00Z">
                    <w:rPr>
                      <w:rFonts w:ascii="Cambria Math" w:hAnsi="Cambria Math"/>
                    </w:rPr>
                  </w:del>
                </m:ctrlPr>
              </m:sSubPr>
              <m:e>
                <m:r>
                  <w:del w:id="978" w:author="עידו הרון" w:date="2020-07-02T19:44:00Z">
                    <w:rPr>
                      <w:rFonts w:ascii="Cambria Math" w:hAnsi="Cambria Math"/>
                    </w:rPr>
                    <m:t>ω</m:t>
                  </w:del>
                </m:r>
              </m:e>
              <m:sub>
                <m:r>
                  <w:del w:id="979" w:author="עידו הרון" w:date="2020-07-02T19:44:00Z">
                    <w:rPr>
                      <w:rFonts w:ascii="Cambria Math" w:hAnsi="Cambria Math"/>
                    </w:rPr>
                    <m:t>m</m:t>
                  </w:del>
                </m:r>
              </m:sub>
            </m:sSub>
          </m:e>
        </m:d>
        <m:r>
          <w:del w:id="980" w:author="עידו הרון" w:date="2020-07-02T19:44:00Z">
            <w:rPr>
              <w:rFonts w:ascii="Cambria Math" w:hAnsi="Cambria Math"/>
            </w:rPr>
            <m:t xml:space="preserve">t </m:t>
          </w:del>
        </m:r>
      </m:oMath>
      <w:del w:id="981" w:author="עידו הרון" w:date="2020-07-02T19:44:00Z">
        <w:r w:rsidDel="0007713F">
          <w:rPr>
            <w:rFonts w:hint="cs"/>
            <w:rtl/>
          </w:rPr>
          <w:delText xml:space="preserve"> ב</w:delText>
        </w:r>
        <w:r w:rsidDel="0007713F">
          <w:delText>y(t) LSB - lower side band</w:delText>
        </w:r>
      </w:del>
    </w:p>
    <w:p w14:paraId="5B3D417E" w14:textId="4EB62994" w:rsidR="00EC43B0" w:rsidDel="0007713F" w:rsidRDefault="00EC43B0" w:rsidP="00EC43B0">
      <w:pPr>
        <w:numPr>
          <w:ilvl w:val="0"/>
          <w:numId w:val="10"/>
        </w:numPr>
        <w:spacing w:after="200"/>
        <w:rPr>
          <w:del w:id="982" w:author="עידו הרון" w:date="2020-07-02T19:44:00Z"/>
        </w:rPr>
      </w:pPr>
      <w:del w:id="983" w:author="עידו הרון" w:date="2020-07-02T19:44:00Z">
        <w:r w:rsidDel="0007713F">
          <w:rPr>
            <w:rFonts w:hint="cs"/>
            <w:rtl/>
          </w:rPr>
          <w:delText xml:space="preserve">חלק עליון של הפס – החלק </w:delText>
        </w:r>
      </w:del>
      <m:oMath>
        <m:f>
          <m:fPr>
            <m:ctrlPr>
              <w:del w:id="984" w:author="עידו הרון" w:date="2020-07-02T19:44:00Z">
                <w:rPr>
                  <w:rFonts w:ascii="Cambria Math" w:hAnsi="Cambria Math"/>
                </w:rPr>
              </w:del>
            </m:ctrlPr>
          </m:fPr>
          <m:num>
            <m:sSub>
              <m:sSubPr>
                <m:ctrlPr>
                  <w:del w:id="985" w:author="עידו הרון" w:date="2020-07-02T19:44:00Z">
                    <w:rPr>
                      <w:rFonts w:ascii="Cambria Math" w:hAnsi="Cambria Math"/>
                    </w:rPr>
                  </w:del>
                </m:ctrlPr>
              </m:sSubPr>
              <m:e>
                <m:r>
                  <w:del w:id="986" w:author="עידו הרון" w:date="2020-07-02T19:44:00Z">
                    <w:rPr>
                      <w:rFonts w:ascii="Cambria Math" w:hAnsi="Cambria Math"/>
                    </w:rPr>
                    <m:t>A</m:t>
                  </w:del>
                </m:r>
              </m:e>
              <m:sub>
                <m:r>
                  <w:del w:id="987" w:author="עידו הרון" w:date="2020-07-02T19:44:00Z">
                    <w:rPr>
                      <w:rFonts w:ascii="Cambria Math" w:hAnsi="Cambria Math"/>
                    </w:rPr>
                    <m:t>c</m:t>
                  </w:del>
                </m:r>
              </m:sub>
            </m:sSub>
            <m:r>
              <w:del w:id="988" w:author="עידו הרון" w:date="2020-07-02T19:44:00Z">
                <w:rPr>
                  <w:rFonts w:ascii="Cambria Math" w:hAnsi="Cambria Math"/>
                </w:rPr>
                <m:t>μ</m:t>
              </w:del>
            </m:r>
          </m:num>
          <m:den>
            <m:r>
              <w:del w:id="989" w:author="עידו הרון" w:date="2020-07-02T19:44:00Z">
                <w:rPr>
                  <w:rFonts w:ascii="Cambria Math" w:hAnsi="Cambria Math"/>
                </w:rPr>
                <m:t>2</m:t>
              </w:del>
            </m:r>
          </m:den>
        </m:f>
        <m:r>
          <w:del w:id="990" w:author="עידו הרון" w:date="2020-07-02T19:44:00Z">
            <w:rPr>
              <w:rFonts w:ascii="Cambria Math" w:hAnsi="Cambria Math"/>
            </w:rPr>
            <m:t xml:space="preserve">cos </m:t>
          </w:del>
        </m:r>
        <m:d>
          <m:dPr>
            <m:ctrlPr>
              <w:del w:id="991" w:author="עידו הרון" w:date="2020-07-02T19:44:00Z">
                <w:rPr>
                  <w:rFonts w:ascii="Cambria Math" w:hAnsi="Cambria Math"/>
                </w:rPr>
              </w:del>
            </m:ctrlPr>
          </m:dPr>
          <m:e>
            <m:sSub>
              <m:sSubPr>
                <m:ctrlPr>
                  <w:del w:id="992" w:author="עידו הרון" w:date="2020-07-02T19:44:00Z">
                    <w:rPr>
                      <w:rFonts w:ascii="Cambria Math" w:hAnsi="Cambria Math"/>
                    </w:rPr>
                  </w:del>
                </m:ctrlPr>
              </m:sSubPr>
              <m:e>
                <m:r>
                  <w:del w:id="993" w:author="עידו הרון" w:date="2020-07-02T19:44:00Z">
                    <w:rPr>
                      <w:rFonts w:ascii="Cambria Math" w:hAnsi="Cambria Math"/>
                    </w:rPr>
                    <m:t>ω</m:t>
                  </w:del>
                </m:r>
              </m:e>
              <m:sub>
                <m:r>
                  <w:del w:id="994" w:author="עידו הרון" w:date="2020-07-02T19:44:00Z">
                    <w:rPr>
                      <w:rFonts w:ascii="Cambria Math" w:hAnsi="Cambria Math"/>
                    </w:rPr>
                    <m:t>c</m:t>
                  </w:del>
                </m:r>
              </m:sub>
            </m:sSub>
            <m:r>
              <w:del w:id="995" w:author="עידו הרון" w:date="2020-07-02T19:44:00Z">
                <w:rPr>
                  <w:rFonts w:ascii="Cambria Math" w:hAnsi="Cambria Math"/>
                </w:rPr>
                <m:t>+</m:t>
              </w:del>
            </m:r>
            <m:sSub>
              <m:sSubPr>
                <m:ctrlPr>
                  <w:del w:id="996" w:author="עידו הרון" w:date="2020-07-02T19:44:00Z">
                    <w:rPr>
                      <w:rFonts w:ascii="Cambria Math" w:hAnsi="Cambria Math"/>
                    </w:rPr>
                  </w:del>
                </m:ctrlPr>
              </m:sSubPr>
              <m:e>
                <m:r>
                  <w:del w:id="997" w:author="עידו הרון" w:date="2020-07-02T19:44:00Z">
                    <w:rPr>
                      <w:rFonts w:ascii="Cambria Math" w:hAnsi="Cambria Math"/>
                    </w:rPr>
                    <m:t>ω</m:t>
                  </w:del>
                </m:r>
              </m:e>
              <m:sub>
                <m:r>
                  <w:del w:id="998" w:author="עידו הרון" w:date="2020-07-02T19:44:00Z">
                    <w:rPr>
                      <w:rFonts w:ascii="Cambria Math" w:hAnsi="Cambria Math"/>
                    </w:rPr>
                    <m:t>m</m:t>
                  </w:del>
                </m:r>
              </m:sub>
            </m:sSub>
          </m:e>
        </m:d>
        <m:r>
          <w:del w:id="999" w:author="עידו הרון" w:date="2020-07-02T19:44:00Z">
            <w:rPr>
              <w:rFonts w:ascii="Cambria Math" w:hAnsi="Cambria Math"/>
            </w:rPr>
            <m:t xml:space="preserve">t </m:t>
          </w:del>
        </m:r>
      </m:oMath>
      <w:del w:id="1000" w:author="עידו הרון" w:date="2020-07-02T19:44:00Z">
        <w:r w:rsidDel="0007713F">
          <w:rPr>
            <w:rFonts w:hint="cs"/>
            <w:rtl/>
          </w:rPr>
          <w:delText xml:space="preserve"> ב</w:delText>
        </w:r>
        <w:r w:rsidDel="0007713F">
          <w:delText>y(t)  USB - upper side band</w:delText>
        </w:r>
      </w:del>
    </w:p>
    <w:p w14:paraId="5806577D" w14:textId="00E96584" w:rsidR="00EC43B0" w:rsidDel="0007713F" w:rsidRDefault="00EC43B0" w:rsidP="00EC43B0">
      <w:pPr>
        <w:spacing w:after="200"/>
        <w:rPr>
          <w:del w:id="1001" w:author="עידו הרון" w:date="2020-07-02T19:44:00Z"/>
        </w:rPr>
      </w:pPr>
      <w:del w:id="1002" w:author="עידו הרון" w:date="2020-07-02T19:44:00Z">
        <w:r w:rsidDel="0007713F">
          <w:rPr>
            <w:rFonts w:hint="cs"/>
            <w:rtl/>
          </w:rPr>
          <w:delText>כמובן</w:delText>
        </w:r>
      </w:del>
      <w:ins w:id="1003" w:author="Sam" w:date="2020-06-29T16:48:00Z">
        <w:del w:id="1004" w:author="עידו הרון" w:date="2020-07-02T19:44:00Z">
          <w:r w:rsidR="00C8279F" w:rsidDel="0007713F">
            <w:rPr>
              <w:rFonts w:hint="cs"/>
              <w:rtl/>
            </w:rPr>
            <w:delText xml:space="preserve"> כאשר</w:delText>
          </w:r>
        </w:del>
      </w:ins>
      <w:del w:id="1005" w:author="עידו הרון" w:date="2020-07-02T19:44:00Z">
        <w:r w:rsidDel="0007713F">
          <w:rPr>
            <w:rFonts w:hint="cs"/>
            <w:rtl/>
          </w:rPr>
          <w:delText xml:space="preserve"> </w:delText>
        </w:r>
      </w:del>
      <w:ins w:id="1006" w:author="Sam" w:date="2020-06-29T16:48:00Z">
        <w:del w:id="1007" w:author="עידו הרון" w:date="2020-07-02T19:44:00Z">
          <w:r w:rsidR="00C8279F" w:rsidDel="0007713F">
            <w:rPr>
              <w:rFonts w:hint="cs"/>
              <w:rtl/>
            </w:rPr>
            <w:delText xml:space="preserve"> </w:delText>
          </w:r>
        </w:del>
      </w:ins>
      <w:del w:id="1008" w:author="עידו הרון" w:date="2020-07-02T19:44:00Z">
        <w:r w:rsidDel="0007713F">
          <w:rPr>
            <w:rFonts w:hint="cs"/>
            <w:rtl/>
          </w:rPr>
          <w:delText xml:space="preserve">ש: </w:delText>
        </w:r>
      </w:del>
      <m:oMath>
        <m:sSub>
          <m:sSubPr>
            <m:ctrlPr>
              <w:del w:id="1009" w:author="עידו הרון" w:date="2020-07-02T19:44:00Z">
                <w:rPr>
                  <w:rFonts w:ascii="Cambria Math" w:hAnsi="Cambria Math"/>
                </w:rPr>
              </w:del>
            </m:ctrlPr>
          </m:sSubPr>
          <m:e>
            <m:r>
              <w:del w:id="1010" w:author="עידו הרון" w:date="2020-07-02T19:44:00Z">
                <w:rPr>
                  <w:rFonts w:ascii="Cambria Math" w:hAnsi="Cambria Math"/>
                </w:rPr>
                <m:t>A</m:t>
              </w:del>
            </m:r>
          </m:e>
          <m:sub>
            <m:r>
              <w:del w:id="1011" w:author="עידו הרון" w:date="2020-07-02T19:44:00Z">
                <w:rPr>
                  <w:rFonts w:ascii="Cambria Math" w:hAnsi="Cambria Math"/>
                </w:rPr>
                <m:t>c</m:t>
              </w:del>
            </m:r>
          </m:sub>
        </m:sSub>
        <m:r>
          <w:del w:id="1012" w:author="עידו הרון" w:date="2020-07-02T19:44:00Z">
            <w:rPr>
              <w:rFonts w:ascii="Cambria Math" w:hAnsi="Cambria Math"/>
            </w:rPr>
            <m:t xml:space="preserve">sin </m:t>
          </w:del>
        </m:r>
        <m:sSub>
          <m:sSubPr>
            <m:ctrlPr>
              <w:del w:id="1013" w:author="עידו הרון" w:date="2020-07-02T19:44:00Z">
                <w:rPr>
                  <w:rFonts w:ascii="Cambria Math" w:hAnsi="Cambria Math"/>
                </w:rPr>
              </w:del>
            </m:ctrlPr>
          </m:sSubPr>
          <m:e>
            <m:r>
              <w:del w:id="1014" w:author="עידו הרון" w:date="2020-07-02T19:44:00Z">
                <w:rPr>
                  <w:rFonts w:ascii="Cambria Math" w:hAnsi="Cambria Math"/>
                </w:rPr>
                <m:t>ω</m:t>
              </w:del>
            </m:r>
          </m:e>
          <m:sub>
            <m:r>
              <w:del w:id="1015" w:author="עידו הרון" w:date="2020-07-02T19:44:00Z">
                <w:rPr>
                  <w:rFonts w:ascii="Cambria Math" w:hAnsi="Cambria Math"/>
                </w:rPr>
                <m:t>c</m:t>
              </w:del>
            </m:r>
          </m:sub>
        </m:sSub>
        <m:r>
          <w:del w:id="1016" w:author="עידו הרון" w:date="2020-07-02T19:44:00Z">
            <w:rPr>
              <w:rFonts w:ascii="Cambria Math" w:hAnsi="Cambria Math"/>
            </w:rPr>
            <m:t xml:space="preserve">t </m:t>
          </w:del>
        </m:r>
      </m:oMath>
      <w:del w:id="1017" w:author="עידו הרון" w:date="2020-07-02T19:44:00Z">
        <w:r w:rsidDel="0007713F">
          <w:rPr>
            <w:rFonts w:hint="cs"/>
            <w:rtl/>
          </w:rPr>
          <w:delText xml:space="preserve"> עדיין הנשא [ </w:delText>
        </w:r>
        <w:r w:rsidDel="0007713F">
          <w:delText>C</w:delText>
        </w:r>
        <w:r w:rsidDel="0007713F">
          <w:rPr>
            <w:rFonts w:hint="cs"/>
            <w:rtl/>
          </w:rPr>
          <w:delText>] שלנו.</w:delText>
        </w:r>
      </w:del>
    </w:p>
    <w:p w14:paraId="065732A7" w14:textId="285F5C42" w:rsidR="00EC43B0" w:rsidDel="0007713F" w:rsidRDefault="00EC43B0" w:rsidP="00EC43B0">
      <w:pPr>
        <w:spacing w:after="200"/>
        <w:rPr>
          <w:del w:id="1018" w:author="עידו הרון" w:date="2020-07-02T19:44:00Z"/>
        </w:rPr>
      </w:pPr>
      <w:del w:id="1019" w:author="עידו הרון" w:date="2020-07-02T19:44:00Z">
        <w:r w:rsidDel="0007713F">
          <w:rPr>
            <w:rFonts w:hint="cs"/>
            <w:rtl/>
          </w:rPr>
          <w:delText>אנחנו יודעים להגיד כי:</w:delText>
        </w:r>
      </w:del>
    </w:p>
    <w:p w14:paraId="5A3ED4C8" w14:textId="03750C40" w:rsidR="00EC43B0" w:rsidDel="0007713F" w:rsidRDefault="00154BEA" w:rsidP="00EC43B0">
      <w:pPr>
        <w:spacing w:after="200"/>
        <w:jc w:val="center"/>
        <w:rPr>
          <w:del w:id="1020" w:author="עידו הרון" w:date="2020-07-02T19:44:00Z"/>
        </w:rPr>
      </w:pPr>
      <m:oMathPara>
        <m:oMath>
          <m:sSub>
            <m:sSubPr>
              <m:ctrlPr>
                <w:del w:id="1021" w:author="עידו הרון" w:date="2020-07-02T19:44:00Z">
                  <w:rPr>
                    <w:rFonts w:ascii="Cambria Math" w:hAnsi="Cambria Math"/>
                  </w:rPr>
                </w:del>
              </m:ctrlPr>
            </m:sSubPr>
            <m:e>
              <m:r>
                <w:del w:id="1022" w:author="עידו הרון" w:date="2020-07-02T19:44:00Z">
                  <w:rPr>
                    <w:rFonts w:ascii="Cambria Math" w:hAnsi="Cambria Math"/>
                  </w:rPr>
                  <m:t>P</m:t>
                </w:del>
              </m:r>
            </m:e>
            <m:sub>
              <m:r>
                <w:del w:id="1023" w:author="עידו הרון" w:date="2020-07-02T19:44:00Z">
                  <w:rPr>
                    <w:rFonts w:ascii="Cambria Math" w:hAnsi="Cambria Math"/>
                  </w:rPr>
                  <m:t>c</m:t>
                </w:del>
              </m:r>
            </m:sub>
          </m:sSub>
          <m:r>
            <w:del w:id="1024" w:author="עידו הרון" w:date="2020-07-02T19:44:00Z">
              <w:rPr>
                <w:rFonts w:ascii="Cambria Math" w:hAnsi="Cambria Math"/>
              </w:rPr>
              <m:t>=</m:t>
            </w:del>
          </m:r>
          <m:f>
            <m:fPr>
              <m:ctrlPr>
                <w:del w:id="1025" w:author="עידו הרון" w:date="2020-07-02T19:44:00Z">
                  <w:rPr>
                    <w:rFonts w:ascii="Cambria Math" w:hAnsi="Cambria Math"/>
                  </w:rPr>
                </w:del>
              </m:ctrlPr>
            </m:fPr>
            <m:num>
              <m:sSubSup>
                <m:sSubSupPr>
                  <m:ctrlPr>
                    <w:del w:id="1026" w:author="עידו הרון" w:date="2020-07-02T19:44:00Z">
                      <w:rPr>
                        <w:rFonts w:ascii="Cambria Math" w:hAnsi="Cambria Math"/>
                      </w:rPr>
                    </w:del>
                  </m:ctrlPr>
                </m:sSubSupPr>
                <m:e>
                  <m:r>
                    <w:del w:id="1027" w:author="עידו הרון" w:date="2020-07-02T19:44:00Z">
                      <w:rPr>
                        <w:rFonts w:ascii="Cambria Math" w:hAnsi="Cambria Math"/>
                      </w:rPr>
                      <m:t>A</m:t>
                    </w:del>
                  </m:r>
                </m:e>
                <m:sub>
                  <m:r>
                    <w:del w:id="1028" w:author="עידו הרון" w:date="2020-07-02T19:44:00Z">
                      <w:rPr>
                        <w:rFonts w:ascii="Cambria Math" w:hAnsi="Cambria Math"/>
                      </w:rPr>
                      <m:t>C</m:t>
                    </w:del>
                  </m:r>
                </m:sub>
                <m:sup>
                  <m:r>
                    <w:del w:id="1029" w:author="עידו הרון" w:date="2020-07-02T19:44:00Z">
                      <w:rPr>
                        <w:rFonts w:ascii="Cambria Math" w:hAnsi="Cambria Math"/>
                      </w:rPr>
                      <m:t>2</m:t>
                    </w:del>
                  </m:r>
                </m:sup>
              </m:sSubSup>
            </m:num>
            <m:den>
              <m:r>
                <w:del w:id="1030" w:author="עידו הרון" w:date="2020-07-02T19:44:00Z">
                  <w:rPr>
                    <w:rFonts w:ascii="Cambria Math" w:hAnsi="Cambria Math"/>
                  </w:rPr>
                  <m:t>2</m:t>
                </w:del>
              </m:r>
            </m:den>
          </m:f>
          <m:r>
            <w:del w:id="1031" w:author="עידו הרון" w:date="2020-07-02T19:44:00Z">
              <w:rPr>
                <w:rFonts w:ascii="Cambria Math" w:hAnsi="Cambria Math"/>
              </w:rPr>
              <m:t>, </m:t>
            </w:del>
          </m:r>
          <m:sSub>
            <m:sSubPr>
              <m:ctrlPr>
                <w:del w:id="1032" w:author="עידו הרון" w:date="2020-07-02T19:44:00Z">
                  <w:rPr>
                    <w:rFonts w:ascii="Cambria Math" w:hAnsi="Cambria Math"/>
                  </w:rPr>
                </w:del>
              </m:ctrlPr>
            </m:sSubPr>
            <m:e>
              <m:r>
                <w:del w:id="1033" w:author="עידו הרון" w:date="2020-07-02T19:44:00Z">
                  <w:rPr>
                    <w:rFonts w:ascii="Cambria Math" w:hAnsi="Cambria Math"/>
                  </w:rPr>
                  <m:t>P</m:t>
                </w:del>
              </m:r>
            </m:e>
            <m:sub>
              <m:r>
                <w:del w:id="1034" w:author="עידו הרון" w:date="2020-07-02T19:44:00Z">
                  <w:rPr>
                    <w:rFonts w:ascii="Cambria Math" w:hAnsi="Cambria Math"/>
                  </w:rPr>
                  <m:t>USB</m:t>
                </w:del>
              </m:r>
            </m:sub>
          </m:sSub>
          <m:r>
            <w:del w:id="1035" w:author="עידו הרון" w:date="2020-07-02T19:44:00Z">
              <w:rPr>
                <w:rFonts w:ascii="Cambria Math" w:hAnsi="Cambria Math"/>
              </w:rPr>
              <m:t>=</m:t>
            </w:del>
          </m:r>
          <m:f>
            <m:fPr>
              <m:ctrlPr>
                <w:del w:id="1036" w:author="עידו הרון" w:date="2020-07-02T19:44:00Z">
                  <w:rPr>
                    <w:rFonts w:ascii="Cambria Math" w:hAnsi="Cambria Math"/>
                  </w:rPr>
                </w:del>
              </m:ctrlPr>
            </m:fPr>
            <m:num>
              <m:sSubSup>
                <m:sSubSupPr>
                  <m:ctrlPr>
                    <w:del w:id="1037" w:author="עידו הרון" w:date="2020-07-02T19:44:00Z">
                      <w:rPr>
                        <w:rFonts w:ascii="Cambria Math" w:hAnsi="Cambria Math"/>
                      </w:rPr>
                    </w:del>
                  </m:ctrlPr>
                </m:sSubSupPr>
                <m:e>
                  <m:r>
                    <w:del w:id="1038" w:author="עידו הרון" w:date="2020-07-02T19:44:00Z">
                      <w:rPr>
                        <w:rFonts w:ascii="Cambria Math" w:hAnsi="Cambria Math"/>
                      </w:rPr>
                      <m:t>A</m:t>
                    </w:del>
                  </m:r>
                </m:e>
                <m:sub>
                  <m:r>
                    <w:del w:id="1039" w:author="עידו הרון" w:date="2020-07-02T19:44:00Z">
                      <w:rPr>
                        <w:rFonts w:ascii="Cambria Math" w:hAnsi="Cambria Math"/>
                      </w:rPr>
                      <m:t>m</m:t>
                    </w:del>
                  </m:r>
                </m:sub>
                <m:sup>
                  <m:r>
                    <w:del w:id="1040" w:author="עידו הרון" w:date="2020-07-02T19:44:00Z">
                      <w:rPr>
                        <w:rFonts w:ascii="Cambria Math" w:hAnsi="Cambria Math"/>
                      </w:rPr>
                      <m:t>2</m:t>
                    </w:del>
                  </m:r>
                </m:sup>
              </m:sSubSup>
            </m:num>
            <m:den>
              <m:r>
                <w:del w:id="1041" w:author="עידו הרון" w:date="2020-07-02T19:44:00Z">
                  <w:rPr>
                    <w:rFonts w:ascii="Cambria Math" w:hAnsi="Cambria Math"/>
                  </w:rPr>
                  <m:t>8</m:t>
                </w:del>
              </m:r>
            </m:den>
          </m:f>
          <m:r>
            <w:del w:id="1042" w:author="עידו הרון" w:date="2020-07-02T19:44:00Z">
              <w:rPr>
                <w:rFonts w:ascii="Cambria Math" w:hAnsi="Cambria Math"/>
              </w:rPr>
              <m:t>, </m:t>
            </w:del>
          </m:r>
          <m:sSub>
            <m:sSubPr>
              <m:ctrlPr>
                <w:del w:id="1043" w:author="עידו הרון" w:date="2020-07-02T19:44:00Z">
                  <w:rPr>
                    <w:rFonts w:ascii="Cambria Math" w:hAnsi="Cambria Math"/>
                  </w:rPr>
                </w:del>
              </m:ctrlPr>
            </m:sSubPr>
            <m:e>
              <m:r>
                <w:del w:id="1044" w:author="עידו הרון" w:date="2020-07-02T19:44:00Z">
                  <w:rPr>
                    <w:rFonts w:ascii="Cambria Math" w:hAnsi="Cambria Math"/>
                  </w:rPr>
                  <m:t>P</m:t>
                </w:del>
              </m:r>
            </m:e>
            <m:sub>
              <m:r>
                <w:del w:id="1045" w:author="עידו הרון" w:date="2020-07-02T19:44:00Z">
                  <w:rPr>
                    <w:rFonts w:ascii="Cambria Math" w:hAnsi="Cambria Math"/>
                  </w:rPr>
                  <m:t>LSB</m:t>
                </w:del>
              </m:r>
            </m:sub>
          </m:sSub>
          <m:r>
            <w:del w:id="1046" w:author="עידו הרון" w:date="2020-07-02T19:44:00Z">
              <w:rPr>
                <w:rFonts w:ascii="Cambria Math" w:hAnsi="Cambria Math"/>
              </w:rPr>
              <m:t>=</m:t>
            </w:del>
          </m:r>
          <m:f>
            <m:fPr>
              <m:ctrlPr>
                <w:del w:id="1047" w:author="עידו הרון" w:date="2020-07-02T19:44:00Z">
                  <w:rPr>
                    <w:rFonts w:ascii="Cambria Math" w:hAnsi="Cambria Math"/>
                  </w:rPr>
                </w:del>
              </m:ctrlPr>
            </m:fPr>
            <m:num>
              <m:sSubSup>
                <m:sSubSupPr>
                  <m:ctrlPr>
                    <w:del w:id="1048" w:author="עידו הרון" w:date="2020-07-02T19:44:00Z">
                      <w:rPr>
                        <w:rFonts w:ascii="Cambria Math" w:hAnsi="Cambria Math"/>
                      </w:rPr>
                    </w:del>
                  </m:ctrlPr>
                </m:sSubSupPr>
                <m:e>
                  <m:r>
                    <w:del w:id="1049" w:author="עידו הרון" w:date="2020-07-02T19:44:00Z">
                      <w:rPr>
                        <w:rFonts w:ascii="Cambria Math" w:hAnsi="Cambria Math"/>
                      </w:rPr>
                      <m:t>A</m:t>
                    </w:del>
                  </m:r>
                </m:e>
                <m:sub>
                  <m:r>
                    <w:del w:id="1050" w:author="עידו הרון" w:date="2020-07-02T19:44:00Z">
                      <w:rPr>
                        <w:rFonts w:ascii="Cambria Math" w:hAnsi="Cambria Math"/>
                      </w:rPr>
                      <m:t>m</m:t>
                    </w:del>
                  </m:r>
                </m:sub>
                <m:sup>
                  <m:r>
                    <w:del w:id="1051" w:author="עידו הרון" w:date="2020-07-02T19:44:00Z">
                      <w:rPr>
                        <w:rFonts w:ascii="Cambria Math" w:hAnsi="Cambria Math"/>
                      </w:rPr>
                      <m:t>2</m:t>
                    </w:del>
                  </m:r>
                </m:sup>
              </m:sSubSup>
            </m:num>
            <m:den>
              <m:r>
                <w:del w:id="1052" w:author="עידו הרון" w:date="2020-07-02T19:44:00Z">
                  <w:rPr>
                    <w:rFonts w:ascii="Cambria Math" w:hAnsi="Cambria Math"/>
                  </w:rPr>
                  <m:t>8</m:t>
                </w:del>
              </m:r>
            </m:den>
          </m:f>
        </m:oMath>
      </m:oMathPara>
    </w:p>
    <w:p w14:paraId="3775EBA0" w14:textId="38278817" w:rsidR="00EC43B0" w:rsidDel="0007713F" w:rsidRDefault="00EC43B0" w:rsidP="00EC43B0">
      <w:pPr>
        <w:spacing w:after="200"/>
        <w:rPr>
          <w:del w:id="1053" w:author="עידו הרון" w:date="2020-07-02T19:44:00Z"/>
        </w:rPr>
      </w:pPr>
      <w:del w:id="1054" w:author="עידו הרון" w:date="2020-07-02T19:44:00Z">
        <w:r w:rsidDel="0007713F">
          <w:rPr>
            <w:rFonts w:hint="cs"/>
            <w:rtl/>
          </w:rPr>
          <w:delText>נגדיר את הספק האות המשודר– שבעצם יהווה לנו תחליף מתאים למושג האנרגיה, נתחיל מהספק האות לאחר המודולציה</w:delText>
        </w:r>
      </w:del>
      <w:ins w:id="1055" w:author="Sam" w:date="2020-06-29T18:04:00Z">
        <w:del w:id="1056" w:author="עידו הרון" w:date="2020-07-02T19:44:00Z">
          <w:r w:rsidR="0029597E" w:rsidDel="0007713F">
            <w:rPr>
              <w:rFonts w:hint="cs"/>
              <w:rtl/>
            </w:rPr>
            <w:delText>איפנון</w:delText>
          </w:r>
        </w:del>
      </w:ins>
      <w:del w:id="1057" w:author="עידו הרון" w:date="2020-07-02T19:44:00Z">
        <w:r w:rsidDel="0007713F">
          <w:rPr>
            <w:rFonts w:hint="cs"/>
            <w:rtl/>
          </w:rPr>
          <w:delText>:</w:delText>
        </w:r>
      </w:del>
    </w:p>
    <w:p w14:paraId="41DD3357" w14:textId="7C679F50" w:rsidR="00EC43B0" w:rsidDel="0007713F" w:rsidRDefault="00154BEA" w:rsidP="00EC43B0">
      <w:pPr>
        <w:spacing w:after="200"/>
        <w:jc w:val="center"/>
        <w:rPr>
          <w:del w:id="1058" w:author="עידו הרון" w:date="2020-07-02T19:44:00Z"/>
        </w:rPr>
      </w:pPr>
      <m:oMathPara>
        <m:oMath>
          <m:sSub>
            <m:sSubPr>
              <m:ctrlPr>
                <w:del w:id="1059" w:author="עידו הרון" w:date="2020-07-02T19:44:00Z">
                  <w:rPr>
                    <w:rFonts w:ascii="Cambria Math" w:hAnsi="Cambria Math"/>
                  </w:rPr>
                </w:del>
              </m:ctrlPr>
            </m:sSubPr>
            <m:e>
              <m:r>
                <w:del w:id="1060" w:author="עידו הרון" w:date="2020-07-02T19:44:00Z">
                  <w:rPr>
                    <w:rFonts w:ascii="Cambria Math" w:hAnsi="Cambria Math"/>
                  </w:rPr>
                  <m:t>P</m:t>
                </w:del>
              </m:r>
            </m:e>
            <m:sub>
              <m:r>
                <w:del w:id="1061" w:author="עידו הרון" w:date="2020-07-02T19:44:00Z">
                  <w:rPr>
                    <w:rFonts w:ascii="Cambria Math" w:hAnsi="Cambria Math"/>
                  </w:rPr>
                  <m:t>signal</m:t>
                </w:del>
              </m:r>
            </m:sub>
          </m:sSub>
          <m:r>
            <w:del w:id="1062" w:author="עידו הרון" w:date="2020-07-02T19:44:00Z">
              <w:rPr>
                <w:rFonts w:ascii="Cambria Math" w:hAnsi="Cambria Math"/>
              </w:rPr>
              <m:t>=</m:t>
            </w:del>
          </m:r>
          <m:sSub>
            <m:sSubPr>
              <m:ctrlPr>
                <w:del w:id="1063" w:author="עידו הרון" w:date="2020-07-02T19:44:00Z">
                  <w:rPr>
                    <w:rFonts w:ascii="Cambria Math" w:hAnsi="Cambria Math"/>
                  </w:rPr>
                </w:del>
              </m:ctrlPr>
            </m:sSubPr>
            <m:e>
              <m:r>
                <w:del w:id="1064" w:author="עידו הרון" w:date="2020-07-02T19:44:00Z">
                  <w:rPr>
                    <w:rFonts w:ascii="Cambria Math" w:hAnsi="Cambria Math"/>
                  </w:rPr>
                  <m:t>P</m:t>
                </w:del>
              </m:r>
            </m:e>
            <m:sub>
              <m:r>
                <w:del w:id="1065" w:author="עידו הרון" w:date="2020-07-02T19:44:00Z">
                  <w:rPr>
                    <w:rFonts w:ascii="Cambria Math" w:hAnsi="Cambria Math"/>
                  </w:rPr>
                  <m:t>s</m:t>
                </w:del>
              </m:r>
            </m:sub>
          </m:sSub>
          <m:r>
            <w:del w:id="1066" w:author="עידו הרון" w:date="2020-07-02T19:44:00Z">
              <w:rPr>
                <w:rFonts w:ascii="Cambria Math" w:hAnsi="Cambria Math"/>
              </w:rPr>
              <m:t>=</m:t>
            </w:del>
          </m:r>
          <m:sSub>
            <m:sSubPr>
              <m:ctrlPr>
                <w:del w:id="1067" w:author="עידו הרון" w:date="2020-07-02T19:44:00Z">
                  <w:rPr>
                    <w:rFonts w:ascii="Cambria Math" w:hAnsi="Cambria Math"/>
                  </w:rPr>
                </w:del>
              </m:ctrlPr>
            </m:sSubPr>
            <m:e>
              <m:r>
                <w:del w:id="1068" w:author="עידו הרון" w:date="2020-07-02T19:44:00Z">
                  <w:rPr>
                    <w:rFonts w:ascii="Cambria Math" w:hAnsi="Cambria Math"/>
                  </w:rPr>
                  <m:t>P</m:t>
                </w:del>
              </m:r>
            </m:e>
            <m:sub>
              <m:r>
                <w:del w:id="1069" w:author="עידו הרון" w:date="2020-07-02T19:44:00Z">
                  <w:rPr>
                    <w:rFonts w:ascii="Cambria Math" w:hAnsi="Cambria Math"/>
                  </w:rPr>
                  <m:t>USB</m:t>
                </w:del>
              </m:r>
            </m:sub>
          </m:sSub>
          <m:r>
            <w:del w:id="1070" w:author="עידו הרון" w:date="2020-07-02T19:44:00Z">
              <w:rPr>
                <w:rFonts w:ascii="Cambria Math" w:hAnsi="Cambria Math"/>
              </w:rPr>
              <m:t>+</m:t>
            </w:del>
          </m:r>
          <m:sSub>
            <m:sSubPr>
              <m:ctrlPr>
                <w:del w:id="1071" w:author="עידו הרון" w:date="2020-07-02T19:44:00Z">
                  <w:rPr>
                    <w:rFonts w:ascii="Cambria Math" w:hAnsi="Cambria Math"/>
                  </w:rPr>
                </w:del>
              </m:ctrlPr>
            </m:sSubPr>
            <m:e>
              <m:r>
                <w:del w:id="1072" w:author="עידו הרון" w:date="2020-07-02T19:44:00Z">
                  <w:rPr>
                    <w:rFonts w:ascii="Cambria Math" w:hAnsi="Cambria Math"/>
                  </w:rPr>
                  <m:t>P</m:t>
                </w:del>
              </m:r>
            </m:e>
            <m:sub>
              <m:r>
                <w:del w:id="1073" w:author="עידו הרון" w:date="2020-07-02T19:44:00Z">
                  <w:rPr>
                    <w:rFonts w:ascii="Cambria Math" w:hAnsi="Cambria Math"/>
                  </w:rPr>
                  <m:t>LSB</m:t>
                </w:del>
              </m:r>
            </m:sub>
          </m:sSub>
          <m:r>
            <w:del w:id="1074" w:author="עידו הרון" w:date="2020-07-02T19:44:00Z">
              <w:rPr>
                <w:rFonts w:ascii="Cambria Math" w:hAnsi="Cambria Math"/>
              </w:rPr>
              <m:t>=</m:t>
            </w:del>
          </m:r>
          <m:f>
            <m:fPr>
              <m:ctrlPr>
                <w:del w:id="1075" w:author="עידו הרון" w:date="2020-07-02T19:44:00Z">
                  <w:rPr>
                    <w:rFonts w:ascii="Cambria Math" w:hAnsi="Cambria Math"/>
                  </w:rPr>
                </w:del>
              </m:ctrlPr>
            </m:fPr>
            <m:num>
              <m:sSubSup>
                <m:sSubSupPr>
                  <m:ctrlPr>
                    <w:del w:id="1076" w:author="עידו הרון" w:date="2020-07-02T19:44:00Z">
                      <w:rPr>
                        <w:rFonts w:ascii="Cambria Math" w:hAnsi="Cambria Math"/>
                      </w:rPr>
                    </w:del>
                  </m:ctrlPr>
                </m:sSubSupPr>
                <m:e>
                  <m:r>
                    <w:del w:id="1077" w:author="עידו הרון" w:date="2020-07-02T19:44:00Z">
                      <w:rPr>
                        <w:rFonts w:ascii="Cambria Math" w:hAnsi="Cambria Math"/>
                      </w:rPr>
                      <m:t>A</m:t>
                    </w:del>
                  </m:r>
                </m:e>
                <m:sub>
                  <m:r>
                    <w:del w:id="1078" w:author="עידו הרון" w:date="2020-07-02T19:44:00Z">
                      <w:rPr>
                        <w:rFonts w:ascii="Cambria Math" w:hAnsi="Cambria Math"/>
                      </w:rPr>
                      <m:t>m</m:t>
                    </w:del>
                  </m:r>
                </m:sub>
                <m:sup>
                  <m:r>
                    <w:del w:id="1079" w:author="עידו הרון" w:date="2020-07-02T19:44:00Z">
                      <w:rPr>
                        <w:rFonts w:ascii="Cambria Math" w:hAnsi="Cambria Math"/>
                      </w:rPr>
                      <m:t>2</m:t>
                    </w:del>
                  </m:r>
                </m:sup>
              </m:sSubSup>
            </m:num>
            <m:den>
              <m:r>
                <w:del w:id="1080" w:author="עידו הרון" w:date="2020-07-02T19:44:00Z">
                  <w:rPr>
                    <w:rFonts w:ascii="Cambria Math" w:hAnsi="Cambria Math"/>
                  </w:rPr>
                  <m:t>4</m:t>
                </w:del>
              </m:r>
            </m:den>
          </m:f>
        </m:oMath>
      </m:oMathPara>
    </w:p>
    <w:p w14:paraId="5E075EC1" w14:textId="4EBEB3BB" w:rsidR="00EC43B0" w:rsidDel="0007713F" w:rsidRDefault="00EC43B0" w:rsidP="00EC43B0">
      <w:pPr>
        <w:spacing w:after="200"/>
        <w:rPr>
          <w:del w:id="1081" w:author="עידו הרון" w:date="2020-07-02T19:44:00Z"/>
        </w:rPr>
      </w:pPr>
      <w:del w:id="1082" w:author="עידו הרון" w:date="2020-07-02T19:44:00Z">
        <w:r w:rsidDel="0007713F">
          <w:rPr>
            <w:rFonts w:hint="cs"/>
            <w:rtl/>
          </w:rPr>
          <w:delText>עכשיו נחבר לנשא:</w:delText>
        </w:r>
      </w:del>
    </w:p>
    <w:p w14:paraId="5BCAFD42" w14:textId="1CBC3D4E" w:rsidR="00EC43B0" w:rsidDel="0007713F" w:rsidRDefault="00154BEA" w:rsidP="00EC43B0">
      <w:pPr>
        <w:spacing w:after="200"/>
        <w:jc w:val="center"/>
        <w:rPr>
          <w:del w:id="1083" w:author="עידו הרון" w:date="2020-07-02T19:44:00Z"/>
        </w:rPr>
      </w:pPr>
      <m:oMathPara>
        <m:oMath>
          <m:sSub>
            <m:sSubPr>
              <m:ctrlPr>
                <w:del w:id="1084" w:author="עידו הרון" w:date="2020-07-02T19:44:00Z">
                  <w:rPr>
                    <w:rFonts w:ascii="Cambria Math" w:hAnsi="Cambria Math"/>
                  </w:rPr>
                </w:del>
              </m:ctrlPr>
            </m:sSubPr>
            <m:e>
              <m:r>
                <w:del w:id="1085" w:author="עידו הרון" w:date="2020-07-02T19:44:00Z">
                  <w:rPr>
                    <w:rFonts w:ascii="Cambria Math" w:hAnsi="Cambria Math"/>
                  </w:rPr>
                  <m:t>P</m:t>
                </w:del>
              </m:r>
            </m:e>
            <m:sub>
              <m:r>
                <w:del w:id="1086" w:author="עידו הרון" w:date="2020-07-02T19:44:00Z">
                  <w:rPr>
                    <w:rFonts w:ascii="Cambria Math" w:hAnsi="Cambria Math"/>
                  </w:rPr>
                  <m:t>total</m:t>
                </w:del>
              </m:r>
            </m:sub>
          </m:sSub>
          <m:r>
            <w:del w:id="1087" w:author="עידו הרון" w:date="2020-07-02T19:44:00Z">
              <w:rPr>
                <w:rFonts w:ascii="Cambria Math" w:hAnsi="Cambria Math"/>
              </w:rPr>
              <m:t>=</m:t>
            </w:del>
          </m:r>
          <m:sSub>
            <m:sSubPr>
              <m:ctrlPr>
                <w:del w:id="1088" w:author="עידו הרון" w:date="2020-07-02T19:44:00Z">
                  <w:rPr>
                    <w:rFonts w:ascii="Cambria Math" w:hAnsi="Cambria Math"/>
                  </w:rPr>
                </w:del>
              </m:ctrlPr>
            </m:sSubPr>
            <m:e>
              <m:r>
                <w:del w:id="1089" w:author="עידו הרון" w:date="2020-07-02T19:44:00Z">
                  <w:rPr>
                    <w:rFonts w:ascii="Cambria Math" w:hAnsi="Cambria Math"/>
                  </w:rPr>
                  <m:t>P</m:t>
                </w:del>
              </m:r>
            </m:e>
            <m:sub>
              <m:r>
                <w:del w:id="1090" w:author="עידו הרון" w:date="2020-07-02T19:44:00Z">
                  <w:rPr>
                    <w:rFonts w:ascii="Cambria Math" w:hAnsi="Cambria Math"/>
                  </w:rPr>
                  <m:t>c</m:t>
                </w:del>
              </m:r>
            </m:sub>
          </m:sSub>
          <m:r>
            <w:del w:id="1091" w:author="עידו הרון" w:date="2020-07-02T19:44:00Z">
              <w:rPr>
                <w:rFonts w:ascii="Cambria Math" w:hAnsi="Cambria Math"/>
              </w:rPr>
              <m:t>+</m:t>
            </w:del>
          </m:r>
          <m:sSub>
            <m:sSubPr>
              <m:ctrlPr>
                <w:del w:id="1092" w:author="עידו הרון" w:date="2020-07-02T19:44:00Z">
                  <w:rPr>
                    <w:rFonts w:ascii="Cambria Math" w:hAnsi="Cambria Math"/>
                  </w:rPr>
                </w:del>
              </m:ctrlPr>
            </m:sSubPr>
            <m:e>
              <m:r>
                <w:del w:id="1093" w:author="עידו הרון" w:date="2020-07-02T19:44:00Z">
                  <w:rPr>
                    <w:rFonts w:ascii="Cambria Math" w:hAnsi="Cambria Math"/>
                  </w:rPr>
                  <m:t>P</m:t>
                </w:del>
              </m:r>
            </m:e>
            <m:sub>
              <m:r>
                <w:del w:id="1094" w:author="עידו הרון" w:date="2020-07-02T19:44:00Z">
                  <w:rPr>
                    <w:rFonts w:ascii="Cambria Math" w:hAnsi="Cambria Math"/>
                  </w:rPr>
                  <m:t>s</m:t>
                </w:del>
              </m:r>
            </m:sub>
          </m:sSub>
          <m:r>
            <w:del w:id="1095" w:author="עידו הרון" w:date="2020-07-02T19:44:00Z">
              <w:rPr>
                <w:rFonts w:ascii="Cambria Math" w:hAnsi="Cambria Math"/>
              </w:rPr>
              <m:t>=</m:t>
            </w:del>
          </m:r>
          <m:f>
            <m:fPr>
              <m:ctrlPr>
                <w:del w:id="1096" w:author="עידו הרון" w:date="2020-07-02T19:44:00Z">
                  <w:rPr>
                    <w:rFonts w:ascii="Cambria Math" w:hAnsi="Cambria Math"/>
                  </w:rPr>
                </w:del>
              </m:ctrlPr>
            </m:fPr>
            <m:num>
              <m:sSubSup>
                <m:sSubSupPr>
                  <m:ctrlPr>
                    <w:del w:id="1097" w:author="עידו הרון" w:date="2020-07-02T19:44:00Z">
                      <w:rPr>
                        <w:rFonts w:ascii="Cambria Math" w:hAnsi="Cambria Math"/>
                      </w:rPr>
                    </w:del>
                  </m:ctrlPr>
                </m:sSubSupPr>
                <m:e>
                  <m:r>
                    <w:del w:id="1098" w:author="עידו הרון" w:date="2020-07-02T19:44:00Z">
                      <w:rPr>
                        <w:rFonts w:ascii="Cambria Math" w:hAnsi="Cambria Math"/>
                      </w:rPr>
                      <m:t>A</m:t>
                    </w:del>
                  </m:r>
                </m:e>
                <m:sub>
                  <m:r>
                    <w:del w:id="1099" w:author="עידו הרון" w:date="2020-07-02T19:44:00Z">
                      <w:rPr>
                        <w:rFonts w:ascii="Cambria Math" w:hAnsi="Cambria Math"/>
                      </w:rPr>
                      <m:t>c</m:t>
                    </w:del>
                  </m:r>
                </m:sub>
                <m:sup>
                  <m:r>
                    <w:del w:id="1100" w:author="עידו הרון" w:date="2020-07-02T19:44:00Z">
                      <w:rPr>
                        <w:rFonts w:ascii="Cambria Math" w:hAnsi="Cambria Math"/>
                      </w:rPr>
                      <m:t>2</m:t>
                    </w:del>
                  </m:r>
                </m:sup>
              </m:sSubSup>
            </m:num>
            <m:den>
              <m:r>
                <w:del w:id="1101" w:author="עידו הרון" w:date="2020-07-02T19:44:00Z">
                  <w:rPr>
                    <w:rFonts w:ascii="Cambria Math" w:hAnsi="Cambria Math"/>
                  </w:rPr>
                  <m:t>2</m:t>
                </w:del>
              </m:r>
            </m:den>
          </m:f>
          <m:r>
            <w:del w:id="1102" w:author="עידו הרון" w:date="2020-07-02T19:44:00Z">
              <w:rPr>
                <w:rFonts w:ascii="Cambria Math" w:hAnsi="Cambria Math"/>
              </w:rPr>
              <m:t>+</m:t>
            </w:del>
          </m:r>
          <m:f>
            <m:fPr>
              <m:ctrlPr>
                <w:del w:id="1103" w:author="עידו הרון" w:date="2020-07-02T19:44:00Z">
                  <w:rPr>
                    <w:rFonts w:ascii="Cambria Math" w:hAnsi="Cambria Math"/>
                  </w:rPr>
                </w:del>
              </m:ctrlPr>
            </m:fPr>
            <m:num>
              <m:sSubSup>
                <m:sSubSupPr>
                  <m:ctrlPr>
                    <w:del w:id="1104" w:author="עידו הרון" w:date="2020-07-02T19:44:00Z">
                      <w:rPr>
                        <w:rFonts w:ascii="Cambria Math" w:hAnsi="Cambria Math"/>
                      </w:rPr>
                    </w:del>
                  </m:ctrlPr>
                </m:sSubSupPr>
                <m:e>
                  <m:r>
                    <w:del w:id="1105" w:author="עידו הרון" w:date="2020-07-02T19:44:00Z">
                      <w:rPr>
                        <w:rFonts w:ascii="Cambria Math" w:hAnsi="Cambria Math"/>
                      </w:rPr>
                      <m:t>A</m:t>
                    </w:del>
                  </m:r>
                </m:e>
                <m:sub>
                  <m:r>
                    <w:del w:id="1106" w:author="עידו הרון" w:date="2020-07-02T19:44:00Z">
                      <w:rPr>
                        <w:rFonts w:ascii="Cambria Math" w:hAnsi="Cambria Math"/>
                      </w:rPr>
                      <m:t>m</m:t>
                    </w:del>
                  </m:r>
                </m:sub>
                <m:sup>
                  <m:r>
                    <w:del w:id="1107" w:author="עידו הרון" w:date="2020-07-02T19:44:00Z">
                      <w:rPr>
                        <w:rFonts w:ascii="Cambria Math" w:hAnsi="Cambria Math"/>
                      </w:rPr>
                      <m:t>2</m:t>
                    </w:del>
                  </m:r>
                </m:sup>
              </m:sSubSup>
            </m:num>
            <m:den>
              <m:r>
                <w:del w:id="1108" w:author="עידו הרון" w:date="2020-07-02T19:44:00Z">
                  <w:rPr>
                    <w:rFonts w:ascii="Cambria Math" w:hAnsi="Cambria Math"/>
                  </w:rPr>
                  <m:t>4</m:t>
                </w:del>
              </m:r>
            </m:den>
          </m:f>
          <m:r>
            <w:del w:id="1109" w:author="עידו הרון" w:date="2020-07-02T19:44:00Z">
              <w:rPr>
                <w:rFonts w:ascii="Cambria Math" w:hAnsi="Cambria Math"/>
              </w:rPr>
              <m:t>=</m:t>
            </w:del>
          </m:r>
          <m:f>
            <m:fPr>
              <m:ctrlPr>
                <w:del w:id="1110" w:author="עידו הרון" w:date="2020-07-02T19:44:00Z">
                  <w:rPr>
                    <w:rFonts w:ascii="Cambria Math" w:hAnsi="Cambria Math"/>
                  </w:rPr>
                </w:del>
              </m:ctrlPr>
            </m:fPr>
            <m:num>
              <m:sSubSup>
                <m:sSubSupPr>
                  <m:ctrlPr>
                    <w:del w:id="1111" w:author="עידו הרון" w:date="2020-07-02T19:44:00Z">
                      <w:rPr>
                        <w:rFonts w:ascii="Cambria Math" w:hAnsi="Cambria Math"/>
                      </w:rPr>
                    </w:del>
                  </m:ctrlPr>
                </m:sSubSupPr>
                <m:e>
                  <m:r>
                    <w:del w:id="1112" w:author="עידו הרון" w:date="2020-07-02T19:44:00Z">
                      <w:rPr>
                        <w:rFonts w:ascii="Cambria Math" w:hAnsi="Cambria Math"/>
                      </w:rPr>
                      <m:t>A</m:t>
                    </w:del>
                  </m:r>
                </m:e>
                <m:sub>
                  <m:r>
                    <w:del w:id="1113" w:author="עידו הרון" w:date="2020-07-02T19:44:00Z">
                      <w:rPr>
                        <w:rFonts w:ascii="Cambria Math" w:hAnsi="Cambria Math"/>
                      </w:rPr>
                      <m:t>c</m:t>
                    </w:del>
                  </m:r>
                </m:sub>
                <m:sup>
                  <m:r>
                    <w:del w:id="1114" w:author="עידו הרון" w:date="2020-07-02T19:44:00Z">
                      <w:rPr>
                        <w:rFonts w:ascii="Cambria Math" w:hAnsi="Cambria Math"/>
                      </w:rPr>
                      <m:t>2</m:t>
                    </w:del>
                  </m:r>
                </m:sup>
              </m:sSubSup>
            </m:num>
            <m:den>
              <m:r>
                <w:del w:id="1115" w:author="עידו הרון" w:date="2020-07-02T19:44:00Z">
                  <w:rPr>
                    <w:rFonts w:ascii="Cambria Math" w:hAnsi="Cambria Math"/>
                  </w:rPr>
                  <m:t>2</m:t>
                </w:del>
              </m:r>
            </m:den>
          </m:f>
          <m:d>
            <m:dPr>
              <m:ctrlPr>
                <w:del w:id="1116" w:author="עידו הרון" w:date="2020-07-02T19:44:00Z">
                  <w:rPr>
                    <w:rFonts w:ascii="Cambria Math" w:hAnsi="Cambria Math"/>
                  </w:rPr>
                </w:del>
              </m:ctrlPr>
            </m:dPr>
            <m:e>
              <m:r>
                <w:del w:id="1117" w:author="עידו הרון" w:date="2020-07-02T19:44:00Z">
                  <w:rPr>
                    <w:rFonts w:ascii="Cambria Math" w:hAnsi="Cambria Math"/>
                  </w:rPr>
                  <m:t>1+</m:t>
                </w:del>
              </m:r>
              <m:f>
                <m:fPr>
                  <m:ctrlPr>
                    <w:del w:id="1118" w:author="עידו הרון" w:date="2020-07-02T19:44:00Z">
                      <w:rPr>
                        <w:rFonts w:ascii="Cambria Math" w:hAnsi="Cambria Math"/>
                      </w:rPr>
                    </w:del>
                  </m:ctrlPr>
                </m:fPr>
                <m:num>
                  <m:sSup>
                    <m:sSupPr>
                      <m:ctrlPr>
                        <w:del w:id="1119" w:author="עידו הרון" w:date="2020-07-02T19:44:00Z">
                          <w:rPr>
                            <w:rFonts w:ascii="Cambria Math" w:hAnsi="Cambria Math"/>
                          </w:rPr>
                        </w:del>
                      </m:ctrlPr>
                    </m:sSupPr>
                    <m:e>
                      <m:r>
                        <w:del w:id="1120" w:author="עידו הרון" w:date="2020-07-02T19:44:00Z">
                          <w:rPr>
                            <w:rFonts w:ascii="Cambria Math" w:hAnsi="Cambria Math"/>
                          </w:rPr>
                          <m:t>μ</m:t>
                        </w:del>
                      </m:r>
                    </m:e>
                    <m:sup>
                      <m:r>
                        <w:del w:id="1121" w:author="עידו הרון" w:date="2020-07-02T19:44:00Z">
                          <w:rPr>
                            <w:rFonts w:ascii="Cambria Math" w:hAnsi="Cambria Math"/>
                          </w:rPr>
                          <m:t>2</m:t>
                        </w:del>
                      </m:r>
                    </m:sup>
                  </m:sSup>
                </m:num>
                <m:den>
                  <m:r>
                    <w:del w:id="1122" w:author="עידו הרון" w:date="2020-07-02T19:44:00Z">
                      <w:rPr>
                        <w:rFonts w:ascii="Cambria Math" w:hAnsi="Cambria Math"/>
                      </w:rPr>
                      <m:t>2</m:t>
                    </w:del>
                  </m:r>
                </m:den>
              </m:f>
            </m:e>
          </m:d>
          <m:r>
            <w:del w:id="1123" w:author="עידו הרון" w:date="2020-07-02T19:44:00Z">
              <w:rPr>
                <w:rFonts w:ascii="Cambria Math" w:hAnsi="Cambria Math"/>
              </w:rPr>
              <m:t>=</m:t>
            </w:del>
          </m:r>
          <m:sSub>
            <m:sSubPr>
              <m:ctrlPr>
                <w:del w:id="1124" w:author="עידו הרון" w:date="2020-07-02T19:44:00Z">
                  <w:rPr>
                    <w:rFonts w:ascii="Cambria Math" w:hAnsi="Cambria Math"/>
                  </w:rPr>
                </w:del>
              </m:ctrlPr>
            </m:sSubPr>
            <m:e>
              <m:r>
                <w:del w:id="1125" w:author="עידו הרון" w:date="2020-07-02T19:44:00Z">
                  <w:rPr>
                    <w:rFonts w:ascii="Cambria Math" w:hAnsi="Cambria Math"/>
                  </w:rPr>
                  <m:t>P</m:t>
                </w:del>
              </m:r>
            </m:e>
            <m:sub>
              <m:r>
                <w:del w:id="1126" w:author="עידו הרון" w:date="2020-07-02T19:44:00Z">
                  <w:rPr>
                    <w:rFonts w:ascii="Cambria Math" w:hAnsi="Cambria Math"/>
                  </w:rPr>
                  <m:t>c</m:t>
                </w:del>
              </m:r>
            </m:sub>
          </m:sSub>
          <m:d>
            <m:dPr>
              <m:ctrlPr>
                <w:del w:id="1127" w:author="עידו הרון" w:date="2020-07-02T19:44:00Z">
                  <w:rPr>
                    <w:rFonts w:ascii="Cambria Math" w:hAnsi="Cambria Math"/>
                  </w:rPr>
                </w:del>
              </m:ctrlPr>
            </m:dPr>
            <m:e>
              <m:r>
                <w:del w:id="1128" w:author="עידו הרון" w:date="2020-07-02T19:44:00Z">
                  <w:rPr>
                    <w:rFonts w:ascii="Cambria Math" w:hAnsi="Cambria Math"/>
                  </w:rPr>
                  <m:t>1+</m:t>
                </w:del>
              </m:r>
              <m:f>
                <m:fPr>
                  <m:ctrlPr>
                    <w:del w:id="1129" w:author="עידו הרון" w:date="2020-07-02T19:44:00Z">
                      <w:rPr>
                        <w:rFonts w:ascii="Cambria Math" w:hAnsi="Cambria Math"/>
                      </w:rPr>
                    </w:del>
                  </m:ctrlPr>
                </m:fPr>
                <m:num>
                  <m:sSup>
                    <m:sSupPr>
                      <m:ctrlPr>
                        <w:del w:id="1130" w:author="עידו הרון" w:date="2020-07-02T19:44:00Z">
                          <w:rPr>
                            <w:rFonts w:ascii="Cambria Math" w:hAnsi="Cambria Math"/>
                          </w:rPr>
                        </w:del>
                      </m:ctrlPr>
                    </m:sSupPr>
                    <m:e>
                      <m:r>
                        <w:del w:id="1131" w:author="עידו הרון" w:date="2020-07-02T19:44:00Z">
                          <w:rPr>
                            <w:rFonts w:ascii="Cambria Math" w:hAnsi="Cambria Math"/>
                          </w:rPr>
                          <m:t>μ</m:t>
                        </w:del>
                      </m:r>
                    </m:e>
                    <m:sup>
                      <m:r>
                        <w:del w:id="1132" w:author="עידו הרון" w:date="2020-07-02T19:44:00Z">
                          <w:rPr>
                            <w:rFonts w:ascii="Cambria Math" w:hAnsi="Cambria Math"/>
                          </w:rPr>
                          <m:t>2</m:t>
                        </w:del>
                      </m:r>
                    </m:sup>
                  </m:sSup>
                </m:num>
                <m:den>
                  <m:r>
                    <w:del w:id="1133" w:author="עידו הרון" w:date="2020-07-02T19:44:00Z">
                      <w:rPr>
                        <w:rFonts w:ascii="Cambria Math" w:hAnsi="Cambria Math"/>
                      </w:rPr>
                      <m:t>2</m:t>
                    </w:del>
                  </m:r>
                </m:den>
              </m:f>
            </m:e>
          </m:d>
        </m:oMath>
      </m:oMathPara>
    </w:p>
    <w:p w14:paraId="1562C371" w14:textId="1CF0C05A" w:rsidR="00EC43B0" w:rsidDel="0007713F" w:rsidRDefault="00EC43B0" w:rsidP="00EC43B0">
      <w:pPr>
        <w:spacing w:after="200"/>
        <w:rPr>
          <w:del w:id="1134" w:author="עידו הרון" w:date="2020-07-02T19:44:00Z"/>
        </w:rPr>
      </w:pPr>
      <w:del w:id="1135" w:author="עידו הרון" w:date="2020-07-02T19:44:00Z">
        <w:r w:rsidDel="0007713F">
          <w:rPr>
            <w:rFonts w:hint="cs"/>
            <w:rtl/>
          </w:rPr>
          <w:lastRenderedPageBreak/>
          <w:delText xml:space="preserve">כלומר האנרגיה שלנו בשידור. </w:delText>
        </w:r>
      </w:del>
    </w:p>
    <w:p w14:paraId="08F08033" w14:textId="1285222D" w:rsidR="00EC43B0" w:rsidDel="0007713F" w:rsidRDefault="00EC43B0" w:rsidP="00EC43B0">
      <w:pPr>
        <w:spacing w:after="200"/>
        <w:jc w:val="center"/>
        <w:rPr>
          <w:del w:id="1136" w:author="עידו הרון" w:date="2020-07-02T19:44:00Z"/>
        </w:rPr>
      </w:pPr>
      <m:oMathPara>
        <m:oMath>
          <m:r>
            <w:del w:id="1137" w:author="עידו הרון" w:date="2020-07-02T19:44:00Z">
              <w:rPr>
                <w:rFonts w:ascii="Cambria Math" w:hAnsi="Cambria Math"/>
              </w:rPr>
              <m:t>η=</m:t>
            </w:del>
          </m:r>
          <m:f>
            <m:fPr>
              <m:ctrlPr>
                <w:del w:id="1138" w:author="עידו הרון" w:date="2020-07-02T19:44:00Z">
                  <w:rPr>
                    <w:rFonts w:ascii="Cambria Math" w:hAnsi="Cambria Math"/>
                  </w:rPr>
                </w:del>
              </m:ctrlPr>
            </m:fPr>
            <m:num>
              <m:sSub>
                <m:sSubPr>
                  <m:ctrlPr>
                    <w:del w:id="1139" w:author="עידו הרון" w:date="2020-07-02T19:44:00Z">
                      <w:rPr>
                        <w:rFonts w:ascii="Cambria Math" w:hAnsi="Cambria Math"/>
                      </w:rPr>
                    </w:del>
                  </m:ctrlPr>
                </m:sSubPr>
                <m:e>
                  <m:r>
                    <w:del w:id="1140" w:author="עידו הרון" w:date="2020-07-02T19:44:00Z">
                      <w:rPr>
                        <w:rFonts w:ascii="Cambria Math" w:hAnsi="Cambria Math"/>
                      </w:rPr>
                      <m:t>P</m:t>
                    </w:del>
                  </m:r>
                </m:e>
                <m:sub>
                  <m:r>
                    <w:del w:id="1141" w:author="עידו הרון" w:date="2020-07-02T19:44:00Z">
                      <w:rPr>
                        <w:rFonts w:ascii="Cambria Math" w:hAnsi="Cambria Math"/>
                      </w:rPr>
                      <m:t>s</m:t>
                    </w:del>
                  </m:r>
                </m:sub>
              </m:sSub>
            </m:num>
            <m:den>
              <m:sSub>
                <m:sSubPr>
                  <m:ctrlPr>
                    <w:del w:id="1142" w:author="עידו הרון" w:date="2020-07-02T19:44:00Z">
                      <w:rPr>
                        <w:rFonts w:ascii="Cambria Math" w:hAnsi="Cambria Math"/>
                      </w:rPr>
                    </w:del>
                  </m:ctrlPr>
                </m:sSubPr>
                <m:e>
                  <m:r>
                    <w:del w:id="1143" w:author="עידו הרון" w:date="2020-07-02T19:44:00Z">
                      <w:rPr>
                        <w:rFonts w:ascii="Cambria Math" w:hAnsi="Cambria Math"/>
                      </w:rPr>
                      <m:t>P</m:t>
                    </w:del>
                  </m:r>
                </m:e>
                <m:sub>
                  <m:r>
                    <w:del w:id="1144" w:author="עידו הרון" w:date="2020-07-02T19:44:00Z">
                      <w:rPr>
                        <w:rFonts w:ascii="Cambria Math" w:hAnsi="Cambria Math"/>
                      </w:rPr>
                      <m:t>t</m:t>
                    </w:del>
                  </m:r>
                </m:sub>
              </m:sSub>
            </m:den>
          </m:f>
          <m:r>
            <w:del w:id="1145" w:author="עידו הרון" w:date="2020-07-02T19:44:00Z">
              <w:rPr>
                <w:rFonts w:ascii="Cambria Math" w:hAnsi="Cambria Math"/>
              </w:rPr>
              <m:t>=</m:t>
            </w:del>
          </m:r>
          <m:f>
            <m:fPr>
              <m:ctrlPr>
                <w:del w:id="1146" w:author="עידו הרון" w:date="2020-07-02T19:44:00Z">
                  <w:rPr>
                    <w:rFonts w:ascii="Cambria Math" w:hAnsi="Cambria Math"/>
                  </w:rPr>
                </w:del>
              </m:ctrlPr>
            </m:fPr>
            <m:num>
              <m:f>
                <m:fPr>
                  <m:ctrlPr>
                    <w:del w:id="1147" w:author="עידו הרון" w:date="2020-07-02T19:44:00Z">
                      <w:rPr>
                        <w:rFonts w:ascii="Cambria Math" w:hAnsi="Cambria Math"/>
                      </w:rPr>
                    </w:del>
                  </m:ctrlPr>
                </m:fPr>
                <m:num>
                  <m:sSubSup>
                    <m:sSubSupPr>
                      <m:ctrlPr>
                        <w:del w:id="1148" w:author="עידו הרון" w:date="2020-07-02T19:44:00Z">
                          <w:rPr>
                            <w:rFonts w:ascii="Cambria Math" w:hAnsi="Cambria Math"/>
                          </w:rPr>
                        </w:del>
                      </m:ctrlPr>
                    </m:sSubSupPr>
                    <m:e>
                      <m:r>
                        <w:del w:id="1149" w:author="עידו הרון" w:date="2020-07-02T19:44:00Z">
                          <w:rPr>
                            <w:rFonts w:ascii="Cambria Math" w:hAnsi="Cambria Math"/>
                          </w:rPr>
                          <m:t>A</m:t>
                        </w:del>
                      </m:r>
                    </m:e>
                    <m:sub>
                      <m:r>
                        <w:del w:id="1150" w:author="עידו הרון" w:date="2020-07-02T19:44:00Z">
                          <w:rPr>
                            <w:rFonts w:ascii="Cambria Math" w:hAnsi="Cambria Math"/>
                          </w:rPr>
                          <m:t>m</m:t>
                        </w:del>
                      </m:r>
                    </m:sub>
                    <m:sup>
                      <m:r>
                        <w:del w:id="1151" w:author="עידו הרון" w:date="2020-07-02T19:44:00Z">
                          <w:rPr>
                            <w:rFonts w:ascii="Cambria Math" w:hAnsi="Cambria Math"/>
                          </w:rPr>
                          <m:t>2</m:t>
                        </w:del>
                      </m:r>
                    </m:sup>
                  </m:sSubSup>
                </m:num>
                <m:den>
                  <m:r>
                    <w:del w:id="1152" w:author="עידו הרון" w:date="2020-07-02T19:44:00Z">
                      <w:rPr>
                        <w:rFonts w:ascii="Cambria Math" w:hAnsi="Cambria Math"/>
                      </w:rPr>
                      <m:t>4</m:t>
                    </w:del>
                  </m:r>
                </m:den>
              </m:f>
            </m:num>
            <m:den>
              <m:sSub>
                <m:sSubPr>
                  <m:ctrlPr>
                    <w:del w:id="1153" w:author="עידו הרון" w:date="2020-07-02T19:44:00Z">
                      <w:rPr>
                        <w:rFonts w:ascii="Cambria Math" w:hAnsi="Cambria Math"/>
                      </w:rPr>
                    </w:del>
                  </m:ctrlPr>
                </m:sSubPr>
                <m:e>
                  <m:r>
                    <w:del w:id="1154" w:author="עידו הרון" w:date="2020-07-02T19:44:00Z">
                      <w:rPr>
                        <w:rFonts w:ascii="Cambria Math" w:hAnsi="Cambria Math"/>
                      </w:rPr>
                      <m:t>P</m:t>
                    </w:del>
                  </m:r>
                </m:e>
                <m:sub>
                  <m:r>
                    <w:del w:id="1155" w:author="עידו הרון" w:date="2020-07-02T19:44:00Z">
                      <w:rPr>
                        <w:rFonts w:ascii="Cambria Math" w:hAnsi="Cambria Math"/>
                      </w:rPr>
                      <m:t>c</m:t>
                    </w:del>
                  </m:r>
                </m:sub>
              </m:sSub>
              <m:d>
                <m:dPr>
                  <m:ctrlPr>
                    <w:del w:id="1156" w:author="עידו הרון" w:date="2020-07-02T19:44:00Z">
                      <w:rPr>
                        <w:rFonts w:ascii="Cambria Math" w:hAnsi="Cambria Math"/>
                      </w:rPr>
                    </w:del>
                  </m:ctrlPr>
                </m:dPr>
                <m:e>
                  <m:r>
                    <w:del w:id="1157" w:author="עידו הרון" w:date="2020-07-02T19:44:00Z">
                      <w:rPr>
                        <w:rFonts w:ascii="Cambria Math" w:hAnsi="Cambria Math"/>
                      </w:rPr>
                      <m:t>1+</m:t>
                    </w:del>
                  </m:r>
                  <m:f>
                    <m:fPr>
                      <m:ctrlPr>
                        <w:del w:id="1158" w:author="עידו הרון" w:date="2020-07-02T19:44:00Z">
                          <w:rPr>
                            <w:rFonts w:ascii="Cambria Math" w:hAnsi="Cambria Math"/>
                          </w:rPr>
                        </w:del>
                      </m:ctrlPr>
                    </m:fPr>
                    <m:num>
                      <m:sSup>
                        <m:sSupPr>
                          <m:ctrlPr>
                            <w:del w:id="1159" w:author="עידו הרון" w:date="2020-07-02T19:44:00Z">
                              <w:rPr>
                                <w:rFonts w:ascii="Cambria Math" w:hAnsi="Cambria Math"/>
                              </w:rPr>
                            </w:del>
                          </m:ctrlPr>
                        </m:sSupPr>
                        <m:e>
                          <m:r>
                            <w:del w:id="1160" w:author="עידו הרון" w:date="2020-07-02T19:44:00Z">
                              <w:rPr>
                                <w:rFonts w:ascii="Cambria Math" w:hAnsi="Cambria Math"/>
                              </w:rPr>
                              <m:t>μ</m:t>
                            </w:del>
                          </m:r>
                        </m:e>
                        <m:sup>
                          <m:r>
                            <w:del w:id="1161" w:author="עידו הרון" w:date="2020-07-02T19:44:00Z">
                              <w:rPr>
                                <w:rFonts w:ascii="Cambria Math" w:hAnsi="Cambria Math"/>
                              </w:rPr>
                              <m:t>2</m:t>
                            </w:del>
                          </m:r>
                        </m:sup>
                      </m:sSup>
                    </m:num>
                    <m:den>
                      <m:r>
                        <w:del w:id="1162" w:author="עידו הרון" w:date="2020-07-02T19:44:00Z">
                          <w:rPr>
                            <w:rFonts w:ascii="Cambria Math" w:hAnsi="Cambria Math"/>
                          </w:rPr>
                          <m:t>2</m:t>
                        </w:del>
                      </m:r>
                    </m:den>
                  </m:f>
                </m:e>
              </m:d>
            </m:den>
          </m:f>
          <m:r>
            <w:del w:id="1163" w:author="עידו הרון" w:date="2020-07-02T19:44:00Z">
              <w:rPr>
                <w:rFonts w:ascii="Cambria Math" w:hAnsi="Cambria Math"/>
              </w:rPr>
              <m:t>=</m:t>
            </w:del>
          </m:r>
          <m:f>
            <m:fPr>
              <m:ctrlPr>
                <w:del w:id="1164" w:author="עידו הרון" w:date="2020-07-02T19:44:00Z">
                  <w:rPr>
                    <w:rFonts w:ascii="Cambria Math" w:hAnsi="Cambria Math"/>
                  </w:rPr>
                </w:del>
              </m:ctrlPr>
            </m:fPr>
            <m:num>
              <m:sSup>
                <m:sSupPr>
                  <m:ctrlPr>
                    <w:del w:id="1165" w:author="עידו הרון" w:date="2020-07-02T19:44:00Z">
                      <w:rPr>
                        <w:rFonts w:ascii="Cambria Math" w:hAnsi="Cambria Math"/>
                      </w:rPr>
                    </w:del>
                  </m:ctrlPr>
                </m:sSupPr>
                <m:e>
                  <m:r>
                    <w:del w:id="1166" w:author="עידו הרון" w:date="2020-07-02T19:44:00Z">
                      <w:rPr>
                        <w:rFonts w:ascii="Cambria Math" w:hAnsi="Cambria Math"/>
                      </w:rPr>
                      <m:t>μ</m:t>
                    </w:del>
                  </m:r>
                </m:e>
                <m:sup>
                  <m:r>
                    <w:del w:id="1167" w:author="עידו הרון" w:date="2020-07-02T19:44:00Z">
                      <w:rPr>
                        <w:rFonts w:ascii="Cambria Math" w:hAnsi="Cambria Math"/>
                      </w:rPr>
                      <m:t>2</m:t>
                    </w:del>
                  </m:r>
                </m:sup>
              </m:sSup>
            </m:num>
            <m:den>
              <m:r>
                <w:del w:id="1168" w:author="עידו הרון" w:date="2020-07-02T19:44:00Z">
                  <w:rPr>
                    <w:rFonts w:ascii="Cambria Math" w:hAnsi="Cambria Math"/>
                  </w:rPr>
                  <m:t>2+</m:t>
                </w:del>
              </m:r>
              <m:sSup>
                <m:sSupPr>
                  <m:ctrlPr>
                    <w:del w:id="1169" w:author="עידו הרון" w:date="2020-07-02T19:44:00Z">
                      <w:rPr>
                        <w:rFonts w:ascii="Cambria Math" w:hAnsi="Cambria Math"/>
                      </w:rPr>
                    </w:del>
                  </m:ctrlPr>
                </m:sSupPr>
                <m:e>
                  <m:r>
                    <w:del w:id="1170" w:author="עידו הרון" w:date="2020-07-02T19:44:00Z">
                      <w:rPr>
                        <w:rFonts w:ascii="Cambria Math" w:hAnsi="Cambria Math"/>
                      </w:rPr>
                      <m:t>μ</m:t>
                    </w:del>
                  </m:r>
                </m:e>
                <m:sup>
                  <m:r>
                    <w:del w:id="1171" w:author="עידו הרון" w:date="2020-07-02T19:44:00Z">
                      <w:rPr>
                        <w:rFonts w:ascii="Cambria Math" w:hAnsi="Cambria Math"/>
                      </w:rPr>
                      <m:t>2</m:t>
                    </w:del>
                  </m:r>
                </m:sup>
              </m:sSup>
            </m:den>
          </m:f>
        </m:oMath>
      </m:oMathPara>
    </w:p>
    <w:p w14:paraId="0D72D635" w14:textId="6886D859" w:rsidR="00EC43B0" w:rsidDel="0007713F" w:rsidRDefault="00EC43B0" w:rsidP="00EC43B0">
      <w:pPr>
        <w:spacing w:after="200"/>
        <w:rPr>
          <w:del w:id="1172" w:author="עידו הרון" w:date="2020-07-02T19:44:00Z"/>
        </w:rPr>
      </w:pPr>
      <w:del w:id="1173" w:author="עידו הרון" w:date="2020-07-02T19:44:00Z">
        <w:r w:rsidDel="0007713F">
          <w:rPr>
            <w:rFonts w:hint="cs"/>
            <w:rtl/>
          </w:rPr>
          <w:delText>אפשר להציג את המשוואות למולטיפלקסינג, כפי שתארנו שאפשרי בחלק של המוטיבציה לעשיית מודולציה</w:delText>
        </w:r>
      </w:del>
      <w:ins w:id="1174" w:author="Sam" w:date="2020-06-29T18:04:00Z">
        <w:del w:id="1175" w:author="עידו הרון" w:date="2020-07-02T19:44:00Z">
          <w:r w:rsidR="0029597E" w:rsidDel="0007713F">
            <w:rPr>
              <w:rFonts w:hint="cs"/>
              <w:rtl/>
            </w:rPr>
            <w:delText>איפנון</w:delText>
          </w:r>
        </w:del>
      </w:ins>
      <w:del w:id="1176" w:author="עידו הרון" w:date="2020-07-02T19:44:00Z">
        <w:r w:rsidDel="0007713F">
          <w:rPr>
            <w:rFonts w:hint="cs"/>
            <w:rtl/>
          </w:rPr>
          <w:delText>:</w:delText>
        </w:r>
      </w:del>
    </w:p>
    <w:p w14:paraId="09907325" w14:textId="6B6976B3" w:rsidR="00EC43B0" w:rsidDel="0007713F" w:rsidRDefault="00EC43B0" w:rsidP="00EC43B0">
      <w:pPr>
        <w:spacing w:after="200"/>
        <w:jc w:val="center"/>
        <w:rPr>
          <w:del w:id="1177" w:author="עידו הרון" w:date="2020-07-02T19:44:00Z"/>
        </w:rPr>
      </w:pPr>
      <m:oMathPara>
        <m:oMath>
          <m:r>
            <w:del w:id="1178" w:author="עידו הרון" w:date="2020-07-02T19:44:00Z">
              <w:rPr>
                <w:rFonts w:ascii="Cambria Math" w:hAnsi="Cambria Math"/>
              </w:rPr>
              <m:t>m</m:t>
            </w:del>
          </m:r>
          <m:d>
            <m:dPr>
              <m:ctrlPr>
                <w:del w:id="1179" w:author="עידו הרון" w:date="2020-07-02T19:44:00Z">
                  <w:rPr>
                    <w:rFonts w:ascii="Cambria Math" w:hAnsi="Cambria Math"/>
                  </w:rPr>
                </w:del>
              </m:ctrlPr>
            </m:dPr>
            <m:e>
              <m:r>
                <w:del w:id="1180" w:author="עידו הרון" w:date="2020-07-02T19:44:00Z">
                  <w:rPr>
                    <w:rFonts w:ascii="Cambria Math" w:hAnsi="Cambria Math"/>
                  </w:rPr>
                  <m:t>t</m:t>
                </w:del>
              </m:r>
            </m:e>
          </m:d>
          <m:r>
            <w:del w:id="1181" w:author="עידו הרון" w:date="2020-07-02T19:44:00Z">
              <w:rPr>
                <w:rFonts w:ascii="Cambria Math" w:hAnsi="Cambria Math"/>
              </w:rPr>
              <m:t>=</m:t>
            </w:del>
          </m:r>
          <m:sSub>
            <m:sSubPr>
              <m:ctrlPr>
                <w:del w:id="1182" w:author="עידו הרון" w:date="2020-07-02T19:44:00Z">
                  <w:rPr>
                    <w:rFonts w:ascii="Cambria Math" w:hAnsi="Cambria Math"/>
                  </w:rPr>
                </w:del>
              </m:ctrlPr>
            </m:sSubPr>
            <m:e>
              <m:r>
                <w:del w:id="1183" w:author="עידו הרון" w:date="2020-07-02T19:44:00Z">
                  <w:rPr>
                    <w:rFonts w:ascii="Cambria Math" w:hAnsi="Cambria Math"/>
                  </w:rPr>
                  <m:t>A</m:t>
                </w:del>
              </m:r>
            </m:e>
            <m:sub>
              <m:r>
                <w:del w:id="1184" w:author="עידו הרון" w:date="2020-07-02T19:44:00Z">
                  <w:rPr>
                    <w:rFonts w:ascii="Cambria Math" w:hAnsi="Cambria Math"/>
                  </w:rPr>
                  <m:t>1</m:t>
                </w:del>
              </m:r>
            </m:sub>
          </m:sSub>
          <m:r>
            <w:del w:id="1185" w:author="עידו הרון" w:date="2020-07-02T19:44:00Z">
              <w:rPr>
                <w:rFonts w:ascii="Cambria Math" w:hAnsi="Cambria Math"/>
              </w:rPr>
              <m:t xml:space="preserve">sin </m:t>
            </w:del>
          </m:r>
          <m:d>
            <m:dPr>
              <m:ctrlPr>
                <w:del w:id="1186" w:author="עידו הרון" w:date="2020-07-02T19:44:00Z">
                  <w:rPr>
                    <w:rFonts w:ascii="Cambria Math" w:hAnsi="Cambria Math"/>
                  </w:rPr>
                </w:del>
              </m:ctrlPr>
            </m:dPr>
            <m:e>
              <m:sSub>
                <m:sSubPr>
                  <m:ctrlPr>
                    <w:del w:id="1187" w:author="עידו הרון" w:date="2020-07-02T19:44:00Z">
                      <w:rPr>
                        <w:rFonts w:ascii="Cambria Math" w:hAnsi="Cambria Math"/>
                      </w:rPr>
                    </w:del>
                  </m:ctrlPr>
                </m:sSubPr>
                <m:e>
                  <m:r>
                    <w:del w:id="1188" w:author="עידו הרון" w:date="2020-07-02T19:44:00Z">
                      <w:rPr>
                        <w:rFonts w:ascii="Cambria Math" w:hAnsi="Cambria Math"/>
                      </w:rPr>
                      <m:t>ω</m:t>
                    </w:del>
                  </m:r>
                </m:e>
                <m:sub>
                  <m:r>
                    <w:del w:id="1189" w:author="עידו הרון" w:date="2020-07-02T19:44:00Z">
                      <w:rPr>
                        <w:rFonts w:ascii="Cambria Math" w:hAnsi="Cambria Math"/>
                      </w:rPr>
                      <m:t>1</m:t>
                    </w:del>
                  </m:r>
                </m:sub>
              </m:sSub>
              <m:r>
                <w:del w:id="1190" w:author="עידו הרון" w:date="2020-07-02T19:44:00Z">
                  <w:rPr>
                    <w:rFonts w:ascii="Cambria Math" w:hAnsi="Cambria Math"/>
                  </w:rPr>
                  <m:t>t</m:t>
                </w:del>
              </m:r>
            </m:e>
          </m:d>
          <m:r>
            <w:del w:id="1191" w:author="עידו הרון" w:date="2020-07-02T19:44:00Z">
              <w:rPr>
                <w:rFonts w:ascii="Cambria Math" w:hAnsi="Cambria Math"/>
              </w:rPr>
              <m:t xml:space="preserve"> +…</m:t>
            </w:del>
          </m:r>
          <m:sSub>
            <m:sSubPr>
              <m:ctrlPr>
                <w:del w:id="1192" w:author="עידו הרון" w:date="2020-07-02T19:44:00Z">
                  <w:rPr>
                    <w:rFonts w:ascii="Cambria Math" w:hAnsi="Cambria Math"/>
                  </w:rPr>
                </w:del>
              </m:ctrlPr>
            </m:sSubPr>
            <m:e>
              <m:r>
                <w:del w:id="1193" w:author="עידו הרון" w:date="2020-07-02T19:44:00Z">
                  <w:rPr>
                    <w:rFonts w:ascii="Cambria Math" w:hAnsi="Cambria Math"/>
                  </w:rPr>
                  <m:t>A</m:t>
                </w:del>
              </m:r>
            </m:e>
            <m:sub>
              <m:r>
                <w:del w:id="1194" w:author="עידו הרון" w:date="2020-07-02T19:44:00Z">
                  <w:rPr>
                    <w:rFonts w:ascii="Cambria Math" w:hAnsi="Cambria Math"/>
                  </w:rPr>
                  <m:t>n</m:t>
                </w:del>
              </m:r>
            </m:sub>
          </m:sSub>
          <m:r>
            <w:del w:id="1195" w:author="עידו הרון" w:date="2020-07-02T19:44:00Z">
              <w:rPr>
                <w:rFonts w:ascii="Cambria Math" w:hAnsi="Cambria Math"/>
              </w:rPr>
              <m:t xml:space="preserve">sin </m:t>
            </w:del>
          </m:r>
          <m:d>
            <m:dPr>
              <m:ctrlPr>
                <w:del w:id="1196" w:author="עידו הרון" w:date="2020-07-02T19:44:00Z">
                  <w:rPr>
                    <w:rFonts w:ascii="Cambria Math" w:hAnsi="Cambria Math"/>
                  </w:rPr>
                </w:del>
              </m:ctrlPr>
            </m:dPr>
            <m:e>
              <m:sSub>
                <m:sSubPr>
                  <m:ctrlPr>
                    <w:del w:id="1197" w:author="עידו הרון" w:date="2020-07-02T19:44:00Z">
                      <w:rPr>
                        <w:rFonts w:ascii="Cambria Math" w:hAnsi="Cambria Math"/>
                      </w:rPr>
                    </w:del>
                  </m:ctrlPr>
                </m:sSubPr>
                <m:e>
                  <m:r>
                    <w:del w:id="1198" w:author="עידו הרון" w:date="2020-07-02T19:44:00Z">
                      <w:rPr>
                        <w:rFonts w:ascii="Cambria Math" w:hAnsi="Cambria Math"/>
                      </w:rPr>
                      <m:t>ω</m:t>
                    </w:del>
                  </m:r>
                </m:e>
                <m:sub>
                  <m:r>
                    <w:del w:id="1199" w:author="עידו הרון" w:date="2020-07-02T19:44:00Z">
                      <w:rPr>
                        <w:rFonts w:ascii="Cambria Math" w:hAnsi="Cambria Math"/>
                      </w:rPr>
                      <m:t>n</m:t>
                    </w:del>
                  </m:r>
                </m:sub>
              </m:sSub>
              <m:r>
                <w:del w:id="1200" w:author="עידו הרון" w:date="2020-07-02T19:44:00Z">
                  <w:rPr>
                    <w:rFonts w:ascii="Cambria Math" w:hAnsi="Cambria Math"/>
                  </w:rPr>
                  <m:t>t</m:t>
                </w:del>
              </m:r>
            </m:e>
          </m:d>
          <m:r>
            <w:del w:id="1201" w:author="עידו הרון" w:date="2020-07-02T19:44:00Z">
              <w:rPr>
                <w:rFonts w:ascii="Cambria Math" w:hAnsi="Cambria Math"/>
              </w:rPr>
              <m:t xml:space="preserve"> </m:t>
            </w:del>
          </m:r>
        </m:oMath>
      </m:oMathPara>
    </w:p>
    <w:p w14:paraId="059DF549" w14:textId="6561C20E" w:rsidR="00EC43B0" w:rsidDel="0007713F" w:rsidRDefault="00EC43B0" w:rsidP="00EC43B0">
      <w:pPr>
        <w:spacing w:after="200"/>
        <w:jc w:val="center"/>
        <w:rPr>
          <w:del w:id="1202" w:author="עידו הרון" w:date="2020-07-02T19:44:00Z"/>
        </w:rPr>
      </w:pPr>
      <m:oMathPara>
        <m:oMath>
          <m:r>
            <w:del w:id="1203" w:author="עידו הרון" w:date="2020-07-02T19:44:00Z">
              <w:rPr>
                <w:rFonts w:ascii="Cambria Math" w:hAnsi="Cambria Math"/>
              </w:rPr>
              <m:t>y</m:t>
            </w:del>
          </m:r>
          <m:d>
            <m:dPr>
              <m:ctrlPr>
                <w:del w:id="1204" w:author="עידו הרון" w:date="2020-07-02T19:44:00Z">
                  <w:rPr>
                    <w:rFonts w:ascii="Cambria Math" w:hAnsi="Cambria Math"/>
                  </w:rPr>
                </w:del>
              </m:ctrlPr>
            </m:dPr>
            <m:e>
              <m:r>
                <w:del w:id="1205" w:author="עידו הרון" w:date="2020-07-02T19:44:00Z">
                  <w:rPr>
                    <w:rFonts w:ascii="Cambria Math" w:hAnsi="Cambria Math"/>
                  </w:rPr>
                  <m:t>t</m:t>
                </w:del>
              </m:r>
            </m:e>
          </m:d>
          <m:r>
            <w:del w:id="1206" w:author="עידו הרון" w:date="2020-07-02T19:44:00Z">
              <w:rPr>
                <w:rFonts w:ascii="Cambria Math" w:hAnsi="Cambria Math"/>
              </w:rPr>
              <m:t>=</m:t>
            </w:del>
          </m:r>
          <m:sSup>
            <m:sSupPr>
              <m:ctrlPr>
                <w:del w:id="1207" w:author="עידו הרון" w:date="2020-07-02T19:44:00Z">
                  <w:rPr>
                    <w:rFonts w:ascii="Cambria Math" w:hAnsi="Cambria Math"/>
                  </w:rPr>
                </w:del>
              </m:ctrlPr>
            </m:sSupPr>
            <m:e>
              <m:r>
                <w:del w:id="1208" w:author="עידו הרון" w:date="2020-07-02T19:44:00Z">
                  <w:rPr>
                    <w:rFonts w:ascii="Cambria Math" w:hAnsi="Cambria Math"/>
                  </w:rPr>
                  <m:t>A</m:t>
                </w:del>
              </m:r>
            </m:e>
            <m:sup>
              <m:r>
                <w:del w:id="1209" w:author="עידו הרון" w:date="2020-07-02T19:44:00Z">
                  <w:rPr>
                    <w:rFonts w:ascii="Cambria Math" w:hAnsi="Cambria Math"/>
                  </w:rPr>
                  <m:t>'</m:t>
                </w:del>
              </m:r>
            </m:sup>
          </m:sSup>
          <m:r>
            <w:del w:id="1210" w:author="עידו הרון" w:date="2020-07-02T19:44:00Z">
              <w:rPr>
                <w:rFonts w:ascii="Cambria Math" w:hAnsi="Cambria Math"/>
              </w:rPr>
              <m:t xml:space="preserve">sin </m:t>
            </w:del>
          </m:r>
          <m:d>
            <m:dPr>
              <m:ctrlPr>
                <w:del w:id="1211" w:author="עידו הרון" w:date="2020-07-02T19:44:00Z">
                  <w:rPr>
                    <w:rFonts w:ascii="Cambria Math" w:hAnsi="Cambria Math"/>
                  </w:rPr>
                </w:del>
              </m:ctrlPr>
            </m:dPr>
            <m:e>
              <m:sSub>
                <m:sSubPr>
                  <m:ctrlPr>
                    <w:del w:id="1212" w:author="עידו הרון" w:date="2020-07-02T19:44:00Z">
                      <w:rPr>
                        <w:rFonts w:ascii="Cambria Math" w:hAnsi="Cambria Math"/>
                      </w:rPr>
                    </w:del>
                  </m:ctrlPr>
                </m:sSubPr>
                <m:e>
                  <m:r>
                    <w:del w:id="1213" w:author="עידו הרון" w:date="2020-07-02T19:44:00Z">
                      <w:rPr>
                        <w:rFonts w:ascii="Cambria Math" w:hAnsi="Cambria Math"/>
                      </w:rPr>
                      <m:t>ω</m:t>
                    </w:del>
                  </m:r>
                </m:e>
                <m:sub>
                  <m:r>
                    <w:del w:id="1214" w:author="עידו הרון" w:date="2020-07-02T19:44:00Z">
                      <w:rPr>
                        <w:rFonts w:ascii="Cambria Math" w:hAnsi="Cambria Math"/>
                      </w:rPr>
                      <m:t>c</m:t>
                    </w:del>
                  </m:r>
                </m:sub>
              </m:sSub>
              <m:r>
                <w:del w:id="1215" w:author="עידו הרון" w:date="2020-07-02T19:44:00Z">
                  <w:rPr>
                    <w:rFonts w:ascii="Cambria Math" w:hAnsi="Cambria Math"/>
                  </w:rPr>
                  <m:t>t</m:t>
                </w:del>
              </m:r>
            </m:e>
          </m:d>
          <m:r>
            <w:del w:id="1216" w:author="עידו הרון" w:date="2020-07-02T19:44:00Z">
              <w:rPr>
                <w:rFonts w:ascii="Cambria Math" w:hAnsi="Cambria Math"/>
              </w:rPr>
              <m:t xml:space="preserve"> =</m:t>
            </w:del>
          </m:r>
          <m:d>
            <m:dPr>
              <m:ctrlPr>
                <w:del w:id="1217" w:author="עידו הרון" w:date="2020-07-02T19:44:00Z">
                  <w:rPr>
                    <w:rFonts w:ascii="Cambria Math" w:hAnsi="Cambria Math"/>
                  </w:rPr>
                </w:del>
              </m:ctrlPr>
            </m:dPr>
            <m:e>
              <m:sSub>
                <m:sSubPr>
                  <m:ctrlPr>
                    <w:del w:id="1218" w:author="עידו הרון" w:date="2020-07-02T19:44:00Z">
                      <w:rPr>
                        <w:rFonts w:ascii="Cambria Math" w:hAnsi="Cambria Math"/>
                      </w:rPr>
                    </w:del>
                  </m:ctrlPr>
                </m:sSubPr>
                <m:e>
                  <m:r>
                    <w:del w:id="1219" w:author="עידו הרון" w:date="2020-07-02T19:44:00Z">
                      <w:rPr>
                        <w:rFonts w:ascii="Cambria Math" w:hAnsi="Cambria Math"/>
                      </w:rPr>
                      <m:t>A</m:t>
                    </w:del>
                  </m:r>
                </m:e>
                <m:sub>
                  <m:r>
                    <w:del w:id="1220" w:author="עידו הרון" w:date="2020-07-02T19:44:00Z">
                      <w:rPr>
                        <w:rFonts w:ascii="Cambria Math" w:hAnsi="Cambria Math"/>
                      </w:rPr>
                      <m:t>c</m:t>
                    </w:del>
                  </m:r>
                </m:sub>
              </m:sSub>
              <m:r>
                <w:del w:id="1221" w:author="עידו הרון" w:date="2020-07-02T19:44:00Z">
                  <w:rPr>
                    <w:rFonts w:ascii="Cambria Math" w:hAnsi="Cambria Math"/>
                  </w:rPr>
                  <m:t>+m</m:t>
                </w:del>
              </m:r>
              <m:d>
                <m:dPr>
                  <m:ctrlPr>
                    <w:del w:id="1222" w:author="עידו הרון" w:date="2020-07-02T19:44:00Z">
                      <w:rPr>
                        <w:rFonts w:ascii="Cambria Math" w:hAnsi="Cambria Math"/>
                      </w:rPr>
                    </w:del>
                  </m:ctrlPr>
                </m:dPr>
                <m:e>
                  <m:r>
                    <w:del w:id="1223" w:author="עידו הרון" w:date="2020-07-02T19:44:00Z">
                      <w:rPr>
                        <w:rFonts w:ascii="Cambria Math" w:hAnsi="Cambria Math"/>
                      </w:rPr>
                      <m:t>t</m:t>
                    </w:del>
                  </m:r>
                </m:e>
              </m:d>
            </m:e>
          </m:d>
          <m:r>
            <w:del w:id="1224" w:author="עידו הרון" w:date="2020-07-02T19:44:00Z">
              <w:rPr>
                <w:rFonts w:ascii="Cambria Math" w:hAnsi="Cambria Math"/>
              </w:rPr>
              <m:t xml:space="preserve">sin </m:t>
            </w:del>
          </m:r>
          <m:sSub>
            <m:sSubPr>
              <m:ctrlPr>
                <w:del w:id="1225" w:author="עידו הרון" w:date="2020-07-02T19:44:00Z">
                  <w:rPr>
                    <w:rFonts w:ascii="Cambria Math" w:hAnsi="Cambria Math"/>
                  </w:rPr>
                </w:del>
              </m:ctrlPr>
            </m:sSubPr>
            <m:e>
              <m:r>
                <w:del w:id="1226" w:author="עידו הרון" w:date="2020-07-02T19:44:00Z">
                  <w:rPr>
                    <w:rFonts w:ascii="Cambria Math" w:hAnsi="Cambria Math"/>
                  </w:rPr>
                  <m:t>ω</m:t>
                </w:del>
              </m:r>
            </m:e>
            <m:sub>
              <m:r>
                <w:del w:id="1227" w:author="עידו הרון" w:date="2020-07-02T19:44:00Z">
                  <w:rPr>
                    <w:rFonts w:ascii="Cambria Math" w:hAnsi="Cambria Math"/>
                  </w:rPr>
                  <m:t>c</m:t>
                </w:del>
              </m:r>
            </m:sub>
          </m:sSub>
          <m:r>
            <w:del w:id="1228" w:author="עידו הרון" w:date="2020-07-02T19:44:00Z">
              <w:rPr>
                <w:rFonts w:ascii="Cambria Math" w:hAnsi="Cambria Math"/>
              </w:rPr>
              <m:t xml:space="preserve">t </m:t>
            </w:del>
          </m:r>
        </m:oMath>
      </m:oMathPara>
    </w:p>
    <w:p w14:paraId="17D7B6C2" w14:textId="08B226B9" w:rsidR="00EC43B0" w:rsidDel="0007713F" w:rsidRDefault="00EC43B0" w:rsidP="00EC43B0">
      <w:pPr>
        <w:spacing w:after="200"/>
        <w:jc w:val="center"/>
        <w:rPr>
          <w:del w:id="1229" w:author="עידו הרון" w:date="2020-07-02T19:44:00Z"/>
        </w:rPr>
      </w:pPr>
      <m:oMathPara>
        <m:oMath>
          <m:r>
            <w:del w:id="1230" w:author="עידו הרון" w:date="2020-07-02T19:44:00Z">
              <w:rPr>
                <w:rFonts w:ascii="Cambria Math" w:hAnsi="Cambria Math"/>
              </w:rPr>
              <m:t>=</m:t>
            </w:del>
          </m:r>
          <m:sSub>
            <m:sSubPr>
              <m:ctrlPr>
                <w:del w:id="1231" w:author="עידו הרון" w:date="2020-07-02T19:44:00Z">
                  <w:rPr>
                    <w:rFonts w:ascii="Cambria Math" w:hAnsi="Cambria Math"/>
                  </w:rPr>
                </w:del>
              </m:ctrlPr>
            </m:sSubPr>
            <m:e>
              <m:r>
                <w:del w:id="1232" w:author="עידו הרון" w:date="2020-07-02T19:44:00Z">
                  <w:rPr>
                    <w:rFonts w:ascii="Cambria Math" w:hAnsi="Cambria Math"/>
                  </w:rPr>
                  <m:t>A</m:t>
                </w:del>
              </m:r>
            </m:e>
            <m:sub>
              <m:r>
                <w:del w:id="1233" w:author="עידו הרון" w:date="2020-07-02T19:44:00Z">
                  <w:rPr>
                    <w:rFonts w:ascii="Cambria Math" w:hAnsi="Cambria Math"/>
                  </w:rPr>
                  <m:t>c</m:t>
                </w:del>
              </m:r>
            </m:sub>
          </m:sSub>
          <m:r>
            <w:del w:id="1234" w:author="עידו הרון" w:date="2020-07-02T19:44:00Z">
              <w:rPr>
                <w:rFonts w:ascii="Cambria Math" w:hAnsi="Cambria Math"/>
              </w:rPr>
              <m:t xml:space="preserve">sin </m:t>
            </w:del>
          </m:r>
          <m:sSub>
            <m:sSubPr>
              <m:ctrlPr>
                <w:del w:id="1235" w:author="עידו הרון" w:date="2020-07-02T19:44:00Z">
                  <w:rPr>
                    <w:rFonts w:ascii="Cambria Math" w:hAnsi="Cambria Math"/>
                  </w:rPr>
                </w:del>
              </m:ctrlPr>
            </m:sSubPr>
            <m:e>
              <m:r>
                <w:del w:id="1236" w:author="עידו הרון" w:date="2020-07-02T19:44:00Z">
                  <w:rPr>
                    <w:rFonts w:ascii="Cambria Math" w:hAnsi="Cambria Math"/>
                  </w:rPr>
                  <m:t>ω</m:t>
                </w:del>
              </m:r>
            </m:e>
            <m:sub>
              <m:r>
                <w:del w:id="1237" w:author="עידו הרון" w:date="2020-07-02T19:44:00Z">
                  <w:rPr>
                    <w:rFonts w:ascii="Cambria Math" w:hAnsi="Cambria Math"/>
                  </w:rPr>
                  <m:t>c</m:t>
                </w:del>
              </m:r>
            </m:sub>
          </m:sSub>
          <m:r>
            <w:del w:id="1238" w:author="עידו הרון" w:date="2020-07-02T19:44:00Z">
              <w:rPr>
                <w:rFonts w:ascii="Cambria Math" w:hAnsi="Cambria Math"/>
              </w:rPr>
              <m:t>t +</m:t>
            </w:del>
          </m:r>
          <m:nary>
            <m:naryPr>
              <m:chr m:val="∑"/>
              <m:ctrlPr>
                <w:del w:id="1239" w:author="עידו הרון" w:date="2020-07-02T19:44:00Z">
                  <w:rPr>
                    <w:rFonts w:ascii="Cambria Math" w:hAnsi="Cambria Math"/>
                  </w:rPr>
                </w:del>
              </m:ctrlPr>
            </m:naryPr>
            <m:sub>
              <m:r>
                <w:del w:id="1240" w:author="עידו הרון" w:date="2020-07-02T19:44:00Z">
                  <w:rPr>
                    <w:rFonts w:ascii="Cambria Math" w:hAnsi="Cambria Math"/>
                  </w:rPr>
                  <m:t>i=1</m:t>
                </w:del>
              </m:r>
            </m:sub>
            <m:sup>
              <m:r>
                <w:del w:id="1241" w:author="עידו הרון" w:date="2020-07-02T19:44:00Z">
                  <w:rPr>
                    <w:rFonts w:ascii="Cambria Math" w:hAnsi="Cambria Math"/>
                  </w:rPr>
                  <m:t>n</m:t>
                </w:del>
              </m:r>
            </m:sup>
            <m:e>
              <m:sSub>
                <m:sSubPr>
                  <m:ctrlPr>
                    <w:del w:id="1242" w:author="עידו הרון" w:date="2020-07-02T19:44:00Z">
                      <w:rPr>
                        <w:rFonts w:ascii="Cambria Math" w:hAnsi="Cambria Math"/>
                      </w:rPr>
                    </w:del>
                  </m:ctrlPr>
                </m:sSubPr>
                <m:e>
                  <m:r>
                    <w:del w:id="1243" w:author="עידו הרון" w:date="2020-07-02T19:44:00Z">
                      <w:rPr>
                        <w:rFonts w:ascii="Cambria Math" w:hAnsi="Cambria Math"/>
                      </w:rPr>
                      <m:t>A</m:t>
                    </w:del>
                  </m:r>
                </m:e>
                <m:sub>
                  <m:r>
                    <w:del w:id="1244" w:author="עידו הרון" w:date="2020-07-02T19:44:00Z">
                      <w:rPr>
                        <w:rFonts w:ascii="Cambria Math" w:hAnsi="Cambria Math"/>
                      </w:rPr>
                      <m:t>i</m:t>
                    </w:del>
                  </m:r>
                </m:sub>
              </m:sSub>
              <m:r>
                <w:del w:id="1245" w:author="עידו הרון" w:date="2020-07-02T19:44:00Z">
                  <w:rPr>
                    <w:rFonts w:ascii="Cambria Math" w:hAnsi="Cambria Math"/>
                  </w:rPr>
                  <m:t xml:space="preserve">sin </m:t>
                </w:del>
              </m:r>
              <m:d>
                <m:dPr>
                  <m:ctrlPr>
                    <w:del w:id="1246" w:author="עידו הרון" w:date="2020-07-02T19:44:00Z">
                      <w:rPr>
                        <w:rFonts w:ascii="Cambria Math" w:hAnsi="Cambria Math"/>
                      </w:rPr>
                    </w:del>
                  </m:ctrlPr>
                </m:dPr>
                <m:e>
                  <m:sSub>
                    <m:sSubPr>
                      <m:ctrlPr>
                        <w:del w:id="1247" w:author="עידו הרון" w:date="2020-07-02T19:44:00Z">
                          <w:rPr>
                            <w:rFonts w:ascii="Cambria Math" w:hAnsi="Cambria Math"/>
                          </w:rPr>
                        </w:del>
                      </m:ctrlPr>
                    </m:sSubPr>
                    <m:e>
                      <m:r>
                        <w:del w:id="1248" w:author="עידו הרון" w:date="2020-07-02T19:44:00Z">
                          <w:rPr>
                            <w:rFonts w:ascii="Cambria Math" w:hAnsi="Cambria Math"/>
                          </w:rPr>
                          <m:t>ω</m:t>
                        </w:del>
                      </m:r>
                    </m:e>
                    <m:sub>
                      <m:r>
                        <w:del w:id="1249" w:author="עידו הרון" w:date="2020-07-02T19:44:00Z">
                          <w:rPr>
                            <w:rFonts w:ascii="Cambria Math" w:hAnsi="Cambria Math"/>
                          </w:rPr>
                          <m:t>i</m:t>
                        </w:del>
                      </m:r>
                    </m:sub>
                  </m:sSub>
                  <m:r>
                    <w:del w:id="1250" w:author="עידו הרון" w:date="2020-07-02T19:44:00Z">
                      <w:rPr>
                        <w:rFonts w:ascii="Cambria Math" w:hAnsi="Cambria Math"/>
                      </w:rPr>
                      <m:t>t</m:t>
                    </w:del>
                  </m:r>
                </m:e>
              </m:d>
              <m:r>
                <w:del w:id="1251" w:author="עידו הרון" w:date="2020-07-02T19:44:00Z">
                  <w:rPr>
                    <w:rFonts w:ascii="Cambria Math" w:hAnsi="Cambria Math"/>
                  </w:rPr>
                  <m:t xml:space="preserve"> *sin </m:t>
                </w:del>
              </m:r>
              <m:d>
                <m:dPr>
                  <m:ctrlPr>
                    <w:del w:id="1252" w:author="עידו הרון" w:date="2020-07-02T19:44:00Z">
                      <w:rPr>
                        <w:rFonts w:ascii="Cambria Math" w:hAnsi="Cambria Math"/>
                      </w:rPr>
                    </w:del>
                  </m:ctrlPr>
                </m:dPr>
                <m:e>
                  <m:sSub>
                    <m:sSubPr>
                      <m:ctrlPr>
                        <w:del w:id="1253" w:author="עידו הרון" w:date="2020-07-02T19:44:00Z">
                          <w:rPr>
                            <w:rFonts w:ascii="Cambria Math" w:hAnsi="Cambria Math"/>
                          </w:rPr>
                        </w:del>
                      </m:ctrlPr>
                    </m:sSubPr>
                    <m:e>
                      <m:r>
                        <w:del w:id="1254" w:author="עידו הרון" w:date="2020-07-02T19:44:00Z">
                          <w:rPr>
                            <w:rFonts w:ascii="Cambria Math" w:hAnsi="Cambria Math"/>
                          </w:rPr>
                          <m:t>ω</m:t>
                        </w:del>
                      </m:r>
                    </m:e>
                    <m:sub>
                      <m:r>
                        <w:del w:id="1255" w:author="עידו הרון" w:date="2020-07-02T19:44:00Z">
                          <w:rPr>
                            <w:rFonts w:ascii="Cambria Math" w:hAnsi="Cambria Math"/>
                          </w:rPr>
                          <m:t>c</m:t>
                        </w:del>
                      </m:r>
                    </m:sub>
                  </m:sSub>
                  <m:r>
                    <w:del w:id="1256" w:author="עידו הרון" w:date="2020-07-02T19:44:00Z">
                      <w:rPr>
                        <w:rFonts w:ascii="Cambria Math" w:hAnsi="Cambria Math"/>
                      </w:rPr>
                      <m:t>t</m:t>
                    </w:del>
                  </m:r>
                </m:e>
              </m:d>
            </m:e>
          </m:nary>
          <m:r>
            <w:del w:id="1257" w:author="עידו הרון" w:date="2020-07-02T19:44:00Z">
              <w:rPr>
                <w:rFonts w:ascii="Cambria Math" w:hAnsi="Cambria Math"/>
              </w:rPr>
              <m:t xml:space="preserve"> = </m:t>
            </w:del>
          </m:r>
          <m:sSub>
            <m:sSubPr>
              <m:ctrlPr>
                <w:del w:id="1258" w:author="עידו הרון" w:date="2020-07-02T19:44:00Z">
                  <w:rPr>
                    <w:rFonts w:ascii="Cambria Math" w:hAnsi="Cambria Math"/>
                  </w:rPr>
                </w:del>
              </m:ctrlPr>
            </m:sSubPr>
            <m:e>
              <m:r>
                <w:del w:id="1259" w:author="עידו הרון" w:date="2020-07-02T19:44:00Z">
                  <w:rPr>
                    <w:rFonts w:ascii="Cambria Math" w:hAnsi="Cambria Math"/>
                  </w:rPr>
                  <m:t>A</m:t>
                </w:del>
              </m:r>
            </m:e>
            <m:sub>
              <m:r>
                <w:del w:id="1260" w:author="עידו הרון" w:date="2020-07-02T19:44:00Z">
                  <w:rPr>
                    <w:rFonts w:ascii="Cambria Math" w:hAnsi="Cambria Math"/>
                  </w:rPr>
                  <m:t>c</m:t>
                </w:del>
              </m:r>
            </m:sub>
          </m:sSub>
          <m:r>
            <w:del w:id="1261" w:author="עידו הרון" w:date="2020-07-02T19:44:00Z">
              <w:rPr>
                <w:rFonts w:ascii="Cambria Math" w:hAnsi="Cambria Math"/>
              </w:rPr>
              <m:t xml:space="preserve">sin </m:t>
            </w:del>
          </m:r>
          <m:sSub>
            <m:sSubPr>
              <m:ctrlPr>
                <w:del w:id="1262" w:author="עידו הרון" w:date="2020-07-02T19:44:00Z">
                  <w:rPr>
                    <w:rFonts w:ascii="Cambria Math" w:hAnsi="Cambria Math"/>
                  </w:rPr>
                </w:del>
              </m:ctrlPr>
            </m:sSubPr>
            <m:e>
              <m:r>
                <w:del w:id="1263" w:author="עידו הרון" w:date="2020-07-02T19:44:00Z">
                  <w:rPr>
                    <w:rFonts w:ascii="Cambria Math" w:hAnsi="Cambria Math"/>
                  </w:rPr>
                  <m:t>ω</m:t>
                </w:del>
              </m:r>
            </m:e>
            <m:sub>
              <m:r>
                <w:del w:id="1264" w:author="עידו הרון" w:date="2020-07-02T19:44:00Z">
                  <w:rPr>
                    <w:rFonts w:ascii="Cambria Math" w:hAnsi="Cambria Math"/>
                  </w:rPr>
                  <m:t>c</m:t>
                </w:del>
              </m:r>
            </m:sub>
          </m:sSub>
          <m:r>
            <w:del w:id="1265" w:author="עידו הרון" w:date="2020-07-02T19:44:00Z">
              <w:rPr>
                <w:rFonts w:ascii="Cambria Math" w:hAnsi="Cambria Math"/>
              </w:rPr>
              <m:t xml:space="preserve">t </m:t>
            </w:del>
          </m:r>
          <m:d>
            <m:dPr>
              <m:ctrlPr>
                <w:del w:id="1266" w:author="עידו הרון" w:date="2020-07-02T19:44:00Z">
                  <w:rPr>
                    <w:rFonts w:ascii="Cambria Math" w:hAnsi="Cambria Math"/>
                  </w:rPr>
                </w:del>
              </m:ctrlPr>
            </m:dPr>
            <m:e>
              <m:r>
                <w:del w:id="1267" w:author="עידו הרון" w:date="2020-07-02T19:44:00Z">
                  <w:rPr>
                    <w:rFonts w:ascii="Cambria Math" w:hAnsi="Cambria Math"/>
                  </w:rPr>
                  <m:t>1+</m:t>
                </w:del>
              </m:r>
              <m:nary>
                <m:naryPr>
                  <m:chr m:val="∑"/>
                  <m:ctrlPr>
                    <w:del w:id="1268" w:author="עידו הרון" w:date="2020-07-02T19:44:00Z">
                      <w:rPr>
                        <w:rFonts w:ascii="Cambria Math" w:hAnsi="Cambria Math"/>
                      </w:rPr>
                    </w:del>
                  </m:ctrlPr>
                </m:naryPr>
                <m:sub>
                  <m:r>
                    <w:del w:id="1269" w:author="עידו הרון" w:date="2020-07-02T19:44:00Z">
                      <w:rPr>
                        <w:rFonts w:ascii="Cambria Math" w:hAnsi="Cambria Math"/>
                      </w:rPr>
                      <m:t>i=1</m:t>
                    </w:del>
                  </m:r>
                </m:sub>
                <m:sup>
                  <m:r>
                    <w:del w:id="1270" w:author="עידו הרון" w:date="2020-07-02T19:44:00Z">
                      <w:rPr>
                        <w:rFonts w:ascii="Cambria Math" w:hAnsi="Cambria Math"/>
                      </w:rPr>
                      <m:t>n</m:t>
                    </w:del>
                  </m:r>
                </m:sup>
                <m:e>
                  <m:sSub>
                    <m:sSubPr>
                      <m:ctrlPr>
                        <w:del w:id="1271" w:author="עידו הרון" w:date="2020-07-02T19:44:00Z">
                          <w:rPr>
                            <w:rFonts w:ascii="Cambria Math" w:hAnsi="Cambria Math"/>
                          </w:rPr>
                        </w:del>
                      </m:ctrlPr>
                    </m:sSubPr>
                    <m:e>
                      <m:r>
                        <w:del w:id="1272" w:author="עידו הרון" w:date="2020-07-02T19:44:00Z">
                          <w:rPr>
                            <w:rFonts w:ascii="Cambria Math" w:hAnsi="Cambria Math"/>
                          </w:rPr>
                          <m:t>μ</m:t>
                        </w:del>
                      </m:r>
                    </m:e>
                    <m:sub>
                      <m:r>
                        <w:del w:id="1273" w:author="עידו הרון" w:date="2020-07-02T19:44:00Z">
                          <w:rPr>
                            <w:rFonts w:ascii="Cambria Math" w:hAnsi="Cambria Math"/>
                          </w:rPr>
                          <m:t>i</m:t>
                        </w:del>
                      </m:r>
                    </m:sub>
                  </m:sSub>
                  <m:r>
                    <w:del w:id="1274" w:author="עידו הרון" w:date="2020-07-02T19:44:00Z">
                      <w:rPr>
                        <w:rFonts w:ascii="Cambria Math" w:hAnsi="Cambria Math"/>
                      </w:rPr>
                      <m:t xml:space="preserve">sin </m:t>
                    </w:del>
                  </m:r>
                  <m:d>
                    <m:dPr>
                      <m:ctrlPr>
                        <w:del w:id="1275" w:author="עידו הרון" w:date="2020-07-02T19:44:00Z">
                          <w:rPr>
                            <w:rFonts w:ascii="Cambria Math" w:hAnsi="Cambria Math"/>
                          </w:rPr>
                        </w:del>
                      </m:ctrlPr>
                    </m:dPr>
                    <m:e>
                      <m:sSub>
                        <m:sSubPr>
                          <m:ctrlPr>
                            <w:del w:id="1276" w:author="עידו הרון" w:date="2020-07-02T19:44:00Z">
                              <w:rPr>
                                <w:rFonts w:ascii="Cambria Math" w:hAnsi="Cambria Math"/>
                              </w:rPr>
                            </w:del>
                          </m:ctrlPr>
                        </m:sSubPr>
                        <m:e>
                          <m:r>
                            <w:del w:id="1277" w:author="עידו הרון" w:date="2020-07-02T19:44:00Z">
                              <w:rPr>
                                <w:rFonts w:ascii="Cambria Math" w:hAnsi="Cambria Math"/>
                              </w:rPr>
                              <m:t>ω</m:t>
                            </w:del>
                          </m:r>
                        </m:e>
                        <m:sub>
                          <m:r>
                            <w:del w:id="1278" w:author="עידו הרון" w:date="2020-07-02T19:44:00Z">
                              <w:rPr>
                                <w:rFonts w:ascii="Cambria Math" w:hAnsi="Cambria Math"/>
                              </w:rPr>
                              <m:t>i</m:t>
                            </w:del>
                          </m:r>
                        </m:sub>
                      </m:sSub>
                      <m:r>
                        <w:del w:id="1279" w:author="עידו הרון" w:date="2020-07-02T19:44:00Z">
                          <w:rPr>
                            <w:rFonts w:ascii="Cambria Math" w:hAnsi="Cambria Math"/>
                          </w:rPr>
                          <m:t>t</m:t>
                        </w:del>
                      </m:r>
                    </m:e>
                  </m:d>
                </m:e>
              </m:nary>
              <m:r>
                <w:del w:id="1280" w:author="עידו הרון" w:date="2020-07-02T19:44:00Z">
                  <w:rPr>
                    <w:rFonts w:ascii="Cambria Math" w:hAnsi="Cambria Math"/>
                  </w:rPr>
                  <m:t xml:space="preserve"> </m:t>
                </w:del>
              </m:r>
            </m:e>
          </m:d>
        </m:oMath>
      </m:oMathPara>
    </w:p>
    <w:p w14:paraId="498ADDA8" w14:textId="2AB5754D" w:rsidR="00EC43B0" w:rsidDel="0007713F" w:rsidRDefault="00EC43B0" w:rsidP="00EC43B0">
      <w:pPr>
        <w:spacing w:after="200"/>
        <w:rPr>
          <w:del w:id="1281" w:author="עידו הרון" w:date="2020-07-02T19:44:00Z"/>
        </w:rPr>
      </w:pPr>
      <w:del w:id="1282" w:author="עידו הרון" w:date="2020-07-02T19:44:00Z">
        <w:r w:rsidDel="0007713F">
          <w:rPr>
            <w:rFonts w:hint="cs"/>
            <w:rtl/>
          </w:rPr>
          <w:delText>ניתן לראות כי העיקרון זהה.</w:delText>
        </w:r>
      </w:del>
    </w:p>
    <w:p w14:paraId="6F66642C" w14:textId="5C65D34D" w:rsidR="00EC43B0" w:rsidDel="0007713F" w:rsidRDefault="00EC43B0" w:rsidP="00EC43B0">
      <w:pPr>
        <w:spacing w:after="200"/>
        <w:rPr>
          <w:del w:id="1283" w:author="עידו הרון" w:date="2020-07-02T19:44:00Z"/>
          <w:u w:val="single"/>
          <w:rtl/>
        </w:rPr>
      </w:pPr>
      <w:del w:id="1284" w:author="עידו הרון" w:date="2020-07-02T19:44:00Z">
        <w:r w:rsidDel="0007713F">
          <w:rPr>
            <w:rFonts w:hint="cs"/>
            <w:u w:val="single"/>
            <w:rtl/>
          </w:rPr>
          <w:delText>במעגל הפיזי:</w:delText>
        </w:r>
      </w:del>
    </w:p>
    <w:p w14:paraId="461DECA3" w14:textId="61015B10" w:rsidR="00EC43B0" w:rsidDel="0007713F" w:rsidRDefault="00EC43B0" w:rsidP="00EC43B0">
      <w:pPr>
        <w:spacing w:after="200"/>
        <w:rPr>
          <w:del w:id="1285" w:author="עידו הרון" w:date="2020-07-02T19:44:00Z"/>
          <w:rtl/>
        </w:rPr>
      </w:pPr>
      <w:del w:id="1286" w:author="עידו הרון" w:date="2020-07-02T19:44:00Z">
        <w:r w:rsidDel="0007713F">
          <w:rPr>
            <w:rFonts w:hint="cs"/>
            <w:rtl/>
          </w:rPr>
          <w:delText xml:space="preserve">במעגל הפיזי של המולטיפלקסינג נוצרה לנו בעיה שלא חזינו בסימולציה. אחד מהנגדים החל להעלות עשן. אחרי בדיקה מקיפה הגענו למסקנה שההספק על הנגד גדול ממה שהנגד יכול להחיל. בסימולציה לא חזינו זאת בגלל שהסימולציה לא מחשבת את ההספק על החלקים במעגל. הפתרון שלנו היה לחבר כמה נגדים במקביל. היינו צריכים נגד של 5 אוהם. ההספק המקסימלי של הנגד הוא </w:delText>
        </w:r>
      </w:del>
    </w:p>
    <w:p w14:paraId="30C620FC" w14:textId="217139D2" w:rsidR="00EC43B0" w:rsidRPr="00EC43B0" w:rsidRDefault="00EC43B0" w:rsidP="00EC43B0">
      <w:pPr>
        <w:spacing w:after="200"/>
      </w:pPr>
      <w:del w:id="1287" w:author="עידו הרון" w:date="2020-07-02T19:44:00Z">
        <w:r w:rsidDel="0007713F">
          <w:rPr>
            <w:rFonts w:hint="cs"/>
            <w:rtl/>
          </w:rPr>
          <w:delText>במקסימום, ההספק מגיע ל</w:delText>
        </w:r>
      </w:del>
      <m:oMath>
        <m:sSub>
          <m:sSubPr>
            <m:ctrlPr>
              <w:del w:id="1288" w:author="עידו הרון" w:date="2020-07-02T19:44:00Z">
                <w:rPr>
                  <w:rFonts w:ascii="Cambria Math" w:hAnsi="Cambria Math"/>
                </w:rPr>
              </w:del>
            </m:ctrlPr>
          </m:sSubPr>
          <m:e>
            <m:r>
              <w:del w:id="1289" w:author="עידו הרון" w:date="2020-07-02T19:44:00Z">
                <m:rPr>
                  <m:sty m:val="p"/>
                </m:rPr>
                <w:rPr>
                  <w:rFonts w:ascii="Cambria Math" w:hAnsi="Cambria Math"/>
                </w:rPr>
                <m:t>P</m:t>
              </w:del>
            </m:r>
          </m:e>
          <m:sub>
            <m:r>
              <w:del w:id="1290" w:author="עידו הרון" w:date="2020-07-02T19:44:00Z">
                <m:rPr>
                  <m:sty m:val="p"/>
                </m:rPr>
                <w:rPr>
                  <w:rFonts w:ascii="Cambria Math" w:hAnsi="Cambria Math"/>
                </w:rPr>
                <m:t>max</m:t>
              </w:del>
            </m:r>
          </m:sub>
        </m:sSub>
        <m:r>
          <w:del w:id="1291" w:author="עידו הרון" w:date="2020-07-02T19:44:00Z">
            <w:rPr>
              <w:rFonts w:ascii="Cambria Math" w:hAnsi="Cambria Math"/>
            </w:rPr>
            <m:t>=</m:t>
          </w:del>
        </m:r>
        <m:f>
          <m:fPr>
            <m:ctrlPr>
              <w:del w:id="1292" w:author="עידו הרון" w:date="2020-07-02T19:44:00Z">
                <w:rPr>
                  <w:rFonts w:ascii="Cambria Math" w:hAnsi="Cambria Math"/>
                  <w:i/>
                </w:rPr>
              </w:del>
            </m:ctrlPr>
          </m:fPr>
          <m:num>
            <m:sSup>
              <m:sSupPr>
                <m:ctrlPr>
                  <w:del w:id="1293" w:author="עידו הרון" w:date="2020-07-02T19:44:00Z">
                    <w:rPr>
                      <w:rFonts w:ascii="Cambria Math" w:hAnsi="Cambria Math"/>
                    </w:rPr>
                  </w:del>
                </m:ctrlPr>
              </m:sSupPr>
              <m:e>
                <m:r>
                  <w:del w:id="1294" w:author="עידו הרון" w:date="2020-07-02T19:44:00Z">
                    <m:rPr>
                      <m:sty m:val="p"/>
                    </m:rPr>
                    <w:rPr>
                      <w:rFonts w:ascii="Cambria Math" w:hAnsi="Cambria Math"/>
                    </w:rPr>
                    <m:t>6</m:t>
                  </w:del>
                </m:r>
              </m:e>
              <m:sup>
                <m:r>
                  <w:del w:id="1295" w:author="עידו הרון" w:date="2020-07-02T19:44:00Z">
                    <m:rPr>
                      <m:sty m:val="p"/>
                    </m:rPr>
                    <w:rPr>
                      <w:rFonts w:ascii="Cambria Math" w:hAnsi="Cambria Math"/>
                    </w:rPr>
                    <m:t>2</m:t>
                  </w:del>
                </m:r>
              </m:sup>
            </m:sSup>
          </m:num>
          <m:den>
            <m:r>
              <w:del w:id="1296" w:author="עידו הרון" w:date="2020-07-02T19:44:00Z">
                <w:rPr>
                  <w:rFonts w:ascii="Cambria Math" w:hAnsi="Cambria Math"/>
                </w:rPr>
                <m:t>2*5</m:t>
              </w:del>
            </m:r>
          </m:den>
        </m:f>
        <m:r>
          <w:del w:id="1297" w:author="עידו הרון" w:date="2020-07-02T19:44:00Z">
            <w:rPr>
              <w:rFonts w:ascii="Cambria Math" w:hAnsi="Cambria Math"/>
            </w:rPr>
            <m:t>=3.6[W]</m:t>
          </w:del>
        </m:r>
      </m:oMath>
      <w:del w:id="1298" w:author="עידו הרון" w:date="2020-07-02T19:44:00Z">
        <w:r w:rsidDel="0007713F">
          <w:delText>.</w:delText>
        </w:r>
        <w:r w:rsidDel="0007713F">
          <w:rPr>
            <w:rFonts w:hint="cs"/>
            <w:rtl/>
          </w:rPr>
          <w:delText xml:space="preserve"> זאת אומרת שנצטרך לחבר שלושה נגדים במקביל על מנת להכיל את ההספק. לא הספקנו לעשות זאת בגלל המצב הבריאותי.</w:delText>
        </w:r>
      </w:del>
    </w:p>
    <w:sectPr w:rsidR="00EC43B0" w:rsidRPr="00EC43B0">
      <w:pgSz w:w="11909" w:h="16834"/>
      <w:pgMar w:top="1440" w:right="1440" w:bottom="1440" w:left="1440" w:header="720" w:footer="720" w:gutter="0"/>
      <w:pgNumType w:start="1"/>
      <w:cols w:space="720" w:equalWidth="0">
        <w:col w:w="8640"/>
      </w:cols>
      <w:bidi/>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70" w:author="Sam" w:date="2020-06-29T18:23:00Z" w:initials="S">
    <w:p w14:paraId="2CC30525" w14:textId="737CB73C" w:rsidR="007262CF" w:rsidRDefault="007262CF">
      <w:pPr>
        <w:pStyle w:val="a8"/>
      </w:pPr>
      <w:r>
        <w:rPr>
          <w:rStyle w:val="a7"/>
        </w:rPr>
        <w:annotationRef/>
      </w:r>
      <w:r>
        <w:rPr>
          <w:rFonts w:hint="cs"/>
          <w:rtl/>
        </w:rPr>
        <w:t>איפה הקוד</w:t>
      </w:r>
    </w:p>
  </w:comment>
  <w:comment w:id="771" w:author="עידו הרון" w:date="2020-07-02T01:40:00Z" w:initials="עה">
    <w:p w14:paraId="5220054C" w14:textId="5D4C8B08" w:rsidR="007262CF" w:rsidRPr="000A1F2A" w:rsidRDefault="007262CF" w:rsidP="000A1F2A">
      <w:pPr>
        <w:pStyle w:val="a8"/>
        <w:rPr>
          <w:rtl/>
          <w:lang w:val="en-US"/>
        </w:rPr>
      </w:pPr>
      <w:r>
        <w:rPr>
          <w:rStyle w:val="a7"/>
        </w:rPr>
        <w:annotationRef/>
      </w:r>
      <w:r>
        <w:rPr>
          <w:rFonts w:hint="cs"/>
          <w:rtl/>
          <w:lang w:val="en-US"/>
        </w:rPr>
        <w:t xml:space="preserve">אין לי אותו </w:t>
      </w:r>
      <w:r>
        <w:rPr>
          <w:rtl/>
          <w:lang w:val="en-US"/>
        </w:rPr>
        <w:t>–</w:t>
      </w:r>
      <w:r>
        <w:rPr>
          <w:rFonts w:hint="cs"/>
          <w:rtl/>
          <w:lang w:val="en-US"/>
        </w:rPr>
        <w:t xml:space="preserve"> הרצתי את המקרו והוא נמחק.</w:t>
      </w:r>
    </w:p>
  </w:comment>
  <w:comment w:id="772" w:author="עידו הרון" w:date="2020-07-02T01:41:00Z" w:initials="עה">
    <w:p w14:paraId="5C7EA79E" w14:textId="01F13FF4" w:rsidR="007262CF" w:rsidRPr="000A1F2A" w:rsidRDefault="007262CF">
      <w:pPr>
        <w:pStyle w:val="a8"/>
        <w:rPr>
          <w:lang w:val="en-US"/>
        </w:rPr>
      </w:pPr>
      <w:r>
        <w:rPr>
          <w:rStyle w:val="a7"/>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CC30525" w15:done="0"/>
  <w15:commentEx w15:paraId="5220054C" w15:paraIdParent="2CC30525" w15:done="0"/>
  <w15:commentEx w15:paraId="5C7EA79E" w15:paraIdParent="2CC305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7B9A9" w16cex:dateUtc="2020-07-01T22:40:00Z"/>
  <w16cex:commentExtensible w16cex:durableId="22A7B9BA" w16cex:dateUtc="2020-07-01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CC30525" w16cid:durableId="22A4B00A"/>
  <w16cid:commentId w16cid:paraId="5220054C" w16cid:durableId="22A7B9A9"/>
  <w16cid:commentId w16cid:paraId="5C7EA79E" w16cid:durableId="22A7B9B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D1A93"/>
    <w:multiLevelType w:val="multilevel"/>
    <w:tmpl w:val="8200E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D464CB"/>
    <w:multiLevelType w:val="multilevel"/>
    <w:tmpl w:val="3070A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2DD5CB5"/>
    <w:multiLevelType w:val="hybridMultilevel"/>
    <w:tmpl w:val="99501A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BAB051B"/>
    <w:multiLevelType w:val="multilevel"/>
    <w:tmpl w:val="FBC67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E453009"/>
    <w:multiLevelType w:val="multilevel"/>
    <w:tmpl w:val="F76C9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F556A3F"/>
    <w:multiLevelType w:val="multilevel"/>
    <w:tmpl w:val="5CDA8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3E7B46"/>
    <w:multiLevelType w:val="multilevel"/>
    <w:tmpl w:val="782A84C6"/>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5953F4"/>
    <w:multiLevelType w:val="multilevel"/>
    <w:tmpl w:val="0CC2C0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EBF229C"/>
    <w:multiLevelType w:val="hybridMultilevel"/>
    <w:tmpl w:val="2C763966"/>
    <w:lvl w:ilvl="0" w:tplc="5A58443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861BA3"/>
    <w:multiLevelType w:val="multilevel"/>
    <w:tmpl w:val="C08661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50A4345"/>
    <w:multiLevelType w:val="multilevel"/>
    <w:tmpl w:val="DB90C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3"/>
  </w:num>
  <w:num w:numId="3">
    <w:abstractNumId w:val="10"/>
  </w:num>
  <w:num w:numId="4">
    <w:abstractNumId w:val="5"/>
  </w:num>
  <w:num w:numId="5">
    <w:abstractNumId w:val="1"/>
  </w:num>
  <w:num w:numId="6">
    <w:abstractNumId w:val="4"/>
  </w:num>
  <w:num w:numId="7">
    <w:abstractNumId w:val="0"/>
  </w:num>
  <w:num w:numId="8">
    <w:abstractNumId w:val="6"/>
  </w:num>
  <w:num w:numId="9">
    <w:abstractNumId w:val="8"/>
  </w:num>
  <w:num w:numId="10">
    <w:abstractNumId w:val="7"/>
  </w:num>
  <w:num w:numId="1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m">
    <w15:presenceInfo w15:providerId="None" w15:userId="Sam"/>
  </w15:person>
  <w15:person w15:author="עידו הרון">
    <w15:presenceInfo w15:providerId="Windows Live" w15:userId="6e2d1743434973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AEB"/>
    <w:rsid w:val="000036A8"/>
    <w:rsid w:val="00003959"/>
    <w:rsid w:val="0002172E"/>
    <w:rsid w:val="00032CC6"/>
    <w:rsid w:val="000341F5"/>
    <w:rsid w:val="0007713F"/>
    <w:rsid w:val="00087F0A"/>
    <w:rsid w:val="000A1F2A"/>
    <w:rsid w:val="000B5DC1"/>
    <w:rsid w:val="001163B3"/>
    <w:rsid w:val="00140E97"/>
    <w:rsid w:val="00154BEA"/>
    <w:rsid w:val="00161AE3"/>
    <w:rsid w:val="00165BA2"/>
    <w:rsid w:val="00187ACA"/>
    <w:rsid w:val="00196EE0"/>
    <w:rsid w:val="001C37DD"/>
    <w:rsid w:val="001E0669"/>
    <w:rsid w:val="001E718A"/>
    <w:rsid w:val="001F0457"/>
    <w:rsid w:val="002325CB"/>
    <w:rsid w:val="00237C48"/>
    <w:rsid w:val="0029597E"/>
    <w:rsid w:val="002A72ED"/>
    <w:rsid w:val="002C69BB"/>
    <w:rsid w:val="0030649A"/>
    <w:rsid w:val="00312EC3"/>
    <w:rsid w:val="0032091C"/>
    <w:rsid w:val="00323CC7"/>
    <w:rsid w:val="00325BDB"/>
    <w:rsid w:val="003263E3"/>
    <w:rsid w:val="00331021"/>
    <w:rsid w:val="00336FAA"/>
    <w:rsid w:val="00401DFD"/>
    <w:rsid w:val="00404266"/>
    <w:rsid w:val="0041129E"/>
    <w:rsid w:val="00416C4E"/>
    <w:rsid w:val="0041727C"/>
    <w:rsid w:val="004367CB"/>
    <w:rsid w:val="00465328"/>
    <w:rsid w:val="0046732D"/>
    <w:rsid w:val="004A51F4"/>
    <w:rsid w:val="00513215"/>
    <w:rsid w:val="00514B3A"/>
    <w:rsid w:val="005150CC"/>
    <w:rsid w:val="005570D4"/>
    <w:rsid w:val="00560D2C"/>
    <w:rsid w:val="005D08F8"/>
    <w:rsid w:val="005D6FAB"/>
    <w:rsid w:val="00602AEB"/>
    <w:rsid w:val="00611062"/>
    <w:rsid w:val="006205C7"/>
    <w:rsid w:val="0062239B"/>
    <w:rsid w:val="00623751"/>
    <w:rsid w:val="00625E8A"/>
    <w:rsid w:val="0064083D"/>
    <w:rsid w:val="0067133C"/>
    <w:rsid w:val="00671BAF"/>
    <w:rsid w:val="00684178"/>
    <w:rsid w:val="0069579B"/>
    <w:rsid w:val="007055FB"/>
    <w:rsid w:val="00714706"/>
    <w:rsid w:val="0071693D"/>
    <w:rsid w:val="00722C15"/>
    <w:rsid w:val="007262CF"/>
    <w:rsid w:val="0073697D"/>
    <w:rsid w:val="00740238"/>
    <w:rsid w:val="007418CD"/>
    <w:rsid w:val="007756C6"/>
    <w:rsid w:val="0078320B"/>
    <w:rsid w:val="007B1F6F"/>
    <w:rsid w:val="007D4258"/>
    <w:rsid w:val="007D42BB"/>
    <w:rsid w:val="007D4F3E"/>
    <w:rsid w:val="007D7CAD"/>
    <w:rsid w:val="007E410C"/>
    <w:rsid w:val="007F0762"/>
    <w:rsid w:val="00801C3C"/>
    <w:rsid w:val="00806977"/>
    <w:rsid w:val="0081392B"/>
    <w:rsid w:val="008211D1"/>
    <w:rsid w:val="00834C98"/>
    <w:rsid w:val="0084356C"/>
    <w:rsid w:val="0085027A"/>
    <w:rsid w:val="00855194"/>
    <w:rsid w:val="00860B2D"/>
    <w:rsid w:val="008745B3"/>
    <w:rsid w:val="008A4699"/>
    <w:rsid w:val="008B6FDF"/>
    <w:rsid w:val="00901E7F"/>
    <w:rsid w:val="00930D13"/>
    <w:rsid w:val="00940866"/>
    <w:rsid w:val="00973C3A"/>
    <w:rsid w:val="00994C93"/>
    <w:rsid w:val="009B1F6B"/>
    <w:rsid w:val="009F3C77"/>
    <w:rsid w:val="00A150AA"/>
    <w:rsid w:val="00A37879"/>
    <w:rsid w:val="00A432AF"/>
    <w:rsid w:val="00A63662"/>
    <w:rsid w:val="00A9791F"/>
    <w:rsid w:val="00AA7A61"/>
    <w:rsid w:val="00AB173A"/>
    <w:rsid w:val="00AB452F"/>
    <w:rsid w:val="00AC53E7"/>
    <w:rsid w:val="00AE7563"/>
    <w:rsid w:val="00AF1EE1"/>
    <w:rsid w:val="00AF2EFD"/>
    <w:rsid w:val="00B005FC"/>
    <w:rsid w:val="00B14E35"/>
    <w:rsid w:val="00B22CCF"/>
    <w:rsid w:val="00B958EA"/>
    <w:rsid w:val="00BE4569"/>
    <w:rsid w:val="00BE712A"/>
    <w:rsid w:val="00C043F7"/>
    <w:rsid w:val="00C12B40"/>
    <w:rsid w:val="00C12B6A"/>
    <w:rsid w:val="00C25B8C"/>
    <w:rsid w:val="00C26641"/>
    <w:rsid w:val="00C6145F"/>
    <w:rsid w:val="00C8279F"/>
    <w:rsid w:val="00C851AD"/>
    <w:rsid w:val="00C87CCA"/>
    <w:rsid w:val="00CE33FC"/>
    <w:rsid w:val="00CF648B"/>
    <w:rsid w:val="00D2799F"/>
    <w:rsid w:val="00D42B9B"/>
    <w:rsid w:val="00D46CAC"/>
    <w:rsid w:val="00D5016B"/>
    <w:rsid w:val="00D62195"/>
    <w:rsid w:val="00D7333A"/>
    <w:rsid w:val="00D9701F"/>
    <w:rsid w:val="00DB6160"/>
    <w:rsid w:val="00DE5043"/>
    <w:rsid w:val="00E12E90"/>
    <w:rsid w:val="00EB3DDD"/>
    <w:rsid w:val="00EB6611"/>
    <w:rsid w:val="00EC43B0"/>
    <w:rsid w:val="00EC6DA7"/>
    <w:rsid w:val="00F0384A"/>
    <w:rsid w:val="00F53CA4"/>
    <w:rsid w:val="00F64888"/>
    <w:rsid w:val="00F73BA9"/>
    <w:rsid w:val="00F76F0A"/>
    <w:rsid w:val="00FC3F31"/>
    <w:rsid w:val="00FE5E5C"/>
    <w:rsid w:val="00FF539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231EF"/>
  <w15:docId w15:val="{6AF605EE-1892-4E46-8F96-0AE45DA63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US" w:bidi="he-IL"/>
      </w:rPr>
    </w:rPrDefault>
    <w:pPrDefault>
      <w:pPr>
        <w:bidi/>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jc w:val="center"/>
      <w:outlineLvl w:val="0"/>
    </w:pPr>
    <w:rPr>
      <w:b/>
      <w:sz w:val="32"/>
      <w:szCs w:val="32"/>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jc w:val="center"/>
    </w:pPr>
    <w:rPr>
      <w:b/>
      <w:sz w:val="32"/>
      <w:szCs w:val="3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paragraph" w:styleId="TOC1">
    <w:name w:val="toc 1"/>
    <w:basedOn w:val="a"/>
    <w:next w:val="a"/>
    <w:autoRedefine/>
    <w:uiPriority w:val="39"/>
    <w:unhideWhenUsed/>
    <w:rsid w:val="00A150AA"/>
    <w:pPr>
      <w:tabs>
        <w:tab w:val="right" w:pos="8630"/>
      </w:tabs>
      <w:spacing w:after="100"/>
    </w:pPr>
  </w:style>
  <w:style w:type="character" w:styleId="Hyperlink">
    <w:name w:val="Hyperlink"/>
    <w:basedOn w:val="a0"/>
    <w:uiPriority w:val="99"/>
    <w:unhideWhenUsed/>
    <w:rsid w:val="007775D8"/>
    <w:rPr>
      <w:color w:val="0000FF" w:themeColor="hyperlink"/>
      <w:u w:val="single"/>
    </w:rPr>
  </w:style>
  <w:style w:type="paragraph" w:styleId="a5">
    <w:name w:val="List Paragraph"/>
    <w:basedOn w:val="a"/>
    <w:uiPriority w:val="34"/>
    <w:qFormat/>
    <w:rsid w:val="00AA58E9"/>
    <w:pPr>
      <w:spacing w:after="160" w:line="259" w:lineRule="auto"/>
      <w:ind w:left="720"/>
      <w:contextualSpacing/>
      <w:jc w:val="left"/>
    </w:pPr>
    <w:rPr>
      <w:rFonts w:asciiTheme="minorHAnsi" w:eastAsiaTheme="minorHAnsi" w:hAnsiTheme="minorHAnsi" w:cstheme="minorBidi"/>
      <w:sz w:val="22"/>
      <w:szCs w:val="22"/>
      <w:lang w:val="en-US"/>
    </w:rPr>
  </w:style>
  <w:style w:type="character" w:styleId="a6">
    <w:name w:val="Placeholder Text"/>
    <w:basedOn w:val="a0"/>
    <w:uiPriority w:val="99"/>
    <w:semiHidden/>
    <w:rsid w:val="0098435D"/>
    <w:rPr>
      <w:color w:val="808080"/>
    </w:rPr>
  </w:style>
  <w:style w:type="character" w:customStyle="1" w:styleId="UnresolvedMention1">
    <w:name w:val="Unresolved Mention1"/>
    <w:basedOn w:val="a0"/>
    <w:uiPriority w:val="99"/>
    <w:semiHidden/>
    <w:unhideWhenUsed/>
    <w:rsid w:val="008023B3"/>
    <w:rPr>
      <w:color w:val="605E5C"/>
      <w:shd w:val="clear" w:color="auto" w:fill="E1DFDD"/>
    </w:rPr>
  </w:style>
  <w:style w:type="character" w:styleId="a7">
    <w:name w:val="annotation reference"/>
    <w:basedOn w:val="a0"/>
    <w:uiPriority w:val="99"/>
    <w:semiHidden/>
    <w:unhideWhenUsed/>
    <w:rsid w:val="00E94C39"/>
    <w:rPr>
      <w:sz w:val="16"/>
      <w:szCs w:val="16"/>
    </w:rPr>
  </w:style>
  <w:style w:type="paragraph" w:styleId="a8">
    <w:name w:val="annotation text"/>
    <w:basedOn w:val="a"/>
    <w:link w:val="a9"/>
    <w:uiPriority w:val="99"/>
    <w:semiHidden/>
    <w:unhideWhenUsed/>
    <w:rsid w:val="00E94C39"/>
    <w:pPr>
      <w:spacing w:line="240" w:lineRule="auto"/>
    </w:pPr>
    <w:rPr>
      <w:sz w:val="20"/>
      <w:szCs w:val="20"/>
    </w:rPr>
  </w:style>
  <w:style w:type="character" w:customStyle="1" w:styleId="a9">
    <w:name w:val="טקסט הערה תו"/>
    <w:basedOn w:val="a0"/>
    <w:link w:val="a8"/>
    <w:uiPriority w:val="99"/>
    <w:semiHidden/>
    <w:rsid w:val="00E94C39"/>
    <w:rPr>
      <w:sz w:val="20"/>
      <w:szCs w:val="20"/>
    </w:rPr>
  </w:style>
  <w:style w:type="paragraph" w:styleId="aa">
    <w:name w:val="annotation subject"/>
    <w:basedOn w:val="a8"/>
    <w:next w:val="a8"/>
    <w:link w:val="ab"/>
    <w:uiPriority w:val="99"/>
    <w:semiHidden/>
    <w:unhideWhenUsed/>
    <w:rsid w:val="00E94C39"/>
    <w:rPr>
      <w:b/>
      <w:bCs/>
    </w:rPr>
  </w:style>
  <w:style w:type="character" w:customStyle="1" w:styleId="ab">
    <w:name w:val="נושא הערה תו"/>
    <w:basedOn w:val="a9"/>
    <w:link w:val="aa"/>
    <w:uiPriority w:val="99"/>
    <w:semiHidden/>
    <w:rsid w:val="00E94C39"/>
    <w:rPr>
      <w:b/>
      <w:bCs/>
      <w:sz w:val="20"/>
      <w:szCs w:val="20"/>
    </w:rPr>
  </w:style>
  <w:style w:type="paragraph" w:styleId="ac">
    <w:name w:val="Revision"/>
    <w:hidden/>
    <w:uiPriority w:val="99"/>
    <w:semiHidden/>
    <w:rsid w:val="00E94C39"/>
    <w:pPr>
      <w:bidi w:val="0"/>
      <w:spacing w:line="240" w:lineRule="auto"/>
      <w:jc w:val="left"/>
    </w:pPr>
  </w:style>
  <w:style w:type="paragraph" w:styleId="ad">
    <w:name w:val="Balloon Text"/>
    <w:basedOn w:val="a"/>
    <w:link w:val="ae"/>
    <w:uiPriority w:val="99"/>
    <w:semiHidden/>
    <w:unhideWhenUsed/>
    <w:rsid w:val="00E94C39"/>
    <w:pPr>
      <w:spacing w:line="240" w:lineRule="auto"/>
    </w:pPr>
    <w:rPr>
      <w:rFonts w:ascii="Segoe UI" w:hAnsi="Segoe UI" w:cs="Segoe UI"/>
      <w:sz w:val="18"/>
      <w:szCs w:val="18"/>
    </w:rPr>
  </w:style>
  <w:style w:type="character" w:customStyle="1" w:styleId="ae">
    <w:name w:val="טקסט בלונים תו"/>
    <w:basedOn w:val="a0"/>
    <w:link w:val="ad"/>
    <w:uiPriority w:val="99"/>
    <w:semiHidden/>
    <w:rsid w:val="00E94C39"/>
    <w:rPr>
      <w:rFonts w:ascii="Segoe UI" w:hAnsi="Segoe UI" w:cs="Segoe UI"/>
      <w:sz w:val="18"/>
      <w:szCs w:val="18"/>
    </w:rPr>
  </w:style>
  <w:style w:type="paragraph" w:styleId="af">
    <w:name w:val="caption"/>
    <w:basedOn w:val="a"/>
    <w:next w:val="a"/>
    <w:uiPriority w:val="35"/>
    <w:unhideWhenUsed/>
    <w:qFormat/>
    <w:rsid w:val="00A9791F"/>
    <w:pPr>
      <w:spacing w:after="200" w:line="240" w:lineRule="auto"/>
    </w:pPr>
    <w:rPr>
      <w:i/>
      <w:iCs/>
      <w:color w:val="1F497D" w:themeColor="text2"/>
      <w:sz w:val="18"/>
      <w:szCs w:val="18"/>
    </w:rPr>
  </w:style>
  <w:style w:type="paragraph" w:styleId="NormalWeb">
    <w:name w:val="Normal (Web)"/>
    <w:basedOn w:val="a"/>
    <w:uiPriority w:val="99"/>
    <w:semiHidden/>
    <w:unhideWhenUsed/>
    <w:rsid w:val="00401DFD"/>
    <w:pPr>
      <w:bidi w:val="0"/>
      <w:spacing w:before="100" w:beforeAutospacing="1" w:after="100" w:afterAutospacing="1" w:line="240" w:lineRule="auto"/>
      <w:jc w:val="left"/>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680314">
      <w:bodyDiv w:val="1"/>
      <w:marLeft w:val="0"/>
      <w:marRight w:val="0"/>
      <w:marTop w:val="0"/>
      <w:marBottom w:val="0"/>
      <w:divBdr>
        <w:top w:val="none" w:sz="0" w:space="0" w:color="auto"/>
        <w:left w:val="none" w:sz="0" w:space="0" w:color="auto"/>
        <w:bottom w:val="none" w:sz="0" w:space="0" w:color="auto"/>
        <w:right w:val="none" w:sz="0" w:space="0" w:color="auto"/>
      </w:divBdr>
    </w:div>
    <w:div w:id="874851396">
      <w:bodyDiv w:val="1"/>
      <w:marLeft w:val="0"/>
      <w:marRight w:val="0"/>
      <w:marTop w:val="0"/>
      <w:marBottom w:val="0"/>
      <w:divBdr>
        <w:top w:val="none" w:sz="0" w:space="0" w:color="auto"/>
        <w:left w:val="none" w:sz="0" w:space="0" w:color="auto"/>
        <w:bottom w:val="none" w:sz="0" w:space="0" w:color="auto"/>
        <w:right w:val="none" w:sz="0" w:space="0" w:color="auto"/>
      </w:divBdr>
    </w:div>
    <w:div w:id="1239830644">
      <w:bodyDiv w:val="1"/>
      <w:marLeft w:val="0"/>
      <w:marRight w:val="0"/>
      <w:marTop w:val="0"/>
      <w:marBottom w:val="0"/>
      <w:divBdr>
        <w:top w:val="none" w:sz="0" w:space="0" w:color="auto"/>
        <w:left w:val="none" w:sz="0" w:space="0" w:color="auto"/>
        <w:bottom w:val="none" w:sz="0" w:space="0" w:color="auto"/>
        <w:right w:val="none" w:sz="0" w:space="0" w:color="auto"/>
      </w:divBdr>
    </w:div>
    <w:div w:id="2060274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1.xml"/><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jpg"/><Relationship Id="rId50" Type="http://schemas.microsoft.com/office/2011/relationships/commentsExtended" Target="commentsExtended.xml"/><Relationship Id="rId55" Type="http://schemas.openxmlformats.org/officeDocument/2006/relationships/image" Target="media/image39.jpe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chart" Target="charts/chart4.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7.png"/><Relationship Id="rId58" Type="http://schemas.microsoft.com/office/2011/relationships/people" Target="people.xml"/><Relationship Id="rId5" Type="http://schemas.openxmlformats.org/officeDocument/2006/relationships/settings" Target="settings.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0.png"/><Relationship Id="rId8" Type="http://schemas.openxmlformats.org/officeDocument/2006/relationships/image" Target="media/image2.png"/><Relationship Id="rId51" Type="http://schemas.microsoft.com/office/2016/09/relationships/commentsIds" Target="commentsIds.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chart" Target="charts/chart3.xml"/><Relationship Id="rId36" Type="http://schemas.openxmlformats.org/officeDocument/2006/relationships/image" Target="media/image24.png"/><Relationship Id="rId49" Type="http://schemas.openxmlformats.org/officeDocument/2006/relationships/comments" Target="comments.xm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chart" Target="charts/chart6.xml"/><Relationship Id="rId44" Type="http://schemas.openxmlformats.org/officeDocument/2006/relationships/image" Target="media/image32.png"/><Relationship Id="rId52" Type="http://schemas.microsoft.com/office/2018/08/relationships/commentsExtensible" Target="commentsExtensi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בין מדולציה תאורטית למדולציה בפועל (בסימולציה)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v>סימולציה</c:v>
          </c:tx>
          <c:spPr>
            <a:ln w="3175"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Norm'!$E$2:$E$8822</c:f>
              <c:numCache>
                <c:formatCode>General</c:formatCode>
                <c:ptCount val="8821"/>
                <c:pt idx="0" formatCode="0.00E+00">
                  <c:v>-7.5003358362567207E-55</c:v>
                </c:pt>
                <c:pt idx="1">
                  <c:v>10.9961094323711</c:v>
                </c:pt>
                <c:pt idx="2">
                  <c:v>-2.8139496390372347</c:v>
                </c:pt>
                <c:pt idx="3">
                  <c:v>-1.46121033865932</c:v>
                </c:pt>
                <c:pt idx="4">
                  <c:v>4.3344917804174106</c:v>
                </c:pt>
                <c:pt idx="5">
                  <c:v>9.9056426039497687</c:v>
                </c:pt>
                <c:pt idx="6">
                  <c:v>-9.0440116573483991</c:v>
                </c:pt>
                <c:pt idx="7">
                  <c:v>-2.273107808950225</c:v>
                </c:pt>
                <c:pt idx="8">
                  <c:v>9.2051889971757053</c:v>
                </c:pt>
                <c:pt idx="9">
                  <c:v>6.0892797642843757</c:v>
                </c:pt>
                <c:pt idx="10">
                  <c:v>-11.62059793430635</c:v>
                </c:pt>
                <c:pt idx="11">
                  <c:v>-3.0042501217096</c:v>
                </c:pt>
                <c:pt idx="12">
                  <c:v>11.433660577532599</c:v>
                </c:pt>
                <c:pt idx="13">
                  <c:v>0.56770600870415899</c:v>
                </c:pt>
                <c:pt idx="14">
                  <c:v>-8.244487524110049</c:v>
                </c:pt>
                <c:pt idx="15">
                  <c:v>0.14036641193085553</c:v>
                </c:pt>
                <c:pt idx="16">
                  <c:v>11.383954612157449</c:v>
                </c:pt>
                <c:pt idx="17">
                  <c:v>-5.4587574299294603</c:v>
                </c:pt>
                <c:pt idx="18">
                  <c:v>-4.1306295337390004</c:v>
                </c:pt>
                <c:pt idx="19">
                  <c:v>5.5777255171858053</c:v>
                </c:pt>
                <c:pt idx="20">
                  <c:v>8.84799569595266</c:v>
                </c:pt>
                <c:pt idx="21">
                  <c:v>-9.8327675127467398</c:v>
                </c:pt>
                <c:pt idx="22">
                  <c:v>-4.6483861373303297</c:v>
                </c:pt>
                <c:pt idx="23">
                  <c:v>9.5252561809630851</c:v>
                </c:pt>
                <c:pt idx="24">
                  <c:v>6.2883725012607297</c:v>
                </c:pt>
                <c:pt idx="25">
                  <c:v>-12.64469694868075</c:v>
                </c:pt>
                <c:pt idx="26">
                  <c:v>-4.8982828179439748</c:v>
                </c:pt>
                <c:pt idx="27">
                  <c:v>11.719926570626349</c:v>
                </c:pt>
                <c:pt idx="28">
                  <c:v>0.66151289438660199</c:v>
                </c:pt>
                <c:pt idx="29">
                  <c:v>-10.435206525885125</c:v>
                </c:pt>
                <c:pt idx="30">
                  <c:v>-0.30748705688645994</c:v>
                </c:pt>
                <c:pt idx="31">
                  <c:v>11.575314769598551</c:v>
                </c:pt>
                <c:pt idx="32">
                  <c:v>-6.0845383517762253</c:v>
                </c:pt>
                <c:pt idx="33">
                  <c:v>-5.788553653546975</c:v>
                </c:pt>
                <c:pt idx="34">
                  <c:v>6.8022475004192549</c:v>
                </c:pt>
                <c:pt idx="35">
                  <c:v>9.0154791941974999</c:v>
                </c:pt>
                <c:pt idx="36">
                  <c:v>-10.11365484298546</c:v>
                </c:pt>
                <c:pt idx="37">
                  <c:v>-6.0983194883324803</c:v>
                </c:pt>
                <c:pt idx="38">
                  <c:v>10.947956928322501</c:v>
                </c:pt>
                <c:pt idx="39">
                  <c:v>5.1929081044230951</c:v>
                </c:pt>
                <c:pt idx="40">
                  <c:v>-13.116893119364299</c:v>
                </c:pt>
                <c:pt idx="41">
                  <c:v>-3.4115248484186846</c:v>
                </c:pt>
                <c:pt idx="42">
                  <c:v>12.363342261944201</c:v>
                </c:pt>
                <c:pt idx="43">
                  <c:v>-0.10328581683583005</c:v>
                </c:pt>
                <c:pt idx="44">
                  <c:v>-13.246895477594901</c:v>
                </c:pt>
                <c:pt idx="45">
                  <c:v>3.5551155615223098</c:v>
                </c:pt>
                <c:pt idx="46">
                  <c:v>11.8743064799629</c:v>
                </c:pt>
                <c:pt idx="47">
                  <c:v>-7.6305902189011396</c:v>
                </c:pt>
                <c:pt idx="48">
                  <c:v>-6.8860254453270899</c:v>
                </c:pt>
                <c:pt idx="49">
                  <c:v>8.4747666913843389</c:v>
                </c:pt>
                <c:pt idx="50">
                  <c:v>9.1690894102408507</c:v>
                </c:pt>
                <c:pt idx="51">
                  <c:v>-11.5251169302196</c:v>
                </c:pt>
                <c:pt idx="52">
                  <c:v>-6.8680516108876351</c:v>
                </c:pt>
                <c:pt idx="53">
                  <c:v>11.8881696411338</c:v>
                </c:pt>
                <c:pt idx="54">
                  <c:v>3.6348922147031697</c:v>
                </c:pt>
                <c:pt idx="55">
                  <c:v>-13.3178221854777</c:v>
                </c:pt>
                <c:pt idx="56">
                  <c:v>-1.5564861519532995</c:v>
                </c:pt>
                <c:pt idx="57">
                  <c:v>12.644536913039349</c:v>
                </c:pt>
                <c:pt idx="58">
                  <c:v>-1.88872743956804</c:v>
                </c:pt>
                <c:pt idx="59">
                  <c:v>-13.26390285353345</c:v>
                </c:pt>
                <c:pt idx="60">
                  <c:v>5.1239225282087801</c:v>
                </c:pt>
                <c:pt idx="61">
                  <c:v>11.457737511792001</c:v>
                </c:pt>
                <c:pt idx="62">
                  <c:v>-7.8955184299466303</c:v>
                </c:pt>
                <c:pt idx="63">
                  <c:v>-7.5492820663027196</c:v>
                </c:pt>
                <c:pt idx="64">
                  <c:v>8.6377202546854548</c:v>
                </c:pt>
                <c:pt idx="65">
                  <c:v>8.8067164490323702</c:v>
                </c:pt>
                <c:pt idx="66">
                  <c:v>-11.94193116528305</c:v>
                </c:pt>
                <c:pt idx="67">
                  <c:v>-6.6574784530816098</c:v>
                </c:pt>
                <c:pt idx="68">
                  <c:v>11.535197665334401</c:v>
                </c:pt>
                <c:pt idx="69">
                  <c:v>2.5023553226173698</c:v>
                </c:pt>
                <c:pt idx="70">
                  <c:v>-13.837524005237249</c:v>
                </c:pt>
                <c:pt idx="71">
                  <c:v>-0.25264143311013404</c:v>
                </c:pt>
                <c:pt idx="72">
                  <c:v>12.47390453936165</c:v>
                </c:pt>
                <c:pt idx="73">
                  <c:v>-4.958855187397635</c:v>
                </c:pt>
                <c:pt idx="74">
                  <c:v>-7.7237206524484652</c:v>
                </c:pt>
                <c:pt idx="75">
                  <c:v>5.8523223788759147</c:v>
                </c:pt>
                <c:pt idx="76">
                  <c:v>10.403809726480805</c:v>
                </c:pt>
                <c:pt idx="77">
                  <c:v>-8.9199335084288105</c:v>
                </c:pt>
                <c:pt idx="78">
                  <c:v>-7.704366257038175</c:v>
                </c:pt>
                <c:pt idx="79">
                  <c:v>9.0552344557363398</c:v>
                </c:pt>
                <c:pt idx="80">
                  <c:v>7.6559313377346347</c:v>
                </c:pt>
                <c:pt idx="81">
                  <c:v>-12.828303766448951</c:v>
                </c:pt>
                <c:pt idx="82">
                  <c:v>-5.9000674187293605</c:v>
                </c:pt>
                <c:pt idx="83">
                  <c:v>12.0397831781329</c:v>
                </c:pt>
                <c:pt idx="84">
                  <c:v>0.64574427968139447</c:v>
                </c:pt>
                <c:pt idx="85">
                  <c:v>-14.068776750574301</c:v>
                </c:pt>
                <c:pt idx="86">
                  <c:v>8.2963711436980003E-2</c:v>
                </c:pt>
                <c:pt idx="87">
                  <c:v>12.061552648210199</c:v>
                </c:pt>
                <c:pt idx="88">
                  <c:v>-5.7827633267816907</c:v>
                </c:pt>
                <c:pt idx="89">
                  <c:v>-7.635723536062085</c:v>
                </c:pt>
                <c:pt idx="90">
                  <c:v>6.39522603554511</c:v>
                </c:pt>
                <c:pt idx="91">
                  <c:v>10.364797666357351</c:v>
                </c:pt>
                <c:pt idx="92">
                  <c:v>-10.6974503062658</c:v>
                </c:pt>
                <c:pt idx="93">
                  <c:v>-7.5629771958229801</c:v>
                </c:pt>
                <c:pt idx="94">
                  <c:v>9.9588149759231843</c:v>
                </c:pt>
                <c:pt idx="95">
                  <c:v>5.3356471431245645</c:v>
                </c:pt>
                <c:pt idx="96">
                  <c:v>-13.543564005311701</c:v>
                </c:pt>
                <c:pt idx="97">
                  <c:v>-5.6811403488769745</c:v>
                </c:pt>
                <c:pt idx="98">
                  <c:v>12.1285582428523</c:v>
                </c:pt>
                <c:pt idx="99">
                  <c:v>0.76173652941229997</c:v>
                </c:pt>
                <c:pt idx="100">
                  <c:v>-7.51066747203323</c:v>
                </c:pt>
                <c:pt idx="101">
                  <c:v>2.092668088115393</c:v>
                </c:pt>
                <c:pt idx="102">
                  <c:v>11.732428133645051</c:v>
                </c:pt>
                <c:pt idx="103">
                  <c:v>-7.310387954666755</c:v>
                </c:pt>
                <c:pt idx="104">
                  <c:v>-7.4260115825768951</c:v>
                </c:pt>
                <c:pt idx="105">
                  <c:v>7.2862072960345046</c:v>
                </c:pt>
                <c:pt idx="106">
                  <c:v>8.9870159486203356</c:v>
                </c:pt>
                <c:pt idx="107">
                  <c:v>-11.24952499866335</c:v>
                </c:pt>
                <c:pt idx="108">
                  <c:v>-7.3506589266697056</c:v>
                </c:pt>
                <c:pt idx="109">
                  <c:v>11.029725324813949</c:v>
                </c:pt>
                <c:pt idx="110">
                  <c:v>5.5763386783219353</c:v>
                </c:pt>
                <c:pt idx="111">
                  <c:v>-13.568629986114351</c:v>
                </c:pt>
                <c:pt idx="112">
                  <c:v>-3.8096491705833451</c:v>
                </c:pt>
                <c:pt idx="113">
                  <c:v>12.31584528753285</c:v>
                </c:pt>
                <c:pt idx="114">
                  <c:v>-1.8838436264196246</c:v>
                </c:pt>
                <c:pt idx="115">
                  <c:v>-7.3056044458321345</c:v>
                </c:pt>
                <c:pt idx="116">
                  <c:v>2.700130302461305</c:v>
                </c:pt>
                <c:pt idx="117">
                  <c:v>11.826169720819749</c:v>
                </c:pt>
                <c:pt idx="118">
                  <c:v>-8.087889627393805</c:v>
                </c:pt>
                <c:pt idx="119">
                  <c:v>-7.2557274920617099</c:v>
                </c:pt>
                <c:pt idx="120">
                  <c:v>7.8793994337802999</c:v>
                </c:pt>
                <c:pt idx="121">
                  <c:v>8.8651660085480852</c:v>
                </c:pt>
                <c:pt idx="122">
                  <c:v>-11.828065538133899</c:v>
                </c:pt>
                <c:pt idx="123">
                  <c:v>-7.1763620205339258</c:v>
                </c:pt>
                <c:pt idx="124">
                  <c:v>11.427032933372351</c:v>
                </c:pt>
                <c:pt idx="125">
                  <c:v>3.1169901495836001</c:v>
                </c:pt>
                <c:pt idx="126">
                  <c:v>-13.552947445392249</c:v>
                </c:pt>
                <c:pt idx="127">
                  <c:v>-3.0602805807754248</c:v>
                </c:pt>
                <c:pt idx="128">
                  <c:v>12.451264822356851</c:v>
                </c:pt>
                <c:pt idx="129">
                  <c:v>-1.9427282463911943</c:v>
                </c:pt>
                <c:pt idx="130">
                  <c:v>-7.2220251228345349</c:v>
                </c:pt>
                <c:pt idx="131">
                  <c:v>2.95782056771358</c:v>
                </c:pt>
                <c:pt idx="132">
                  <c:v>11.644136780753051</c:v>
                </c:pt>
                <c:pt idx="133">
                  <c:v>-8.413603994980221</c:v>
                </c:pt>
                <c:pt idx="134">
                  <c:v>-7.2045414932137799</c:v>
                </c:pt>
                <c:pt idx="135">
                  <c:v>9.4952935215608694</c:v>
                </c:pt>
                <c:pt idx="136">
                  <c:v>8.1550685180560407</c:v>
                </c:pt>
                <c:pt idx="137">
                  <c:v>-11.89688302865895</c:v>
                </c:pt>
                <c:pt idx="138">
                  <c:v>-6.8120070354074649</c:v>
                </c:pt>
                <c:pt idx="139">
                  <c:v>11.968005048173652</c:v>
                </c:pt>
                <c:pt idx="140">
                  <c:v>3.4298313292488301</c:v>
                </c:pt>
                <c:pt idx="141">
                  <c:v>-13.872872390747151</c:v>
                </c:pt>
                <c:pt idx="142">
                  <c:v>-1.5955320801050905</c:v>
                </c:pt>
                <c:pt idx="143">
                  <c:v>12.5287612384165</c:v>
                </c:pt>
                <c:pt idx="144">
                  <c:v>-4.8602353646556953</c:v>
                </c:pt>
                <c:pt idx="145">
                  <c:v>-7.2553290027218251</c:v>
                </c:pt>
                <c:pt idx="146">
                  <c:v>4.1131393333678652</c:v>
                </c:pt>
                <c:pt idx="147">
                  <c:v>10.97239781725655</c:v>
                </c:pt>
                <c:pt idx="148">
                  <c:v>-9.3292113575274165</c:v>
                </c:pt>
                <c:pt idx="149">
                  <c:v>-7.2655562665869953</c:v>
                </c:pt>
                <c:pt idx="150">
                  <c:v>10.166190378372734</c:v>
                </c:pt>
                <c:pt idx="151">
                  <c:v>7.883887022195295</c:v>
                </c:pt>
                <c:pt idx="152">
                  <c:v>-12.6303905216967</c:v>
                </c:pt>
                <c:pt idx="153">
                  <c:v>-6.0876602394039754</c:v>
                </c:pt>
                <c:pt idx="154">
                  <c:v>12.1494131644371</c:v>
                </c:pt>
                <c:pt idx="155">
                  <c:v>2.0311844113300381</c:v>
                </c:pt>
                <c:pt idx="156">
                  <c:v>-10.620267663003844</c:v>
                </c:pt>
                <c:pt idx="157">
                  <c:v>0.777753731457418</c:v>
                </c:pt>
                <c:pt idx="158">
                  <c:v>12.315680199459401</c:v>
                </c:pt>
                <c:pt idx="159">
                  <c:v>-5.3852444878338606</c:v>
                </c:pt>
                <c:pt idx="160">
                  <c:v>-7.3102309520500102</c:v>
                </c:pt>
                <c:pt idx="161">
                  <c:v>6.2451887327664304</c:v>
                </c:pt>
                <c:pt idx="162">
                  <c:v>9.8169603924163162</c:v>
                </c:pt>
                <c:pt idx="163">
                  <c:v>-10.723312644834749</c:v>
                </c:pt>
                <c:pt idx="164">
                  <c:v>-7.2848237294720946</c:v>
                </c:pt>
                <c:pt idx="165">
                  <c:v>10.541107907610801</c:v>
                </c:pt>
                <c:pt idx="166">
                  <c:v>5.2341388668059654</c:v>
                </c:pt>
                <c:pt idx="167">
                  <c:v>-13.004072375061099</c:v>
                </c:pt>
                <c:pt idx="168">
                  <c:v>-4.2666583236873095</c:v>
                </c:pt>
                <c:pt idx="169">
                  <c:v>12.212692039355799</c:v>
                </c:pt>
                <c:pt idx="170">
                  <c:v>-0.83743253320958333</c:v>
                </c:pt>
                <c:pt idx="171">
                  <c:v>-7.2717028902012499</c:v>
                </c:pt>
                <c:pt idx="172">
                  <c:v>1.407888649498362</c:v>
                </c:pt>
                <c:pt idx="173">
                  <c:v>11.558115726466699</c:v>
                </c:pt>
                <c:pt idx="174">
                  <c:v>-7.2407305729415654</c:v>
                </c:pt>
                <c:pt idx="175">
                  <c:v>-7.2021273819909251</c:v>
                </c:pt>
                <c:pt idx="176">
                  <c:v>6.2370154779237996</c:v>
                </c:pt>
                <c:pt idx="177">
                  <c:v>9.9328095959522287</c:v>
                </c:pt>
                <c:pt idx="178">
                  <c:v>-11.31689490132695</c:v>
                </c:pt>
                <c:pt idx="179">
                  <c:v>-7.14024508491599</c:v>
                </c:pt>
                <c:pt idx="180">
                  <c:v>10.43957878716768</c:v>
                </c:pt>
                <c:pt idx="181">
                  <c:v>4.3553127671058602</c:v>
                </c:pt>
                <c:pt idx="182">
                  <c:v>-13.63962189777855</c:v>
                </c:pt>
                <c:pt idx="183">
                  <c:v>-4.1132702371553744</c:v>
                </c:pt>
                <c:pt idx="184">
                  <c:v>12.247125589824201</c:v>
                </c:pt>
                <c:pt idx="185">
                  <c:v>-1.8636116820702873</c:v>
                </c:pt>
                <c:pt idx="186">
                  <c:v>-7.105103119882715</c:v>
                </c:pt>
                <c:pt idx="187">
                  <c:v>2.4612932080873051</c:v>
                </c:pt>
                <c:pt idx="188">
                  <c:v>11.7999466705204</c:v>
                </c:pt>
                <c:pt idx="189">
                  <c:v>-8.1320044000569212</c:v>
                </c:pt>
                <c:pt idx="190">
                  <c:v>-7.0636858080098053</c:v>
                </c:pt>
                <c:pt idx="191">
                  <c:v>7.8350100897449142</c:v>
                </c:pt>
                <c:pt idx="192">
                  <c:v>8.2575192649519593</c:v>
                </c:pt>
                <c:pt idx="193">
                  <c:v>-11.550363970869601</c:v>
                </c:pt>
                <c:pt idx="194">
                  <c:v>-7.0196710506552353</c:v>
                </c:pt>
                <c:pt idx="195">
                  <c:v>10.8698182271989</c:v>
                </c:pt>
                <c:pt idx="196">
                  <c:v>3.6991670188299253</c:v>
                </c:pt>
                <c:pt idx="197">
                  <c:v>-13.62986478279025</c:v>
                </c:pt>
                <c:pt idx="198">
                  <c:v>-3.4581197179167749</c:v>
                </c:pt>
                <c:pt idx="199">
                  <c:v>12.3282131249162</c:v>
                </c:pt>
                <c:pt idx="200">
                  <c:v>-1.3119617233093801</c:v>
                </c:pt>
                <c:pt idx="201">
                  <c:v>-7.0463072939885549</c:v>
                </c:pt>
                <c:pt idx="202">
                  <c:v>2.9482843120124498</c:v>
                </c:pt>
                <c:pt idx="203">
                  <c:v>11.625294371832851</c:v>
                </c:pt>
                <c:pt idx="204">
                  <c:v>-7.5861322763738697</c:v>
                </c:pt>
                <c:pt idx="205">
                  <c:v>-7.0527314934374301</c:v>
                </c:pt>
                <c:pt idx="206">
                  <c:v>9.0844466282818104</c:v>
                </c:pt>
                <c:pt idx="207">
                  <c:v>7.8042425142330707</c:v>
                </c:pt>
                <c:pt idx="208">
                  <c:v>-12.039170245181801</c:v>
                </c:pt>
                <c:pt idx="209">
                  <c:v>-7.0090016369300852</c:v>
                </c:pt>
                <c:pt idx="210">
                  <c:v>11.90468193894975</c:v>
                </c:pt>
                <c:pt idx="211">
                  <c:v>2.4319224649769549</c:v>
                </c:pt>
                <c:pt idx="212">
                  <c:v>-13.587947408849001</c:v>
                </c:pt>
                <c:pt idx="213">
                  <c:v>-0.58320642123382549</c:v>
                </c:pt>
                <c:pt idx="214">
                  <c:v>12.675791733641049</c:v>
                </c:pt>
                <c:pt idx="215">
                  <c:v>-3.920682273527575</c:v>
                </c:pt>
                <c:pt idx="216">
                  <c:v>-7.2465416853738152</c:v>
                </c:pt>
                <c:pt idx="217">
                  <c:v>6.0609967845661554</c:v>
                </c:pt>
                <c:pt idx="218">
                  <c:v>11.4375647973261</c:v>
                </c:pt>
                <c:pt idx="219">
                  <c:v>-8.6936346483060998</c:v>
                </c:pt>
                <c:pt idx="220">
                  <c:v>-7.3419219744193107</c:v>
                </c:pt>
                <c:pt idx="221">
                  <c:v>9.6857277079642863</c:v>
                </c:pt>
                <c:pt idx="222">
                  <c:v>7.9034239879548505</c:v>
                </c:pt>
                <c:pt idx="223">
                  <c:v>-11.837750369691699</c:v>
                </c:pt>
                <c:pt idx="224">
                  <c:v>-6.3372892323064249</c:v>
                </c:pt>
                <c:pt idx="225">
                  <c:v>12.69362610881295</c:v>
                </c:pt>
                <c:pt idx="226">
                  <c:v>2.6527644504778549</c:v>
                </c:pt>
                <c:pt idx="227">
                  <c:v>-13.508899024102099</c:v>
                </c:pt>
                <c:pt idx="228">
                  <c:v>0.37571427117618</c:v>
                </c:pt>
                <c:pt idx="229">
                  <c:v>12.99540746407925</c:v>
                </c:pt>
                <c:pt idx="230">
                  <c:v>-4.0727860896875647</c:v>
                </c:pt>
                <c:pt idx="231">
                  <c:v>-7.6787998572522849</c:v>
                </c:pt>
                <c:pt idx="232">
                  <c:v>6.5491514284520198</c:v>
                </c:pt>
                <c:pt idx="233">
                  <c:v>10.552173207905874</c:v>
                </c:pt>
                <c:pt idx="234">
                  <c:v>-9.1854891047680809</c:v>
                </c:pt>
                <c:pt idx="235">
                  <c:v>-7.7606115456262454</c:v>
                </c:pt>
                <c:pt idx="236">
                  <c:v>11.087726634939049</c:v>
                </c:pt>
                <c:pt idx="237">
                  <c:v>7.2449858996131047</c:v>
                </c:pt>
                <c:pt idx="238">
                  <c:v>-12.27025895129705</c:v>
                </c:pt>
                <c:pt idx="239">
                  <c:v>-5.3710101574258804</c:v>
                </c:pt>
                <c:pt idx="240">
                  <c:v>12.818764084285849</c:v>
                </c:pt>
                <c:pt idx="241">
                  <c:v>1.5423264692990721</c:v>
                </c:pt>
                <c:pt idx="242">
                  <c:v>-13.6713233133293</c:v>
                </c:pt>
                <c:pt idx="243">
                  <c:v>0.79024198256368061</c:v>
                </c:pt>
                <c:pt idx="244">
                  <c:v>12.57716498096725</c:v>
                </c:pt>
                <c:pt idx="245">
                  <c:v>-5.2661429404954898</c:v>
                </c:pt>
                <c:pt idx="246">
                  <c:v>-7.950399060226415</c:v>
                </c:pt>
                <c:pt idx="247">
                  <c:v>7.6856919607219849</c:v>
                </c:pt>
                <c:pt idx="248">
                  <c:v>10.692799303892251</c:v>
                </c:pt>
                <c:pt idx="249">
                  <c:v>-10.006206840896185</c:v>
                </c:pt>
                <c:pt idx="250">
                  <c:v>-7.9527509502278946</c:v>
                </c:pt>
                <c:pt idx="251">
                  <c:v>10.98350814100715</c:v>
                </c:pt>
                <c:pt idx="252">
                  <c:v>4.0912633760622601</c:v>
                </c:pt>
                <c:pt idx="253">
                  <c:v>-13.1707642321275</c:v>
                </c:pt>
                <c:pt idx="254">
                  <c:v>-3.0157857149638949</c:v>
                </c:pt>
                <c:pt idx="255">
                  <c:v>12.605313612247201</c:v>
                </c:pt>
                <c:pt idx="256">
                  <c:v>-1.7994526077920434</c:v>
                </c:pt>
                <c:pt idx="257">
                  <c:v>-10.632915031432219</c:v>
                </c:pt>
                <c:pt idx="258">
                  <c:v>2.2798494749659</c:v>
                </c:pt>
                <c:pt idx="259">
                  <c:v>11.726888781852001</c:v>
                </c:pt>
                <c:pt idx="260">
                  <c:v>-7.9265116761013346</c:v>
                </c:pt>
                <c:pt idx="261">
                  <c:v>-7.887565394441955</c:v>
                </c:pt>
                <c:pt idx="262">
                  <c:v>7.7186758272539899</c:v>
                </c:pt>
                <c:pt idx="263">
                  <c:v>8.69389030195976</c:v>
                </c:pt>
                <c:pt idx="264">
                  <c:v>-11.43694080525955</c:v>
                </c:pt>
                <c:pt idx="265">
                  <c:v>-7.8238481737899743</c:v>
                </c:pt>
                <c:pt idx="266">
                  <c:v>11.28288799087705</c:v>
                </c:pt>
                <c:pt idx="267">
                  <c:v>3.8762328523152298</c:v>
                </c:pt>
                <c:pt idx="268">
                  <c:v>-13.9431396584346</c:v>
                </c:pt>
                <c:pt idx="269">
                  <c:v>-2.6270543926344398</c:v>
                </c:pt>
                <c:pt idx="270">
                  <c:v>12.438614536878699</c:v>
                </c:pt>
                <c:pt idx="271">
                  <c:v>-3.42611350961523</c:v>
                </c:pt>
                <c:pt idx="272">
                  <c:v>-7.7463100254894002</c:v>
                </c:pt>
                <c:pt idx="273">
                  <c:v>2.2919374837896198</c:v>
                </c:pt>
                <c:pt idx="274">
                  <c:v>11.421266964837699</c:v>
                </c:pt>
                <c:pt idx="275">
                  <c:v>-8.1941612019101555</c:v>
                </c:pt>
                <c:pt idx="276">
                  <c:v>-7.6578096646200393</c:v>
                </c:pt>
                <c:pt idx="277">
                  <c:v>8.2009587855101138</c:v>
                </c:pt>
                <c:pt idx="278">
                  <c:v>8.6574630829439698</c:v>
                </c:pt>
                <c:pt idx="279">
                  <c:v>-12.646614181393449</c:v>
                </c:pt>
                <c:pt idx="280">
                  <c:v>-7.5179505272027249</c:v>
                </c:pt>
                <c:pt idx="281">
                  <c:v>11.387483175732701</c:v>
                </c:pt>
                <c:pt idx="282">
                  <c:v>2.1467020181493002</c:v>
                </c:pt>
                <c:pt idx="283">
                  <c:v>-10.826067428545091</c:v>
                </c:pt>
                <c:pt idx="284">
                  <c:v>-1.9190415975811477</c:v>
                </c:pt>
                <c:pt idx="285">
                  <c:v>12.009168186095849</c:v>
                </c:pt>
                <c:pt idx="286">
                  <c:v>-5.1393012583442097</c:v>
                </c:pt>
                <c:pt idx="287">
                  <c:v>-7.3944358350388448</c:v>
                </c:pt>
                <c:pt idx="288">
                  <c:v>4.6562136945819503</c:v>
                </c:pt>
                <c:pt idx="289">
                  <c:v>10.246824008659615</c:v>
                </c:pt>
                <c:pt idx="290">
                  <c:v>-9.6177205135743158</c:v>
                </c:pt>
                <c:pt idx="291">
                  <c:v>-7.2378536190538947</c:v>
                </c:pt>
                <c:pt idx="292">
                  <c:v>9.6585446918590847</c:v>
                </c:pt>
                <c:pt idx="293">
                  <c:v>7.0086045914354251</c:v>
                </c:pt>
                <c:pt idx="294">
                  <c:v>-13.03369155628025</c:v>
                </c:pt>
                <c:pt idx="295">
                  <c:v>-7.0720719132226044</c:v>
                </c:pt>
                <c:pt idx="296">
                  <c:v>11.375507267601151</c:v>
                </c:pt>
                <c:pt idx="297">
                  <c:v>1.5278246116979615</c:v>
                </c:pt>
                <c:pt idx="298">
                  <c:v>-7.0060292223960392</c:v>
                </c:pt>
                <c:pt idx="299">
                  <c:v>-0.74975519506490551</c:v>
                </c:pt>
                <c:pt idx="300">
                  <c:v>11.5177706770328</c:v>
                </c:pt>
                <c:pt idx="301">
                  <c:v>-4.779363615176595</c:v>
                </c:pt>
                <c:pt idx="302">
                  <c:v>-6.8528399419496999</c:v>
                </c:pt>
                <c:pt idx="303">
                  <c:v>4.6471528886926849</c:v>
                </c:pt>
                <c:pt idx="304">
                  <c:v>10.347813179064339</c:v>
                </c:pt>
                <c:pt idx="305">
                  <c:v>-10.781461746561</c:v>
                </c:pt>
                <c:pt idx="306">
                  <c:v>-6.7293663065919347</c:v>
                </c:pt>
                <c:pt idx="307">
                  <c:v>8.9662154257871247</c:v>
                </c:pt>
                <c:pt idx="308">
                  <c:v>6.3012485371776998</c:v>
                </c:pt>
                <c:pt idx="309">
                  <c:v>-13.169485524784999</c:v>
                </c:pt>
                <c:pt idx="310">
                  <c:v>-6.1155682399280344</c:v>
                </c:pt>
                <c:pt idx="311">
                  <c:v>11.8455076449453</c:v>
                </c:pt>
                <c:pt idx="312">
                  <c:v>0.65307263085551104</c:v>
                </c:pt>
                <c:pt idx="313">
                  <c:v>-6.6603971533453006</c:v>
                </c:pt>
                <c:pt idx="314">
                  <c:v>-0.33062198695870854</c:v>
                </c:pt>
                <c:pt idx="315">
                  <c:v>11.91686626022835</c:v>
                </c:pt>
                <c:pt idx="316">
                  <c:v>-6.614707323896325</c:v>
                </c:pt>
                <c:pt idx="317">
                  <c:v>-6.6187876513007993</c:v>
                </c:pt>
                <c:pt idx="318">
                  <c:v>6.33198916099877</c:v>
                </c:pt>
                <c:pt idx="319">
                  <c:v>9.3649692624151353</c:v>
                </c:pt>
                <c:pt idx="320">
                  <c:v>-10.214004463256559</c:v>
                </c:pt>
                <c:pt idx="321">
                  <c:v>-6.6047840834981901</c:v>
                </c:pt>
                <c:pt idx="322">
                  <c:v>10.734547817335599</c:v>
                </c:pt>
                <c:pt idx="323">
                  <c:v>6.1139687154445852</c:v>
                </c:pt>
                <c:pt idx="324">
                  <c:v>-13.4155065684873</c:v>
                </c:pt>
                <c:pt idx="325">
                  <c:v>-4.9398630521092706</c:v>
                </c:pt>
                <c:pt idx="326">
                  <c:v>12.17252884576715</c:v>
                </c:pt>
                <c:pt idx="327">
                  <c:v>-1.6654496124228766</c:v>
                </c:pt>
                <c:pt idx="328">
                  <c:v>-6.7140225836893848</c:v>
                </c:pt>
                <c:pt idx="329">
                  <c:v>2.5612980298467849</c:v>
                </c:pt>
                <c:pt idx="330">
                  <c:v>11.5331579193831</c:v>
                </c:pt>
                <c:pt idx="331">
                  <c:v>-7.7787958468217449</c:v>
                </c:pt>
                <c:pt idx="332">
                  <c:v>-6.74987812352036</c:v>
                </c:pt>
                <c:pt idx="333">
                  <c:v>7.8610956996740349</c:v>
                </c:pt>
                <c:pt idx="334">
                  <c:v>9.0437939674119505</c:v>
                </c:pt>
                <c:pt idx="335">
                  <c:v>-11.39640634544865</c:v>
                </c:pt>
                <c:pt idx="336">
                  <c:v>-6.7916290154971204</c:v>
                </c:pt>
                <c:pt idx="337">
                  <c:v>11.5875897718535</c:v>
                </c:pt>
                <c:pt idx="338">
                  <c:v>3.6204720607956098</c:v>
                </c:pt>
                <c:pt idx="339">
                  <c:v>-13.384290112010451</c:v>
                </c:pt>
                <c:pt idx="340">
                  <c:v>-3.74808707669873</c:v>
                </c:pt>
                <c:pt idx="341">
                  <c:v>12.63682602800035</c:v>
                </c:pt>
                <c:pt idx="342">
                  <c:v>-1.447511141078367</c:v>
                </c:pt>
                <c:pt idx="343">
                  <c:v>-7.0189678513127447</c:v>
                </c:pt>
                <c:pt idx="344">
                  <c:v>4.0772478265136503</c:v>
                </c:pt>
                <c:pt idx="345">
                  <c:v>11.991665334788649</c:v>
                </c:pt>
                <c:pt idx="346">
                  <c:v>-7.7585063671066798</c:v>
                </c:pt>
                <c:pt idx="347">
                  <c:v>-7.09815514536675</c:v>
                </c:pt>
                <c:pt idx="348">
                  <c:v>8.82790045668375</c:v>
                </c:pt>
                <c:pt idx="349">
                  <c:v>9.1540431727450198</c:v>
                </c:pt>
                <c:pt idx="350">
                  <c:v>-11.978867026786599</c:v>
                </c:pt>
                <c:pt idx="351">
                  <c:v>-6.8637465251749195</c:v>
                </c:pt>
                <c:pt idx="352">
                  <c:v>11.97440071821795</c:v>
                </c:pt>
                <c:pt idx="353">
                  <c:v>3.8453301160422901</c:v>
                </c:pt>
                <c:pt idx="354">
                  <c:v>-13.5831219014166</c:v>
                </c:pt>
                <c:pt idx="355">
                  <c:v>-2.4982360551006604</c:v>
                </c:pt>
                <c:pt idx="356">
                  <c:v>12.775156044271</c:v>
                </c:pt>
                <c:pt idx="357">
                  <c:v>-2.7615263998621202</c:v>
                </c:pt>
                <c:pt idx="358">
                  <c:v>-7.9331353633726946</c:v>
                </c:pt>
                <c:pt idx="359">
                  <c:v>6.5182952009272057</c:v>
                </c:pt>
                <c:pt idx="360">
                  <c:v>12.180525914921201</c:v>
                </c:pt>
                <c:pt idx="361">
                  <c:v>-9.1571328604770805</c:v>
                </c:pt>
                <c:pt idx="362">
                  <c:v>-7.4943474791147953</c:v>
                </c:pt>
                <c:pt idx="363">
                  <c:v>9.346172218635175</c:v>
                </c:pt>
                <c:pt idx="364">
                  <c:v>7.9263645287147151</c:v>
                </c:pt>
                <c:pt idx="365">
                  <c:v>-11.833128239076849</c:v>
                </c:pt>
                <c:pt idx="366">
                  <c:v>-6.2468347769419053</c:v>
                </c:pt>
                <c:pt idx="367">
                  <c:v>12.17005395681735</c:v>
                </c:pt>
                <c:pt idx="368">
                  <c:v>1.4552961566999927</c:v>
                </c:pt>
                <c:pt idx="369">
                  <c:v>-13.778509336025401</c:v>
                </c:pt>
                <c:pt idx="370">
                  <c:v>-0.40746019259362953</c:v>
                </c:pt>
                <c:pt idx="371">
                  <c:v>12.9345930839654</c:v>
                </c:pt>
                <c:pt idx="372">
                  <c:v>-4.3052392694578954</c:v>
                </c:pt>
                <c:pt idx="373">
                  <c:v>-8.7612553778757345</c:v>
                </c:pt>
                <c:pt idx="374">
                  <c:v>6.3293794281656899</c:v>
                </c:pt>
                <c:pt idx="375">
                  <c:v>10.8717874689168</c:v>
                </c:pt>
                <c:pt idx="376">
                  <c:v>-9.8002978068636253</c:v>
                </c:pt>
                <c:pt idx="377">
                  <c:v>-7.8185265417221599</c:v>
                </c:pt>
                <c:pt idx="378">
                  <c:v>10.557127264343615</c:v>
                </c:pt>
                <c:pt idx="379">
                  <c:v>7.4644866941632699</c:v>
                </c:pt>
                <c:pt idx="380">
                  <c:v>-12.386316109606199</c:v>
                </c:pt>
                <c:pt idx="381">
                  <c:v>-4.9981430705141952</c:v>
                </c:pt>
                <c:pt idx="382">
                  <c:v>12.70466410363305</c:v>
                </c:pt>
                <c:pt idx="383">
                  <c:v>1.5430053079398585</c:v>
                </c:pt>
                <c:pt idx="384">
                  <c:v>-13.60532843058985</c:v>
                </c:pt>
                <c:pt idx="385">
                  <c:v>2.0975899756514691</c:v>
                </c:pt>
                <c:pt idx="386">
                  <c:v>12.79051719484465</c:v>
                </c:pt>
                <c:pt idx="387">
                  <c:v>-6.1557189218085</c:v>
                </c:pt>
                <c:pt idx="388">
                  <c:v>-7.9848043226665606</c:v>
                </c:pt>
                <c:pt idx="389">
                  <c:v>7.2825240646898051</c:v>
                </c:pt>
                <c:pt idx="390">
                  <c:v>10.11672811433901</c:v>
                </c:pt>
                <c:pt idx="391">
                  <c:v>-9.6339581530403748</c:v>
                </c:pt>
                <c:pt idx="392">
                  <c:v>-7.9512389903942058</c:v>
                </c:pt>
                <c:pt idx="393">
                  <c:v>11.4242648598506</c:v>
                </c:pt>
                <c:pt idx="394">
                  <c:v>6.8256323063451596</c:v>
                </c:pt>
                <c:pt idx="395">
                  <c:v>-12.682071545930551</c:v>
                </c:pt>
                <c:pt idx="396">
                  <c:v>-4.293716318129345</c:v>
                </c:pt>
                <c:pt idx="397">
                  <c:v>13.3762107424551</c:v>
                </c:pt>
                <c:pt idx="398">
                  <c:v>1.4652466937251549</c:v>
                </c:pt>
                <c:pt idx="399">
                  <c:v>-13.42106189418565</c:v>
                </c:pt>
                <c:pt idx="400">
                  <c:v>2.4812788241174499</c:v>
                </c:pt>
                <c:pt idx="401">
                  <c:v>12.674808974322001</c:v>
                </c:pt>
                <c:pt idx="402">
                  <c:v>-5.2970062024788351</c:v>
                </c:pt>
                <c:pt idx="403">
                  <c:v>-8.2439904537858695</c:v>
                </c:pt>
                <c:pt idx="404">
                  <c:v>8.7371671419026153</c:v>
                </c:pt>
                <c:pt idx="405">
                  <c:v>9.984512028002321</c:v>
                </c:pt>
                <c:pt idx="406">
                  <c:v>-10.1979929245721</c:v>
                </c:pt>
                <c:pt idx="407">
                  <c:v>-8.0575694403353193</c:v>
                </c:pt>
                <c:pt idx="408">
                  <c:v>12.25499518162885</c:v>
                </c:pt>
                <c:pt idx="409">
                  <c:v>4.3835918209236056</c:v>
                </c:pt>
                <c:pt idx="410">
                  <c:v>-12.633474485828099</c:v>
                </c:pt>
                <c:pt idx="411">
                  <c:v>-3.1054698229707203</c:v>
                </c:pt>
                <c:pt idx="412">
                  <c:v>13.259862211085601</c:v>
                </c:pt>
                <c:pt idx="413">
                  <c:v>-0.27422370239036953</c:v>
                </c:pt>
                <c:pt idx="414">
                  <c:v>-13.373388315679151</c:v>
                </c:pt>
                <c:pt idx="415">
                  <c:v>4.3890191232369302</c:v>
                </c:pt>
                <c:pt idx="416">
                  <c:v>12.383424407490651</c:v>
                </c:pt>
                <c:pt idx="417">
                  <c:v>-6.4475484901148405</c:v>
                </c:pt>
                <c:pt idx="418">
                  <c:v>-11.616197463087349</c:v>
                </c:pt>
                <c:pt idx="419">
                  <c:v>8.8856966650656908</c:v>
                </c:pt>
                <c:pt idx="420">
                  <c:v>10.295799955337966</c:v>
                </c:pt>
                <c:pt idx="421">
                  <c:v>-11.430378591862599</c:v>
                </c:pt>
                <c:pt idx="422">
                  <c:v>-6.6705057454248244</c:v>
                </c:pt>
                <c:pt idx="423">
                  <c:v>12.099384296679901</c:v>
                </c:pt>
                <c:pt idx="424">
                  <c:v>3.8720552936617949</c:v>
                </c:pt>
                <c:pt idx="425">
                  <c:v>-13.37269258653205</c:v>
                </c:pt>
                <c:pt idx="426">
                  <c:v>-1.3792146857059899</c:v>
                </c:pt>
                <c:pt idx="427">
                  <c:v>13.137140780880351</c:v>
                </c:pt>
                <c:pt idx="428">
                  <c:v>-4.0078836209558952</c:v>
                </c:pt>
                <c:pt idx="429">
                  <c:v>-13.002895301244749</c:v>
                </c:pt>
                <c:pt idx="430">
                  <c:v>4.8693549761806354</c:v>
                </c:pt>
                <c:pt idx="431">
                  <c:v>11.621445900858649</c:v>
                </c:pt>
                <c:pt idx="432">
                  <c:v>-9.1561931116053703</c:v>
                </c:pt>
                <c:pt idx="433">
                  <c:v>-8.7490239740837339</c:v>
                </c:pt>
                <c:pt idx="434">
                  <c:v>10.06610727335336</c:v>
                </c:pt>
                <c:pt idx="435">
                  <c:v>8.2484634914150448</c:v>
                </c:pt>
                <c:pt idx="436">
                  <c:v>-11.770301456088401</c:v>
                </c:pt>
                <c:pt idx="437">
                  <c:v>-6.55851884288478</c:v>
                </c:pt>
                <c:pt idx="438">
                  <c:v>12.343461381258351</c:v>
                </c:pt>
                <c:pt idx="439">
                  <c:v>1.3477783676755315</c:v>
                </c:pt>
                <c:pt idx="440">
                  <c:v>-13.9727688649029</c:v>
                </c:pt>
                <c:pt idx="441">
                  <c:v>-0.51370284206394246</c:v>
                </c:pt>
                <c:pt idx="442">
                  <c:v>12.6377942093429</c:v>
                </c:pt>
                <c:pt idx="443">
                  <c:v>-2.9490796868791351</c:v>
                </c:pt>
                <c:pt idx="444">
                  <c:v>-11.163708842068999</c:v>
                </c:pt>
                <c:pt idx="445">
                  <c:v>6.0797354801378454</c:v>
                </c:pt>
                <c:pt idx="446">
                  <c:v>10.73713169388815</c:v>
                </c:pt>
                <c:pt idx="447">
                  <c:v>-10.40451810734463</c:v>
                </c:pt>
                <c:pt idx="448">
                  <c:v>-8.4193030869246304</c:v>
                </c:pt>
                <c:pt idx="449">
                  <c:v>9.1415965750036747</c:v>
                </c:pt>
                <c:pt idx="450">
                  <c:v>6.5309148934367354</c:v>
                </c:pt>
                <c:pt idx="451">
                  <c:v>-13.26621237148775</c:v>
                </c:pt>
                <c:pt idx="452">
                  <c:v>-6.8427368108792646</c:v>
                </c:pt>
                <c:pt idx="453">
                  <c:v>12.193765243492249</c:v>
                </c:pt>
                <c:pt idx="454">
                  <c:v>0.71832718793844308</c:v>
                </c:pt>
                <c:pt idx="455">
                  <c:v>-11.230479020696535</c:v>
                </c:pt>
                <c:pt idx="456">
                  <c:v>1.7247898475317547</c:v>
                </c:pt>
                <c:pt idx="457">
                  <c:v>12.011666044488049</c:v>
                </c:pt>
                <c:pt idx="458">
                  <c:v>-5.0975096204848853</c:v>
                </c:pt>
                <c:pt idx="459">
                  <c:v>-8.0405604614474946</c:v>
                </c:pt>
                <c:pt idx="460">
                  <c:v>6.2730031968992055</c:v>
                </c:pt>
                <c:pt idx="461">
                  <c:v>9.7003677906454691</c:v>
                </c:pt>
                <c:pt idx="462">
                  <c:v>-11.150560718818351</c:v>
                </c:pt>
                <c:pt idx="463">
                  <c:v>-7.856813375962135</c:v>
                </c:pt>
                <c:pt idx="464">
                  <c:v>9.6909685373918997</c:v>
                </c:pt>
                <c:pt idx="465">
                  <c:v>5.4506166870663257</c:v>
                </c:pt>
                <c:pt idx="466">
                  <c:v>-13.7515925341542</c:v>
                </c:pt>
                <c:pt idx="467">
                  <c:v>-3.9459715967724702</c:v>
                </c:pt>
                <c:pt idx="468">
                  <c:v>11.93404062635655</c:v>
                </c:pt>
                <c:pt idx="469">
                  <c:v>-1.6739103924235961</c:v>
                </c:pt>
                <c:pt idx="470">
                  <c:v>-7.5710621688252751</c:v>
                </c:pt>
                <c:pt idx="471">
                  <c:v>0.63647814804230807</c:v>
                </c:pt>
                <c:pt idx="472">
                  <c:v>11.647239573328552</c:v>
                </c:pt>
                <c:pt idx="473">
                  <c:v>-8.0174354017506353</c:v>
                </c:pt>
                <c:pt idx="474">
                  <c:v>-7.3651908698095454</c:v>
                </c:pt>
                <c:pt idx="475">
                  <c:v>6.5750249343461347</c:v>
                </c:pt>
                <c:pt idx="476">
                  <c:v>8.5046791620197002</c:v>
                </c:pt>
                <c:pt idx="477">
                  <c:v>-11.285743656226149</c:v>
                </c:pt>
                <c:pt idx="478">
                  <c:v>-7.1554567911315248</c:v>
                </c:pt>
                <c:pt idx="479">
                  <c:v>10.549252971747</c:v>
                </c:pt>
                <c:pt idx="480">
                  <c:v>3.6696318926116351</c:v>
                </c:pt>
                <c:pt idx="481">
                  <c:v>-7.4567234821443744</c:v>
                </c:pt>
                <c:pt idx="482">
                  <c:v>-4.9399325249421997</c:v>
                </c:pt>
                <c:pt idx="483">
                  <c:v>11.760419034408152</c:v>
                </c:pt>
                <c:pt idx="484">
                  <c:v>-1.4889517234947549</c:v>
                </c:pt>
                <c:pt idx="485">
                  <c:v>-6.8952457292497646</c:v>
                </c:pt>
                <c:pt idx="486">
                  <c:v>2.5372857337321499</c:v>
                </c:pt>
                <c:pt idx="487">
                  <c:v>11.258686987189751</c:v>
                </c:pt>
                <c:pt idx="488">
                  <c:v>-7.7448963756117397</c:v>
                </c:pt>
                <c:pt idx="489">
                  <c:v>-6.7345976079545151</c:v>
                </c:pt>
                <c:pt idx="490">
                  <c:v>7.4557216222858802</c:v>
                </c:pt>
                <c:pt idx="491">
                  <c:v>8.1578580572142254</c:v>
                </c:pt>
                <c:pt idx="492">
                  <c:v>-12.64922358869225</c:v>
                </c:pt>
                <c:pt idx="493">
                  <c:v>-6.5692568635064399</c:v>
                </c:pt>
                <c:pt idx="494">
                  <c:v>10.6593563743291</c:v>
                </c:pt>
                <c:pt idx="495">
                  <c:v>1.609182818621163</c:v>
                </c:pt>
                <c:pt idx="496">
                  <c:v>-6.5038055663732006</c:v>
                </c:pt>
                <c:pt idx="497">
                  <c:v>-2.85190589058953</c:v>
                </c:pt>
                <c:pt idx="498">
                  <c:v>11.4148925176159</c:v>
                </c:pt>
                <c:pt idx="499">
                  <c:v>-3.6844811222611202</c:v>
                </c:pt>
                <c:pt idx="500">
                  <c:v>-6.3307013388798854</c:v>
                </c:pt>
                <c:pt idx="501">
                  <c:v>2.6911500709141452</c:v>
                </c:pt>
                <c:pt idx="502">
                  <c:v>10.552863980603451</c:v>
                </c:pt>
                <c:pt idx="503">
                  <c:v>-9.110049776997581</c:v>
                </c:pt>
                <c:pt idx="504">
                  <c:v>-6.1870475186943352</c:v>
                </c:pt>
                <c:pt idx="505">
                  <c:v>7.6530948522828695</c:v>
                </c:pt>
                <c:pt idx="506">
                  <c:v>7.6164953709457253</c:v>
                </c:pt>
                <c:pt idx="507">
                  <c:v>-12.844956093110749</c:v>
                </c:pt>
                <c:pt idx="508">
                  <c:v>-6.0627884837223149</c:v>
                </c:pt>
                <c:pt idx="509">
                  <c:v>10.5272590760794</c:v>
                </c:pt>
                <c:pt idx="510">
                  <c:v>2.2124821873649001</c:v>
                </c:pt>
                <c:pt idx="511">
                  <c:v>-6.0571341937437051</c:v>
                </c:pt>
                <c:pt idx="512">
                  <c:v>-2.8737237819172399</c:v>
                </c:pt>
                <c:pt idx="513">
                  <c:v>11.63243668035965</c:v>
                </c:pt>
                <c:pt idx="514">
                  <c:v>-4.0516067120423296</c:v>
                </c:pt>
                <c:pt idx="515">
                  <c:v>-6.0021586604100898</c:v>
                </c:pt>
                <c:pt idx="516">
                  <c:v>4.6074958934000403</c:v>
                </c:pt>
                <c:pt idx="517">
                  <c:v>9.5705117673350664</c:v>
                </c:pt>
                <c:pt idx="518">
                  <c:v>-10.474366489446425</c:v>
                </c:pt>
                <c:pt idx="519">
                  <c:v>-5.9844563736509944</c:v>
                </c:pt>
                <c:pt idx="520">
                  <c:v>9.1954064877532602</c:v>
                </c:pt>
                <c:pt idx="521">
                  <c:v>6.4856322376126201</c:v>
                </c:pt>
                <c:pt idx="522">
                  <c:v>-12.700823151939801</c:v>
                </c:pt>
                <c:pt idx="523">
                  <c:v>-6.0234344454319348</c:v>
                </c:pt>
                <c:pt idx="524">
                  <c:v>11.721457956976149</c:v>
                </c:pt>
                <c:pt idx="525">
                  <c:v>0.49275643850944051</c:v>
                </c:pt>
                <c:pt idx="526">
                  <c:v>-6.1039845125302801</c:v>
                </c:pt>
                <c:pt idx="527">
                  <c:v>0.11745064543335004</c:v>
                </c:pt>
                <c:pt idx="528">
                  <c:v>11.59235425487595</c:v>
                </c:pt>
                <c:pt idx="529">
                  <c:v>-5.9832564745057253</c:v>
                </c:pt>
                <c:pt idx="530">
                  <c:v>-6.0819564624012905</c:v>
                </c:pt>
                <c:pt idx="531">
                  <c:v>5.0656468105218195</c:v>
                </c:pt>
                <c:pt idx="532">
                  <c:v>9.1839361057798747</c:v>
                </c:pt>
                <c:pt idx="533">
                  <c:v>-10.487390376310351</c:v>
                </c:pt>
                <c:pt idx="534">
                  <c:v>-6.0720822109482597</c:v>
                </c:pt>
                <c:pt idx="535">
                  <c:v>10.028219656419685</c:v>
                </c:pt>
                <c:pt idx="536">
                  <c:v>6.4773626958598349</c:v>
                </c:pt>
                <c:pt idx="537">
                  <c:v>-12.670576488504349</c:v>
                </c:pt>
                <c:pt idx="538">
                  <c:v>-4.7215329617645798</c:v>
                </c:pt>
                <c:pt idx="539">
                  <c:v>12.218136557489299</c:v>
                </c:pt>
                <c:pt idx="540">
                  <c:v>-0.25568895336986697</c:v>
                </c:pt>
                <c:pt idx="541">
                  <c:v>-6.2959510488649553</c:v>
                </c:pt>
                <c:pt idx="542">
                  <c:v>0.62261755808698704</c:v>
                </c:pt>
                <c:pt idx="543">
                  <c:v>12.52177421360275</c:v>
                </c:pt>
                <c:pt idx="544">
                  <c:v>-4.8228504344437804</c:v>
                </c:pt>
                <c:pt idx="545">
                  <c:v>-6.48682533138164</c:v>
                </c:pt>
                <c:pt idx="546">
                  <c:v>8.7143623152772989</c:v>
                </c:pt>
                <c:pt idx="547">
                  <c:v>10.8287737317658</c:v>
                </c:pt>
                <c:pt idx="548">
                  <c:v>-10.531008592802856</c:v>
                </c:pt>
                <c:pt idx="549">
                  <c:v>-6.7722780295368503</c:v>
                </c:pt>
                <c:pt idx="550">
                  <c:v>11.300720897637699</c:v>
                </c:pt>
                <c:pt idx="551">
                  <c:v>5.5645353956391652</c:v>
                </c:pt>
                <c:pt idx="552">
                  <c:v>-12.6854933504677</c:v>
                </c:pt>
                <c:pt idx="553">
                  <c:v>-2.0903582403336536</c:v>
                </c:pt>
                <c:pt idx="554">
                  <c:v>12.80077905349815</c:v>
                </c:pt>
                <c:pt idx="555">
                  <c:v>-1.3599938906493465</c:v>
                </c:pt>
                <c:pt idx="556">
                  <c:v>-13.188225008395751</c:v>
                </c:pt>
                <c:pt idx="557">
                  <c:v>2.9396578762950099</c:v>
                </c:pt>
                <c:pt idx="558">
                  <c:v>13.217786710931851</c:v>
                </c:pt>
                <c:pt idx="559">
                  <c:v>-6.3601459194180148</c:v>
                </c:pt>
                <c:pt idx="560">
                  <c:v>-9.5238639046506854</c:v>
                </c:pt>
                <c:pt idx="561">
                  <c:v>9.3954913261423343</c:v>
                </c:pt>
                <c:pt idx="562">
                  <c:v>9.1338267475584054</c:v>
                </c:pt>
                <c:pt idx="563">
                  <c:v>-10.913413818939651</c:v>
                </c:pt>
                <c:pt idx="564">
                  <c:v>-7.6143696998568196</c:v>
                </c:pt>
                <c:pt idx="565">
                  <c:v>11.296317096980751</c:v>
                </c:pt>
                <c:pt idx="566">
                  <c:v>3.5229389625560845</c:v>
                </c:pt>
                <c:pt idx="567">
                  <c:v>-13.397686439963351</c:v>
                </c:pt>
                <c:pt idx="568">
                  <c:v>-2.7173901388919703</c:v>
                </c:pt>
                <c:pt idx="569">
                  <c:v>12.43618468109875</c:v>
                </c:pt>
                <c:pt idx="570">
                  <c:v>-1.3112671714803148</c:v>
                </c:pt>
                <c:pt idx="571">
                  <c:v>-9.2737638147850205</c:v>
                </c:pt>
                <c:pt idx="572">
                  <c:v>4.6016757893757552</c:v>
                </c:pt>
                <c:pt idx="573">
                  <c:v>12.1313793332841</c:v>
                </c:pt>
                <c:pt idx="574">
                  <c:v>-7.564607143181405</c:v>
                </c:pt>
                <c:pt idx="575">
                  <c:v>-7.82603214403421</c:v>
                </c:pt>
                <c:pt idx="576">
                  <c:v>10.048827309420314</c:v>
                </c:pt>
                <c:pt idx="577">
                  <c:v>8.3794843321884009</c:v>
                </c:pt>
                <c:pt idx="578">
                  <c:v>-12.102800973792249</c:v>
                </c:pt>
                <c:pt idx="579">
                  <c:v>-7.2940870783476202</c:v>
                </c:pt>
                <c:pt idx="580">
                  <c:v>12.14228084868255</c:v>
                </c:pt>
                <c:pt idx="581">
                  <c:v>3.3064041381788098</c:v>
                </c:pt>
                <c:pt idx="582">
                  <c:v>-13.04214600115105</c:v>
                </c:pt>
                <c:pt idx="583">
                  <c:v>-0.79582186901189456</c:v>
                </c:pt>
                <c:pt idx="584">
                  <c:v>13.54499085171555</c:v>
                </c:pt>
                <c:pt idx="585">
                  <c:v>-3.1480993104327748</c:v>
                </c:pt>
                <c:pt idx="586">
                  <c:v>-12.07064203506315</c:v>
                </c:pt>
                <c:pt idx="587">
                  <c:v>6.3468200937116546</c:v>
                </c:pt>
                <c:pt idx="588">
                  <c:v>11.917876748861151</c:v>
                </c:pt>
                <c:pt idx="589">
                  <c:v>-7.803208087773565</c:v>
                </c:pt>
                <c:pt idx="590">
                  <c:v>-9.8124948348816048</c:v>
                </c:pt>
                <c:pt idx="591">
                  <c:v>10.300434068321696</c:v>
                </c:pt>
                <c:pt idx="592">
                  <c:v>8.0491216729219257</c:v>
                </c:pt>
                <c:pt idx="593">
                  <c:v>-12.1685265780858</c:v>
                </c:pt>
                <c:pt idx="594">
                  <c:v>-4.7759322873847143</c:v>
                </c:pt>
                <c:pt idx="595">
                  <c:v>12.9830424901083</c:v>
                </c:pt>
                <c:pt idx="596">
                  <c:v>1.7917031429583214</c:v>
                </c:pt>
                <c:pt idx="597">
                  <c:v>-13.415025650474551</c:v>
                </c:pt>
                <c:pt idx="598">
                  <c:v>1.6174248545132834</c:v>
                </c:pt>
                <c:pt idx="599">
                  <c:v>13.163376591465649</c:v>
                </c:pt>
                <c:pt idx="600">
                  <c:v>-4.4862748976158855</c:v>
                </c:pt>
                <c:pt idx="601">
                  <c:v>-12.973532517462349</c:v>
                </c:pt>
                <c:pt idx="602">
                  <c:v>6.9227644056219457</c:v>
                </c:pt>
                <c:pt idx="603">
                  <c:v>11.27439957785905</c:v>
                </c:pt>
                <c:pt idx="604">
                  <c:v>-9.7818952094750049</c:v>
                </c:pt>
                <c:pt idx="605">
                  <c:v>-8.6199418223878865</c:v>
                </c:pt>
                <c:pt idx="606">
                  <c:v>10.19175146255952</c:v>
                </c:pt>
                <c:pt idx="607">
                  <c:v>6.580592377733395</c:v>
                </c:pt>
                <c:pt idx="608">
                  <c:v>-12.7712832302484</c:v>
                </c:pt>
                <c:pt idx="609">
                  <c:v>-6.034113908933505</c:v>
                </c:pt>
                <c:pt idx="610">
                  <c:v>12.565568975158151</c:v>
                </c:pt>
                <c:pt idx="611">
                  <c:v>-1.5563839348512789</c:v>
                </c:pt>
                <c:pt idx="612">
                  <c:v>-14.0168404614249</c:v>
                </c:pt>
                <c:pt idx="613">
                  <c:v>0.78012281908969994</c:v>
                </c:pt>
                <c:pt idx="614">
                  <c:v>11.948743456793451</c:v>
                </c:pt>
                <c:pt idx="615">
                  <c:v>-6.1542400301490954</c:v>
                </c:pt>
                <c:pt idx="616">
                  <c:v>-8.461006109207851</c:v>
                </c:pt>
                <c:pt idx="617">
                  <c:v>7.6680268257853097</c:v>
                </c:pt>
                <c:pt idx="618">
                  <c:v>10.144086740350446</c:v>
                </c:pt>
                <c:pt idx="619">
                  <c:v>-10.1710874519908</c:v>
                </c:pt>
                <c:pt idx="620">
                  <c:v>-8.3907570124699298</c:v>
                </c:pt>
                <c:pt idx="621">
                  <c:v>11.277664016149149</c:v>
                </c:pt>
                <c:pt idx="622">
                  <c:v>6.0094400436145303</c:v>
                </c:pt>
                <c:pt idx="623">
                  <c:v>-13.892776230753249</c:v>
                </c:pt>
                <c:pt idx="624">
                  <c:v>-5.1586719891474253</c:v>
                </c:pt>
                <c:pt idx="625">
                  <c:v>12.303453160036049</c:v>
                </c:pt>
                <c:pt idx="626">
                  <c:v>-1.9429130710384772</c:v>
                </c:pt>
                <c:pt idx="627">
                  <c:v>-8.2662748863004758</c:v>
                </c:pt>
                <c:pt idx="628">
                  <c:v>1.6254768102475134</c:v>
                </c:pt>
                <c:pt idx="629">
                  <c:v>12.20243964884305</c:v>
                </c:pt>
                <c:pt idx="630">
                  <c:v>-6.4854991861006948</c:v>
                </c:pt>
                <c:pt idx="631">
                  <c:v>-8.1359149893688993</c:v>
                </c:pt>
                <c:pt idx="632">
                  <c:v>8.5548408320362253</c:v>
                </c:pt>
                <c:pt idx="633">
                  <c:v>9.6631441980000794</c:v>
                </c:pt>
                <c:pt idx="634">
                  <c:v>-10.955527977319349</c:v>
                </c:pt>
                <c:pt idx="635">
                  <c:v>-8.0046514812351308</c:v>
                </c:pt>
                <c:pt idx="636">
                  <c:v>11.205394249251199</c:v>
                </c:pt>
                <c:pt idx="637">
                  <c:v>5.3315984774544001</c:v>
                </c:pt>
                <c:pt idx="638">
                  <c:v>-13.35020828975275</c:v>
                </c:pt>
                <c:pt idx="639">
                  <c:v>-2.5625119858909047</c:v>
                </c:pt>
                <c:pt idx="640">
                  <c:v>12.64679884263685</c:v>
                </c:pt>
                <c:pt idx="641">
                  <c:v>-1.6545276145886874</c:v>
                </c:pt>
                <c:pt idx="642">
                  <c:v>-8.049322398929764</c:v>
                </c:pt>
                <c:pt idx="643">
                  <c:v>4.9515886025659048</c:v>
                </c:pt>
                <c:pt idx="644">
                  <c:v>11.7003634414337</c:v>
                </c:pt>
                <c:pt idx="645">
                  <c:v>-8.1222452092245252</c:v>
                </c:pt>
                <c:pt idx="646">
                  <c:v>-7.9695803592357546</c:v>
                </c:pt>
                <c:pt idx="647">
                  <c:v>8.548663033108495</c:v>
                </c:pt>
                <c:pt idx="648">
                  <c:v>8.0813508475822857</c:v>
                </c:pt>
                <c:pt idx="649">
                  <c:v>-12.698430226510698</c:v>
                </c:pt>
                <c:pt idx="650">
                  <c:v>-7.471893287158875</c:v>
                </c:pt>
                <c:pt idx="651">
                  <c:v>11.318204408508748</c:v>
                </c:pt>
                <c:pt idx="652">
                  <c:v>3.031540322710665</c:v>
                </c:pt>
                <c:pt idx="653">
                  <c:v>-13.81855439083615</c:v>
                </c:pt>
                <c:pt idx="654">
                  <c:v>-1.721158783955391</c:v>
                </c:pt>
                <c:pt idx="655">
                  <c:v>12.6179657369001</c:v>
                </c:pt>
                <c:pt idx="656">
                  <c:v>-4.8010204299036552</c:v>
                </c:pt>
                <c:pt idx="657">
                  <c:v>-7.7533251458422452</c:v>
                </c:pt>
                <c:pt idx="658">
                  <c:v>4.4152359918018798</c:v>
                </c:pt>
                <c:pt idx="659">
                  <c:v>10.402835568264571</c:v>
                </c:pt>
                <c:pt idx="660">
                  <c:v>-9.697313266955554</c:v>
                </c:pt>
                <c:pt idx="661">
                  <c:v>-7.5659910968602446</c:v>
                </c:pt>
                <c:pt idx="662">
                  <c:v>8.9295217564229699</c:v>
                </c:pt>
                <c:pt idx="663">
                  <c:v>6.611810189143565</c:v>
                </c:pt>
                <c:pt idx="664">
                  <c:v>-12.915175446060349</c:v>
                </c:pt>
                <c:pt idx="665">
                  <c:v>-7.347058840288665</c:v>
                </c:pt>
                <c:pt idx="666">
                  <c:v>11.07369879934275</c:v>
                </c:pt>
                <c:pt idx="667">
                  <c:v>-0.18499091597973405</c:v>
                </c:pt>
                <c:pt idx="668">
                  <c:v>-7.2355759787931095</c:v>
                </c:pt>
                <c:pt idx="669">
                  <c:v>-0.52456267591463601</c:v>
                </c:pt>
                <c:pt idx="670">
                  <c:v>11.424492873193199</c:v>
                </c:pt>
                <c:pt idx="671">
                  <c:v>-5.4996313255135947</c:v>
                </c:pt>
                <c:pt idx="672">
                  <c:v>-7.0384762164872754</c:v>
                </c:pt>
                <c:pt idx="673">
                  <c:v>6.0402525302561898</c:v>
                </c:pt>
                <c:pt idx="674">
                  <c:v>9.8740212642884657</c:v>
                </c:pt>
                <c:pt idx="675">
                  <c:v>-10.563767726583624</c:v>
                </c:pt>
                <c:pt idx="676">
                  <c:v>-6.8941453935355153</c:v>
                </c:pt>
                <c:pt idx="677">
                  <c:v>9.8543551300403109</c:v>
                </c:pt>
                <c:pt idx="678">
                  <c:v>5.2695823631137504</c:v>
                </c:pt>
                <c:pt idx="679">
                  <c:v>-13.034290430585699</c:v>
                </c:pt>
                <c:pt idx="680">
                  <c:v>-4.4234524350404296</c:v>
                </c:pt>
                <c:pt idx="681">
                  <c:v>12.026253782796751</c:v>
                </c:pt>
                <c:pt idx="682">
                  <c:v>0.64246078377810256</c:v>
                </c:pt>
                <c:pt idx="683">
                  <c:v>-6.8488776897383445</c:v>
                </c:pt>
                <c:pt idx="684">
                  <c:v>0.16170181471536993</c:v>
                </c:pt>
                <c:pt idx="685">
                  <c:v>12.19906245679085</c:v>
                </c:pt>
                <c:pt idx="686">
                  <c:v>-6.7907561370283602</c:v>
                </c:pt>
                <c:pt idx="687">
                  <c:v>-6.8273985882280304</c:v>
                </c:pt>
                <c:pt idx="688">
                  <c:v>6.2921368800757502</c:v>
                </c:pt>
                <c:pt idx="689">
                  <c:v>8.6115618678037009</c:v>
                </c:pt>
                <c:pt idx="690">
                  <c:v>-11.055458784696501</c:v>
                </c:pt>
                <c:pt idx="691">
                  <c:v>-6.7215309106941898</c:v>
                </c:pt>
                <c:pt idx="692">
                  <c:v>9.8613006737546556</c:v>
                </c:pt>
                <c:pt idx="693">
                  <c:v>5.1797319193246452</c:v>
                </c:pt>
                <c:pt idx="694">
                  <c:v>-7.9188235518767307</c:v>
                </c:pt>
                <c:pt idx="695">
                  <c:v>-5.1418622988618052</c:v>
                </c:pt>
                <c:pt idx="696">
                  <c:v>11.461197700916301</c:v>
                </c:pt>
                <c:pt idx="697">
                  <c:v>-1.3484093938635646</c:v>
                </c:pt>
                <c:pt idx="698">
                  <c:v>-6.5144869009554096</c:v>
                </c:pt>
                <c:pt idx="699">
                  <c:v>1.8241073648489805</c:v>
                </c:pt>
                <c:pt idx="700">
                  <c:v>11.246123901056251</c:v>
                </c:pt>
                <c:pt idx="701">
                  <c:v>-8.5347897856108652</c:v>
                </c:pt>
                <c:pt idx="702">
                  <c:v>-6.4044897407858903</c:v>
                </c:pt>
                <c:pt idx="703">
                  <c:v>7.3722715343109799</c:v>
                </c:pt>
                <c:pt idx="704">
                  <c:v>8.3676065512595805</c:v>
                </c:pt>
                <c:pt idx="705">
                  <c:v>-12.2215884473271</c:v>
                </c:pt>
                <c:pt idx="706">
                  <c:v>-6.3098526686290848</c:v>
                </c:pt>
                <c:pt idx="707">
                  <c:v>10.215955004470745</c:v>
                </c:pt>
                <c:pt idx="708">
                  <c:v>2.8139279838378402</c:v>
                </c:pt>
                <c:pt idx="709">
                  <c:v>-6.3078571196074709</c:v>
                </c:pt>
                <c:pt idx="710">
                  <c:v>-2.9679054845397803</c:v>
                </c:pt>
                <c:pt idx="711">
                  <c:v>11.7418941020976</c:v>
                </c:pt>
                <c:pt idx="712">
                  <c:v>-3.67605311747581</c:v>
                </c:pt>
                <c:pt idx="713">
                  <c:v>-6.2725211097958651</c:v>
                </c:pt>
                <c:pt idx="714">
                  <c:v>1.771157953837764</c:v>
                </c:pt>
                <c:pt idx="715">
                  <c:v>10.7561800071391</c:v>
                </c:pt>
                <c:pt idx="716">
                  <c:v>-9.2745965486395043</c:v>
                </c:pt>
                <c:pt idx="717">
                  <c:v>-6.2387145153437702</c:v>
                </c:pt>
                <c:pt idx="718">
                  <c:v>8.1910996351559948</c:v>
                </c:pt>
                <c:pt idx="719">
                  <c:v>8.2108197071015994</c:v>
                </c:pt>
                <c:pt idx="720">
                  <c:v>-12.840566442920899</c:v>
                </c:pt>
                <c:pt idx="721">
                  <c:v>-6.2166413169702306</c:v>
                </c:pt>
                <c:pt idx="722">
                  <c:v>11.19645836877435</c:v>
                </c:pt>
                <c:pt idx="723">
                  <c:v>3.0484213914759799</c:v>
                </c:pt>
                <c:pt idx="724">
                  <c:v>-6.3505966889784897</c:v>
                </c:pt>
                <c:pt idx="725">
                  <c:v>-1.7963014818962606</c:v>
                </c:pt>
                <c:pt idx="726">
                  <c:v>11.973696689047649</c:v>
                </c:pt>
                <c:pt idx="727">
                  <c:v>-4.4027216844067549</c:v>
                </c:pt>
                <c:pt idx="728">
                  <c:v>-6.3628806189635245</c:v>
                </c:pt>
                <c:pt idx="729">
                  <c:v>4.4344071186145353</c:v>
                </c:pt>
                <c:pt idx="730">
                  <c:v>10.68461318560435</c:v>
                </c:pt>
                <c:pt idx="731">
                  <c:v>-9.2183771460408757</c:v>
                </c:pt>
                <c:pt idx="732">
                  <c:v>-6.3866102501825903</c:v>
                </c:pt>
                <c:pt idx="733">
                  <c:v>9.1551425014595349</c:v>
                </c:pt>
                <c:pt idx="734">
                  <c:v>7.0585801570290752</c:v>
                </c:pt>
                <c:pt idx="735">
                  <c:v>-12.2464154613223</c:v>
                </c:pt>
                <c:pt idx="736">
                  <c:v>-6.0573425642143448</c:v>
                </c:pt>
                <c:pt idx="737">
                  <c:v>12.14997646802785</c:v>
                </c:pt>
                <c:pt idx="738">
                  <c:v>3.0229152497332201</c:v>
                </c:pt>
                <c:pt idx="739">
                  <c:v>-10.042832727560375</c:v>
                </c:pt>
                <c:pt idx="740">
                  <c:v>-0.64120595026063154</c:v>
                </c:pt>
                <c:pt idx="741">
                  <c:v>12.904000488327899</c:v>
                </c:pt>
                <c:pt idx="742">
                  <c:v>-3.0183943215707103</c:v>
                </c:pt>
                <c:pt idx="743">
                  <c:v>-6.7747732197336852</c:v>
                </c:pt>
                <c:pt idx="744">
                  <c:v>6.1585870435500194</c:v>
                </c:pt>
                <c:pt idx="745">
                  <c:v>11.54418568308515</c:v>
                </c:pt>
                <c:pt idx="746">
                  <c:v>-9.34682768194698</c:v>
                </c:pt>
                <c:pt idx="747">
                  <c:v>-7.0080172795886151</c:v>
                </c:pt>
                <c:pt idx="748">
                  <c:v>11.3763811244525</c:v>
                </c:pt>
                <c:pt idx="749">
                  <c:v>7.58903372670758</c:v>
                </c:pt>
                <c:pt idx="750">
                  <c:v>-11.7117817661695</c:v>
                </c:pt>
                <c:pt idx="751">
                  <c:v>-5.18480702018533</c:v>
                </c:pt>
                <c:pt idx="752">
                  <c:v>13.235331257525299</c:v>
                </c:pt>
                <c:pt idx="753">
                  <c:v>1.3458595600109766</c:v>
                </c:pt>
                <c:pt idx="754">
                  <c:v>-13.07966684370335</c:v>
                </c:pt>
                <c:pt idx="755">
                  <c:v>1.4791326537583536</c:v>
                </c:pt>
                <c:pt idx="756">
                  <c:v>13.207435486396399</c:v>
                </c:pt>
                <c:pt idx="757">
                  <c:v>-5.1134146928285951</c:v>
                </c:pt>
                <c:pt idx="758">
                  <c:v>-10.013849100684135</c:v>
                </c:pt>
                <c:pt idx="759">
                  <c:v>7.6471035113226247</c:v>
                </c:pt>
                <c:pt idx="760">
                  <c:v>11.092903741653998</c:v>
                </c:pt>
                <c:pt idx="761">
                  <c:v>-9.4870813597043551</c:v>
                </c:pt>
                <c:pt idx="762">
                  <c:v>-7.8902295882150444</c:v>
                </c:pt>
                <c:pt idx="763">
                  <c:v>11.6105962990365</c:v>
                </c:pt>
                <c:pt idx="764">
                  <c:v>6.8348334016742154</c:v>
                </c:pt>
                <c:pt idx="765">
                  <c:v>-12.7104915962222</c:v>
                </c:pt>
                <c:pt idx="766">
                  <c:v>-4.6921115515768097</c:v>
                </c:pt>
                <c:pt idx="767">
                  <c:v>12.993422329836299</c:v>
                </c:pt>
                <c:pt idx="768">
                  <c:v>-1.8323167973925463</c:v>
                </c:pt>
                <c:pt idx="769">
                  <c:v>-13.6293507079744</c:v>
                </c:pt>
                <c:pt idx="770">
                  <c:v>2.2055459245183848</c:v>
                </c:pt>
                <c:pt idx="771">
                  <c:v>12.544877365234299</c:v>
                </c:pt>
                <c:pt idx="772">
                  <c:v>-6.5522678933137799</c:v>
                </c:pt>
                <c:pt idx="773">
                  <c:v>-8.1867838027058646</c:v>
                </c:pt>
                <c:pt idx="774">
                  <c:v>7.7746022945886999</c:v>
                </c:pt>
                <c:pt idx="775">
                  <c:v>9.9448050194743658</c:v>
                </c:pt>
                <c:pt idx="776">
                  <c:v>-10.86873995190065</c:v>
                </c:pt>
                <c:pt idx="777">
                  <c:v>-8.1783870484249253</c:v>
                </c:pt>
                <c:pt idx="778">
                  <c:v>10.559279050511</c:v>
                </c:pt>
                <c:pt idx="779">
                  <c:v>3.5485737120653003</c:v>
                </c:pt>
                <c:pt idx="780">
                  <c:v>-13.864894313735601</c:v>
                </c:pt>
                <c:pt idx="781">
                  <c:v>-3.0288589399631602</c:v>
                </c:pt>
                <c:pt idx="782">
                  <c:v>12.217675308880299</c:v>
                </c:pt>
                <c:pt idx="783">
                  <c:v>-1.1103188334491201</c:v>
                </c:pt>
                <c:pt idx="784">
                  <c:v>-8.0324758296456498</c:v>
                </c:pt>
                <c:pt idx="785">
                  <c:v>2.6114684528662298</c:v>
                </c:pt>
                <c:pt idx="786">
                  <c:v>11.88472518562155</c:v>
                </c:pt>
                <c:pt idx="787">
                  <c:v>-7.9240086663148555</c:v>
                </c:pt>
                <c:pt idx="788">
                  <c:v>-7.99362451616879</c:v>
                </c:pt>
                <c:pt idx="789">
                  <c:v>9.0888485076548395</c:v>
                </c:pt>
                <c:pt idx="790">
                  <c:v>8.5921424354815752</c:v>
                </c:pt>
                <c:pt idx="791">
                  <c:v>-11.526067304033251</c:v>
                </c:pt>
                <c:pt idx="792">
                  <c:v>-7.343921899143135</c:v>
                </c:pt>
                <c:pt idx="793">
                  <c:v>12.193850475567</c:v>
                </c:pt>
                <c:pt idx="794">
                  <c:v>3.5882385263335399</c:v>
                </c:pt>
                <c:pt idx="795">
                  <c:v>-13.6737951282665</c:v>
                </c:pt>
                <c:pt idx="796">
                  <c:v>-1.5731778472191704</c:v>
                </c:pt>
                <c:pt idx="797">
                  <c:v>12.635280776380849</c:v>
                </c:pt>
                <c:pt idx="798">
                  <c:v>-2.8729287297055404</c:v>
                </c:pt>
                <c:pt idx="799">
                  <c:v>-7.9673833776918155</c:v>
                </c:pt>
                <c:pt idx="800">
                  <c:v>4.0579248203882452</c:v>
                </c:pt>
                <c:pt idx="801">
                  <c:v>11.386778776605048</c:v>
                </c:pt>
                <c:pt idx="802">
                  <c:v>-9.2220293379287792</c:v>
                </c:pt>
                <c:pt idx="803">
                  <c:v>-7.883435139417915</c:v>
                </c:pt>
                <c:pt idx="804">
                  <c:v>8.7068219220680589</c:v>
                </c:pt>
                <c:pt idx="805">
                  <c:v>8.5420585752795049</c:v>
                </c:pt>
                <c:pt idx="806">
                  <c:v>-12.155839071828549</c:v>
                </c:pt>
                <c:pt idx="807">
                  <c:v>-7.2252458288995953</c:v>
                </c:pt>
                <c:pt idx="808">
                  <c:v>11.83400074693985</c:v>
                </c:pt>
                <c:pt idx="809">
                  <c:v>1.381054399205792</c:v>
                </c:pt>
                <c:pt idx="810">
                  <c:v>-13.923927560328501</c:v>
                </c:pt>
                <c:pt idx="811">
                  <c:v>-0.28599507609903996</c:v>
                </c:pt>
                <c:pt idx="812">
                  <c:v>12.46971909582825</c:v>
                </c:pt>
                <c:pt idx="813">
                  <c:v>-4.4653530674424999</c:v>
                </c:pt>
                <c:pt idx="814">
                  <c:v>-7.7517437814845902</c:v>
                </c:pt>
                <c:pt idx="815">
                  <c:v>4.5721847367876549</c:v>
                </c:pt>
                <c:pt idx="816">
                  <c:v>10.523437139009349</c:v>
                </c:pt>
                <c:pt idx="817">
                  <c:v>-9.7385923080214241</c:v>
                </c:pt>
                <c:pt idx="818">
                  <c:v>-7.5984182417385249</c:v>
                </c:pt>
                <c:pt idx="819">
                  <c:v>9.1949683058802147</c:v>
                </c:pt>
                <c:pt idx="820">
                  <c:v>5.3396874732001542</c:v>
                </c:pt>
                <c:pt idx="821">
                  <c:v>-13.409689503959999</c:v>
                </c:pt>
                <c:pt idx="822">
                  <c:v>-6.4369546384163652</c:v>
                </c:pt>
                <c:pt idx="823">
                  <c:v>11.7750933933476</c:v>
                </c:pt>
                <c:pt idx="824">
                  <c:v>0.85499138768243998</c:v>
                </c:pt>
                <c:pt idx="825">
                  <c:v>-7.4245295047143856</c:v>
                </c:pt>
                <c:pt idx="826">
                  <c:v>-0.63937424214455651</c:v>
                </c:pt>
                <c:pt idx="827">
                  <c:v>12.106264227712149</c:v>
                </c:pt>
                <c:pt idx="828">
                  <c:v>-6.1465093562192408</c:v>
                </c:pt>
                <c:pt idx="829">
                  <c:v>-7.3225055819299101</c:v>
                </c:pt>
                <c:pt idx="830">
                  <c:v>6.5493720633052845</c:v>
                </c:pt>
                <c:pt idx="831">
                  <c:v>9.2780165953507101</c:v>
                </c:pt>
                <c:pt idx="832">
                  <c:v>-10.281462709586869</c:v>
                </c:pt>
                <c:pt idx="833">
                  <c:v>-7.2237477430499002</c:v>
                </c:pt>
                <c:pt idx="834">
                  <c:v>9.7795233010279041</c:v>
                </c:pt>
                <c:pt idx="835">
                  <c:v>4.9571761929871805</c:v>
                </c:pt>
                <c:pt idx="836">
                  <c:v>-13.267874359887099</c:v>
                </c:pt>
                <c:pt idx="837">
                  <c:v>-5.6629491719385348</c:v>
                </c:pt>
                <c:pt idx="838">
                  <c:v>11.93715868580845</c:v>
                </c:pt>
                <c:pt idx="839">
                  <c:v>-1.6627385030790829</c:v>
                </c:pt>
                <c:pt idx="840">
                  <c:v>-7.13087351828643</c:v>
                </c:pt>
                <c:pt idx="841">
                  <c:v>0.76695471630116241</c:v>
                </c:pt>
                <c:pt idx="842">
                  <c:v>11.4135718563191</c:v>
                </c:pt>
                <c:pt idx="843">
                  <c:v>-8.0388796571464738</c:v>
                </c:pt>
                <c:pt idx="844">
                  <c:v>-7.0235833473963503</c:v>
                </c:pt>
                <c:pt idx="845">
                  <c:v>7.5529058029923304</c:v>
                </c:pt>
                <c:pt idx="846">
                  <c:v>9.2090200573410304</c:v>
                </c:pt>
                <c:pt idx="847">
                  <c:v>-11.08830490900605</c:v>
                </c:pt>
                <c:pt idx="848">
                  <c:v>-6.9542153170340555</c:v>
                </c:pt>
                <c:pt idx="849">
                  <c:v>11.0584279202091</c:v>
                </c:pt>
                <c:pt idx="850">
                  <c:v>3.7738615972466301</c:v>
                </c:pt>
                <c:pt idx="851">
                  <c:v>-13.359621599606051</c:v>
                </c:pt>
                <c:pt idx="852">
                  <c:v>-4.0976887923694107</c:v>
                </c:pt>
                <c:pt idx="853">
                  <c:v>12.653581324120349</c:v>
                </c:pt>
                <c:pt idx="854">
                  <c:v>-1.503741506901515</c:v>
                </c:pt>
                <c:pt idx="855">
                  <c:v>-7.023039715326985</c:v>
                </c:pt>
                <c:pt idx="856">
                  <c:v>1.8460592714991708</c:v>
                </c:pt>
                <c:pt idx="857">
                  <c:v>11.851734349319051</c:v>
                </c:pt>
                <c:pt idx="858">
                  <c:v>-7.5088716012793348</c:v>
                </c:pt>
                <c:pt idx="859">
                  <c:v>-7.0427695152480645</c:v>
                </c:pt>
                <c:pt idx="860">
                  <c:v>8.8839784088505152</c:v>
                </c:pt>
                <c:pt idx="861">
                  <c:v>8.2665931619618505</c:v>
                </c:pt>
                <c:pt idx="862">
                  <c:v>-11.67301626428185</c:v>
                </c:pt>
                <c:pt idx="863">
                  <c:v>-7.0223475391085604</c:v>
                </c:pt>
                <c:pt idx="864">
                  <c:v>11.65754988162745</c:v>
                </c:pt>
                <c:pt idx="865">
                  <c:v>3.2627725205141003</c:v>
                </c:pt>
                <c:pt idx="866">
                  <c:v>-10.46309586190009</c:v>
                </c:pt>
                <c:pt idx="867">
                  <c:v>-2.6888485739416099</c:v>
                </c:pt>
                <c:pt idx="868">
                  <c:v>12.2466037204161</c:v>
                </c:pt>
                <c:pt idx="869">
                  <c:v>-4.0672204320899299</c:v>
                </c:pt>
                <c:pt idx="870">
                  <c:v>-7.0485661489877796</c:v>
                </c:pt>
                <c:pt idx="871">
                  <c:v>4.4727891461829845</c:v>
                </c:pt>
                <c:pt idx="872">
                  <c:v>10.980044822622698</c:v>
                </c:pt>
                <c:pt idx="873">
                  <c:v>-8.6855105878604792</c:v>
                </c:pt>
                <c:pt idx="874">
                  <c:v>-7.0108610518108456</c:v>
                </c:pt>
                <c:pt idx="875">
                  <c:v>8.8502688993478991</c:v>
                </c:pt>
                <c:pt idx="876">
                  <c:v>7.5465918559794893</c:v>
                </c:pt>
                <c:pt idx="877">
                  <c:v>-12.4165500185361</c:v>
                </c:pt>
                <c:pt idx="878">
                  <c:v>-6.9528377185739103</c:v>
                </c:pt>
                <c:pt idx="879">
                  <c:v>11.243722284717601</c:v>
                </c:pt>
                <c:pt idx="880">
                  <c:v>0.83469109813467501</c:v>
                </c:pt>
                <c:pt idx="881">
                  <c:v>-6.984838959677595</c:v>
                </c:pt>
                <c:pt idx="882">
                  <c:v>-2.3677830872038901</c:v>
                </c:pt>
                <c:pt idx="883">
                  <c:v>11.919288134205651</c:v>
                </c:pt>
                <c:pt idx="884">
                  <c:v>-4.9346756587907645</c:v>
                </c:pt>
                <c:pt idx="885">
                  <c:v>-6.9304274607086995</c:v>
                </c:pt>
                <c:pt idx="886">
                  <c:v>4.5054571401967349</c:v>
                </c:pt>
                <c:pt idx="887">
                  <c:v>9.7641441692237549</c:v>
                </c:pt>
                <c:pt idx="888">
                  <c:v>-10.30924851275128</c:v>
                </c:pt>
                <c:pt idx="889">
                  <c:v>-6.8594809961380703</c:v>
                </c:pt>
                <c:pt idx="890">
                  <c:v>9.0544216009133347</c:v>
                </c:pt>
                <c:pt idx="891">
                  <c:v>6.7441613614555305</c:v>
                </c:pt>
                <c:pt idx="892">
                  <c:v>-12.9254251531323</c:v>
                </c:pt>
                <c:pt idx="893">
                  <c:v>-6.4574022404680802</c:v>
                </c:pt>
                <c:pt idx="894">
                  <c:v>11.937996714488801</c:v>
                </c:pt>
                <c:pt idx="895">
                  <c:v>1.5614405362210821</c:v>
                </c:pt>
                <c:pt idx="896">
                  <c:v>-6.9024936733863154</c:v>
                </c:pt>
                <c:pt idx="897">
                  <c:v>0.71791741867185843</c:v>
                </c:pt>
                <c:pt idx="898">
                  <c:v>12.258783902580799</c:v>
                </c:pt>
                <c:pt idx="899">
                  <c:v>-5.48706286577863</c:v>
                </c:pt>
                <c:pt idx="900">
                  <c:v>-6.9212191389350046</c:v>
                </c:pt>
                <c:pt idx="901">
                  <c:v>6.31475710470297</c:v>
                </c:pt>
                <c:pt idx="902">
                  <c:v>9.4861507401231258</c:v>
                </c:pt>
                <c:pt idx="903">
                  <c:v>-10.585089593146344</c:v>
                </c:pt>
                <c:pt idx="904">
                  <c:v>-6.8519422145762698</c:v>
                </c:pt>
                <c:pt idx="905">
                  <c:v>9.5934409168901542</c:v>
                </c:pt>
                <c:pt idx="906">
                  <c:v>4.3871222145099749</c:v>
                </c:pt>
                <c:pt idx="907">
                  <c:v>-13.703828890521599</c:v>
                </c:pt>
                <c:pt idx="908">
                  <c:v>-5.37973025048412</c:v>
                </c:pt>
                <c:pt idx="909">
                  <c:v>12.194927306095849</c:v>
                </c:pt>
                <c:pt idx="910">
                  <c:v>-1.2228806263748051</c:v>
                </c:pt>
                <c:pt idx="911">
                  <c:v>-6.8809376163303053</c:v>
                </c:pt>
                <c:pt idx="912">
                  <c:v>2.18885074026245</c:v>
                </c:pt>
                <c:pt idx="913">
                  <c:v>12.11945400487085</c:v>
                </c:pt>
                <c:pt idx="914">
                  <c:v>-6.4679894010518852</c:v>
                </c:pt>
                <c:pt idx="915">
                  <c:v>-6.9205341414501254</c:v>
                </c:pt>
                <c:pt idx="916">
                  <c:v>7.3105134965175749</c:v>
                </c:pt>
                <c:pt idx="917">
                  <c:v>9.5109444760533393</c:v>
                </c:pt>
                <c:pt idx="918">
                  <c:v>-11.0143090490124</c:v>
                </c:pt>
                <c:pt idx="919">
                  <c:v>-6.9576628418933852</c:v>
                </c:pt>
                <c:pt idx="920">
                  <c:v>10.548913042652849</c:v>
                </c:pt>
                <c:pt idx="921">
                  <c:v>4.979637331375625</c:v>
                </c:pt>
                <c:pt idx="922">
                  <c:v>-13.6061787829849</c:v>
                </c:pt>
                <c:pt idx="923">
                  <c:v>-3.718008258558835</c:v>
                </c:pt>
                <c:pt idx="924">
                  <c:v>12.358400665357149</c:v>
                </c:pt>
                <c:pt idx="925">
                  <c:v>-2.7722843555869949</c:v>
                </c:pt>
                <c:pt idx="926">
                  <c:v>-7.0140673903138442</c:v>
                </c:pt>
                <c:pt idx="927">
                  <c:v>2.8744677121957301</c:v>
                </c:pt>
                <c:pt idx="928">
                  <c:v>11.610327954842251</c:v>
                </c:pt>
                <c:pt idx="929">
                  <c:v>-7.9151951098222497</c:v>
                </c:pt>
                <c:pt idx="930">
                  <c:v>-7.0499343409832651</c:v>
                </c:pt>
                <c:pt idx="931">
                  <c:v>9.1759369144572851</c:v>
                </c:pt>
                <c:pt idx="932">
                  <c:v>9.7209455917688548</c:v>
                </c:pt>
                <c:pt idx="933">
                  <c:v>-11.318484943614902</c:v>
                </c:pt>
                <c:pt idx="934">
                  <c:v>-7.1301664409898553</c:v>
                </c:pt>
                <c:pt idx="935">
                  <c:v>12.138003524733051</c:v>
                </c:pt>
                <c:pt idx="936">
                  <c:v>4.1346173635768952</c:v>
                </c:pt>
                <c:pt idx="937">
                  <c:v>-12.731957572841051</c:v>
                </c:pt>
                <c:pt idx="938">
                  <c:v>-1.3049355030238741</c:v>
                </c:pt>
                <c:pt idx="939">
                  <c:v>13.0351955426417</c:v>
                </c:pt>
                <c:pt idx="940">
                  <c:v>-2.9687263724172048</c:v>
                </c:pt>
                <c:pt idx="941">
                  <c:v>-10.299237469448155</c:v>
                </c:pt>
                <c:pt idx="942">
                  <c:v>5.0694384862199753</c:v>
                </c:pt>
                <c:pt idx="943">
                  <c:v>12.0621401872805</c:v>
                </c:pt>
                <c:pt idx="944">
                  <c:v>-7.7826517676581393</c:v>
                </c:pt>
                <c:pt idx="945">
                  <c:v>-7.6623005349137507</c:v>
                </c:pt>
                <c:pt idx="946">
                  <c:v>9.4645151641744647</c:v>
                </c:pt>
                <c:pt idx="947">
                  <c:v>9.1111141952354</c:v>
                </c:pt>
                <c:pt idx="948">
                  <c:v>-11.0314403327774</c:v>
                </c:pt>
                <c:pt idx="949">
                  <c:v>-5.9878470441122049</c:v>
                </c:pt>
                <c:pt idx="950">
                  <c:v>13.310625604761551</c:v>
                </c:pt>
                <c:pt idx="951">
                  <c:v>4.5248527672189196</c:v>
                </c:pt>
                <c:pt idx="952">
                  <c:v>-12.845208768849201</c:v>
                </c:pt>
                <c:pt idx="953">
                  <c:v>-0.67295199916978854</c:v>
                </c:pt>
                <c:pt idx="954">
                  <c:v>13.8870420948587</c:v>
                </c:pt>
                <c:pt idx="955">
                  <c:v>-1.4545520941059005</c:v>
                </c:pt>
                <c:pt idx="956">
                  <c:v>-12.356689012635449</c:v>
                </c:pt>
                <c:pt idx="957">
                  <c:v>7.1874882276068348</c:v>
                </c:pt>
                <c:pt idx="958">
                  <c:v>11.925081237449849</c:v>
                </c:pt>
                <c:pt idx="959">
                  <c:v>-8.5416116030134308</c:v>
                </c:pt>
                <c:pt idx="960">
                  <c:v>-9.9127698998077491</c:v>
                </c:pt>
                <c:pt idx="961">
                  <c:v>10.927480102632</c:v>
                </c:pt>
                <c:pt idx="962">
                  <c:v>8.8784382002618401</c:v>
                </c:pt>
                <c:pt idx="963">
                  <c:v>-11.890844173864</c:v>
                </c:pt>
                <c:pt idx="964">
                  <c:v>-5.3900177981610806</c:v>
                </c:pt>
                <c:pt idx="965">
                  <c:v>12.7407769448604</c:v>
                </c:pt>
                <c:pt idx="966">
                  <c:v>1.3762375469483936</c:v>
                </c:pt>
                <c:pt idx="967">
                  <c:v>-13.684058315679149</c:v>
                </c:pt>
                <c:pt idx="968">
                  <c:v>1.7005282411051899</c:v>
                </c:pt>
                <c:pt idx="969">
                  <c:v>13.0349417387319</c:v>
                </c:pt>
                <c:pt idx="970">
                  <c:v>-4.75125825803915</c:v>
                </c:pt>
                <c:pt idx="971">
                  <c:v>-12.83906415120285</c:v>
                </c:pt>
                <c:pt idx="972">
                  <c:v>7.1269849217094254</c:v>
                </c:pt>
                <c:pt idx="973">
                  <c:v>11.06642896275345</c:v>
                </c:pt>
                <c:pt idx="974">
                  <c:v>-8.9582211519506707</c:v>
                </c:pt>
                <c:pt idx="975">
                  <c:v>-8.6968708096241016</c:v>
                </c:pt>
                <c:pt idx="976">
                  <c:v>10.716428120557</c:v>
                </c:pt>
                <c:pt idx="977">
                  <c:v>6.4834390990912301</c:v>
                </c:pt>
                <c:pt idx="978">
                  <c:v>-12.635265283150449</c:v>
                </c:pt>
                <c:pt idx="979">
                  <c:v>-3.7377302687192397</c:v>
                </c:pt>
                <c:pt idx="980">
                  <c:v>13.08867724837055</c:v>
                </c:pt>
                <c:pt idx="981">
                  <c:v>-1.7962601738781045</c:v>
                </c:pt>
                <c:pt idx="982">
                  <c:v>-13.86808169560765</c:v>
                </c:pt>
                <c:pt idx="983">
                  <c:v>2.5930208827088199</c:v>
                </c:pt>
                <c:pt idx="984">
                  <c:v>12.177373133304201</c:v>
                </c:pt>
                <c:pt idx="985">
                  <c:v>-6.7185934590912249</c:v>
                </c:pt>
                <c:pt idx="986">
                  <c:v>-8.8109820161244308</c:v>
                </c:pt>
                <c:pt idx="987">
                  <c:v>7.7343565131534602</c:v>
                </c:pt>
                <c:pt idx="988">
                  <c:v>9.8641656041272903</c:v>
                </c:pt>
                <c:pt idx="989">
                  <c:v>-11.16751890166335</c:v>
                </c:pt>
                <c:pt idx="990">
                  <c:v>-8.6473522281102806</c:v>
                </c:pt>
                <c:pt idx="991">
                  <c:v>11.490277952770199</c:v>
                </c:pt>
                <c:pt idx="992">
                  <c:v>5.6025256676904647</c:v>
                </c:pt>
                <c:pt idx="993">
                  <c:v>-13.0471637340519</c:v>
                </c:pt>
                <c:pt idx="994">
                  <c:v>-2.8157095337386049</c:v>
                </c:pt>
                <c:pt idx="995">
                  <c:v>12.868086626491451</c:v>
                </c:pt>
                <c:pt idx="996">
                  <c:v>-0.68595364357807298</c:v>
                </c:pt>
                <c:pt idx="997">
                  <c:v>-13.615703355393698</c:v>
                </c:pt>
                <c:pt idx="998">
                  <c:v>0.95897943720304002</c:v>
                </c:pt>
                <c:pt idx="999">
                  <c:v>11.839199623244649</c:v>
                </c:pt>
                <c:pt idx="1000">
                  <c:v>-7.7348101503346305</c:v>
                </c:pt>
                <c:pt idx="1001">
                  <c:v>-8.5072860863107849</c:v>
                </c:pt>
                <c:pt idx="1002">
                  <c:v>7.9842452597587652</c:v>
                </c:pt>
                <c:pt idx="1003">
                  <c:v>8.4460636626384353</c:v>
                </c:pt>
                <c:pt idx="1004">
                  <c:v>-11.3311797482098</c:v>
                </c:pt>
                <c:pt idx="1005">
                  <c:v>-8.2382119347611802</c:v>
                </c:pt>
                <c:pt idx="1006">
                  <c:v>11.35658118660475</c:v>
                </c:pt>
                <c:pt idx="1007">
                  <c:v>3.9503329269913801</c:v>
                </c:pt>
                <c:pt idx="1008">
                  <c:v>-13.917188624029951</c:v>
                </c:pt>
                <c:pt idx="1009">
                  <c:v>-2.7201180138503949</c:v>
                </c:pt>
                <c:pt idx="1010">
                  <c:v>12.303452018494951</c:v>
                </c:pt>
                <c:pt idx="1011">
                  <c:v>-1.0212457709558951</c:v>
                </c:pt>
                <c:pt idx="1012">
                  <c:v>-8.093309165144305</c:v>
                </c:pt>
                <c:pt idx="1013">
                  <c:v>3.00615708578602</c:v>
                </c:pt>
                <c:pt idx="1014">
                  <c:v>11.29225369966025</c:v>
                </c:pt>
                <c:pt idx="1015">
                  <c:v>-8.4291356338663199</c:v>
                </c:pt>
                <c:pt idx="1016">
                  <c:v>-7.9274182018468196</c:v>
                </c:pt>
                <c:pt idx="1017">
                  <c:v>9.3617744746066656</c:v>
                </c:pt>
                <c:pt idx="1018">
                  <c:v>7.7963458091025499</c:v>
                </c:pt>
                <c:pt idx="1019">
                  <c:v>-12.37334495718645</c:v>
                </c:pt>
                <c:pt idx="1020">
                  <c:v>-7.4242082906628104</c:v>
                </c:pt>
                <c:pt idx="1021">
                  <c:v>11.485305906855251</c:v>
                </c:pt>
                <c:pt idx="1022">
                  <c:v>2.99584246209825</c:v>
                </c:pt>
                <c:pt idx="1023">
                  <c:v>-10.95968267988242</c:v>
                </c:pt>
                <c:pt idx="1024">
                  <c:v>-1.6516229427981686</c:v>
                </c:pt>
                <c:pt idx="1025">
                  <c:v>12.103935143121799</c:v>
                </c:pt>
                <c:pt idx="1026">
                  <c:v>-4.4432481486736002</c:v>
                </c:pt>
                <c:pt idx="1027">
                  <c:v>-7.5462113827226949</c:v>
                </c:pt>
                <c:pt idx="1028">
                  <c:v>3.825918319537255</c:v>
                </c:pt>
                <c:pt idx="1029">
                  <c:v>10.27390575246703</c:v>
                </c:pt>
                <c:pt idx="1030">
                  <c:v>-9.6288601958635844</c:v>
                </c:pt>
                <c:pt idx="1031">
                  <c:v>-7.3477721856140148</c:v>
                </c:pt>
                <c:pt idx="1032">
                  <c:v>9.5733563460314404</c:v>
                </c:pt>
                <c:pt idx="1033">
                  <c:v>6.89341763606798</c:v>
                </c:pt>
                <c:pt idx="1034">
                  <c:v>-12.818837315122149</c:v>
                </c:pt>
                <c:pt idx="1035">
                  <c:v>-6.8054993424763346</c:v>
                </c:pt>
                <c:pt idx="1036">
                  <c:v>11.6201153763264</c:v>
                </c:pt>
                <c:pt idx="1037">
                  <c:v>1.9721756808284876</c:v>
                </c:pt>
                <c:pt idx="1038">
                  <c:v>-7.1270933905829548</c:v>
                </c:pt>
                <c:pt idx="1039">
                  <c:v>-0.34009606655872798</c:v>
                </c:pt>
                <c:pt idx="1040">
                  <c:v>11.9013425238625</c:v>
                </c:pt>
                <c:pt idx="1041">
                  <c:v>-5.2732647374628545</c:v>
                </c:pt>
                <c:pt idx="1042">
                  <c:v>-7.0006345601364206</c:v>
                </c:pt>
                <c:pt idx="1043">
                  <c:v>5.6756387802216652</c:v>
                </c:pt>
                <c:pt idx="1044">
                  <c:v>10.031924592099346</c:v>
                </c:pt>
                <c:pt idx="1045">
                  <c:v>-11.24541243296545</c:v>
                </c:pt>
                <c:pt idx="1046">
                  <c:v>-6.8461029122801147</c:v>
                </c:pt>
                <c:pt idx="1047">
                  <c:v>9.3617960715529414</c:v>
                </c:pt>
                <c:pt idx="1048">
                  <c:v>5.6565122085797608</c:v>
                </c:pt>
                <c:pt idx="1049">
                  <c:v>-6.7820341485622748</c:v>
                </c:pt>
                <c:pt idx="1050">
                  <c:v>-6.2117140304417999</c:v>
                </c:pt>
                <c:pt idx="1051">
                  <c:v>11.18407595855405</c:v>
                </c:pt>
                <c:pt idx="1052">
                  <c:v>-1.9201633654973225</c:v>
                </c:pt>
                <c:pt idx="1053">
                  <c:v>-6.5801339078554602</c:v>
                </c:pt>
                <c:pt idx="1054">
                  <c:v>-0.60575410087208059</c:v>
                </c:pt>
                <c:pt idx="1055">
                  <c:v>11.186327869083751</c:v>
                </c:pt>
                <c:pt idx="1056">
                  <c:v>-7.3509058298973393</c:v>
                </c:pt>
                <c:pt idx="1057">
                  <c:v>-6.4512529000377299</c:v>
                </c:pt>
                <c:pt idx="1058">
                  <c:v>6.2689893980544849</c:v>
                </c:pt>
                <c:pt idx="1059">
                  <c:v>8.4772643146026407</c:v>
                </c:pt>
                <c:pt idx="1060">
                  <c:v>-11.599324052621949</c:v>
                </c:pt>
                <c:pt idx="1061">
                  <c:v>-6.3361453689088894</c:v>
                </c:pt>
                <c:pt idx="1062">
                  <c:v>9.4624814682196998</c:v>
                </c:pt>
                <c:pt idx="1063">
                  <c:v>4.2085583927922849</c:v>
                </c:pt>
                <c:pt idx="1064">
                  <c:v>-6.3006165114009853</c:v>
                </c:pt>
                <c:pt idx="1065">
                  <c:v>-4.8227447292316397</c:v>
                </c:pt>
                <c:pt idx="1066">
                  <c:v>11.216453303553649</c:v>
                </c:pt>
                <c:pt idx="1067">
                  <c:v>-1.8001600947763761</c:v>
                </c:pt>
                <c:pt idx="1068">
                  <c:v>-6.1704977490699946</c:v>
                </c:pt>
                <c:pt idx="1069">
                  <c:v>0.12253264984449008</c:v>
                </c:pt>
                <c:pt idx="1070">
                  <c:v>10.411251179495999</c:v>
                </c:pt>
                <c:pt idx="1071">
                  <c:v>-8.6100247612895604</c:v>
                </c:pt>
                <c:pt idx="1072">
                  <c:v>-6.0401777863130643</c:v>
                </c:pt>
                <c:pt idx="1073">
                  <c:v>6.317415246602005</c:v>
                </c:pt>
                <c:pt idx="1074">
                  <c:v>7.3985171795002653</c:v>
                </c:pt>
                <c:pt idx="1075">
                  <c:v>-12.501821987004501</c:v>
                </c:pt>
                <c:pt idx="1076">
                  <c:v>-5.9730498850932401</c:v>
                </c:pt>
                <c:pt idx="1077">
                  <c:v>11.17227758991865</c:v>
                </c:pt>
                <c:pt idx="1078">
                  <c:v>2.886084735588915</c:v>
                </c:pt>
                <c:pt idx="1079">
                  <c:v>-6.0622200404774098</c:v>
                </c:pt>
                <c:pt idx="1080">
                  <c:v>-3.7656168681818749</c:v>
                </c:pt>
                <c:pt idx="1081">
                  <c:v>12.1705128260444</c:v>
                </c:pt>
                <c:pt idx="1082">
                  <c:v>-1.7871299904603659</c:v>
                </c:pt>
                <c:pt idx="1083">
                  <c:v>-6.1134859123228651</c:v>
                </c:pt>
                <c:pt idx="1084">
                  <c:v>2.8404393189151351</c:v>
                </c:pt>
                <c:pt idx="1085">
                  <c:v>10.79379288971775</c:v>
                </c:pt>
                <c:pt idx="1086">
                  <c:v>-8.6733651444271054</c:v>
                </c:pt>
                <c:pt idx="1087">
                  <c:v>-6.1028635636744646</c:v>
                </c:pt>
                <c:pt idx="1088">
                  <c:v>8.0214852886491297</c:v>
                </c:pt>
                <c:pt idx="1089">
                  <c:v>7.3150191949717298</c:v>
                </c:pt>
                <c:pt idx="1090">
                  <c:v>-12.64912326869195</c:v>
                </c:pt>
                <c:pt idx="1091">
                  <c:v>-6.0750379045771403</c:v>
                </c:pt>
                <c:pt idx="1092">
                  <c:v>10.9439645793281</c:v>
                </c:pt>
                <c:pt idx="1093">
                  <c:v>1.7295102064158649</c:v>
                </c:pt>
                <c:pt idx="1094">
                  <c:v>-6.1186663878885401</c:v>
                </c:pt>
                <c:pt idx="1095">
                  <c:v>-2.972439060966495</c:v>
                </c:pt>
                <c:pt idx="1096">
                  <c:v>12.76262874012555</c:v>
                </c:pt>
                <c:pt idx="1097">
                  <c:v>-4.2132561312153749</c:v>
                </c:pt>
                <c:pt idx="1098">
                  <c:v>-6.2659976916899058</c:v>
                </c:pt>
                <c:pt idx="1099">
                  <c:v>4.0723910248816804</c:v>
                </c:pt>
                <c:pt idx="1100">
                  <c:v>11.012062957459699</c:v>
                </c:pt>
                <c:pt idx="1101">
                  <c:v>-8.3987355881867902</c:v>
                </c:pt>
                <c:pt idx="1102">
                  <c:v>-6.3558802916307204</c:v>
                </c:pt>
                <c:pt idx="1103">
                  <c:v>9.8385434401721845</c:v>
                </c:pt>
                <c:pt idx="1104">
                  <c:v>7.4450429252014256</c:v>
                </c:pt>
                <c:pt idx="1105">
                  <c:v>-12.55192839999415</c:v>
                </c:pt>
                <c:pt idx="1106">
                  <c:v>-6.0166624859512847</c:v>
                </c:pt>
                <c:pt idx="1107">
                  <c:v>12.267712420749151</c:v>
                </c:pt>
                <c:pt idx="1108">
                  <c:v>1.2936091303359261</c:v>
                </c:pt>
                <c:pt idx="1109">
                  <c:v>-13.2713875795395</c:v>
                </c:pt>
                <c:pt idx="1110">
                  <c:v>0.42759773244028848</c:v>
                </c:pt>
                <c:pt idx="1111">
                  <c:v>12.829211317186299</c:v>
                </c:pt>
                <c:pt idx="1112">
                  <c:v>-4.6546383391276152</c:v>
                </c:pt>
                <c:pt idx="1113">
                  <c:v>-6.8610846949128952</c:v>
                </c:pt>
                <c:pt idx="1114">
                  <c:v>6.056121086543885</c:v>
                </c:pt>
                <c:pt idx="1115">
                  <c:v>10.762584177638349</c:v>
                </c:pt>
                <c:pt idx="1116">
                  <c:v>-8.6909748888475242</c:v>
                </c:pt>
                <c:pt idx="1117">
                  <c:v>-7.07297623929556</c:v>
                </c:pt>
                <c:pt idx="1118">
                  <c:v>10.493710293595925</c:v>
                </c:pt>
                <c:pt idx="1119">
                  <c:v>7.6264738222669557</c:v>
                </c:pt>
                <c:pt idx="1120">
                  <c:v>-11.48660208636675</c:v>
                </c:pt>
                <c:pt idx="1121">
                  <c:v>-4.4369185360663099</c:v>
                </c:pt>
                <c:pt idx="1122">
                  <c:v>13.3377569682526</c:v>
                </c:pt>
                <c:pt idx="1123">
                  <c:v>1.3514028139383907</c:v>
                </c:pt>
                <c:pt idx="1124">
                  <c:v>-12.953365555284751</c:v>
                </c:pt>
                <c:pt idx="1125">
                  <c:v>2.4501125122292198</c:v>
                </c:pt>
                <c:pt idx="1126">
                  <c:v>13.30957554581005</c:v>
                </c:pt>
                <c:pt idx="1127">
                  <c:v>-5.2996204079491553</c:v>
                </c:pt>
                <c:pt idx="1128">
                  <c:v>-11.58120562333025</c:v>
                </c:pt>
                <c:pt idx="1129">
                  <c:v>8.23007943141989</c:v>
                </c:pt>
                <c:pt idx="1130">
                  <c:v>11.3022829964967</c:v>
                </c:pt>
                <c:pt idx="1131">
                  <c:v>-9.5199381377655055</c:v>
                </c:pt>
                <c:pt idx="1132">
                  <c:v>-7.9736577052731503</c:v>
                </c:pt>
                <c:pt idx="1133">
                  <c:v>11.7287184690991</c:v>
                </c:pt>
                <c:pt idx="1134">
                  <c:v>5.9189828298347305</c:v>
                </c:pt>
                <c:pt idx="1135">
                  <c:v>-12.72029692346025</c:v>
                </c:pt>
                <c:pt idx="1136">
                  <c:v>-2.66668823329442</c:v>
                </c:pt>
                <c:pt idx="1137">
                  <c:v>13.396760583006149</c:v>
                </c:pt>
                <c:pt idx="1138">
                  <c:v>-0.341605615689755</c:v>
                </c:pt>
                <c:pt idx="1139">
                  <c:v>-13.01821276862445</c:v>
                </c:pt>
                <c:pt idx="1140">
                  <c:v>2.694540580491565</c:v>
                </c:pt>
                <c:pt idx="1141">
                  <c:v>12.944341654965701</c:v>
                </c:pt>
                <c:pt idx="1142">
                  <c:v>-6.0050699464770103</c:v>
                </c:pt>
                <c:pt idx="1143">
                  <c:v>-11.4419468676973</c:v>
                </c:pt>
                <c:pt idx="1144">
                  <c:v>9.7561837209430706</c:v>
                </c:pt>
                <c:pt idx="1145">
                  <c:v>10.069313232916835</c:v>
                </c:pt>
                <c:pt idx="1146">
                  <c:v>-10.927578026849801</c:v>
                </c:pt>
                <c:pt idx="1147">
                  <c:v>-8.6667378703689799</c:v>
                </c:pt>
                <c:pt idx="1148">
                  <c:v>12.13385927569475</c:v>
                </c:pt>
                <c:pt idx="1149">
                  <c:v>5.59442946086034</c:v>
                </c:pt>
                <c:pt idx="1150">
                  <c:v>-13.509300776228599</c:v>
                </c:pt>
                <c:pt idx="1151">
                  <c:v>-2.1966962017128551</c:v>
                </c:pt>
                <c:pt idx="1152">
                  <c:v>12.97489603290405</c:v>
                </c:pt>
                <c:pt idx="1153">
                  <c:v>-0.70741101318969846</c:v>
                </c:pt>
                <c:pt idx="1154">
                  <c:v>-13.416504324676801</c:v>
                </c:pt>
                <c:pt idx="1155">
                  <c:v>4.2838456687629147</c:v>
                </c:pt>
                <c:pt idx="1156">
                  <c:v>12.344481944675351</c:v>
                </c:pt>
                <c:pt idx="1157">
                  <c:v>-6.43422926512737</c:v>
                </c:pt>
                <c:pt idx="1158">
                  <c:v>-10.8453927524041</c:v>
                </c:pt>
                <c:pt idx="1159">
                  <c:v>9.7066979878793944</c:v>
                </c:pt>
                <c:pt idx="1160">
                  <c:v>8.5027656098340056</c:v>
                </c:pt>
                <c:pt idx="1161">
                  <c:v>-11.15096045542855</c:v>
                </c:pt>
                <c:pt idx="1162">
                  <c:v>-6.4743689014765398</c:v>
                </c:pt>
                <c:pt idx="1163">
                  <c:v>12.540550104293199</c:v>
                </c:pt>
                <c:pt idx="1164">
                  <c:v>4.9097880691009657</c:v>
                </c:pt>
                <c:pt idx="1165">
                  <c:v>-13.453788264720949</c:v>
                </c:pt>
                <c:pt idx="1166">
                  <c:v>-2.0063673979877983</c:v>
                </c:pt>
                <c:pt idx="1167">
                  <c:v>13.269337403422849</c:v>
                </c:pt>
                <c:pt idx="1168">
                  <c:v>-2.5377686809121451</c:v>
                </c:pt>
                <c:pt idx="1169">
                  <c:v>-13.456761467095451</c:v>
                </c:pt>
                <c:pt idx="1170">
                  <c:v>4.3229342117588798</c:v>
                </c:pt>
                <c:pt idx="1171">
                  <c:v>11.451910227984751</c:v>
                </c:pt>
                <c:pt idx="1172">
                  <c:v>-9.7261865217266852</c:v>
                </c:pt>
                <c:pt idx="1173">
                  <c:v>-8.9009242999015452</c:v>
                </c:pt>
                <c:pt idx="1174">
                  <c:v>9.5164803619869502</c:v>
                </c:pt>
                <c:pt idx="1175">
                  <c:v>7.9902667490912149</c:v>
                </c:pt>
                <c:pt idx="1176">
                  <c:v>-12.681914137840799</c:v>
                </c:pt>
                <c:pt idx="1177">
                  <c:v>-5.6858684709613705</c:v>
                </c:pt>
                <c:pt idx="1178">
                  <c:v>12.385482316165501</c:v>
                </c:pt>
                <c:pt idx="1179">
                  <c:v>1.6065243482380764</c:v>
                </c:pt>
                <c:pt idx="1180">
                  <c:v>-13.7994622314475</c:v>
                </c:pt>
                <c:pt idx="1181">
                  <c:v>-0.68571487565769396</c:v>
                </c:pt>
                <c:pt idx="1182">
                  <c:v>12.724249729831349</c:v>
                </c:pt>
                <c:pt idx="1183">
                  <c:v>-5.1105064367661797</c:v>
                </c:pt>
                <c:pt idx="1184">
                  <c:v>-8.6947323393885245</c:v>
                </c:pt>
                <c:pt idx="1185">
                  <c:v>6.1677654580766905</c:v>
                </c:pt>
                <c:pt idx="1186">
                  <c:v>10.85433033584615</c:v>
                </c:pt>
                <c:pt idx="1187">
                  <c:v>-10.307721048828469</c:v>
                </c:pt>
                <c:pt idx="1188">
                  <c:v>-8.5123882296209636</c:v>
                </c:pt>
                <c:pt idx="1189">
                  <c:v>10.177517526617105</c:v>
                </c:pt>
                <c:pt idx="1190">
                  <c:v>5.8831227144640899</c:v>
                </c:pt>
                <c:pt idx="1191">
                  <c:v>-13.395390368221801</c:v>
                </c:pt>
                <c:pt idx="1192">
                  <c:v>-5.2023125022404901</c:v>
                </c:pt>
                <c:pt idx="1193">
                  <c:v>12.035126117753901</c:v>
                </c:pt>
                <c:pt idx="1194">
                  <c:v>-1.474927813037396</c:v>
                </c:pt>
                <c:pt idx="1195">
                  <c:v>-8.2525655853529756</c:v>
                </c:pt>
                <c:pt idx="1196">
                  <c:v>-0.54046688978951352</c:v>
                </c:pt>
                <c:pt idx="1197">
                  <c:v>11.7159500599669</c:v>
                </c:pt>
                <c:pt idx="1198">
                  <c:v>-6.5921853441367597</c:v>
                </c:pt>
                <c:pt idx="1199">
                  <c:v>-8.0326209188194753</c:v>
                </c:pt>
                <c:pt idx="1200">
                  <c:v>6.6061216639773193</c:v>
                </c:pt>
                <c:pt idx="1201">
                  <c:v>9.9677219675031647</c:v>
                </c:pt>
                <c:pt idx="1202">
                  <c:v>-10.485858407055794</c:v>
                </c:pt>
                <c:pt idx="1203">
                  <c:v>-7.8713840244521549</c:v>
                </c:pt>
                <c:pt idx="1204">
                  <c:v>10.952469381136051</c:v>
                </c:pt>
                <c:pt idx="1205">
                  <c:v>5.4110513543362249</c:v>
                </c:pt>
                <c:pt idx="1206">
                  <c:v>-13.57546949034225</c:v>
                </c:pt>
                <c:pt idx="1207">
                  <c:v>-4.9340376694890455</c:v>
                </c:pt>
                <c:pt idx="1208">
                  <c:v>12.373726411073651</c:v>
                </c:pt>
                <c:pt idx="1209">
                  <c:v>-4.5843572218350004E-2</c:v>
                </c:pt>
                <c:pt idx="1210">
                  <c:v>-7.7087657116037853</c:v>
                </c:pt>
                <c:pt idx="1211">
                  <c:v>1.5387317487962808</c:v>
                </c:pt>
                <c:pt idx="1212">
                  <c:v>12.137910674074551</c:v>
                </c:pt>
                <c:pt idx="1213">
                  <c:v>-6.3563531785929648</c:v>
                </c:pt>
                <c:pt idx="1214">
                  <c:v>-7.5921561857792152</c:v>
                </c:pt>
                <c:pt idx="1215">
                  <c:v>7.5534050648156548</c:v>
                </c:pt>
                <c:pt idx="1216">
                  <c:v>8.6682108863025746</c:v>
                </c:pt>
                <c:pt idx="1217">
                  <c:v>-11.58091586568645</c:v>
                </c:pt>
                <c:pt idx="1218">
                  <c:v>-7.4634303452731103</c:v>
                </c:pt>
                <c:pt idx="1219">
                  <c:v>11.192791879611899</c:v>
                </c:pt>
                <c:pt idx="1220">
                  <c:v>3.4298940755075997</c:v>
                </c:pt>
                <c:pt idx="1221">
                  <c:v>-13.7593167549838</c:v>
                </c:pt>
                <c:pt idx="1222">
                  <c:v>-2.6453294444081799</c:v>
                </c:pt>
                <c:pt idx="1223">
                  <c:v>12.59303320712065</c:v>
                </c:pt>
                <c:pt idx="1224">
                  <c:v>-2.6771224659977397</c:v>
                </c:pt>
                <c:pt idx="1225">
                  <c:v>-7.3658705462137704</c:v>
                </c:pt>
                <c:pt idx="1226">
                  <c:v>3.4721982125170152</c:v>
                </c:pt>
                <c:pt idx="1227">
                  <c:v>11.3985411209737</c:v>
                </c:pt>
                <c:pt idx="1228">
                  <c:v>-8.1101664982270805</c:v>
                </c:pt>
                <c:pt idx="1229">
                  <c:v>-7.2977384729282004</c:v>
                </c:pt>
                <c:pt idx="1230">
                  <c:v>8.6637921282339452</c:v>
                </c:pt>
                <c:pt idx="1231">
                  <c:v>7.8273832200487146</c:v>
                </c:pt>
                <c:pt idx="1232">
                  <c:v>-12.230971797292199</c:v>
                </c:pt>
                <c:pt idx="1233">
                  <c:v>-7.1673864879037996</c:v>
                </c:pt>
                <c:pt idx="1234">
                  <c:v>11.260774840591599</c:v>
                </c:pt>
                <c:pt idx="1235">
                  <c:v>1.6232151019889365</c:v>
                </c:pt>
                <c:pt idx="1236">
                  <c:v>-7.0998647385340199</c:v>
                </c:pt>
                <c:pt idx="1237">
                  <c:v>-2.2587603083079948</c:v>
                </c:pt>
                <c:pt idx="1238">
                  <c:v>11.77769085460695</c:v>
                </c:pt>
                <c:pt idx="1239">
                  <c:v>-4.1514896353742543</c:v>
                </c:pt>
                <c:pt idx="1240">
                  <c:v>-6.9108377849559055</c:v>
                </c:pt>
                <c:pt idx="1241">
                  <c:v>4.1333243753348201</c:v>
                </c:pt>
                <c:pt idx="1242">
                  <c:v>10.567511754199099</c:v>
                </c:pt>
                <c:pt idx="1243">
                  <c:v>-9.2131556146536244</c:v>
                </c:pt>
                <c:pt idx="1244">
                  <c:v>-6.77803573278866</c:v>
                </c:pt>
                <c:pt idx="1245">
                  <c:v>8.4092715650331087</c:v>
                </c:pt>
                <c:pt idx="1246">
                  <c:v>6.826209774203245</c:v>
                </c:pt>
                <c:pt idx="1247">
                  <c:v>-12.904588107326351</c:v>
                </c:pt>
                <c:pt idx="1248">
                  <c:v>-6.3525581155191899</c:v>
                </c:pt>
                <c:pt idx="1249">
                  <c:v>11.4217902943585</c:v>
                </c:pt>
                <c:pt idx="1250">
                  <c:v>0.57492246570350147</c:v>
                </c:pt>
                <c:pt idx="1251">
                  <c:v>-6.618109879932855</c:v>
                </c:pt>
                <c:pt idx="1252">
                  <c:v>-1.8571263377800644</c:v>
                </c:pt>
                <c:pt idx="1253">
                  <c:v>11.2585444564396</c:v>
                </c:pt>
                <c:pt idx="1254">
                  <c:v>-5.6112634992824155</c:v>
                </c:pt>
                <c:pt idx="1255">
                  <c:v>-6.4567236361451901</c:v>
                </c:pt>
                <c:pt idx="1256">
                  <c:v>3.3999577288489302</c:v>
                </c:pt>
                <c:pt idx="1257">
                  <c:v>10.201568269421294</c:v>
                </c:pt>
                <c:pt idx="1258">
                  <c:v>-9.5226707887762707</c:v>
                </c:pt>
                <c:pt idx="1259">
                  <c:v>-6.3683014256380952</c:v>
                </c:pt>
                <c:pt idx="1260">
                  <c:v>8.8730682497967805</c:v>
                </c:pt>
                <c:pt idx="1261">
                  <c:v>6.2930341649616857</c:v>
                </c:pt>
                <c:pt idx="1262">
                  <c:v>-13.212056562029399</c:v>
                </c:pt>
                <c:pt idx="1263">
                  <c:v>-5.9425371971357244</c:v>
                </c:pt>
                <c:pt idx="1264">
                  <c:v>12.029341864970949</c:v>
                </c:pt>
                <c:pt idx="1265">
                  <c:v>0.6961419134200415</c:v>
                </c:pt>
                <c:pt idx="1266">
                  <c:v>-6.3872331609030351</c:v>
                </c:pt>
                <c:pt idx="1267">
                  <c:v>2.5440467756250307E-3</c:v>
                </c:pt>
                <c:pt idx="1268">
                  <c:v>11.51170773695555</c:v>
                </c:pt>
                <c:pt idx="1269">
                  <c:v>-7.369545657978275</c:v>
                </c:pt>
                <c:pt idx="1270">
                  <c:v>-6.3439321827451902</c:v>
                </c:pt>
                <c:pt idx="1271">
                  <c:v>5.8345669562614901</c:v>
                </c:pt>
                <c:pt idx="1272">
                  <c:v>9.5405639111360294</c:v>
                </c:pt>
                <c:pt idx="1273">
                  <c:v>-11.544595235973048</c:v>
                </c:pt>
                <c:pt idx="1274">
                  <c:v>-6.2681801350637549</c:v>
                </c:pt>
                <c:pt idx="1275">
                  <c:v>9.0701887695421899</c:v>
                </c:pt>
                <c:pt idx="1276">
                  <c:v>4.0989066701472847</c:v>
                </c:pt>
                <c:pt idx="1277">
                  <c:v>-9.7929827750373803</c:v>
                </c:pt>
                <c:pt idx="1278">
                  <c:v>-4.7834989948623452</c:v>
                </c:pt>
                <c:pt idx="1279">
                  <c:v>12.440385727600301</c:v>
                </c:pt>
                <c:pt idx="1280">
                  <c:v>-0.85614794626301205</c:v>
                </c:pt>
                <c:pt idx="1281">
                  <c:v>-6.3371011352779405</c:v>
                </c:pt>
                <c:pt idx="1282">
                  <c:v>1.8408656566369002</c:v>
                </c:pt>
                <c:pt idx="1283">
                  <c:v>11.928767788173449</c:v>
                </c:pt>
                <c:pt idx="1284">
                  <c:v>-7.7157696410322254</c:v>
                </c:pt>
                <c:pt idx="1285">
                  <c:v>-6.4012501531429198</c:v>
                </c:pt>
                <c:pt idx="1286">
                  <c:v>7.1433319226605647</c:v>
                </c:pt>
                <c:pt idx="1287">
                  <c:v>9.5114644063300702</c:v>
                </c:pt>
                <c:pt idx="1288">
                  <c:v>-11.527032694712151</c:v>
                </c:pt>
                <c:pt idx="1289">
                  <c:v>-6.4277652882224698</c:v>
                </c:pt>
                <c:pt idx="1290">
                  <c:v>10.7793174007396</c:v>
                </c:pt>
                <c:pt idx="1291">
                  <c:v>5.0137121468303798</c:v>
                </c:pt>
                <c:pt idx="1292">
                  <c:v>-13.12813414954265</c:v>
                </c:pt>
                <c:pt idx="1293">
                  <c:v>-2.9135053013007051</c:v>
                </c:pt>
                <c:pt idx="1294">
                  <c:v>12.60095890520325</c:v>
                </c:pt>
                <c:pt idx="1295">
                  <c:v>-1.52683499986882</c:v>
                </c:pt>
                <c:pt idx="1296">
                  <c:v>-6.6669755102692001</c:v>
                </c:pt>
                <c:pt idx="1297">
                  <c:v>2.9346558453202451</c:v>
                </c:pt>
                <c:pt idx="1298">
                  <c:v>11.53325422816275</c:v>
                </c:pt>
                <c:pt idx="1299">
                  <c:v>-6.99523708384298</c:v>
                </c:pt>
                <c:pt idx="1300">
                  <c:v>-6.7557106485177805</c:v>
                </c:pt>
                <c:pt idx="1301">
                  <c:v>9.2641726296716858</c:v>
                </c:pt>
                <c:pt idx="1302">
                  <c:v>8.6125316423478342</c:v>
                </c:pt>
                <c:pt idx="1303">
                  <c:v>-10.331521543427614</c:v>
                </c:pt>
                <c:pt idx="1304">
                  <c:v>-6.8711917241281704</c:v>
                </c:pt>
                <c:pt idx="1305">
                  <c:v>11.83389795805185</c:v>
                </c:pt>
                <c:pt idx="1306">
                  <c:v>5.1842877275327446</c:v>
                </c:pt>
                <c:pt idx="1307">
                  <c:v>-13.096437657800951</c:v>
                </c:pt>
                <c:pt idx="1308">
                  <c:v>-1.8341989365930904</c:v>
                </c:pt>
                <c:pt idx="1309">
                  <c:v>12.835968069518799</c:v>
                </c:pt>
                <c:pt idx="1310">
                  <c:v>-2.9886259373257702</c:v>
                </c:pt>
                <c:pt idx="1311">
                  <c:v>-7.2500887129548097</c:v>
                </c:pt>
                <c:pt idx="1312">
                  <c:v>4.5715709953435599</c:v>
                </c:pt>
                <c:pt idx="1313">
                  <c:v>11.271994929975699</c:v>
                </c:pt>
                <c:pt idx="1314">
                  <c:v>-8.7237770432340103</c:v>
                </c:pt>
                <c:pt idx="1315">
                  <c:v>-7.3666602646286208</c:v>
                </c:pt>
                <c:pt idx="1316">
                  <c:v>9.3581838761836753</c:v>
                </c:pt>
                <c:pt idx="1317">
                  <c:v>8.6848646816972597</c:v>
                </c:pt>
                <c:pt idx="1318">
                  <c:v>-11.948932868753548</c:v>
                </c:pt>
                <c:pt idx="1319">
                  <c:v>-6.52895411975343</c:v>
                </c:pt>
                <c:pt idx="1320">
                  <c:v>12.301050637703401</c:v>
                </c:pt>
                <c:pt idx="1321">
                  <c:v>3.0754884522685497</c:v>
                </c:pt>
                <c:pt idx="1322">
                  <c:v>-13.7072617839058</c:v>
                </c:pt>
                <c:pt idx="1323">
                  <c:v>0.44054716288315754</c:v>
                </c:pt>
                <c:pt idx="1324">
                  <c:v>12.78691870143145</c:v>
                </c:pt>
                <c:pt idx="1325">
                  <c:v>-2.9379827211915051</c:v>
                </c:pt>
                <c:pt idx="1326">
                  <c:v>-10.17174835139663</c:v>
                </c:pt>
                <c:pt idx="1327">
                  <c:v>6.4981909542338805</c:v>
                </c:pt>
                <c:pt idx="1328">
                  <c:v>11.322450170807951</c:v>
                </c:pt>
                <c:pt idx="1329">
                  <c:v>-8.7760483766568154</c:v>
                </c:pt>
                <c:pt idx="1330">
                  <c:v>-7.8558752969763503</c:v>
                </c:pt>
                <c:pt idx="1331">
                  <c:v>9.4408355826136692</c:v>
                </c:pt>
                <c:pt idx="1332">
                  <c:v>8.0497912718880151</c:v>
                </c:pt>
                <c:pt idx="1333">
                  <c:v>-12.341080496073999</c:v>
                </c:pt>
                <c:pt idx="1334">
                  <c:v>-5.785181345709705</c:v>
                </c:pt>
                <c:pt idx="1335">
                  <c:v>12.050090107955601</c:v>
                </c:pt>
                <c:pt idx="1336">
                  <c:v>-1.1000672187292602</c:v>
                </c:pt>
                <c:pt idx="1337">
                  <c:v>-13.7468496182981</c:v>
                </c:pt>
                <c:pt idx="1338">
                  <c:v>0.15309583504415003</c:v>
                </c:pt>
                <c:pt idx="1339">
                  <c:v>12.75749000933215</c:v>
                </c:pt>
                <c:pt idx="1340">
                  <c:v>-5.3787240617501144</c:v>
                </c:pt>
                <c:pt idx="1341">
                  <c:v>-8.7279096664181406</c:v>
                </c:pt>
                <c:pt idx="1342">
                  <c:v>6.4204805416712247</c:v>
                </c:pt>
                <c:pt idx="1343">
                  <c:v>11.013440164245448</c:v>
                </c:pt>
                <c:pt idx="1344">
                  <c:v>-9.7876152827842908</c:v>
                </c:pt>
                <c:pt idx="1345">
                  <c:v>-8.0468140874869434</c:v>
                </c:pt>
                <c:pt idx="1346">
                  <c:v>10.53532470636244</c:v>
                </c:pt>
                <c:pt idx="1347">
                  <c:v>6.3708861209436005</c:v>
                </c:pt>
                <c:pt idx="1348">
                  <c:v>-13.008046781550849</c:v>
                </c:pt>
                <c:pt idx="1349">
                  <c:v>-3.1171280297428097</c:v>
                </c:pt>
                <c:pt idx="1350">
                  <c:v>12.85711753083085</c:v>
                </c:pt>
                <c:pt idx="1351">
                  <c:v>1.4073708534625295</c:v>
                </c:pt>
                <c:pt idx="1352">
                  <c:v>-13.7213300262336</c:v>
                </c:pt>
                <c:pt idx="1353">
                  <c:v>2.1278560696363851</c:v>
                </c:pt>
                <c:pt idx="1354">
                  <c:v>12.300133359253801</c:v>
                </c:pt>
                <c:pt idx="1355">
                  <c:v>-6.9161994085125844</c:v>
                </c:pt>
                <c:pt idx="1356">
                  <c:v>-8.1168443930749401</c:v>
                </c:pt>
                <c:pt idx="1357">
                  <c:v>7.4880062607383504</c:v>
                </c:pt>
                <c:pt idx="1358">
                  <c:v>9.6142462449229651</c:v>
                </c:pt>
                <c:pt idx="1359">
                  <c:v>-10.910797343574298</c:v>
                </c:pt>
                <c:pt idx="1360">
                  <c:v>-8.0175241846023049</c:v>
                </c:pt>
                <c:pt idx="1361">
                  <c:v>10.882575029373751</c:v>
                </c:pt>
                <c:pt idx="1362">
                  <c:v>5.3758438546225547</c:v>
                </c:pt>
                <c:pt idx="1363">
                  <c:v>-13.541699956844301</c:v>
                </c:pt>
                <c:pt idx="1364">
                  <c:v>-2.789848336938356</c:v>
                </c:pt>
                <c:pt idx="1365">
                  <c:v>12.99870631934955</c:v>
                </c:pt>
                <c:pt idx="1366">
                  <c:v>-0.39671430240446498</c:v>
                </c:pt>
                <c:pt idx="1367">
                  <c:v>-10.963975040010736</c:v>
                </c:pt>
                <c:pt idx="1368">
                  <c:v>3.8119351616279751</c:v>
                </c:pt>
                <c:pt idx="1369">
                  <c:v>11.663204707455449</c:v>
                </c:pt>
                <c:pt idx="1370">
                  <c:v>-8.1984079262019947</c:v>
                </c:pt>
                <c:pt idx="1371">
                  <c:v>-7.9125526723558401</c:v>
                </c:pt>
                <c:pt idx="1372">
                  <c:v>8.7265244029750697</c:v>
                </c:pt>
                <c:pt idx="1373">
                  <c:v>9.1898943047205641</c:v>
                </c:pt>
                <c:pt idx="1374">
                  <c:v>-12.29295112943235</c:v>
                </c:pt>
                <c:pt idx="1375">
                  <c:v>-7.8299111820942251</c:v>
                </c:pt>
                <c:pt idx="1376">
                  <c:v>11.425648841899001</c:v>
                </c:pt>
                <c:pt idx="1377">
                  <c:v>3.5871423720327602</c:v>
                </c:pt>
                <c:pt idx="1378">
                  <c:v>-13.99241339335315</c:v>
                </c:pt>
                <c:pt idx="1379">
                  <c:v>-1.5844715177199729</c:v>
                </c:pt>
                <c:pt idx="1380">
                  <c:v>12.34037416755265</c:v>
                </c:pt>
                <c:pt idx="1381">
                  <c:v>-1.6766271196943932</c:v>
                </c:pt>
                <c:pt idx="1382">
                  <c:v>-7.6995609366950948</c:v>
                </c:pt>
                <c:pt idx="1383">
                  <c:v>4.6173713642830947</c:v>
                </c:pt>
                <c:pt idx="1384">
                  <c:v>11.03270710476945</c:v>
                </c:pt>
                <c:pt idx="1385">
                  <c:v>-7.9495342445514598</c:v>
                </c:pt>
                <c:pt idx="1386">
                  <c:v>-7.6582361667530847</c:v>
                </c:pt>
                <c:pt idx="1387">
                  <c:v>9.3717797429634757</c:v>
                </c:pt>
                <c:pt idx="1388">
                  <c:v>9.0025002155584097</c:v>
                </c:pt>
                <c:pt idx="1389">
                  <c:v>-12.123593599515999</c:v>
                </c:pt>
                <c:pt idx="1390">
                  <c:v>-7.2580470792943697</c:v>
                </c:pt>
                <c:pt idx="1391">
                  <c:v>12.103596926095651</c:v>
                </c:pt>
                <c:pt idx="1392">
                  <c:v>1.6289651925389665</c:v>
                </c:pt>
                <c:pt idx="1393">
                  <c:v>-13.82996892534165</c:v>
                </c:pt>
                <c:pt idx="1394">
                  <c:v>-1.4861379809899229</c:v>
                </c:pt>
                <c:pt idx="1395">
                  <c:v>12.52552187141255</c:v>
                </c:pt>
                <c:pt idx="1396">
                  <c:v>-4.5761342271767651</c:v>
                </c:pt>
                <c:pt idx="1397">
                  <c:v>-7.6490615820981294</c:v>
                </c:pt>
                <c:pt idx="1398">
                  <c:v>6.1663408416647894</c:v>
                </c:pt>
                <c:pt idx="1399">
                  <c:v>11.49794230781475</c:v>
                </c:pt>
                <c:pt idx="1400">
                  <c:v>-9.4654485255702063</c:v>
                </c:pt>
                <c:pt idx="1401">
                  <c:v>-7.6077906726855797</c:v>
                </c:pt>
                <c:pt idx="1402">
                  <c:v>9.9981150500763949</c:v>
                </c:pt>
                <c:pt idx="1403">
                  <c:v>8.03855210266771</c:v>
                </c:pt>
                <c:pt idx="1404">
                  <c:v>-12.9794135672816</c:v>
                </c:pt>
                <c:pt idx="1405">
                  <c:v>-6.4299168617539353</c:v>
                </c:pt>
                <c:pt idx="1406">
                  <c:v>12.06936519767725</c:v>
                </c:pt>
                <c:pt idx="1407">
                  <c:v>1.4578418823625754</c:v>
                </c:pt>
                <c:pt idx="1408">
                  <c:v>-13.584519426457399</c:v>
                </c:pt>
                <c:pt idx="1409">
                  <c:v>1.7885730490319389</c:v>
                </c:pt>
                <c:pt idx="1410">
                  <c:v>12.618700647323351</c:v>
                </c:pt>
                <c:pt idx="1411">
                  <c:v>-5.3775194522487348</c:v>
                </c:pt>
                <c:pt idx="1412">
                  <c:v>-7.6665855311214806</c:v>
                </c:pt>
                <c:pt idx="1413">
                  <c:v>6.491903734552035</c:v>
                </c:pt>
                <c:pt idx="1414">
                  <c:v>10.812891368246401</c:v>
                </c:pt>
                <c:pt idx="1415">
                  <c:v>-10.425709293612799</c:v>
                </c:pt>
                <c:pt idx="1416">
                  <c:v>-7.6199225159985398</c:v>
                </c:pt>
                <c:pt idx="1417">
                  <c:v>9.706252824349896</c:v>
                </c:pt>
                <c:pt idx="1418">
                  <c:v>5.8583053426825247</c:v>
                </c:pt>
                <c:pt idx="1419">
                  <c:v>-13.574150861984549</c:v>
                </c:pt>
                <c:pt idx="1420">
                  <c:v>-5.7145972961679146</c:v>
                </c:pt>
                <c:pt idx="1421">
                  <c:v>12.0806051478847</c:v>
                </c:pt>
                <c:pt idx="1422">
                  <c:v>0.10536998981251</c:v>
                </c:pt>
                <c:pt idx="1423">
                  <c:v>-7.4939978978773301</c:v>
                </c:pt>
                <c:pt idx="1424">
                  <c:v>2.1435177787173201</c:v>
                </c:pt>
                <c:pt idx="1425">
                  <c:v>11.649096428976</c:v>
                </c:pt>
                <c:pt idx="1426">
                  <c:v>-6.2107133320729044</c:v>
                </c:pt>
                <c:pt idx="1427">
                  <c:v>-7.4205107543691851</c:v>
                </c:pt>
                <c:pt idx="1428">
                  <c:v>7.5320281321379445</c:v>
                </c:pt>
                <c:pt idx="1429">
                  <c:v>9.6385652621519551</c:v>
                </c:pt>
                <c:pt idx="1430">
                  <c:v>-10.643415119653675</c:v>
                </c:pt>
                <c:pt idx="1431">
                  <c:v>-7.3693614890049446</c:v>
                </c:pt>
                <c:pt idx="1432">
                  <c:v>11.00955628380005</c:v>
                </c:pt>
                <c:pt idx="1433">
                  <c:v>4.9527725005730749</c:v>
                </c:pt>
                <c:pt idx="1434">
                  <c:v>-13.859272213444751</c:v>
                </c:pt>
                <c:pt idx="1435">
                  <c:v>-3.6100741920383852</c:v>
                </c:pt>
                <c:pt idx="1436">
                  <c:v>11.825158854320801</c:v>
                </c:pt>
                <c:pt idx="1437">
                  <c:v>-1.4349042152228799</c:v>
                </c:pt>
                <c:pt idx="1438">
                  <c:v>-7.2073307109140252</c:v>
                </c:pt>
                <c:pt idx="1439">
                  <c:v>1.7302161724750809</c:v>
                </c:pt>
                <c:pt idx="1440">
                  <c:v>11.179048481025049</c:v>
                </c:pt>
                <c:pt idx="1441">
                  <c:v>-8.0572946939303343</c:v>
                </c:pt>
                <c:pt idx="1442">
                  <c:v>-7.0517988618504202</c:v>
                </c:pt>
                <c:pt idx="1443">
                  <c:v>7.8435352172834598</c:v>
                </c:pt>
                <c:pt idx="1444">
                  <c:v>8.1456531644294596</c:v>
                </c:pt>
                <c:pt idx="1445">
                  <c:v>-11.643856495012901</c:v>
                </c:pt>
                <c:pt idx="1446">
                  <c:v>-6.9469706064033954</c:v>
                </c:pt>
                <c:pt idx="1447">
                  <c:v>11.185413305698049</c:v>
                </c:pt>
                <c:pt idx="1448">
                  <c:v>3.889392709619405</c:v>
                </c:pt>
                <c:pt idx="1449">
                  <c:v>-13.470942655391848</c:v>
                </c:pt>
                <c:pt idx="1450">
                  <c:v>-2.3251426431123701</c:v>
                </c:pt>
                <c:pt idx="1451">
                  <c:v>11.73912563574515</c:v>
                </c:pt>
                <c:pt idx="1452">
                  <c:v>-4.1212706893216904</c:v>
                </c:pt>
                <c:pt idx="1453">
                  <c:v>-6.9131360811318903</c:v>
                </c:pt>
                <c:pt idx="1454">
                  <c:v>2.6164433285038151</c:v>
                </c:pt>
                <c:pt idx="1455">
                  <c:v>10.33594217986632</c:v>
                </c:pt>
                <c:pt idx="1456">
                  <c:v>-8.7617092877999205</c:v>
                </c:pt>
                <c:pt idx="1457">
                  <c:v>-6.7533477817222298</c:v>
                </c:pt>
                <c:pt idx="1458">
                  <c:v>8.5631081412170005</c:v>
                </c:pt>
                <c:pt idx="1459">
                  <c:v>7.8229558951481604</c:v>
                </c:pt>
                <c:pt idx="1460">
                  <c:v>-11.814304239657449</c:v>
                </c:pt>
                <c:pt idx="1461">
                  <c:v>-6.663513523177695</c:v>
                </c:pt>
                <c:pt idx="1462">
                  <c:v>12.029683225735599</c:v>
                </c:pt>
                <c:pt idx="1463">
                  <c:v>2.8712678758465051</c:v>
                </c:pt>
                <c:pt idx="1464">
                  <c:v>-13.517523528619751</c:v>
                </c:pt>
                <c:pt idx="1465">
                  <c:v>-0.563603730921035</c:v>
                </c:pt>
                <c:pt idx="1466">
                  <c:v>12.26957478039315</c:v>
                </c:pt>
                <c:pt idx="1467">
                  <c:v>-3.0190313999820151</c:v>
                </c:pt>
                <c:pt idx="1468">
                  <c:v>-6.8392691576853348</c:v>
                </c:pt>
                <c:pt idx="1469">
                  <c:v>4.3795887045631652</c:v>
                </c:pt>
                <c:pt idx="1470">
                  <c:v>10.388466276751711</c:v>
                </c:pt>
                <c:pt idx="1471">
                  <c:v>-8.9216575908743199</c:v>
                </c:pt>
                <c:pt idx="1472">
                  <c:v>-6.8543401989922703</c:v>
                </c:pt>
                <c:pt idx="1473">
                  <c:v>9.1271939584783546</c:v>
                </c:pt>
                <c:pt idx="1474">
                  <c:v>7.6817864077015354</c:v>
                </c:pt>
                <c:pt idx="1475">
                  <c:v>-11.973078395217801</c:v>
                </c:pt>
                <c:pt idx="1476">
                  <c:v>-5.2832532922340043</c:v>
                </c:pt>
                <c:pt idx="1477">
                  <c:v>12.7786173209805</c:v>
                </c:pt>
                <c:pt idx="1478">
                  <c:v>2.2519769232770948</c:v>
                </c:pt>
                <c:pt idx="1479">
                  <c:v>-10.383159427155816</c:v>
                </c:pt>
                <c:pt idx="1480">
                  <c:v>-0.26024563137598899</c:v>
                </c:pt>
                <c:pt idx="1481">
                  <c:v>12.931516530587551</c:v>
                </c:pt>
                <c:pt idx="1482">
                  <c:v>-5.5333919825285349</c:v>
                </c:pt>
                <c:pt idx="1483">
                  <c:v>-7.24425529963918</c:v>
                </c:pt>
                <c:pt idx="1484">
                  <c:v>7.7177846154101157</c:v>
                </c:pt>
                <c:pt idx="1485">
                  <c:v>11.377691972092499</c:v>
                </c:pt>
                <c:pt idx="1486">
                  <c:v>-8.6225057925720954</c:v>
                </c:pt>
                <c:pt idx="1487">
                  <c:v>-7.4352902407637602</c:v>
                </c:pt>
                <c:pt idx="1488">
                  <c:v>11.301644702848801</c:v>
                </c:pt>
                <c:pt idx="1489">
                  <c:v>8.0626987830574954</c:v>
                </c:pt>
                <c:pt idx="1490">
                  <c:v>-12.63041864488105</c:v>
                </c:pt>
                <c:pt idx="1491">
                  <c:v>-5.51846147140827</c:v>
                </c:pt>
                <c:pt idx="1492">
                  <c:v>13.182297808346949</c:v>
                </c:pt>
                <c:pt idx="1493">
                  <c:v>1.3367119799301819</c:v>
                </c:pt>
                <c:pt idx="1494">
                  <c:v>-13.3753627966351</c:v>
                </c:pt>
                <c:pt idx="1495">
                  <c:v>2.1960558140800752</c:v>
                </c:pt>
                <c:pt idx="1496">
                  <c:v>12.822543893121399</c:v>
                </c:pt>
                <c:pt idx="1497">
                  <c:v>-5.2982709571924902</c:v>
                </c:pt>
                <c:pt idx="1498">
                  <c:v>-7.9217789098034697</c:v>
                </c:pt>
                <c:pt idx="1499">
                  <c:v>7.9082028544113445</c:v>
                </c:pt>
                <c:pt idx="1500">
                  <c:v>10.7222943339818</c:v>
                </c:pt>
                <c:pt idx="1501">
                  <c:v>-9.4923058195331116</c:v>
                </c:pt>
                <c:pt idx="1502">
                  <c:v>-7.8603752089523802</c:v>
                </c:pt>
                <c:pt idx="1503">
                  <c:v>11.4857561781921</c:v>
                </c:pt>
                <c:pt idx="1504">
                  <c:v>6.3347605687863204</c:v>
                </c:pt>
                <c:pt idx="1505">
                  <c:v>-13.3721701134571</c:v>
                </c:pt>
                <c:pt idx="1506">
                  <c:v>-2.4848918785736993</c:v>
                </c:pt>
                <c:pt idx="1507">
                  <c:v>13.44618035439915</c:v>
                </c:pt>
                <c:pt idx="1508">
                  <c:v>0.32940219025785095</c:v>
                </c:pt>
                <c:pt idx="1509">
                  <c:v>-13.121524132854301</c:v>
                </c:pt>
                <c:pt idx="1510">
                  <c:v>4.4616108969689652</c:v>
                </c:pt>
                <c:pt idx="1511">
                  <c:v>13.1660970239679</c:v>
                </c:pt>
                <c:pt idx="1512">
                  <c:v>-5.3539876434726743</c:v>
                </c:pt>
                <c:pt idx="1513">
                  <c:v>-10.9442042246128</c:v>
                </c:pt>
                <c:pt idx="1514">
                  <c:v>8.6242457230648899</c:v>
                </c:pt>
                <c:pt idx="1515">
                  <c:v>9.5802810410664545</c:v>
                </c:pt>
                <c:pt idx="1516">
                  <c:v>-11.30230647616705</c:v>
                </c:pt>
                <c:pt idx="1517">
                  <c:v>-8.2130968145713048</c:v>
                </c:pt>
                <c:pt idx="1518">
                  <c:v>11.59523850930235</c:v>
                </c:pt>
                <c:pt idx="1519">
                  <c:v>4.4941177971886948</c:v>
                </c:pt>
                <c:pt idx="1520">
                  <c:v>-13.63455604250735</c:v>
                </c:pt>
                <c:pt idx="1521">
                  <c:v>-1.8129466042217848</c:v>
                </c:pt>
                <c:pt idx="1522">
                  <c:v>13.24125833396015</c:v>
                </c:pt>
                <c:pt idx="1523">
                  <c:v>-0.77602610715035758</c:v>
                </c:pt>
                <c:pt idx="1524">
                  <c:v>-12.828304230730851</c:v>
                </c:pt>
                <c:pt idx="1525">
                  <c:v>4.48478573158493</c:v>
                </c:pt>
                <c:pt idx="1526">
                  <c:v>12.15823650744345</c:v>
                </c:pt>
                <c:pt idx="1527">
                  <c:v>-8.1891685255861795</c:v>
                </c:pt>
                <c:pt idx="1528">
                  <c:v>-8.5697209850272049</c:v>
                </c:pt>
                <c:pt idx="1529">
                  <c:v>9.2437251331707451</c:v>
                </c:pt>
                <c:pt idx="1530">
                  <c:v>8.8897659440346946</c:v>
                </c:pt>
                <c:pt idx="1531">
                  <c:v>-11.17109164044165</c:v>
                </c:pt>
                <c:pt idx="1532">
                  <c:v>-7.4938129608895254</c:v>
                </c:pt>
                <c:pt idx="1533">
                  <c:v>12.3287615688579</c:v>
                </c:pt>
                <c:pt idx="1534">
                  <c:v>3.82531241848978</c:v>
                </c:pt>
                <c:pt idx="1535">
                  <c:v>-13.422295417577249</c:v>
                </c:pt>
                <c:pt idx="1536">
                  <c:v>-0.77801223105225148</c:v>
                </c:pt>
                <c:pt idx="1537">
                  <c:v>12.425257101861201</c:v>
                </c:pt>
                <c:pt idx="1538">
                  <c:v>-3.1759673531034354</c:v>
                </c:pt>
                <c:pt idx="1539">
                  <c:v>-8.4992763354665755</c:v>
                </c:pt>
                <c:pt idx="1540">
                  <c:v>4.7499752076897055</c:v>
                </c:pt>
                <c:pt idx="1541">
                  <c:v>10.445239535288595</c:v>
                </c:pt>
                <c:pt idx="1542">
                  <c:v>-9.6398080178317791</c:v>
                </c:pt>
                <c:pt idx="1543">
                  <c:v>-8.3161439212163106</c:v>
                </c:pt>
                <c:pt idx="1544">
                  <c:v>10.041785663524657</c:v>
                </c:pt>
                <c:pt idx="1545">
                  <c:v>7.910526265581785</c:v>
                </c:pt>
                <c:pt idx="1546">
                  <c:v>-12.5286072572672</c:v>
                </c:pt>
                <c:pt idx="1547">
                  <c:v>-5.2665989480892899</c:v>
                </c:pt>
                <c:pt idx="1548">
                  <c:v>12.34211183204005</c:v>
                </c:pt>
                <c:pt idx="1549">
                  <c:v>1.8918079334761322</c:v>
                </c:pt>
                <c:pt idx="1550">
                  <c:v>-13.9510023785942</c:v>
                </c:pt>
                <c:pt idx="1551">
                  <c:v>1.3191299193141539</c:v>
                </c:pt>
                <c:pt idx="1552">
                  <c:v>12.135827896164301</c:v>
                </c:pt>
                <c:pt idx="1553">
                  <c:v>-6.105526759792185</c:v>
                </c:pt>
                <c:pt idx="1554">
                  <c:v>-8.0229720975822154</c:v>
                </c:pt>
                <c:pt idx="1555">
                  <c:v>3.8261363551079803</c:v>
                </c:pt>
                <c:pt idx="1556">
                  <c:v>10.637822924151951</c:v>
                </c:pt>
                <c:pt idx="1557">
                  <c:v>-10.8045864313381</c:v>
                </c:pt>
                <c:pt idx="1558">
                  <c:v>-7.8367152234263946</c:v>
                </c:pt>
                <c:pt idx="1559">
                  <c:v>9.8627685665694962</c:v>
                </c:pt>
                <c:pt idx="1560">
                  <c:v>6.1140271672706996</c:v>
                </c:pt>
                <c:pt idx="1561">
                  <c:v>-14.070334508420899</c:v>
                </c:pt>
                <c:pt idx="1562">
                  <c:v>-6.8193068664639505</c:v>
                </c:pt>
                <c:pt idx="1563">
                  <c:v>11.583127892017099</c:v>
                </c:pt>
                <c:pt idx="1564">
                  <c:v>-0.84968039212170254</c:v>
                </c:pt>
                <c:pt idx="1565">
                  <c:v>-7.4925004496492997</c:v>
                </c:pt>
                <c:pt idx="1566">
                  <c:v>1.434714214080959</c:v>
                </c:pt>
                <c:pt idx="1567">
                  <c:v>11.3958103585547</c:v>
                </c:pt>
                <c:pt idx="1568">
                  <c:v>-7.196926135523845</c:v>
                </c:pt>
                <c:pt idx="1569">
                  <c:v>-7.2588787780336297</c:v>
                </c:pt>
                <c:pt idx="1570">
                  <c:v>5.4701314533840151</c:v>
                </c:pt>
                <c:pt idx="1571">
                  <c:v>9.109284578782944</c:v>
                </c:pt>
                <c:pt idx="1572">
                  <c:v>-11.098911266970749</c:v>
                </c:pt>
                <c:pt idx="1573">
                  <c:v>-7.0969436382071294</c:v>
                </c:pt>
                <c:pt idx="1574">
                  <c:v>9.5694014468152915</c:v>
                </c:pt>
                <c:pt idx="1575">
                  <c:v>5.23411057732336</c:v>
                </c:pt>
                <c:pt idx="1576">
                  <c:v>-10.360851704523061</c:v>
                </c:pt>
                <c:pt idx="1577">
                  <c:v>-5.3552539519548601</c:v>
                </c:pt>
                <c:pt idx="1578">
                  <c:v>11.408088606816349</c:v>
                </c:pt>
                <c:pt idx="1579">
                  <c:v>-1.4929330192580474</c:v>
                </c:pt>
                <c:pt idx="1580">
                  <c:v>-6.7910359244388303</c:v>
                </c:pt>
                <c:pt idx="1581">
                  <c:v>2.0734104193341554</c:v>
                </c:pt>
                <c:pt idx="1582">
                  <c:v>10.9023012206706</c:v>
                </c:pt>
                <c:pt idx="1583">
                  <c:v>-7.5571081726168199</c:v>
                </c:pt>
                <c:pt idx="1584">
                  <c:v>-6.5777887445994203</c:v>
                </c:pt>
                <c:pt idx="1585">
                  <c:v>6.87546841312954</c:v>
                </c:pt>
                <c:pt idx="1586">
                  <c:v>7.9018658974173341</c:v>
                </c:pt>
                <c:pt idx="1587">
                  <c:v>-12.51261509838195</c:v>
                </c:pt>
                <c:pt idx="1588">
                  <c:v>-6.4214124218765356</c:v>
                </c:pt>
                <c:pt idx="1589">
                  <c:v>10.405439304287214</c:v>
                </c:pt>
                <c:pt idx="1590">
                  <c:v>2.8569500859876151</c:v>
                </c:pt>
                <c:pt idx="1591">
                  <c:v>-6.3992615108824804</c:v>
                </c:pt>
                <c:pt idx="1592">
                  <c:v>-3.3278716074164301</c:v>
                </c:pt>
                <c:pt idx="1593">
                  <c:v>11.9307946958854</c:v>
                </c:pt>
                <c:pt idx="1594">
                  <c:v>-3.0785635832618903</c:v>
                </c:pt>
                <c:pt idx="1595">
                  <c:v>-6.3344969514910847</c:v>
                </c:pt>
                <c:pt idx="1596">
                  <c:v>2.1018486742531945</c:v>
                </c:pt>
                <c:pt idx="1597">
                  <c:v>10.780214311031951</c:v>
                </c:pt>
                <c:pt idx="1598">
                  <c:v>-9.3883576973159641</c:v>
                </c:pt>
                <c:pt idx="1599">
                  <c:v>-6.2172962395199001</c:v>
                </c:pt>
                <c:pt idx="1600">
                  <c:v>7.1613649256037197</c:v>
                </c:pt>
                <c:pt idx="1601">
                  <c:v>7.2123459592122554</c:v>
                </c:pt>
                <c:pt idx="1602">
                  <c:v>-12.838116426261699</c:v>
                </c:pt>
                <c:pt idx="1603">
                  <c:v>-6.0649897752215249</c:v>
                </c:pt>
                <c:pt idx="1604">
                  <c:v>10.67484357991955</c:v>
                </c:pt>
                <c:pt idx="1605">
                  <c:v>1.4867587725847424</c:v>
                </c:pt>
                <c:pt idx="1606">
                  <c:v>-6.07943706088541</c:v>
                </c:pt>
                <c:pt idx="1607">
                  <c:v>-2.7585885146448783</c:v>
                </c:pt>
                <c:pt idx="1608">
                  <c:v>11.874674818360351</c:v>
                </c:pt>
                <c:pt idx="1609">
                  <c:v>-4.7003731205453949</c:v>
                </c:pt>
                <c:pt idx="1610">
                  <c:v>-6.083044734398305</c:v>
                </c:pt>
                <c:pt idx="1611">
                  <c:v>4.3834113508402606</c:v>
                </c:pt>
                <c:pt idx="1612">
                  <c:v>10.582319043551051</c:v>
                </c:pt>
                <c:pt idx="1613">
                  <c:v>-9.1714898258827446</c:v>
                </c:pt>
                <c:pt idx="1614">
                  <c:v>-6.1064100603853646</c:v>
                </c:pt>
                <c:pt idx="1615">
                  <c:v>8.4046523835831497</c:v>
                </c:pt>
                <c:pt idx="1616">
                  <c:v>7.2618291540422701</c:v>
                </c:pt>
                <c:pt idx="1617">
                  <c:v>-12.932522227266549</c:v>
                </c:pt>
                <c:pt idx="1618">
                  <c:v>-6.1058227985198403</c:v>
                </c:pt>
                <c:pt idx="1619">
                  <c:v>11.273268863956851</c:v>
                </c:pt>
                <c:pt idx="1620">
                  <c:v>0.49136167075389253</c:v>
                </c:pt>
                <c:pt idx="1621">
                  <c:v>-6.1617408236789446</c:v>
                </c:pt>
                <c:pt idx="1622">
                  <c:v>-2.13345138050876</c:v>
                </c:pt>
                <c:pt idx="1623">
                  <c:v>11.65693062686745</c:v>
                </c:pt>
                <c:pt idx="1624">
                  <c:v>-6.0094347384426605</c:v>
                </c:pt>
                <c:pt idx="1625">
                  <c:v>-6.1567336475564653</c:v>
                </c:pt>
                <c:pt idx="1626">
                  <c:v>4.4450853113501552</c:v>
                </c:pt>
                <c:pt idx="1627">
                  <c:v>10.524468153478651</c:v>
                </c:pt>
                <c:pt idx="1628">
                  <c:v>-9.6337771223943047</c:v>
                </c:pt>
                <c:pt idx="1629">
                  <c:v>-6.2260835910444348</c:v>
                </c:pt>
                <c:pt idx="1630">
                  <c:v>10.940479104191301</c:v>
                </c:pt>
                <c:pt idx="1631">
                  <c:v>7.4043853190129454</c:v>
                </c:pt>
                <c:pt idx="1632">
                  <c:v>-12.2325964527507</c:v>
                </c:pt>
                <c:pt idx="1633">
                  <c:v>-6.0482916253191048</c:v>
                </c:pt>
                <c:pt idx="1634">
                  <c:v>11.545280625200949</c:v>
                </c:pt>
                <c:pt idx="1635">
                  <c:v>-0.8447319824946965</c:v>
                </c:pt>
                <c:pt idx="1636">
                  <c:v>-6.48001943706638</c:v>
                </c:pt>
                <c:pt idx="1637">
                  <c:v>-0.30136242533093849</c:v>
                </c:pt>
                <c:pt idx="1638">
                  <c:v>11.512447702651301</c:v>
                </c:pt>
                <c:pt idx="1639">
                  <c:v>-7.5398153946195006</c:v>
                </c:pt>
                <c:pt idx="1640">
                  <c:v>-6.4378916446409455</c:v>
                </c:pt>
                <c:pt idx="1641">
                  <c:v>5.6581888219246945</c:v>
                </c:pt>
                <c:pt idx="1642">
                  <c:v>9.9122692292518053</c:v>
                </c:pt>
                <c:pt idx="1643">
                  <c:v>-8.7794273255646438</c:v>
                </c:pt>
                <c:pt idx="1644">
                  <c:v>-6.55459380484068</c:v>
                </c:pt>
                <c:pt idx="1645">
                  <c:v>11.28113052546755</c:v>
                </c:pt>
                <c:pt idx="1646">
                  <c:v>5.2611382681968699</c:v>
                </c:pt>
                <c:pt idx="1647">
                  <c:v>-12.767596431297751</c:v>
                </c:pt>
                <c:pt idx="1648">
                  <c:v>-4.47277478934868</c:v>
                </c:pt>
                <c:pt idx="1649">
                  <c:v>12.072798403557801</c:v>
                </c:pt>
                <c:pt idx="1650">
                  <c:v>-0.8322228987032485</c:v>
                </c:pt>
                <c:pt idx="1651">
                  <c:v>-6.8506663261417504</c:v>
                </c:pt>
                <c:pt idx="1652">
                  <c:v>2.8517857416748598</c:v>
                </c:pt>
                <c:pt idx="1653">
                  <c:v>11.786904758016849</c:v>
                </c:pt>
                <c:pt idx="1654">
                  <c:v>-6.2424666679640204</c:v>
                </c:pt>
                <c:pt idx="1655">
                  <c:v>-6.9508706913645053</c:v>
                </c:pt>
                <c:pt idx="1656">
                  <c:v>8.782741105564094</c:v>
                </c:pt>
                <c:pt idx="1657">
                  <c:v>9.6146897360058361</c:v>
                </c:pt>
                <c:pt idx="1658">
                  <c:v>-10.467144738843238</c:v>
                </c:pt>
                <c:pt idx="1659">
                  <c:v>-7.1342667563646742</c:v>
                </c:pt>
                <c:pt idx="1660">
                  <c:v>11.1051083046221</c:v>
                </c:pt>
                <c:pt idx="1661">
                  <c:v>5.3873623229129901</c:v>
                </c:pt>
                <c:pt idx="1662">
                  <c:v>-13.322126266517898</c:v>
                </c:pt>
                <c:pt idx="1663">
                  <c:v>-1.7444392377218469</c:v>
                </c:pt>
                <c:pt idx="1664">
                  <c:v>12.9476648780599</c:v>
                </c:pt>
                <c:pt idx="1665">
                  <c:v>-0.83316049034567352</c:v>
                </c:pt>
                <c:pt idx="1666">
                  <c:v>-13.0413997349907</c:v>
                </c:pt>
                <c:pt idx="1667">
                  <c:v>4.7628653019270306</c:v>
                </c:pt>
                <c:pt idx="1668">
                  <c:v>12.424138436455401</c:v>
                </c:pt>
                <c:pt idx="1669">
                  <c:v>-7.3486787931779904</c:v>
                </c:pt>
                <c:pt idx="1670">
                  <c:v>-7.6676417506557701</c:v>
                </c:pt>
                <c:pt idx="1671">
                  <c:v>9.6354367746974212</c:v>
                </c:pt>
                <c:pt idx="1672">
                  <c:v>8.80007903996745</c:v>
                </c:pt>
                <c:pt idx="1673">
                  <c:v>-11.585208804207149</c:v>
                </c:pt>
                <c:pt idx="1674">
                  <c:v>-6.8538601419314054</c:v>
                </c:pt>
                <c:pt idx="1675">
                  <c:v>12.344174116964549</c:v>
                </c:pt>
                <c:pt idx="1676">
                  <c:v>3.5156939763437549</c:v>
                </c:pt>
                <c:pt idx="1677">
                  <c:v>-13.182218071369199</c:v>
                </c:pt>
                <c:pt idx="1678">
                  <c:v>-0.38700198131440849</c:v>
                </c:pt>
                <c:pt idx="1679">
                  <c:v>13.530552422718301</c:v>
                </c:pt>
                <c:pt idx="1680">
                  <c:v>-2.9101288945525701</c:v>
                </c:pt>
                <c:pt idx="1681">
                  <c:v>-12.7378441662591</c:v>
                </c:pt>
                <c:pt idx="1682">
                  <c:v>4.4819290837547499</c:v>
                </c:pt>
                <c:pt idx="1683">
                  <c:v>11.91879913702215</c:v>
                </c:pt>
                <c:pt idx="1684">
                  <c:v>-9.3223725953373897</c:v>
                </c:pt>
                <c:pt idx="1685">
                  <c:v>-8.2317037510899898</c:v>
                </c:pt>
                <c:pt idx="1686">
                  <c:v>10.09852700688309</c:v>
                </c:pt>
                <c:pt idx="1687">
                  <c:v>8.1726621004132003</c:v>
                </c:pt>
                <c:pt idx="1688">
                  <c:v>-11.61359697379995</c:v>
                </c:pt>
                <c:pt idx="1689">
                  <c:v>-5.733278401855805</c:v>
                </c:pt>
                <c:pt idx="1690">
                  <c:v>12.74060446224715</c:v>
                </c:pt>
                <c:pt idx="1691">
                  <c:v>4.5304413602604203</c:v>
                </c:pt>
                <c:pt idx="1692">
                  <c:v>-12.64815054213795</c:v>
                </c:pt>
                <c:pt idx="1693">
                  <c:v>1.341367030226938</c:v>
                </c:pt>
                <c:pt idx="1694">
                  <c:v>13.565049204465449</c:v>
                </c:pt>
                <c:pt idx="1695">
                  <c:v>-1.9200737566055233</c:v>
                </c:pt>
                <c:pt idx="1696">
                  <c:v>-12.341343619095801</c:v>
                </c:pt>
                <c:pt idx="1697">
                  <c:v>5.2652940659807248</c:v>
                </c:pt>
                <c:pt idx="1698">
                  <c:v>11.352915338096899</c:v>
                </c:pt>
                <c:pt idx="1699">
                  <c:v>-9.5567345188395691</c:v>
                </c:pt>
                <c:pt idx="1700">
                  <c:v>-8.6716423669010201</c:v>
                </c:pt>
                <c:pt idx="1701">
                  <c:v>11.1073949043409</c:v>
                </c:pt>
                <c:pt idx="1702">
                  <c:v>7.9367662349064947</c:v>
                </c:pt>
                <c:pt idx="1703">
                  <c:v>-12.374423850005799</c:v>
                </c:pt>
                <c:pt idx="1704">
                  <c:v>-3.4110976013496703</c:v>
                </c:pt>
                <c:pt idx="1705">
                  <c:v>13.04635056895995</c:v>
                </c:pt>
                <c:pt idx="1706">
                  <c:v>1.6491533047167295</c:v>
                </c:pt>
                <c:pt idx="1707">
                  <c:v>-13.314874762021649</c:v>
                </c:pt>
                <c:pt idx="1708">
                  <c:v>1.9832706466466674</c:v>
                </c:pt>
                <c:pt idx="1709">
                  <c:v>12.711478677823902</c:v>
                </c:pt>
                <c:pt idx="1710">
                  <c:v>-4.9674657770724053</c:v>
                </c:pt>
                <c:pt idx="1711">
                  <c:v>-12.450812176696349</c:v>
                </c:pt>
                <c:pt idx="1712">
                  <c:v>8.0085269867450144</c:v>
                </c:pt>
                <c:pt idx="1713">
                  <c:v>10.626378059355501</c:v>
                </c:pt>
                <c:pt idx="1714">
                  <c:v>-9.4984399898490608</c:v>
                </c:pt>
                <c:pt idx="1715">
                  <c:v>-9.0812796428053257</c:v>
                </c:pt>
                <c:pt idx="1716">
                  <c:v>11.9168673134327</c:v>
                </c:pt>
                <c:pt idx="1717">
                  <c:v>7.1452637384929343</c:v>
                </c:pt>
                <c:pt idx="1718">
                  <c:v>-12.648885831840801</c:v>
                </c:pt>
                <c:pt idx="1719">
                  <c:v>-3.55553868916456</c:v>
                </c:pt>
                <c:pt idx="1720">
                  <c:v>12.576612000535899</c:v>
                </c:pt>
                <c:pt idx="1721">
                  <c:v>0.36800069633686749</c:v>
                </c:pt>
                <c:pt idx="1722">
                  <c:v>-14.3256439038254</c:v>
                </c:pt>
                <c:pt idx="1723">
                  <c:v>0.77413663159050849</c:v>
                </c:pt>
                <c:pt idx="1724">
                  <c:v>11.836956590646551</c:v>
                </c:pt>
                <c:pt idx="1725">
                  <c:v>-6.9838006661133099</c:v>
                </c:pt>
                <c:pt idx="1726">
                  <c:v>-8.8111331478879507</c:v>
                </c:pt>
                <c:pt idx="1727">
                  <c:v>8.4957484813309403</c:v>
                </c:pt>
                <c:pt idx="1728">
                  <c:v>9.7817873524141756</c:v>
                </c:pt>
                <c:pt idx="1729">
                  <c:v>-10.415100434259756</c:v>
                </c:pt>
                <c:pt idx="1730">
                  <c:v>-8.649009366388416</c:v>
                </c:pt>
                <c:pt idx="1731">
                  <c:v>12.04141835872875</c:v>
                </c:pt>
                <c:pt idx="1732">
                  <c:v>6.103173968917325</c:v>
                </c:pt>
                <c:pt idx="1733">
                  <c:v>-13.543433338831001</c:v>
                </c:pt>
                <c:pt idx="1734">
                  <c:v>-2.9691220142217101</c:v>
                </c:pt>
                <c:pt idx="1735">
                  <c:v>12.3260259304797</c:v>
                </c:pt>
                <c:pt idx="1736">
                  <c:v>-1.2993036463273748</c:v>
                </c:pt>
                <c:pt idx="1737">
                  <c:v>-8.5712743818274397</c:v>
                </c:pt>
                <c:pt idx="1738">
                  <c:v>3.772456924769485</c:v>
                </c:pt>
                <c:pt idx="1739">
                  <c:v>11.603097467277848</c:v>
                </c:pt>
                <c:pt idx="1740">
                  <c:v>-8.0529138717188111</c:v>
                </c:pt>
                <c:pt idx="1741">
                  <c:v>-8.4170970164909491</c:v>
                </c:pt>
                <c:pt idx="1742">
                  <c:v>8.9004981102054543</c:v>
                </c:pt>
                <c:pt idx="1743">
                  <c:v>8.2568132761740554</c:v>
                </c:pt>
                <c:pt idx="1744">
                  <c:v>-12.6402214290129</c:v>
                </c:pt>
                <c:pt idx="1745">
                  <c:v>-8.1461255283415355</c:v>
                </c:pt>
                <c:pt idx="1746">
                  <c:v>11.31628003741865</c:v>
                </c:pt>
                <c:pt idx="1747">
                  <c:v>3.5094110802702452</c:v>
                </c:pt>
                <c:pt idx="1748">
                  <c:v>-13.917459435438801</c:v>
                </c:pt>
                <c:pt idx="1749">
                  <c:v>-3.0812914238634552</c:v>
                </c:pt>
                <c:pt idx="1750">
                  <c:v>12.748423953361051</c:v>
                </c:pt>
                <c:pt idx="1751">
                  <c:v>-2.1936074676260851</c:v>
                </c:pt>
                <c:pt idx="1752">
                  <c:v>-8.1001322630210755</c:v>
                </c:pt>
                <c:pt idx="1753">
                  <c:v>4.0057275069983547</c:v>
                </c:pt>
                <c:pt idx="1754">
                  <c:v>11.42136131551125</c:v>
                </c:pt>
                <c:pt idx="1755">
                  <c:v>-8.4427853421404215</c:v>
                </c:pt>
                <c:pt idx="1756">
                  <c:v>-8.0123871067537795</c:v>
                </c:pt>
                <c:pt idx="1757">
                  <c:v>8.6162552034706295</c:v>
                </c:pt>
                <c:pt idx="1758">
                  <c:v>8.0432758452227304</c:v>
                </c:pt>
                <c:pt idx="1759">
                  <c:v>-13.013825367213499</c:v>
                </c:pt>
                <c:pt idx="1760">
                  <c:v>-7.6142104572351199</c:v>
                </c:pt>
                <c:pt idx="1761">
                  <c:v>11.62325136145575</c:v>
                </c:pt>
                <c:pt idx="1762">
                  <c:v>2.0626565207530216</c:v>
                </c:pt>
                <c:pt idx="1763">
                  <c:v>-7.7569299525759101</c:v>
                </c:pt>
                <c:pt idx="1764">
                  <c:v>-0.65465661440763756</c:v>
                </c:pt>
                <c:pt idx="1765">
                  <c:v>12.209501655301601</c:v>
                </c:pt>
                <c:pt idx="1766">
                  <c:v>-4.4845218885910301</c:v>
                </c:pt>
                <c:pt idx="1767">
                  <c:v>-7.5560844598022001</c:v>
                </c:pt>
                <c:pt idx="1768">
                  <c:v>4.6962964256591597</c:v>
                </c:pt>
                <c:pt idx="1769">
                  <c:v>10.29795836142593</c:v>
                </c:pt>
                <c:pt idx="1770">
                  <c:v>-10.815920966483951</c:v>
                </c:pt>
                <c:pt idx="1771">
                  <c:v>-7.351699941400355</c:v>
                </c:pt>
                <c:pt idx="1772">
                  <c:v>9.5585148379240952</c:v>
                </c:pt>
                <c:pt idx="1773">
                  <c:v>6.3052642212244399</c:v>
                </c:pt>
                <c:pt idx="1774">
                  <c:v>-13.53850814503155</c:v>
                </c:pt>
                <c:pt idx="1775">
                  <c:v>-6.9585530975145247</c:v>
                </c:pt>
                <c:pt idx="1776">
                  <c:v>11.6528126374624</c:v>
                </c:pt>
                <c:pt idx="1777">
                  <c:v>0.58765699499650648</c:v>
                </c:pt>
                <c:pt idx="1778">
                  <c:v>-7.0453031021196599</c:v>
                </c:pt>
                <c:pt idx="1779">
                  <c:v>-0.72851156893862556</c:v>
                </c:pt>
                <c:pt idx="1780">
                  <c:v>11.1166066054233</c:v>
                </c:pt>
                <c:pt idx="1781">
                  <c:v>-6.5428051255628699</c:v>
                </c:pt>
                <c:pt idx="1782">
                  <c:v>-6.7996281686510454</c:v>
                </c:pt>
                <c:pt idx="1783">
                  <c:v>4.5058065207187399</c:v>
                </c:pt>
                <c:pt idx="1784">
                  <c:v>8.6278724619133556</c:v>
                </c:pt>
                <c:pt idx="1785">
                  <c:v>-10.95500224189415</c:v>
                </c:pt>
                <c:pt idx="1786">
                  <c:v>-6.5273937802744948</c:v>
                </c:pt>
                <c:pt idx="1787">
                  <c:v>9.1767949722283113</c:v>
                </c:pt>
                <c:pt idx="1788">
                  <c:v>3.9522844355448901</c:v>
                </c:pt>
                <c:pt idx="1789">
                  <c:v>-7.1469936751702399</c:v>
                </c:pt>
                <c:pt idx="1790">
                  <c:v>-6.0082770141695505</c:v>
                </c:pt>
                <c:pt idx="1791">
                  <c:v>11.535315736392651</c:v>
                </c:pt>
                <c:pt idx="1792">
                  <c:v>-2.2857125174338999</c:v>
                </c:pt>
                <c:pt idx="1793">
                  <c:v>-6.3261841072645204</c:v>
                </c:pt>
                <c:pt idx="1794">
                  <c:v>0.24435163386311504</c:v>
                </c:pt>
                <c:pt idx="1795">
                  <c:v>10.895322210715651</c:v>
                </c:pt>
                <c:pt idx="1796">
                  <c:v>-7.9272991594225246</c:v>
                </c:pt>
                <c:pt idx="1797">
                  <c:v>-6.1772813321295947</c:v>
                </c:pt>
                <c:pt idx="1798">
                  <c:v>5.8392872446554449</c:v>
                </c:pt>
                <c:pt idx="1799">
                  <c:v>7.9662454461505101</c:v>
                </c:pt>
                <c:pt idx="1800">
                  <c:v>-12.398929183157499</c:v>
                </c:pt>
                <c:pt idx="1801">
                  <c:v>-6.0458974758685402</c:v>
                </c:pt>
                <c:pt idx="1802">
                  <c:v>9.7755207211852753</c:v>
                </c:pt>
                <c:pt idx="1803">
                  <c:v>2.73862683096857</c:v>
                </c:pt>
                <c:pt idx="1804">
                  <c:v>-6.0036707569447394</c:v>
                </c:pt>
                <c:pt idx="1805">
                  <c:v>-4.3447848899478902</c:v>
                </c:pt>
                <c:pt idx="1806">
                  <c:v>11.238626472248701</c:v>
                </c:pt>
                <c:pt idx="1807">
                  <c:v>-4.0634006495834853</c:v>
                </c:pt>
                <c:pt idx="1808">
                  <c:v>-5.8944139254749803</c:v>
                </c:pt>
                <c:pt idx="1809">
                  <c:v>2.441571880452635</c:v>
                </c:pt>
                <c:pt idx="1810">
                  <c:v>10.773507765555848</c:v>
                </c:pt>
                <c:pt idx="1811">
                  <c:v>-7.6951709618483601</c:v>
                </c:pt>
                <c:pt idx="1812">
                  <c:v>-5.9140748158209053</c:v>
                </c:pt>
                <c:pt idx="1813">
                  <c:v>8.4473848700680048</c:v>
                </c:pt>
                <c:pt idx="1814">
                  <c:v>8.6707649917043152</c:v>
                </c:pt>
                <c:pt idx="1815">
                  <c:v>-11.93958467330625</c:v>
                </c:pt>
                <c:pt idx="1816">
                  <c:v>-5.9698881490850502</c:v>
                </c:pt>
                <c:pt idx="1817">
                  <c:v>10.29061178729628</c:v>
                </c:pt>
                <c:pt idx="1818">
                  <c:v>2.4046927818220647</c:v>
                </c:pt>
                <c:pt idx="1819">
                  <c:v>-6.0054036533828654</c:v>
                </c:pt>
                <c:pt idx="1820">
                  <c:v>-4.2319577411125344</c:v>
                </c:pt>
                <c:pt idx="1821">
                  <c:v>11.249018154717451</c:v>
                </c:pt>
                <c:pt idx="1822">
                  <c:v>-4.3496377223636502</c:v>
                </c:pt>
                <c:pt idx="1823">
                  <c:v>-5.9470629805329747</c:v>
                </c:pt>
                <c:pt idx="1824">
                  <c:v>5.1449724020826348</c:v>
                </c:pt>
                <c:pt idx="1825">
                  <c:v>11.49931935780895</c:v>
                </c:pt>
                <c:pt idx="1826">
                  <c:v>-7.9546628582168353</c:v>
                </c:pt>
                <c:pt idx="1827">
                  <c:v>-6.1388706342587103</c:v>
                </c:pt>
                <c:pt idx="1828">
                  <c:v>9.3966337336254853</c:v>
                </c:pt>
                <c:pt idx="1829">
                  <c:v>8.1998982580425555</c:v>
                </c:pt>
                <c:pt idx="1830">
                  <c:v>-11.7348217337273</c:v>
                </c:pt>
                <c:pt idx="1831">
                  <c:v>-6.303412176043155</c:v>
                </c:pt>
                <c:pt idx="1832">
                  <c:v>11.353653696553749</c:v>
                </c:pt>
                <c:pt idx="1833">
                  <c:v>2.95290761973237</c:v>
                </c:pt>
                <c:pt idx="1834">
                  <c:v>-6.4427455329810197</c:v>
                </c:pt>
                <c:pt idx="1835">
                  <c:v>-1.3978644566149365</c:v>
                </c:pt>
                <c:pt idx="1836">
                  <c:v>12.4602582642991</c:v>
                </c:pt>
                <c:pt idx="1837">
                  <c:v>-1.340197840066409</c:v>
                </c:pt>
                <c:pt idx="1838">
                  <c:v>-6.5886948445620757</c:v>
                </c:pt>
                <c:pt idx="1839">
                  <c:v>6.4134889190355242</c:v>
                </c:pt>
                <c:pt idx="1840">
                  <c:v>11.49844398970165</c:v>
                </c:pt>
                <c:pt idx="1841">
                  <c:v>-9.273700662801275</c:v>
                </c:pt>
                <c:pt idx="1842">
                  <c:v>-6.7830869358935049</c:v>
                </c:pt>
                <c:pt idx="1843">
                  <c:v>9.8238508227712842</c:v>
                </c:pt>
                <c:pt idx="1844">
                  <c:v>7.4682795824867449</c:v>
                </c:pt>
                <c:pt idx="1845">
                  <c:v>-12.903950423637749</c:v>
                </c:pt>
                <c:pt idx="1846">
                  <c:v>-6.2587614925859851</c:v>
                </c:pt>
                <c:pt idx="1847">
                  <c:v>12.195540621316049</c:v>
                </c:pt>
                <c:pt idx="1848">
                  <c:v>2.3514945678432548</c:v>
                </c:pt>
                <c:pt idx="1849">
                  <c:v>-13.466744471939251</c:v>
                </c:pt>
                <c:pt idx="1850">
                  <c:v>0.73703736922084351</c:v>
                </c:pt>
                <c:pt idx="1851">
                  <c:v>12.9498632397734</c:v>
                </c:pt>
                <c:pt idx="1852">
                  <c:v>-4.3918962659804848</c:v>
                </c:pt>
                <c:pt idx="1853">
                  <c:v>-7.2001525518598601</c:v>
                </c:pt>
                <c:pt idx="1854">
                  <c:v>6.0944172865820603</c:v>
                </c:pt>
                <c:pt idx="1855">
                  <c:v>10.793200181993701</c:v>
                </c:pt>
                <c:pt idx="1856">
                  <c:v>-9.6162271656174347</c:v>
                </c:pt>
                <c:pt idx="1857">
                  <c:v>-7.2615949331622449</c:v>
                </c:pt>
                <c:pt idx="1858">
                  <c:v>10.158532072739225</c:v>
                </c:pt>
                <c:pt idx="1859">
                  <c:v>5.5137426491465753</c:v>
                </c:pt>
                <c:pt idx="1860">
                  <c:v>-13.119143945647451</c:v>
                </c:pt>
                <c:pt idx="1861">
                  <c:v>-3.8375677900312848</c:v>
                </c:pt>
                <c:pt idx="1862">
                  <c:v>12.7481740453638</c:v>
                </c:pt>
                <c:pt idx="1863">
                  <c:v>-8.0309270410504952E-2</c:v>
                </c:pt>
                <c:pt idx="1864">
                  <c:v>-10.629426887973725</c:v>
                </c:pt>
                <c:pt idx="1865">
                  <c:v>0.50171307523730291</c:v>
                </c:pt>
                <c:pt idx="1866">
                  <c:v>12.1201231110763</c:v>
                </c:pt>
                <c:pt idx="1867">
                  <c:v>-6.6597174683565754</c:v>
                </c:pt>
                <c:pt idx="1868">
                  <c:v>-7.4968421519763151</c:v>
                </c:pt>
                <c:pt idx="1869">
                  <c:v>7.5096500697924498</c:v>
                </c:pt>
                <c:pt idx="1870">
                  <c:v>9.8046889062274403</c:v>
                </c:pt>
                <c:pt idx="1871">
                  <c:v>-11.17102639909205</c:v>
                </c:pt>
                <c:pt idx="1872">
                  <c:v>-7.5325848040597396</c:v>
                </c:pt>
                <c:pt idx="1873">
                  <c:v>11.99281395609535</c:v>
                </c:pt>
                <c:pt idx="1874">
                  <c:v>6.4709412179319994</c:v>
                </c:pt>
                <c:pt idx="1875">
                  <c:v>-12.248759102356701</c:v>
                </c:pt>
                <c:pt idx="1876">
                  <c:v>-1.8997775070004286</c:v>
                </c:pt>
                <c:pt idx="1877">
                  <c:v>12.965304040881399</c:v>
                </c:pt>
                <c:pt idx="1878">
                  <c:v>-0.83070028466267198</c:v>
                </c:pt>
                <c:pt idx="1879">
                  <c:v>-13.72818919363425</c:v>
                </c:pt>
                <c:pt idx="1880">
                  <c:v>2.3365669861502298</c:v>
                </c:pt>
                <c:pt idx="1881">
                  <c:v>11.727450667756301</c:v>
                </c:pt>
                <c:pt idx="1882">
                  <c:v>-7.9751076283280646</c:v>
                </c:pt>
                <c:pt idx="1883">
                  <c:v>-7.823823706237615</c:v>
                </c:pt>
                <c:pt idx="1884">
                  <c:v>9.0325960296512804</c:v>
                </c:pt>
                <c:pt idx="1885">
                  <c:v>9.3369139729071904</c:v>
                </c:pt>
                <c:pt idx="1886">
                  <c:v>-11.261435356381199</c:v>
                </c:pt>
                <c:pt idx="1887">
                  <c:v>-7.7716711888128405</c:v>
                </c:pt>
                <c:pt idx="1888">
                  <c:v>11.460518761979799</c:v>
                </c:pt>
                <c:pt idx="1889">
                  <c:v>3.70832622852891</c:v>
                </c:pt>
                <c:pt idx="1890">
                  <c:v>-13.82471009508385</c:v>
                </c:pt>
                <c:pt idx="1891">
                  <c:v>-2.4941903843807101</c:v>
                </c:pt>
                <c:pt idx="1892">
                  <c:v>12.4540846662977</c:v>
                </c:pt>
                <c:pt idx="1893">
                  <c:v>-2.9935289326951047</c:v>
                </c:pt>
                <c:pt idx="1894">
                  <c:v>-10.010505285934125</c:v>
                </c:pt>
                <c:pt idx="1895">
                  <c:v>4.3508765214218696</c:v>
                </c:pt>
                <c:pt idx="1896">
                  <c:v>11.555277088922299</c:v>
                </c:pt>
                <c:pt idx="1897">
                  <c:v>-7.5188320785065592</c:v>
                </c:pt>
                <c:pt idx="1898">
                  <c:v>-7.8746271372929</c:v>
                </c:pt>
                <c:pt idx="1899">
                  <c:v>8.9107893386146397</c:v>
                </c:pt>
                <c:pt idx="1900">
                  <c:v>8.7565993805948406</c:v>
                </c:pt>
                <c:pt idx="1901">
                  <c:v>-12.5387590627412</c:v>
                </c:pt>
                <c:pt idx="1902">
                  <c:v>-7.4400141598867897</c:v>
                </c:pt>
                <c:pt idx="1903">
                  <c:v>11.23710670666485</c:v>
                </c:pt>
                <c:pt idx="1904">
                  <c:v>2.4528520817849651</c:v>
                </c:pt>
                <c:pt idx="1905">
                  <c:v>-11.09546681706912</c:v>
                </c:pt>
                <c:pt idx="1906">
                  <c:v>-2.5226059069778453</c:v>
                </c:pt>
                <c:pt idx="1907">
                  <c:v>12.479180216133649</c:v>
                </c:pt>
                <c:pt idx="1908">
                  <c:v>-3.2111953976384502</c:v>
                </c:pt>
                <c:pt idx="1909">
                  <c:v>-7.7099418211883952</c:v>
                </c:pt>
                <c:pt idx="1910">
                  <c:v>5.0620530266374448</c:v>
                </c:pt>
                <c:pt idx="1911">
                  <c:v>10.985170799940349</c:v>
                </c:pt>
                <c:pt idx="1912">
                  <c:v>-8.5092329595550158</c:v>
                </c:pt>
                <c:pt idx="1913">
                  <c:v>-7.7315272678397893</c:v>
                </c:pt>
                <c:pt idx="1914">
                  <c:v>10.406181921640075</c:v>
                </c:pt>
                <c:pt idx="1915">
                  <c:v>7.7661423288381046</c:v>
                </c:pt>
                <c:pt idx="1916">
                  <c:v>-12.491867676411701</c:v>
                </c:pt>
                <c:pt idx="1917">
                  <c:v>-6.4510419146340805</c:v>
                </c:pt>
                <c:pt idx="1918">
                  <c:v>12.187513116559149</c:v>
                </c:pt>
                <c:pt idx="1919">
                  <c:v>1.293498883368015</c:v>
                </c:pt>
                <c:pt idx="1920">
                  <c:v>-13.97815736949175</c:v>
                </c:pt>
                <c:pt idx="1921">
                  <c:v>-0.14146915693441497</c:v>
                </c:pt>
                <c:pt idx="1922">
                  <c:v>12.279443928833249</c:v>
                </c:pt>
                <c:pt idx="1923">
                  <c:v>-3.9061035152615649</c:v>
                </c:pt>
                <c:pt idx="1924">
                  <c:v>-7.6684724282250958</c:v>
                </c:pt>
                <c:pt idx="1925">
                  <c:v>6.5461138671595656</c:v>
                </c:pt>
                <c:pt idx="1926">
                  <c:v>10.6197778641034</c:v>
                </c:pt>
                <c:pt idx="1927">
                  <c:v>-9.6941161215701293</c:v>
                </c:pt>
                <c:pt idx="1928">
                  <c:v>-7.6549186208940396</c:v>
                </c:pt>
                <c:pt idx="1929">
                  <c:v>9.7462060384995244</c:v>
                </c:pt>
                <c:pt idx="1930">
                  <c:v>5.5689983863841697</c:v>
                </c:pt>
                <c:pt idx="1931">
                  <c:v>-13.10607334876015</c:v>
                </c:pt>
                <c:pt idx="1932">
                  <c:v>-5.0737664383242098</c:v>
                </c:pt>
                <c:pt idx="1933">
                  <c:v>12.64682355855515</c:v>
                </c:pt>
                <c:pt idx="1934">
                  <c:v>0.24667719259381449</c:v>
                </c:pt>
                <c:pt idx="1935">
                  <c:v>-13.4953599177143</c:v>
                </c:pt>
                <c:pt idx="1936">
                  <c:v>2.4752554213127951</c:v>
                </c:pt>
                <c:pt idx="1937">
                  <c:v>12.72141661361875</c:v>
                </c:pt>
                <c:pt idx="1938">
                  <c:v>-5.9104698278664696</c:v>
                </c:pt>
                <c:pt idx="1939">
                  <c:v>-7.7591115426211896</c:v>
                </c:pt>
                <c:pt idx="1940">
                  <c:v>7.58739816929429</c:v>
                </c:pt>
                <c:pt idx="1941">
                  <c:v>10.16338489029993</c:v>
                </c:pt>
                <c:pt idx="1942">
                  <c:v>-11.417880283969399</c:v>
                </c:pt>
                <c:pt idx="1943">
                  <c:v>-7.7062555090124096</c:v>
                </c:pt>
                <c:pt idx="1944">
                  <c:v>11.28924928916685</c:v>
                </c:pt>
                <c:pt idx="1945">
                  <c:v>4.9804620689809944</c:v>
                </c:pt>
                <c:pt idx="1946">
                  <c:v>-13.1977190568248</c:v>
                </c:pt>
                <c:pt idx="1947">
                  <c:v>-4.8088678644367153</c:v>
                </c:pt>
                <c:pt idx="1948">
                  <c:v>12.72569672823885</c:v>
                </c:pt>
                <c:pt idx="1949">
                  <c:v>-0.84926777892496352</c:v>
                </c:pt>
                <c:pt idx="1950">
                  <c:v>-10.62774709412523</c:v>
                </c:pt>
                <c:pt idx="1951">
                  <c:v>2.3412257293034902</c:v>
                </c:pt>
                <c:pt idx="1952">
                  <c:v>11.91025934960445</c:v>
                </c:pt>
                <c:pt idx="1953">
                  <c:v>-6.8045083847637606</c:v>
                </c:pt>
                <c:pt idx="1954">
                  <c:v>-7.7265168683156151</c:v>
                </c:pt>
                <c:pt idx="1955">
                  <c:v>7.79150615031502</c:v>
                </c:pt>
                <c:pt idx="1956">
                  <c:v>8.9468859029188117</c:v>
                </c:pt>
                <c:pt idx="1957">
                  <c:v>-11.5718978741649</c:v>
                </c:pt>
                <c:pt idx="1958">
                  <c:v>-7.65600797790594</c:v>
                </c:pt>
                <c:pt idx="1959">
                  <c:v>11.311852268784701</c:v>
                </c:pt>
                <c:pt idx="1960">
                  <c:v>3.5164799551435202</c:v>
                </c:pt>
                <c:pt idx="1961">
                  <c:v>-13.868704512187451</c:v>
                </c:pt>
                <c:pt idx="1962">
                  <c:v>-2.7298760478954001</c:v>
                </c:pt>
                <c:pt idx="1963">
                  <c:v>12.195241501632999</c:v>
                </c:pt>
                <c:pt idx="1964">
                  <c:v>-3.1337327650466849</c:v>
                </c:pt>
                <c:pt idx="1965">
                  <c:v>-7.5727360000794652</c:v>
                </c:pt>
                <c:pt idx="1966">
                  <c:v>3.3654700997398601</c:v>
                </c:pt>
                <c:pt idx="1967">
                  <c:v>11.000254990458998</c:v>
                </c:pt>
                <c:pt idx="1968">
                  <c:v>-9.0990154379577852</c:v>
                </c:pt>
                <c:pt idx="1969">
                  <c:v>-7.4229633435266695</c:v>
                </c:pt>
                <c:pt idx="1970">
                  <c:v>9.1849961833222409</c:v>
                </c:pt>
                <c:pt idx="1971">
                  <c:v>8.81831221871008</c:v>
                </c:pt>
                <c:pt idx="1972">
                  <c:v>-11.72443784064675</c:v>
                </c:pt>
                <c:pt idx="1973">
                  <c:v>-7.3322040980544045</c:v>
                </c:pt>
                <c:pt idx="1974">
                  <c:v>11.449518240444</c:v>
                </c:pt>
                <c:pt idx="1975">
                  <c:v>3.1600136647803501</c:v>
                </c:pt>
                <c:pt idx="1976">
                  <c:v>-9.4874616009635098</c:v>
                </c:pt>
                <c:pt idx="1977">
                  <c:v>-3.8016633552962302</c:v>
                </c:pt>
                <c:pt idx="1978">
                  <c:v>11.853429013882149</c:v>
                </c:pt>
                <c:pt idx="1979">
                  <c:v>-4.1775613357229151</c:v>
                </c:pt>
                <c:pt idx="1980">
                  <c:v>-7.150185041996755</c:v>
                </c:pt>
                <c:pt idx="1981">
                  <c:v>3.7208395059200652</c:v>
                </c:pt>
                <c:pt idx="1982">
                  <c:v>9.9200440273025343</c:v>
                </c:pt>
                <c:pt idx="1983">
                  <c:v>-10.067136798998309</c:v>
                </c:pt>
                <c:pt idx="1984">
                  <c:v>-6.970698412400445</c:v>
                </c:pt>
                <c:pt idx="1985">
                  <c:v>8.2224896225915991</c:v>
                </c:pt>
                <c:pt idx="1986">
                  <c:v>6.8929280320838657</c:v>
                </c:pt>
                <c:pt idx="1987">
                  <c:v>-13.352111967455849</c:v>
                </c:pt>
                <c:pt idx="1988">
                  <c:v>-6.8151527478204699</c:v>
                </c:pt>
                <c:pt idx="1989">
                  <c:v>11.28934761872465</c:v>
                </c:pt>
                <c:pt idx="1990">
                  <c:v>0.86382675056060343</c:v>
                </c:pt>
                <c:pt idx="1991">
                  <c:v>-6.7785548682814349</c:v>
                </c:pt>
                <c:pt idx="1992">
                  <c:v>-0.79313050267477592</c:v>
                </c:pt>
                <c:pt idx="1993">
                  <c:v>12.514896603178</c:v>
                </c:pt>
                <c:pt idx="1994">
                  <c:v>-5.69609350538156</c:v>
                </c:pt>
                <c:pt idx="1995">
                  <c:v>-6.7832218573542153</c:v>
                </c:pt>
                <c:pt idx="1996">
                  <c:v>6.2326307880360048</c:v>
                </c:pt>
                <c:pt idx="1997">
                  <c:v>9.7191968977549763</c:v>
                </c:pt>
                <c:pt idx="1998">
                  <c:v>-10.681669246943692</c:v>
                </c:pt>
                <c:pt idx="1999">
                  <c:v>-6.7065114026758845</c:v>
                </c:pt>
                <c:pt idx="2000">
                  <c:v>9.3137518509712791</c:v>
                </c:pt>
                <c:pt idx="2001">
                  <c:v>5.6246453299141397</c:v>
                </c:pt>
                <c:pt idx="2002">
                  <c:v>-10.185100367191101</c:v>
                </c:pt>
                <c:pt idx="2003">
                  <c:v>-5.9634241595570803</c:v>
                </c:pt>
                <c:pt idx="2004">
                  <c:v>12.028366979197749</c:v>
                </c:pt>
                <c:pt idx="2005">
                  <c:v>1.2579485723636561</c:v>
                </c:pt>
                <c:pt idx="2006">
                  <c:v>-9.8984548123254452</c:v>
                </c:pt>
                <c:pt idx="2007">
                  <c:v>3.0269395281841902</c:v>
                </c:pt>
                <c:pt idx="2008">
                  <c:v>12.585984273368201</c:v>
                </c:pt>
                <c:pt idx="2009">
                  <c:v>-5.5779465238259753</c:v>
                </c:pt>
                <c:pt idx="2010">
                  <c:v>-6.8875826090698045</c:v>
                </c:pt>
                <c:pt idx="2011">
                  <c:v>7.9137603687612792</c:v>
                </c:pt>
                <c:pt idx="2012">
                  <c:v>10.202933706699255</c:v>
                </c:pt>
                <c:pt idx="2013">
                  <c:v>-9.8112245084419794</c:v>
                </c:pt>
                <c:pt idx="2014">
                  <c:v>-6.9646846020100401</c:v>
                </c:pt>
                <c:pt idx="2015">
                  <c:v>10.8924628862798</c:v>
                </c:pt>
                <c:pt idx="2016">
                  <c:v>5.1041523902208601</c:v>
                </c:pt>
                <c:pt idx="2017">
                  <c:v>-12.687012951097</c:v>
                </c:pt>
                <c:pt idx="2018">
                  <c:v>-4.0249290164238252</c:v>
                </c:pt>
                <c:pt idx="2019">
                  <c:v>13.236049335228099</c:v>
                </c:pt>
                <c:pt idx="2020">
                  <c:v>0.270339043030283</c:v>
                </c:pt>
                <c:pt idx="2021">
                  <c:v>-12.928356686801351</c:v>
                </c:pt>
                <c:pt idx="2022">
                  <c:v>2.77000171775948</c:v>
                </c:pt>
                <c:pt idx="2023">
                  <c:v>12.2999686910618</c:v>
                </c:pt>
                <c:pt idx="2024">
                  <c:v>-6.3800496788570999</c:v>
                </c:pt>
                <c:pt idx="2025">
                  <c:v>-7.4492130578875848</c:v>
                </c:pt>
                <c:pt idx="2026">
                  <c:v>9.4014939565707802</c:v>
                </c:pt>
                <c:pt idx="2027">
                  <c:v>10.219779615851495</c:v>
                </c:pt>
                <c:pt idx="2028">
                  <c:v>-10.547431854490975</c:v>
                </c:pt>
                <c:pt idx="2029">
                  <c:v>-7.2524127737607156</c:v>
                </c:pt>
                <c:pt idx="2030">
                  <c:v>12.635351889320249</c:v>
                </c:pt>
                <c:pt idx="2031">
                  <c:v>5.4120293383020348</c:v>
                </c:pt>
                <c:pt idx="2032">
                  <c:v>-12.531742280329549</c:v>
                </c:pt>
                <c:pt idx="2033">
                  <c:v>-2.7222656377954202</c:v>
                </c:pt>
                <c:pt idx="2034">
                  <c:v>13.232421554367949</c:v>
                </c:pt>
                <c:pt idx="2035">
                  <c:v>-4.0356679851906154</c:v>
                </c:pt>
                <c:pt idx="2036">
                  <c:v>-13.642040112424251</c:v>
                </c:pt>
                <c:pt idx="2037">
                  <c:v>2.86162117556818</c:v>
                </c:pt>
                <c:pt idx="2038">
                  <c:v>11.64685017941725</c:v>
                </c:pt>
                <c:pt idx="2039">
                  <c:v>-7.8406275135022252</c:v>
                </c:pt>
                <c:pt idx="2040">
                  <c:v>-8.0477294085897988</c:v>
                </c:pt>
                <c:pt idx="2041">
                  <c:v>9.1787318271973035</c:v>
                </c:pt>
                <c:pt idx="2042">
                  <c:v>9.7185861964419438</c:v>
                </c:pt>
                <c:pt idx="2043">
                  <c:v>-11.090199969039951</c:v>
                </c:pt>
                <c:pt idx="2044">
                  <c:v>-6.0997137006387749</c:v>
                </c:pt>
                <c:pt idx="2045">
                  <c:v>12.53925897877175</c:v>
                </c:pt>
                <c:pt idx="2046">
                  <c:v>4.765155130569795</c:v>
                </c:pt>
                <c:pt idx="2047">
                  <c:v>-13.466632459139401</c:v>
                </c:pt>
                <c:pt idx="2048">
                  <c:v>-0.59596995900280247</c:v>
                </c:pt>
                <c:pt idx="2049">
                  <c:v>12.81734498320575</c:v>
                </c:pt>
                <c:pt idx="2050">
                  <c:v>-2.0558937692819401</c:v>
                </c:pt>
                <c:pt idx="2051">
                  <c:v>-13.327975938438101</c:v>
                </c:pt>
                <c:pt idx="2052">
                  <c:v>6.4173853950165043</c:v>
                </c:pt>
                <c:pt idx="2053">
                  <c:v>11.68677714082455</c:v>
                </c:pt>
                <c:pt idx="2054">
                  <c:v>-8.3472039114031844</c:v>
                </c:pt>
                <c:pt idx="2055">
                  <c:v>-9.9627010888471101</c:v>
                </c:pt>
                <c:pt idx="2056">
                  <c:v>10.818191002131449</c:v>
                </c:pt>
                <c:pt idx="2057">
                  <c:v>8.2531618062986603</c:v>
                </c:pt>
                <c:pt idx="2058">
                  <c:v>-12.36377704272245</c:v>
                </c:pt>
                <c:pt idx="2059">
                  <c:v>-7.0893851528734704</c:v>
                </c:pt>
                <c:pt idx="2060">
                  <c:v>12.103717245533751</c:v>
                </c:pt>
                <c:pt idx="2061">
                  <c:v>1.3221047707036009</c:v>
                </c:pt>
                <c:pt idx="2062">
                  <c:v>-13.8992863996338</c:v>
                </c:pt>
                <c:pt idx="2063">
                  <c:v>-0.62923623954904051</c:v>
                </c:pt>
                <c:pt idx="2064">
                  <c:v>12.903843008351849</c:v>
                </c:pt>
                <c:pt idx="2065">
                  <c:v>-3.1487829179333753</c:v>
                </c:pt>
                <c:pt idx="2066">
                  <c:v>-12.67971738833505</c:v>
                </c:pt>
                <c:pt idx="2067">
                  <c:v>6.7331311502790108</c:v>
                </c:pt>
                <c:pt idx="2068">
                  <c:v>11.692781640318248</c:v>
                </c:pt>
                <c:pt idx="2069">
                  <c:v>-9.8065496325636357</c:v>
                </c:pt>
                <c:pt idx="2070">
                  <c:v>-8.5617675574547896</c:v>
                </c:pt>
                <c:pt idx="2071">
                  <c:v>10.184589004398125</c:v>
                </c:pt>
                <c:pt idx="2072">
                  <c:v>7.2740236076327154</c:v>
                </c:pt>
                <c:pt idx="2073">
                  <c:v>-13.155894854166899</c:v>
                </c:pt>
                <c:pt idx="2074">
                  <c:v>-5.6158573964823244</c:v>
                </c:pt>
                <c:pt idx="2075">
                  <c:v>12.7810131246131</c:v>
                </c:pt>
                <c:pt idx="2076">
                  <c:v>0.88501006943217797</c:v>
                </c:pt>
                <c:pt idx="2077">
                  <c:v>-13.7705036564958</c:v>
                </c:pt>
                <c:pt idx="2078">
                  <c:v>2.2573473271753302</c:v>
                </c:pt>
                <c:pt idx="2079">
                  <c:v>12.340734747112</c:v>
                </c:pt>
                <c:pt idx="2080">
                  <c:v>-6.2367334551311151</c:v>
                </c:pt>
                <c:pt idx="2081">
                  <c:v>-8.4545161176032515</c:v>
                </c:pt>
                <c:pt idx="2082">
                  <c:v>6.1016194450893648</c:v>
                </c:pt>
                <c:pt idx="2083">
                  <c:v>9.3113625961315662</c:v>
                </c:pt>
                <c:pt idx="2084">
                  <c:v>-11.52143978321115</c:v>
                </c:pt>
                <c:pt idx="2085">
                  <c:v>-8.256272345671654</c:v>
                </c:pt>
                <c:pt idx="2086">
                  <c:v>10.359794569829379</c:v>
                </c:pt>
                <c:pt idx="2087">
                  <c:v>4.4481218634833199</c:v>
                </c:pt>
                <c:pt idx="2088">
                  <c:v>-13.257887887638351</c:v>
                </c:pt>
                <c:pt idx="2089">
                  <c:v>-3.7900273868352947</c:v>
                </c:pt>
                <c:pt idx="2090">
                  <c:v>12.662907578337251</c:v>
                </c:pt>
                <c:pt idx="2091">
                  <c:v>-1.9294040241579689</c:v>
                </c:pt>
                <c:pt idx="2092">
                  <c:v>-8.1070987049082746</c:v>
                </c:pt>
                <c:pt idx="2093">
                  <c:v>2.1135176090211893</c:v>
                </c:pt>
                <c:pt idx="2094">
                  <c:v>11.82440565318495</c:v>
                </c:pt>
                <c:pt idx="2095">
                  <c:v>-7.5099337031666256</c:v>
                </c:pt>
                <c:pt idx="2096">
                  <c:v>-7.9399578677606453</c:v>
                </c:pt>
                <c:pt idx="2097">
                  <c:v>7.5558062539368001</c:v>
                </c:pt>
                <c:pt idx="2098">
                  <c:v>9.330001884100545</c:v>
                </c:pt>
                <c:pt idx="2099">
                  <c:v>-11.51389705166315</c:v>
                </c:pt>
                <c:pt idx="2100">
                  <c:v>-7.7311465874279648</c:v>
                </c:pt>
                <c:pt idx="2101">
                  <c:v>10.6115469460075</c:v>
                </c:pt>
                <c:pt idx="2102">
                  <c:v>3.2318602326402903</c:v>
                </c:pt>
                <c:pt idx="2103">
                  <c:v>-13.957191697715551</c:v>
                </c:pt>
                <c:pt idx="2104">
                  <c:v>-3.8669168846280702</c:v>
                </c:pt>
                <c:pt idx="2105">
                  <c:v>11.8457201334173</c:v>
                </c:pt>
                <c:pt idx="2106">
                  <c:v>-2.4538806470219701</c:v>
                </c:pt>
                <c:pt idx="2107">
                  <c:v>-7.4466304747100551</c:v>
                </c:pt>
                <c:pt idx="2108">
                  <c:v>0.99729782997976002</c:v>
                </c:pt>
                <c:pt idx="2109">
                  <c:v>11.38234978477985</c:v>
                </c:pt>
                <c:pt idx="2110">
                  <c:v>-8.8692734419597503</c:v>
                </c:pt>
                <c:pt idx="2111">
                  <c:v>-7.2937827554251298</c:v>
                </c:pt>
                <c:pt idx="2112">
                  <c:v>8.7951207818389694</c:v>
                </c:pt>
                <c:pt idx="2113">
                  <c:v>8.8264597821912112</c:v>
                </c:pt>
                <c:pt idx="2114">
                  <c:v>-12.695016555427198</c:v>
                </c:pt>
                <c:pt idx="2115">
                  <c:v>-7.1172415270428804</c:v>
                </c:pt>
                <c:pt idx="2116">
                  <c:v>11.075487318542301</c:v>
                </c:pt>
                <c:pt idx="2117">
                  <c:v>3.1240238667080398</c:v>
                </c:pt>
                <c:pt idx="2118">
                  <c:v>-10.513790443971795</c:v>
                </c:pt>
                <c:pt idx="2119">
                  <c:v>-2.63113172376727</c:v>
                </c:pt>
                <c:pt idx="2120">
                  <c:v>11.890194315201001</c:v>
                </c:pt>
                <c:pt idx="2121">
                  <c:v>-3.4150168921969248</c:v>
                </c:pt>
                <c:pt idx="2122">
                  <c:v>-7.0142753588802149</c:v>
                </c:pt>
                <c:pt idx="2123">
                  <c:v>4.559278408611755</c:v>
                </c:pt>
                <c:pt idx="2124">
                  <c:v>10.689723316536799</c:v>
                </c:pt>
                <c:pt idx="2125">
                  <c:v>-9.6309111457878647</c:v>
                </c:pt>
                <c:pt idx="2126">
                  <c:v>-6.87371542038432</c:v>
                </c:pt>
                <c:pt idx="2127">
                  <c:v>9.6076776749196604</c:v>
                </c:pt>
                <c:pt idx="2128">
                  <c:v>7.6274175386433196</c:v>
                </c:pt>
                <c:pt idx="2129">
                  <c:v>-12.848189435725999</c:v>
                </c:pt>
                <c:pt idx="2130">
                  <c:v>-6.7770859849297906</c:v>
                </c:pt>
                <c:pt idx="2131">
                  <c:v>11.43264462039825</c:v>
                </c:pt>
                <c:pt idx="2132">
                  <c:v>2.0187481903192732</c:v>
                </c:pt>
                <c:pt idx="2133">
                  <c:v>-6.7865830043675901</c:v>
                </c:pt>
                <c:pt idx="2134">
                  <c:v>-0.412741438120522</c:v>
                </c:pt>
                <c:pt idx="2135">
                  <c:v>12.02123873119265</c:v>
                </c:pt>
                <c:pt idx="2136">
                  <c:v>-4.7124277675860702</c:v>
                </c:pt>
                <c:pt idx="2137">
                  <c:v>-6.7291631781316195</c:v>
                </c:pt>
                <c:pt idx="2138">
                  <c:v>4.5916415411862799</c:v>
                </c:pt>
                <c:pt idx="2139">
                  <c:v>10.18361061914317</c:v>
                </c:pt>
                <c:pt idx="2140">
                  <c:v>-10.392811471340494</c:v>
                </c:pt>
                <c:pt idx="2141">
                  <c:v>-6.6582661835176449</c:v>
                </c:pt>
                <c:pt idx="2142">
                  <c:v>9.2258019637054538</c:v>
                </c:pt>
                <c:pt idx="2143">
                  <c:v>5.9665746625389753</c:v>
                </c:pt>
                <c:pt idx="2144">
                  <c:v>-13.52657573020725</c:v>
                </c:pt>
                <c:pt idx="2145">
                  <c:v>-6.2789641795081295</c:v>
                </c:pt>
                <c:pt idx="2146">
                  <c:v>11.718583974122</c:v>
                </c:pt>
                <c:pt idx="2147">
                  <c:v>-0.83183529411914048</c:v>
                </c:pt>
                <c:pt idx="2148">
                  <c:v>-6.5866527565174202</c:v>
                </c:pt>
                <c:pt idx="2149">
                  <c:v>4.3704285957590017E-2</c:v>
                </c:pt>
                <c:pt idx="2150">
                  <c:v>11.73002378719575</c:v>
                </c:pt>
                <c:pt idx="2151">
                  <c:v>-6.4294347946440151</c:v>
                </c:pt>
                <c:pt idx="2152">
                  <c:v>-6.5727144062761749</c:v>
                </c:pt>
                <c:pt idx="2153">
                  <c:v>6.1553699127988004</c:v>
                </c:pt>
                <c:pt idx="2154">
                  <c:v>9.766231646150846</c:v>
                </c:pt>
                <c:pt idx="2155">
                  <c:v>-10.89814306702535</c:v>
                </c:pt>
                <c:pt idx="2156">
                  <c:v>-6.5368900136042551</c:v>
                </c:pt>
                <c:pt idx="2157">
                  <c:v>9.5379599750083841</c:v>
                </c:pt>
                <c:pt idx="2158">
                  <c:v>3.8788190960165245</c:v>
                </c:pt>
                <c:pt idx="2159">
                  <c:v>-10.105994109311251</c:v>
                </c:pt>
                <c:pt idx="2160">
                  <c:v>-5.6797535072162999</c:v>
                </c:pt>
                <c:pt idx="2161">
                  <c:v>11.581623435528851</c:v>
                </c:pt>
                <c:pt idx="2162">
                  <c:v>-0.68739661853928202</c:v>
                </c:pt>
                <c:pt idx="2163">
                  <c:v>-6.4920996325485945</c:v>
                </c:pt>
                <c:pt idx="2164">
                  <c:v>0.34803965132040904</c:v>
                </c:pt>
                <c:pt idx="2165">
                  <c:v>11.011778662681799</c:v>
                </c:pt>
                <c:pt idx="2166">
                  <c:v>-7.76619008718842</c:v>
                </c:pt>
                <c:pt idx="2167">
                  <c:v>-6.4305892384477747</c:v>
                </c:pt>
                <c:pt idx="2168">
                  <c:v>6.1137022956126152</c:v>
                </c:pt>
                <c:pt idx="2169">
                  <c:v>7.9998855303653995</c:v>
                </c:pt>
                <c:pt idx="2170">
                  <c:v>-11.377080504933751</c:v>
                </c:pt>
                <c:pt idx="2171">
                  <c:v>-6.3723922278404945</c:v>
                </c:pt>
                <c:pt idx="2172">
                  <c:v>10.876685262644049</c:v>
                </c:pt>
                <c:pt idx="2173">
                  <c:v>4.0871446288525046</c:v>
                </c:pt>
                <c:pt idx="2174">
                  <c:v>-10.03934606607238</c:v>
                </c:pt>
                <c:pt idx="2175">
                  <c:v>-4.8337968308862305</c:v>
                </c:pt>
                <c:pt idx="2176">
                  <c:v>12.007716827508851</c:v>
                </c:pt>
                <c:pt idx="2177">
                  <c:v>-1.8229753047651416</c:v>
                </c:pt>
                <c:pt idx="2178">
                  <c:v>-6.4813983598825153</c:v>
                </c:pt>
                <c:pt idx="2179">
                  <c:v>2.5673101348933747</c:v>
                </c:pt>
                <c:pt idx="2180">
                  <c:v>10.267125781847925</c:v>
                </c:pt>
                <c:pt idx="2181">
                  <c:v>-9.2314419930382812</c:v>
                </c:pt>
                <c:pt idx="2182">
                  <c:v>-6.3876001692911197</c:v>
                </c:pt>
                <c:pt idx="2183">
                  <c:v>7.6885626055878298</c:v>
                </c:pt>
                <c:pt idx="2184">
                  <c:v>8.8353980659644602</c:v>
                </c:pt>
                <c:pt idx="2185">
                  <c:v>-10.910274870737101</c:v>
                </c:pt>
                <c:pt idx="2186">
                  <c:v>-6.4673635611175149</c:v>
                </c:pt>
                <c:pt idx="2187">
                  <c:v>11.7704692795668</c:v>
                </c:pt>
                <c:pt idx="2188">
                  <c:v>3.1216640387728152</c:v>
                </c:pt>
                <c:pt idx="2189">
                  <c:v>-13.46367420610105</c:v>
                </c:pt>
                <c:pt idx="2190">
                  <c:v>-1.745003304170424</c:v>
                </c:pt>
                <c:pt idx="2191">
                  <c:v>12.222796162651399</c:v>
                </c:pt>
                <c:pt idx="2192">
                  <c:v>-3.55734170057341</c:v>
                </c:pt>
                <c:pt idx="2193">
                  <c:v>-6.6918855453687698</c:v>
                </c:pt>
                <c:pt idx="2194">
                  <c:v>2.5355778083424898</c:v>
                </c:pt>
                <c:pt idx="2195">
                  <c:v>11.116398825200399</c:v>
                </c:pt>
                <c:pt idx="2196">
                  <c:v>-8.8828136366667962</c:v>
                </c:pt>
                <c:pt idx="2197">
                  <c:v>-6.7271720833188802</c:v>
                </c:pt>
                <c:pt idx="2198">
                  <c:v>10.0616878707845</c:v>
                </c:pt>
                <c:pt idx="2199">
                  <c:v>8.0009422640978496</c:v>
                </c:pt>
                <c:pt idx="2200">
                  <c:v>-11.71954631607845</c:v>
                </c:pt>
                <c:pt idx="2201">
                  <c:v>-6.4980279103880001</c:v>
                </c:pt>
                <c:pt idx="2202">
                  <c:v>11.916902283561601</c:v>
                </c:pt>
                <c:pt idx="2203">
                  <c:v>2.7805000313657549</c:v>
                </c:pt>
                <c:pt idx="2204">
                  <c:v>-10.470305659333921</c:v>
                </c:pt>
                <c:pt idx="2205">
                  <c:v>-0.65451342204796159</c:v>
                </c:pt>
                <c:pt idx="2206">
                  <c:v>12.537371397080701</c:v>
                </c:pt>
                <c:pt idx="2207">
                  <c:v>-3.3760414518299946</c:v>
                </c:pt>
                <c:pt idx="2208">
                  <c:v>-7.0753355914259348</c:v>
                </c:pt>
                <c:pt idx="2209">
                  <c:v>6.1541170923826698</c:v>
                </c:pt>
                <c:pt idx="2210">
                  <c:v>11.204346888893951</c:v>
                </c:pt>
                <c:pt idx="2211">
                  <c:v>-8.0254224411742907</c:v>
                </c:pt>
                <c:pt idx="2212">
                  <c:v>-7.2835022752043805</c:v>
                </c:pt>
                <c:pt idx="2213">
                  <c:v>10.80801133011345</c:v>
                </c:pt>
                <c:pt idx="2214">
                  <c:v>6.8451816007480852</c:v>
                </c:pt>
                <c:pt idx="2215">
                  <c:v>-12.854063573034399</c:v>
                </c:pt>
                <c:pt idx="2216">
                  <c:v>-6.5780149864573652</c:v>
                </c:pt>
                <c:pt idx="2217">
                  <c:v>12.29758268312785</c:v>
                </c:pt>
                <c:pt idx="2218">
                  <c:v>0.28086863561821646</c:v>
                </c:pt>
                <c:pt idx="2219">
                  <c:v>-13.491556412753599</c:v>
                </c:pt>
                <c:pt idx="2220">
                  <c:v>0.62688084310596348</c:v>
                </c:pt>
                <c:pt idx="2221">
                  <c:v>13.31737100737725</c:v>
                </c:pt>
                <c:pt idx="2222">
                  <c:v>-3.9699527363687048</c:v>
                </c:pt>
                <c:pt idx="2223">
                  <c:v>-11.964539689678901</c:v>
                </c:pt>
                <c:pt idx="2224">
                  <c:v>7.6317970347204049</c:v>
                </c:pt>
                <c:pt idx="2225">
                  <c:v>10.7019495323034</c:v>
                </c:pt>
                <c:pt idx="2226">
                  <c:v>-9.741462490367276</c:v>
                </c:pt>
                <c:pt idx="2227">
                  <c:v>-7.8035758826017894</c:v>
                </c:pt>
                <c:pt idx="2228">
                  <c:v>10.5950628511451</c:v>
                </c:pt>
                <c:pt idx="2229">
                  <c:v>6.1935432185166901</c:v>
                </c:pt>
                <c:pt idx="2230">
                  <c:v>-12.42926823799535</c:v>
                </c:pt>
                <c:pt idx="2231">
                  <c:v>-3.3336192942296545</c:v>
                </c:pt>
                <c:pt idx="2232">
                  <c:v>13.524233412508849</c:v>
                </c:pt>
                <c:pt idx="2233">
                  <c:v>2.0932128971711905</c:v>
                </c:pt>
                <c:pt idx="2234">
                  <c:v>-12.62746162097185</c:v>
                </c:pt>
                <c:pt idx="2235">
                  <c:v>3.3705186647615299</c:v>
                </c:pt>
                <c:pt idx="2236">
                  <c:v>13.04591802997945</c:v>
                </c:pt>
                <c:pt idx="2237">
                  <c:v>-6.0049396495094047</c:v>
                </c:pt>
                <c:pt idx="2238">
                  <c:v>-8.272340131382645</c:v>
                </c:pt>
                <c:pt idx="2239">
                  <c:v>7.7501818496460251</c:v>
                </c:pt>
                <c:pt idx="2240">
                  <c:v>9.3407312601819648</c:v>
                </c:pt>
                <c:pt idx="2241">
                  <c:v>-10.20114537818009</c:v>
                </c:pt>
                <c:pt idx="2242">
                  <c:v>-8.2855414384455699</c:v>
                </c:pt>
                <c:pt idx="2243">
                  <c:v>11.419948521628051</c:v>
                </c:pt>
                <c:pt idx="2244">
                  <c:v>4.8892545189568697</c:v>
                </c:pt>
                <c:pt idx="2245">
                  <c:v>-12.819052602290249</c:v>
                </c:pt>
                <c:pt idx="2246">
                  <c:v>-2.4198626335009701</c:v>
                </c:pt>
                <c:pt idx="2247">
                  <c:v>13.512325466214349</c:v>
                </c:pt>
                <c:pt idx="2248">
                  <c:v>-0.837869795934581</c:v>
                </c:pt>
                <c:pt idx="2249">
                  <c:v>-13.19115454777905</c:v>
                </c:pt>
                <c:pt idx="2250">
                  <c:v>4.3561429963105303</c:v>
                </c:pt>
                <c:pt idx="2251">
                  <c:v>11.761070852273399</c:v>
                </c:pt>
                <c:pt idx="2252">
                  <c:v>-8.141017899404174</c:v>
                </c:pt>
                <c:pt idx="2253">
                  <c:v>-8.47550071450061</c:v>
                </c:pt>
                <c:pt idx="2254">
                  <c:v>8.7698999563178894</c:v>
                </c:pt>
                <c:pt idx="2255">
                  <c:v>9.7026300232038984</c:v>
                </c:pt>
                <c:pt idx="2256">
                  <c:v>-11.70263876831415</c:v>
                </c:pt>
                <c:pt idx="2257">
                  <c:v>-8.0872731788156038</c:v>
                </c:pt>
                <c:pt idx="2258">
                  <c:v>12.127328375299349</c:v>
                </c:pt>
                <c:pt idx="2259">
                  <c:v>3.7176638074094899</c:v>
                </c:pt>
                <c:pt idx="2260">
                  <c:v>-13.802145989946951</c:v>
                </c:pt>
                <c:pt idx="2261">
                  <c:v>-2.6301819245109348</c:v>
                </c:pt>
                <c:pt idx="2262">
                  <c:v>12.40842518557935</c:v>
                </c:pt>
                <c:pt idx="2263">
                  <c:v>-2.120582554424725</c:v>
                </c:pt>
                <c:pt idx="2264">
                  <c:v>-8.364568289889359</c:v>
                </c:pt>
                <c:pt idx="2265">
                  <c:v>4.3907596198358396</c:v>
                </c:pt>
                <c:pt idx="2266">
                  <c:v>11.124958495996299</c:v>
                </c:pt>
                <c:pt idx="2267">
                  <c:v>-9.5028207161639546</c:v>
                </c:pt>
                <c:pt idx="2268">
                  <c:v>-8.2105697671737357</c:v>
                </c:pt>
                <c:pt idx="2269">
                  <c:v>9.4673767425584892</c:v>
                </c:pt>
                <c:pt idx="2270">
                  <c:v>9.0207759706041308</c:v>
                </c:pt>
                <c:pt idx="2271">
                  <c:v>-12.242394891915499</c:v>
                </c:pt>
                <c:pt idx="2272">
                  <c:v>-7.5137565665216552</c:v>
                </c:pt>
                <c:pt idx="2273">
                  <c:v>11.97791301701135</c:v>
                </c:pt>
                <c:pt idx="2274">
                  <c:v>3.3612091581040495</c:v>
                </c:pt>
                <c:pt idx="2275">
                  <c:v>-14.086855653424299</c:v>
                </c:pt>
                <c:pt idx="2276">
                  <c:v>-1.5722176694108172</c:v>
                </c:pt>
                <c:pt idx="2277">
                  <c:v>12.446034785302551</c:v>
                </c:pt>
                <c:pt idx="2278">
                  <c:v>-4.4822651446160799</c:v>
                </c:pt>
                <c:pt idx="2279">
                  <c:v>-8.0070375422791251</c:v>
                </c:pt>
                <c:pt idx="2280">
                  <c:v>6.0006824585255298</c:v>
                </c:pt>
                <c:pt idx="2281">
                  <c:v>10.650103273156098</c:v>
                </c:pt>
                <c:pt idx="2282">
                  <c:v>-9.3546878137344862</c:v>
                </c:pt>
                <c:pt idx="2283">
                  <c:v>-7.9250786098141042</c:v>
                </c:pt>
                <c:pt idx="2284">
                  <c:v>9.6612538432374464</c:v>
                </c:pt>
                <c:pt idx="2285">
                  <c:v>7.7786729145951199</c:v>
                </c:pt>
                <c:pt idx="2286">
                  <c:v>-12.647920522806199</c:v>
                </c:pt>
                <c:pt idx="2287">
                  <c:v>-6.22472738740188</c:v>
                </c:pt>
                <c:pt idx="2288">
                  <c:v>12.1676658410884</c:v>
                </c:pt>
                <c:pt idx="2289">
                  <c:v>-1.129530413773965</c:v>
                </c:pt>
                <c:pt idx="2290">
                  <c:v>-10.904948844921645</c:v>
                </c:pt>
                <c:pt idx="2291">
                  <c:v>-8.2578360009049945E-2</c:v>
                </c:pt>
                <c:pt idx="2292">
                  <c:v>12.54036305233695</c:v>
                </c:pt>
                <c:pt idx="2293">
                  <c:v>-5.4320884920423502</c:v>
                </c:pt>
                <c:pt idx="2294">
                  <c:v>-7.7395584248940397</c:v>
                </c:pt>
                <c:pt idx="2295">
                  <c:v>6.3179614137639355</c:v>
                </c:pt>
                <c:pt idx="2296">
                  <c:v>10.05056340429226</c:v>
                </c:pt>
                <c:pt idx="2297">
                  <c:v>-10.187394700618739</c:v>
                </c:pt>
                <c:pt idx="2298">
                  <c:v>-7.6872514755476553</c:v>
                </c:pt>
                <c:pt idx="2299">
                  <c:v>10.495506608975376</c:v>
                </c:pt>
                <c:pt idx="2300">
                  <c:v>6.4454488003823407</c:v>
                </c:pt>
                <c:pt idx="2301">
                  <c:v>-13.858349859855149</c:v>
                </c:pt>
                <c:pt idx="2302">
                  <c:v>-3.99337333532872</c:v>
                </c:pt>
                <c:pt idx="2303">
                  <c:v>12.042926641825151</c:v>
                </c:pt>
                <c:pt idx="2304">
                  <c:v>-1.7969151495482638</c:v>
                </c:pt>
                <c:pt idx="2305">
                  <c:v>-7.5270411311349008</c:v>
                </c:pt>
                <c:pt idx="2306">
                  <c:v>1.3870811604065589</c:v>
                </c:pt>
                <c:pt idx="2307">
                  <c:v>11.99085957485665</c:v>
                </c:pt>
                <c:pt idx="2308">
                  <c:v>-6.9064400556500152</c:v>
                </c:pt>
                <c:pt idx="2309">
                  <c:v>-7.3982422749301655</c:v>
                </c:pt>
                <c:pt idx="2310">
                  <c:v>6.3771159321508701</c:v>
                </c:pt>
                <c:pt idx="2311">
                  <c:v>8.8359725657208301</c:v>
                </c:pt>
                <c:pt idx="2312">
                  <c:v>-11.5917058969039</c:v>
                </c:pt>
                <c:pt idx="2313">
                  <c:v>-7.2428200555971198</c:v>
                </c:pt>
                <c:pt idx="2314">
                  <c:v>10.547050690753499</c:v>
                </c:pt>
                <c:pt idx="2315">
                  <c:v>4.2061093136267003</c:v>
                </c:pt>
                <c:pt idx="2316">
                  <c:v>-13.791201913805601</c:v>
                </c:pt>
                <c:pt idx="2317">
                  <c:v>-3.650316289354135</c:v>
                </c:pt>
                <c:pt idx="2318">
                  <c:v>12.288509325952301</c:v>
                </c:pt>
                <c:pt idx="2319">
                  <c:v>-1.9654697150982245</c:v>
                </c:pt>
                <c:pt idx="2320">
                  <c:v>-7.1214359043702053</c:v>
                </c:pt>
                <c:pt idx="2321">
                  <c:v>2.1760167953085099</c:v>
                </c:pt>
                <c:pt idx="2322">
                  <c:v>10.896328806397449</c:v>
                </c:pt>
                <c:pt idx="2323">
                  <c:v>-7.7719948052091556</c:v>
                </c:pt>
                <c:pt idx="2324">
                  <c:v>-6.9881446016405704</c:v>
                </c:pt>
                <c:pt idx="2325">
                  <c:v>7.5311936863253557</c:v>
                </c:pt>
                <c:pt idx="2326">
                  <c:v>7.8592546068887152</c:v>
                </c:pt>
                <c:pt idx="2327">
                  <c:v>-12.1105560869916</c:v>
                </c:pt>
                <c:pt idx="2328">
                  <c:v>-6.8527016399731497</c:v>
                </c:pt>
                <c:pt idx="2329">
                  <c:v>10.4670177953818</c:v>
                </c:pt>
                <c:pt idx="2330">
                  <c:v>3.0324216309131553</c:v>
                </c:pt>
                <c:pt idx="2331">
                  <c:v>-10.256329619875554</c:v>
                </c:pt>
                <c:pt idx="2332">
                  <c:v>-3.39340020862095</c:v>
                </c:pt>
                <c:pt idx="2333">
                  <c:v>12.170475131007549</c:v>
                </c:pt>
                <c:pt idx="2334">
                  <c:v>-1.9417958269425091</c:v>
                </c:pt>
                <c:pt idx="2335">
                  <c:v>-6.8083918480226355</c:v>
                </c:pt>
                <c:pt idx="2336">
                  <c:v>4.21765878754589</c:v>
                </c:pt>
                <c:pt idx="2337">
                  <c:v>10.89430573002485</c:v>
                </c:pt>
                <c:pt idx="2338">
                  <c:v>-8.7906728852163099</c:v>
                </c:pt>
                <c:pt idx="2339">
                  <c:v>-6.7183734194366798</c:v>
                </c:pt>
                <c:pt idx="2340">
                  <c:v>7.8765239237003604</c:v>
                </c:pt>
                <c:pt idx="2341">
                  <c:v>8.0805806804144797</c:v>
                </c:pt>
                <c:pt idx="2342">
                  <c:v>-12.823287377059099</c:v>
                </c:pt>
                <c:pt idx="2343">
                  <c:v>-6.6448946499975197</c:v>
                </c:pt>
                <c:pt idx="2344">
                  <c:v>11.38126574861805</c:v>
                </c:pt>
                <c:pt idx="2345">
                  <c:v>1.6143919747485844</c:v>
                </c:pt>
                <c:pt idx="2346">
                  <c:v>-6.6381091448558696</c:v>
                </c:pt>
                <c:pt idx="2347">
                  <c:v>-1.8772082572911959</c:v>
                </c:pt>
                <c:pt idx="2348">
                  <c:v>11.63842886938405</c:v>
                </c:pt>
                <c:pt idx="2349">
                  <c:v>-5.0715552832751349</c:v>
                </c:pt>
                <c:pt idx="2350">
                  <c:v>-6.5484489786595148</c:v>
                </c:pt>
                <c:pt idx="2351">
                  <c:v>4.7337721192253852</c:v>
                </c:pt>
                <c:pt idx="2352">
                  <c:v>11.45562429590535</c:v>
                </c:pt>
                <c:pt idx="2353">
                  <c:v>-9.2116097875508842</c:v>
                </c:pt>
                <c:pt idx="2354">
                  <c:v>-6.6247598863158146</c:v>
                </c:pt>
                <c:pt idx="2355">
                  <c:v>8.9615655499890945</c:v>
                </c:pt>
                <c:pt idx="2356">
                  <c:v>7.4946393862988003</c:v>
                </c:pt>
                <c:pt idx="2357">
                  <c:v>-13.0961048174496</c:v>
                </c:pt>
                <c:pt idx="2358">
                  <c:v>-6.5908915625719651</c:v>
                </c:pt>
                <c:pt idx="2359">
                  <c:v>11.435899761496</c:v>
                </c:pt>
                <c:pt idx="2360">
                  <c:v>0.54403892435241508</c:v>
                </c:pt>
                <c:pt idx="2361">
                  <c:v>-6.5804205786862955</c:v>
                </c:pt>
                <c:pt idx="2362">
                  <c:v>-2.0960821028979058</c:v>
                </c:pt>
                <c:pt idx="2363">
                  <c:v>11.663659068709549</c:v>
                </c:pt>
                <c:pt idx="2364">
                  <c:v>-4.86970241931611</c:v>
                </c:pt>
                <c:pt idx="2365">
                  <c:v>-6.5745974840189056</c:v>
                </c:pt>
                <c:pt idx="2366">
                  <c:v>6.8994479610983701</c:v>
                </c:pt>
                <c:pt idx="2367">
                  <c:v>11.18125070763935</c:v>
                </c:pt>
                <c:pt idx="2368">
                  <c:v>-9.1007512417552761</c:v>
                </c:pt>
                <c:pt idx="2369">
                  <c:v>-6.7959435121962999</c:v>
                </c:pt>
                <c:pt idx="2370">
                  <c:v>9.5926339684616657</c:v>
                </c:pt>
                <c:pt idx="2371">
                  <c:v>5.7686351560166251</c:v>
                </c:pt>
                <c:pt idx="2372">
                  <c:v>-12.94163132677005</c:v>
                </c:pt>
                <c:pt idx="2373">
                  <c:v>-5.2924306792496001</c:v>
                </c:pt>
                <c:pt idx="2374">
                  <c:v>11.968881690034999</c:v>
                </c:pt>
                <c:pt idx="2375">
                  <c:v>-0.88013056332344497</c:v>
                </c:pt>
                <c:pt idx="2376">
                  <c:v>-6.9297556694152451</c:v>
                </c:pt>
                <c:pt idx="2377">
                  <c:v>0.34307976748405905</c:v>
                </c:pt>
                <c:pt idx="2378">
                  <c:v>12.526048058440651</c:v>
                </c:pt>
                <c:pt idx="2379">
                  <c:v>-5.7882056738979806</c:v>
                </c:pt>
                <c:pt idx="2380">
                  <c:v>-7.043349716278815</c:v>
                </c:pt>
                <c:pt idx="2381">
                  <c:v>7.6170260036199755</c:v>
                </c:pt>
                <c:pt idx="2382">
                  <c:v>9.1866217736207147</c:v>
                </c:pt>
                <c:pt idx="2383">
                  <c:v>-10.206554692036914</c:v>
                </c:pt>
                <c:pt idx="2384">
                  <c:v>-7.0912145935974955</c:v>
                </c:pt>
                <c:pt idx="2385">
                  <c:v>10.567258155146849</c:v>
                </c:pt>
                <c:pt idx="2386">
                  <c:v>5.2816062682057199</c:v>
                </c:pt>
                <c:pt idx="2387">
                  <c:v>-13.40980804712925</c:v>
                </c:pt>
                <c:pt idx="2388">
                  <c:v>-2.4179189781304866</c:v>
                </c:pt>
                <c:pt idx="2389">
                  <c:v>12.939681166150301</c:v>
                </c:pt>
                <c:pt idx="2390">
                  <c:v>0.82321128279241296</c:v>
                </c:pt>
                <c:pt idx="2391">
                  <c:v>-13.264850536314551</c:v>
                </c:pt>
                <c:pt idx="2392">
                  <c:v>2.2504799403732751</c:v>
                </c:pt>
                <c:pt idx="2393">
                  <c:v>12.1798870054003</c:v>
                </c:pt>
                <c:pt idx="2394">
                  <c:v>-7.9844673758227751</c:v>
                </c:pt>
                <c:pt idx="2395">
                  <c:v>-7.3443824458895097</c:v>
                </c:pt>
                <c:pt idx="2396">
                  <c:v>7.6644850806808851</c:v>
                </c:pt>
                <c:pt idx="2397">
                  <c:v>8.184329640967805</c:v>
                </c:pt>
                <c:pt idx="2398">
                  <c:v>-11.184747920485</c:v>
                </c:pt>
                <c:pt idx="2399">
                  <c:v>-7.2784138484014402</c:v>
                </c:pt>
                <c:pt idx="2400">
                  <c:v>11.2302944256939</c:v>
                </c:pt>
                <c:pt idx="2401">
                  <c:v>5.3116417013240849</c:v>
                </c:pt>
                <c:pt idx="2402">
                  <c:v>-12.92255628500415</c:v>
                </c:pt>
                <c:pt idx="2403">
                  <c:v>-3.384894312789565</c:v>
                </c:pt>
                <c:pt idx="2404">
                  <c:v>13.06786027850765</c:v>
                </c:pt>
                <c:pt idx="2405">
                  <c:v>-1.6524719575292965</c:v>
                </c:pt>
                <c:pt idx="2406">
                  <c:v>-7.5146818428148547</c:v>
                </c:pt>
                <c:pt idx="2407">
                  <c:v>2.441322408644405</c:v>
                </c:pt>
                <c:pt idx="2408">
                  <c:v>11.2116303683922</c:v>
                </c:pt>
                <c:pt idx="2409">
                  <c:v>-7.8976564004778247</c:v>
                </c:pt>
                <c:pt idx="2410">
                  <c:v>-7.4984222160607956</c:v>
                </c:pt>
                <c:pt idx="2411">
                  <c:v>9.3784138486096644</c:v>
                </c:pt>
                <c:pt idx="2412">
                  <c:v>8.3204210222223161</c:v>
                </c:pt>
                <c:pt idx="2413">
                  <c:v>-11.2739214846513</c:v>
                </c:pt>
                <c:pt idx="2414">
                  <c:v>-6.7318100936855405</c:v>
                </c:pt>
                <c:pt idx="2415">
                  <c:v>12.808664124979849</c:v>
                </c:pt>
                <c:pt idx="2416">
                  <c:v>4.2944587889185399</c:v>
                </c:pt>
                <c:pt idx="2417">
                  <c:v>-13.353488815680901</c:v>
                </c:pt>
                <c:pt idx="2418">
                  <c:v>-2.0739700195681898</c:v>
                </c:pt>
                <c:pt idx="2419">
                  <c:v>12.508838558380351</c:v>
                </c:pt>
                <c:pt idx="2420">
                  <c:v>-2.9821851647472899</c:v>
                </c:pt>
                <c:pt idx="2421">
                  <c:v>-7.7875223823227753</c:v>
                </c:pt>
                <c:pt idx="2422">
                  <c:v>4.9820309631793496</c:v>
                </c:pt>
                <c:pt idx="2423">
                  <c:v>11.391755737833801</c:v>
                </c:pt>
                <c:pt idx="2424">
                  <c:v>-9.302638842651664</c:v>
                </c:pt>
                <c:pt idx="2425">
                  <c:v>-7.792130022534085</c:v>
                </c:pt>
                <c:pt idx="2426">
                  <c:v>10.443939455852366</c:v>
                </c:pt>
                <c:pt idx="2427">
                  <c:v>7.8786021514730802</c:v>
                </c:pt>
                <c:pt idx="2428">
                  <c:v>-11.952410881769449</c:v>
                </c:pt>
                <c:pt idx="2429">
                  <c:v>-5.9214058832117047</c:v>
                </c:pt>
                <c:pt idx="2430">
                  <c:v>12.34510102520165</c:v>
                </c:pt>
                <c:pt idx="2431">
                  <c:v>0.74738812726135395</c:v>
                </c:pt>
                <c:pt idx="2432">
                  <c:v>-13.977475817960601</c:v>
                </c:pt>
                <c:pt idx="2433">
                  <c:v>1.3156837437334978E-2</c:v>
                </c:pt>
                <c:pt idx="2434">
                  <c:v>12.5032874598859</c:v>
                </c:pt>
                <c:pt idx="2435">
                  <c:v>-4.2371146820954948</c:v>
                </c:pt>
                <c:pt idx="2436">
                  <c:v>-7.9763381390873853</c:v>
                </c:pt>
                <c:pt idx="2437">
                  <c:v>6.441501910685365</c:v>
                </c:pt>
                <c:pt idx="2438">
                  <c:v>11.1697517606913</c:v>
                </c:pt>
                <c:pt idx="2439">
                  <c:v>-9.3920476369925598</c:v>
                </c:pt>
                <c:pt idx="2440">
                  <c:v>-7.9824811059962304</c:v>
                </c:pt>
                <c:pt idx="2441">
                  <c:v>9.5658309668454944</c:v>
                </c:pt>
                <c:pt idx="2442">
                  <c:v>5.9064980542115695</c:v>
                </c:pt>
                <c:pt idx="2443">
                  <c:v>-13.035809210294051</c:v>
                </c:pt>
                <c:pt idx="2444">
                  <c:v>-6.242898147588325</c:v>
                </c:pt>
                <c:pt idx="2445">
                  <c:v>12.3282309835891</c:v>
                </c:pt>
                <c:pt idx="2446">
                  <c:v>-1.8667418705377501</c:v>
                </c:pt>
                <c:pt idx="2447">
                  <c:v>-13.9424353847756</c:v>
                </c:pt>
                <c:pt idx="2448">
                  <c:v>2.4155422993596702</c:v>
                </c:pt>
                <c:pt idx="2449">
                  <c:v>12.6314568985579</c:v>
                </c:pt>
                <c:pt idx="2450">
                  <c:v>-6.4077495432559406</c:v>
                </c:pt>
                <c:pt idx="2451">
                  <c:v>-7.9107983290340602</c:v>
                </c:pt>
                <c:pt idx="2452">
                  <c:v>7.8553701135433602</c:v>
                </c:pt>
                <c:pt idx="2453">
                  <c:v>10.5739468664678</c:v>
                </c:pt>
                <c:pt idx="2454">
                  <c:v>-11.17638610363675</c:v>
                </c:pt>
                <c:pt idx="2455">
                  <c:v>-7.8946173881655497</c:v>
                </c:pt>
                <c:pt idx="2456">
                  <c:v>11.09481843745195</c:v>
                </c:pt>
                <c:pt idx="2457">
                  <c:v>5.9162342522646147</c:v>
                </c:pt>
                <c:pt idx="2458">
                  <c:v>-13.074193984582649</c:v>
                </c:pt>
                <c:pt idx="2459">
                  <c:v>-3.8886366523261202</c:v>
                </c:pt>
                <c:pt idx="2460">
                  <c:v>12.69619274641215</c:v>
                </c:pt>
                <c:pt idx="2461">
                  <c:v>-1.4009392027184504</c:v>
                </c:pt>
                <c:pt idx="2462">
                  <c:v>-13.38877171553845</c:v>
                </c:pt>
                <c:pt idx="2463">
                  <c:v>2.0538891013060621</c:v>
                </c:pt>
                <c:pt idx="2464">
                  <c:v>12.3847648661436</c:v>
                </c:pt>
                <c:pt idx="2465">
                  <c:v>-7.2055472171211754</c:v>
                </c:pt>
                <c:pt idx="2466">
                  <c:v>-7.8696068796883605</c:v>
                </c:pt>
                <c:pt idx="2467">
                  <c:v>7.6808199528503991</c:v>
                </c:pt>
                <c:pt idx="2468">
                  <c:v>9.0270072124502043</c:v>
                </c:pt>
                <c:pt idx="2469">
                  <c:v>-11.299072968557351</c:v>
                </c:pt>
                <c:pt idx="2470">
                  <c:v>-7.7988284838148747</c:v>
                </c:pt>
                <c:pt idx="2471">
                  <c:v>11.739826047959051</c:v>
                </c:pt>
                <c:pt idx="2472">
                  <c:v>3.5838806389141249</c:v>
                </c:pt>
                <c:pt idx="2473">
                  <c:v>-13.59317446481505</c:v>
                </c:pt>
                <c:pt idx="2474">
                  <c:v>-2.9722534614141849</c:v>
                </c:pt>
                <c:pt idx="2475">
                  <c:v>12.73849503392595</c:v>
                </c:pt>
                <c:pt idx="2476">
                  <c:v>-2.5892222806531699</c:v>
                </c:pt>
                <c:pt idx="2477">
                  <c:v>-7.8165658382381649</c:v>
                </c:pt>
                <c:pt idx="2478">
                  <c:v>4.0991478102695398</c:v>
                </c:pt>
                <c:pt idx="2479">
                  <c:v>11.52399322383725</c:v>
                </c:pt>
                <c:pt idx="2480">
                  <c:v>-8.2260967780294596</c:v>
                </c:pt>
                <c:pt idx="2481">
                  <c:v>-7.7759721299259352</c:v>
                </c:pt>
                <c:pt idx="2482">
                  <c:v>9.6410368429768809</c:v>
                </c:pt>
                <c:pt idx="2483">
                  <c:v>8.3908753790526696</c:v>
                </c:pt>
                <c:pt idx="2484">
                  <c:v>-11.608823454088601</c:v>
                </c:pt>
                <c:pt idx="2485">
                  <c:v>-7.331732668323995</c:v>
                </c:pt>
                <c:pt idx="2486">
                  <c:v>11.494021237519298</c:v>
                </c:pt>
                <c:pt idx="2487">
                  <c:v>3.422350208117265</c:v>
                </c:pt>
                <c:pt idx="2488">
                  <c:v>-13.944094846877501</c:v>
                </c:pt>
                <c:pt idx="2489">
                  <c:v>-1.5337532541851835</c:v>
                </c:pt>
                <c:pt idx="2490">
                  <c:v>12.48573220906235</c:v>
                </c:pt>
                <c:pt idx="2491">
                  <c:v>-1.4304505283729116</c:v>
                </c:pt>
                <c:pt idx="2492">
                  <c:v>-7.6542023324617503</c:v>
                </c:pt>
                <c:pt idx="2493">
                  <c:v>4.5683802129820847</c:v>
                </c:pt>
                <c:pt idx="2494">
                  <c:v>10.999750918322249</c:v>
                </c:pt>
                <c:pt idx="2495">
                  <c:v>-9.695260354725221</c:v>
                </c:pt>
                <c:pt idx="2496">
                  <c:v>-7.5991186429219244</c:v>
                </c:pt>
                <c:pt idx="2497">
                  <c:v>9.0940618440960304</c:v>
                </c:pt>
                <c:pt idx="2498">
                  <c:v>7.8570414510758297</c:v>
                </c:pt>
                <c:pt idx="2499">
                  <c:v>-12.5674880114061</c:v>
                </c:pt>
                <c:pt idx="2500">
                  <c:v>-6.7955974405770654</c:v>
                </c:pt>
                <c:pt idx="2501">
                  <c:v>11.962459282658999</c:v>
                </c:pt>
                <c:pt idx="2502">
                  <c:v>1.63118390929496</c:v>
                </c:pt>
                <c:pt idx="2503">
                  <c:v>-8.0493012086121709</c:v>
                </c:pt>
                <c:pt idx="2504">
                  <c:v>-1.9456457486689223</c:v>
                </c:pt>
                <c:pt idx="2505">
                  <c:v>12.062610468035549</c:v>
                </c:pt>
                <c:pt idx="2506">
                  <c:v>-5.9497370742234503</c:v>
                </c:pt>
                <c:pt idx="2507">
                  <c:v>-7.44016368926206</c:v>
                </c:pt>
                <c:pt idx="2508">
                  <c:v>5.1264739601180054</c:v>
                </c:pt>
                <c:pt idx="2509">
                  <c:v>10.43920742571726</c:v>
                </c:pt>
                <c:pt idx="2510">
                  <c:v>-10.84499144570125</c:v>
                </c:pt>
                <c:pt idx="2511">
                  <c:v>-7.2919428191698952</c:v>
                </c:pt>
                <c:pt idx="2512">
                  <c:v>9.6652321776984742</c:v>
                </c:pt>
                <c:pt idx="2513">
                  <c:v>6.0554043077037498</c:v>
                </c:pt>
                <c:pt idx="2514">
                  <c:v>-13.45339981364085</c:v>
                </c:pt>
                <c:pt idx="2515">
                  <c:v>-5.9710934809030594</c:v>
                </c:pt>
                <c:pt idx="2516">
                  <c:v>11.623614200826601</c:v>
                </c:pt>
                <c:pt idx="2517">
                  <c:v>0.77248013306909002</c:v>
                </c:pt>
                <c:pt idx="2518">
                  <c:v>-7.087138752361585</c:v>
                </c:pt>
                <c:pt idx="2519">
                  <c:v>6.554671231354503E-2</c:v>
                </c:pt>
                <c:pt idx="2520">
                  <c:v>11.78530581856505</c:v>
                </c:pt>
                <c:pt idx="2521">
                  <c:v>-5.9100099600162102</c:v>
                </c:pt>
                <c:pt idx="2522">
                  <c:v>-6.9620234877317504</c:v>
                </c:pt>
                <c:pt idx="2523">
                  <c:v>6.1407806768102251</c:v>
                </c:pt>
                <c:pt idx="2524">
                  <c:v>9.0168905328995503</c:v>
                </c:pt>
                <c:pt idx="2525">
                  <c:v>-11.216456164078899</c:v>
                </c:pt>
                <c:pt idx="2526">
                  <c:v>-6.8167486705795746</c:v>
                </c:pt>
                <c:pt idx="2527">
                  <c:v>9.4753691479501647</c:v>
                </c:pt>
                <c:pt idx="2528">
                  <c:v>4.8279699132450702</c:v>
                </c:pt>
                <c:pt idx="2529">
                  <c:v>-6.7303124717873946</c:v>
                </c:pt>
                <c:pt idx="2530">
                  <c:v>-4.5282084260234354</c:v>
                </c:pt>
                <c:pt idx="2531">
                  <c:v>11.988325520190351</c:v>
                </c:pt>
                <c:pt idx="2532">
                  <c:v>1.329517668364999E-2</c:v>
                </c:pt>
                <c:pt idx="2533">
                  <c:v>-6.6951779790744546</c:v>
                </c:pt>
                <c:pt idx="2534">
                  <c:v>2.7735729717628201</c:v>
                </c:pt>
                <c:pt idx="2535">
                  <c:v>12.148932760385851</c:v>
                </c:pt>
                <c:pt idx="2536">
                  <c:v>-7.7085119392128902</c:v>
                </c:pt>
                <c:pt idx="2537">
                  <c:v>-6.7591415697339201</c:v>
                </c:pt>
                <c:pt idx="2538">
                  <c:v>7.2915377414658256</c:v>
                </c:pt>
                <c:pt idx="2539">
                  <c:v>8.8444856954785447</c:v>
                </c:pt>
                <c:pt idx="2540">
                  <c:v>-11.7563947633464</c:v>
                </c:pt>
                <c:pt idx="2541">
                  <c:v>-6.7040893949004392</c:v>
                </c:pt>
                <c:pt idx="2542">
                  <c:v>9.9861951478023165</c:v>
                </c:pt>
                <c:pt idx="2543">
                  <c:v>3.4412268222180851</c:v>
                </c:pt>
                <c:pt idx="2544">
                  <c:v>-10.085083561382106</c:v>
                </c:pt>
                <c:pt idx="2545">
                  <c:v>-1.5281522829276255</c:v>
                </c:pt>
                <c:pt idx="2546">
                  <c:v>13.512089599569201</c:v>
                </c:pt>
                <c:pt idx="2547">
                  <c:v>-0.81664685943423598</c:v>
                </c:pt>
                <c:pt idx="2548">
                  <c:v>-9.7852119001544704</c:v>
                </c:pt>
                <c:pt idx="2549">
                  <c:v>4.4799209865053449</c:v>
                </c:pt>
                <c:pt idx="2550">
                  <c:v>12.24089225968655</c:v>
                </c:pt>
                <c:pt idx="2551">
                  <c:v>-7.9305346283915448</c:v>
                </c:pt>
                <c:pt idx="2552">
                  <c:v>-7.0602533413678206</c:v>
                </c:pt>
                <c:pt idx="2553">
                  <c:v>9.3877637089756654</c:v>
                </c:pt>
                <c:pt idx="2554">
                  <c:v>8.5554984183687459</c:v>
                </c:pt>
                <c:pt idx="2555">
                  <c:v>-11.914318665045499</c:v>
                </c:pt>
                <c:pt idx="2556">
                  <c:v>-6.98431906156903</c:v>
                </c:pt>
                <c:pt idx="2557">
                  <c:v>11.90060494727595</c:v>
                </c:pt>
                <c:pt idx="2558">
                  <c:v>4.0764476849859204</c:v>
                </c:pt>
                <c:pt idx="2559">
                  <c:v>-13.1408745129233</c:v>
                </c:pt>
                <c:pt idx="2560">
                  <c:v>-1.919225908653198</c:v>
                </c:pt>
                <c:pt idx="2561">
                  <c:v>13.11008571847235</c:v>
                </c:pt>
                <c:pt idx="2562">
                  <c:v>-4.061054615742715</c:v>
                </c:pt>
                <c:pt idx="2563">
                  <c:v>-7.4124736341638</c:v>
                </c:pt>
                <c:pt idx="2564">
                  <c:v>4.9866834902855297</c:v>
                </c:pt>
                <c:pt idx="2565">
                  <c:v>11.452137647294499</c:v>
                </c:pt>
                <c:pt idx="2566">
                  <c:v>-8.7103861954987138</c:v>
                </c:pt>
                <c:pt idx="2567">
                  <c:v>-7.4537734160955598</c:v>
                </c:pt>
                <c:pt idx="2568">
                  <c:v>9.5733479307166007</c:v>
                </c:pt>
                <c:pt idx="2569">
                  <c:v>8.2063688210853698</c:v>
                </c:pt>
                <c:pt idx="2570">
                  <c:v>-11.307098010064351</c:v>
                </c:pt>
                <c:pt idx="2571">
                  <c:v>-6.0191180331086249</c:v>
                </c:pt>
                <c:pt idx="2572">
                  <c:v>13.013002233360801</c:v>
                </c:pt>
                <c:pt idx="2573">
                  <c:v>3.358724674176635</c:v>
                </c:pt>
                <c:pt idx="2574">
                  <c:v>-13.7644655076673</c:v>
                </c:pt>
                <c:pt idx="2575">
                  <c:v>-0.32440464037300654</c:v>
                </c:pt>
                <c:pt idx="2576">
                  <c:v>12.29796328489925</c:v>
                </c:pt>
                <c:pt idx="2577">
                  <c:v>-4.0781108082686854</c:v>
                </c:pt>
                <c:pt idx="2578">
                  <c:v>-7.7427275352283296</c:v>
                </c:pt>
                <c:pt idx="2579">
                  <c:v>4.4287706994915297</c:v>
                </c:pt>
                <c:pt idx="2580">
                  <c:v>10.4312879058003</c:v>
                </c:pt>
                <c:pt idx="2581">
                  <c:v>-9.2706921904272193</c:v>
                </c:pt>
                <c:pt idx="2582">
                  <c:v>-7.755219437963115</c:v>
                </c:pt>
                <c:pt idx="2583">
                  <c:v>11.181691783146899</c:v>
                </c:pt>
                <c:pt idx="2584">
                  <c:v>7.7080572694419445</c:v>
                </c:pt>
                <c:pt idx="2585">
                  <c:v>-11.854266422052749</c:v>
                </c:pt>
                <c:pt idx="2586">
                  <c:v>-5.481427060457885</c:v>
                </c:pt>
                <c:pt idx="2587">
                  <c:v>12.756581628940399</c:v>
                </c:pt>
                <c:pt idx="2588">
                  <c:v>0.737429897353444</c:v>
                </c:pt>
                <c:pt idx="2589">
                  <c:v>-13.9544423398787</c:v>
                </c:pt>
                <c:pt idx="2590">
                  <c:v>0.22768542594117547</c:v>
                </c:pt>
                <c:pt idx="2591">
                  <c:v>12.64527142885585</c:v>
                </c:pt>
                <c:pt idx="2592">
                  <c:v>-4.336450017759665</c:v>
                </c:pt>
                <c:pt idx="2593">
                  <c:v>-8.0028456501113503</c:v>
                </c:pt>
                <c:pt idx="2594">
                  <c:v>8.3922437968167145</c:v>
                </c:pt>
                <c:pt idx="2595">
                  <c:v>11.397179727389251</c:v>
                </c:pt>
                <c:pt idx="2596">
                  <c:v>-8.7013246337132646</c:v>
                </c:pt>
                <c:pt idx="2597">
                  <c:v>-8.1387811606126306</c:v>
                </c:pt>
                <c:pt idx="2598">
                  <c:v>11.277193266599099</c:v>
                </c:pt>
                <c:pt idx="2599">
                  <c:v>6.3111592876180946</c:v>
                </c:pt>
                <c:pt idx="2600">
                  <c:v>-13.3661021283803</c:v>
                </c:pt>
                <c:pt idx="2601">
                  <c:v>-5.1950306651245501</c:v>
                </c:pt>
                <c:pt idx="2602">
                  <c:v>12.660612045602001</c:v>
                </c:pt>
                <c:pt idx="2603">
                  <c:v>0.68651735424176508</c:v>
                </c:pt>
                <c:pt idx="2604">
                  <c:v>-13.751146281671399</c:v>
                </c:pt>
                <c:pt idx="2605">
                  <c:v>2.5904902127583802</c:v>
                </c:pt>
                <c:pt idx="2606">
                  <c:v>12.866254012856299</c:v>
                </c:pt>
                <c:pt idx="2607">
                  <c:v>-5.2782451622325599</c:v>
                </c:pt>
                <c:pt idx="2608">
                  <c:v>-8.2341240466211083</c:v>
                </c:pt>
                <c:pt idx="2609">
                  <c:v>8.3888033895654548</c:v>
                </c:pt>
                <c:pt idx="2610">
                  <c:v>9.6161199982601993</c:v>
                </c:pt>
                <c:pt idx="2611">
                  <c:v>-10.8107807937921</c:v>
                </c:pt>
                <c:pt idx="2612">
                  <c:v>-8.171193966100585</c:v>
                </c:pt>
                <c:pt idx="2613">
                  <c:v>11.1592045847575</c:v>
                </c:pt>
                <c:pt idx="2614">
                  <c:v>5.5258992769169453</c:v>
                </c:pt>
                <c:pt idx="2615">
                  <c:v>-13.56893243321055</c:v>
                </c:pt>
                <c:pt idx="2616">
                  <c:v>-2.5725438678378199</c:v>
                </c:pt>
                <c:pt idx="2617">
                  <c:v>13.0616197491713</c:v>
                </c:pt>
                <c:pt idx="2618">
                  <c:v>-0.69650495998425799</c:v>
                </c:pt>
                <c:pt idx="2619">
                  <c:v>-13.484242434821201</c:v>
                </c:pt>
                <c:pt idx="2620">
                  <c:v>2.2567375866811803</c:v>
                </c:pt>
                <c:pt idx="2621">
                  <c:v>11.64173164279415</c:v>
                </c:pt>
                <c:pt idx="2622">
                  <c:v>-9.0083101396026652</c:v>
                </c:pt>
                <c:pt idx="2623">
                  <c:v>-8.1308862416225693</c:v>
                </c:pt>
                <c:pt idx="2624">
                  <c:v>7.8574780067816299</c:v>
                </c:pt>
                <c:pt idx="2625">
                  <c:v>7.902441713817085</c:v>
                </c:pt>
                <c:pt idx="2626">
                  <c:v>-12.389379475907599</c:v>
                </c:pt>
                <c:pt idx="2627">
                  <c:v>-7.5925446188399697</c:v>
                </c:pt>
                <c:pt idx="2628">
                  <c:v>11.36400031503435</c:v>
                </c:pt>
                <c:pt idx="2629">
                  <c:v>3.2017827024968151</c:v>
                </c:pt>
                <c:pt idx="2630">
                  <c:v>-13.5523875794714</c:v>
                </c:pt>
                <c:pt idx="2631">
                  <c:v>-2.5272282117915248</c:v>
                </c:pt>
                <c:pt idx="2632">
                  <c:v>12.705514972728601</c:v>
                </c:pt>
                <c:pt idx="2633">
                  <c:v>-3.0739739399260251</c:v>
                </c:pt>
                <c:pt idx="2634">
                  <c:v>-7.9108236890422301</c:v>
                </c:pt>
                <c:pt idx="2635">
                  <c:v>1.7446046919558351</c:v>
                </c:pt>
                <c:pt idx="2636">
                  <c:v>10.420769871095331</c:v>
                </c:pt>
                <c:pt idx="2637">
                  <c:v>-9.6406893814937504</c:v>
                </c:pt>
                <c:pt idx="2638">
                  <c:v>-7.7328077082182798</c:v>
                </c:pt>
                <c:pt idx="2639">
                  <c:v>8.5678429940787293</c:v>
                </c:pt>
                <c:pt idx="2640">
                  <c:v>8.135048786630275</c:v>
                </c:pt>
                <c:pt idx="2641">
                  <c:v>-12.245806618299749</c:v>
                </c:pt>
                <c:pt idx="2642">
                  <c:v>-7.4156622402583503</c:v>
                </c:pt>
                <c:pt idx="2643">
                  <c:v>11.587548337451199</c:v>
                </c:pt>
                <c:pt idx="2644">
                  <c:v>1.6376958721718768</c:v>
                </c:pt>
                <c:pt idx="2645">
                  <c:v>-10.825771128921026</c:v>
                </c:pt>
                <c:pt idx="2646">
                  <c:v>-1.7901572777743202</c:v>
                </c:pt>
                <c:pt idx="2647">
                  <c:v>11.883600385903</c:v>
                </c:pt>
                <c:pt idx="2648">
                  <c:v>-4.3535975451611053</c:v>
                </c:pt>
                <c:pt idx="2649">
                  <c:v>-7.4357502719784101</c:v>
                </c:pt>
                <c:pt idx="2650">
                  <c:v>4.4130240063806854</c:v>
                </c:pt>
                <c:pt idx="2651">
                  <c:v>10.77333897364705</c:v>
                </c:pt>
                <c:pt idx="2652">
                  <c:v>-9.4146687310600861</c:v>
                </c:pt>
                <c:pt idx="2653">
                  <c:v>-7.337657044833235</c:v>
                </c:pt>
                <c:pt idx="2654">
                  <c:v>9.1402858930442754</c:v>
                </c:pt>
                <c:pt idx="2655">
                  <c:v>6.76830119381719</c:v>
                </c:pt>
                <c:pt idx="2656">
                  <c:v>-12.633823683676951</c:v>
                </c:pt>
                <c:pt idx="2657">
                  <c:v>-6.8822870254399149</c:v>
                </c:pt>
                <c:pt idx="2658">
                  <c:v>11.675496195400001</c:v>
                </c:pt>
                <c:pt idx="2659">
                  <c:v>-1.4310554477022259</c:v>
                </c:pt>
                <c:pt idx="2660">
                  <c:v>-7.2136847145161003</c:v>
                </c:pt>
                <c:pt idx="2661">
                  <c:v>0.41944566262408195</c:v>
                </c:pt>
                <c:pt idx="2662">
                  <c:v>11.645897661718401</c:v>
                </c:pt>
                <c:pt idx="2663">
                  <c:v>-6.0086976679270805</c:v>
                </c:pt>
                <c:pt idx="2664">
                  <c:v>-7.08061282633071</c:v>
                </c:pt>
                <c:pt idx="2665">
                  <c:v>4.2870167315753793</c:v>
                </c:pt>
                <c:pt idx="2666">
                  <c:v>9.6617429870993199</c:v>
                </c:pt>
                <c:pt idx="2667">
                  <c:v>-11.218054704598901</c:v>
                </c:pt>
                <c:pt idx="2668">
                  <c:v>-6.977839479549095</c:v>
                </c:pt>
                <c:pt idx="2669">
                  <c:v>9.6525908560830853</c:v>
                </c:pt>
                <c:pt idx="2670">
                  <c:v>4.293527530618535</c:v>
                </c:pt>
                <c:pt idx="2671">
                  <c:v>-13.51822534224315</c:v>
                </c:pt>
                <c:pt idx="2672">
                  <c:v>-6.1766737025004899</c:v>
                </c:pt>
                <c:pt idx="2673">
                  <c:v>11.66247924616415</c:v>
                </c:pt>
                <c:pt idx="2674">
                  <c:v>-1.597177733492658</c:v>
                </c:pt>
                <c:pt idx="2675">
                  <c:v>-6.8105761586046256</c:v>
                </c:pt>
                <c:pt idx="2676">
                  <c:v>0.38918036983156801</c:v>
                </c:pt>
                <c:pt idx="2677">
                  <c:v>11.187760783070651</c:v>
                </c:pt>
                <c:pt idx="2678">
                  <c:v>-7.6045600155228099</c:v>
                </c:pt>
                <c:pt idx="2679">
                  <c:v>-6.7107407062104354</c:v>
                </c:pt>
                <c:pt idx="2680">
                  <c:v>6.9936706283009702</c:v>
                </c:pt>
                <c:pt idx="2681">
                  <c:v>9.2733736247166689</c:v>
                </c:pt>
                <c:pt idx="2682">
                  <c:v>-10.608495752104256</c:v>
                </c:pt>
                <c:pt idx="2683">
                  <c:v>-6.6740075427866046</c:v>
                </c:pt>
                <c:pt idx="2684">
                  <c:v>10.425030329947095</c:v>
                </c:pt>
                <c:pt idx="2685">
                  <c:v>4.5500668782378098</c:v>
                </c:pt>
                <c:pt idx="2686">
                  <c:v>-8.3218760591258452</c:v>
                </c:pt>
                <c:pt idx="2687">
                  <c:v>-4.5697220000132601</c:v>
                </c:pt>
                <c:pt idx="2688">
                  <c:v>11.5864986448558</c:v>
                </c:pt>
                <c:pt idx="2689">
                  <c:v>-3.6030373016628552</c:v>
                </c:pt>
                <c:pt idx="2690">
                  <c:v>-6.5733324100353201</c:v>
                </c:pt>
                <c:pt idx="2691">
                  <c:v>2.7026519605335251</c:v>
                </c:pt>
                <c:pt idx="2692">
                  <c:v>11.2005032752504</c:v>
                </c:pt>
                <c:pt idx="2693">
                  <c:v>-9.0779518761802258</c:v>
                </c:pt>
                <c:pt idx="2694">
                  <c:v>-6.4997700964272696</c:v>
                </c:pt>
                <c:pt idx="2695">
                  <c:v>7.18725151842317</c:v>
                </c:pt>
                <c:pt idx="2696">
                  <c:v>7.6441180882225899</c:v>
                </c:pt>
                <c:pt idx="2697">
                  <c:v>-11.8563643274416</c:v>
                </c:pt>
                <c:pt idx="2698">
                  <c:v>-6.3994205990095701</c:v>
                </c:pt>
                <c:pt idx="2699">
                  <c:v>10.108995471605425</c:v>
                </c:pt>
                <c:pt idx="2700">
                  <c:v>2.6875761904929152</c:v>
                </c:pt>
                <c:pt idx="2701">
                  <c:v>-6.3696319867679545</c:v>
                </c:pt>
                <c:pt idx="2702">
                  <c:v>-4.1470730363131603</c:v>
                </c:pt>
                <c:pt idx="2703">
                  <c:v>11.712338036656899</c:v>
                </c:pt>
                <c:pt idx="2704">
                  <c:v>-4.2719934834838797</c:v>
                </c:pt>
                <c:pt idx="2705">
                  <c:v>-6.303403078744485</c:v>
                </c:pt>
                <c:pt idx="2706">
                  <c:v>2.0997576222491596</c:v>
                </c:pt>
                <c:pt idx="2707">
                  <c:v>9.9679764881535355</c:v>
                </c:pt>
                <c:pt idx="2708">
                  <c:v>-8.6751612032941843</c:v>
                </c:pt>
                <c:pt idx="2709">
                  <c:v>-6.1926178456804344</c:v>
                </c:pt>
                <c:pt idx="2710">
                  <c:v>8.3707022206563</c:v>
                </c:pt>
                <c:pt idx="2711">
                  <c:v>6.8813613891741152</c:v>
                </c:pt>
                <c:pt idx="2712">
                  <c:v>-12.5703434139782</c:v>
                </c:pt>
                <c:pt idx="2713">
                  <c:v>-6.1328938735815655</c:v>
                </c:pt>
                <c:pt idx="2714">
                  <c:v>11.509720623744851</c:v>
                </c:pt>
                <c:pt idx="2715">
                  <c:v>3.0971471217368247</c:v>
                </c:pt>
                <c:pt idx="2716">
                  <c:v>-6.2490955219304452</c:v>
                </c:pt>
                <c:pt idx="2717">
                  <c:v>-2.383701223331435</c:v>
                </c:pt>
                <c:pt idx="2718">
                  <c:v>11.884556306424699</c:v>
                </c:pt>
                <c:pt idx="2719">
                  <c:v>-4.2145445103220194</c:v>
                </c:pt>
                <c:pt idx="2720">
                  <c:v>-6.2487372853391747</c:v>
                </c:pt>
                <c:pt idx="2721">
                  <c:v>4.0665658425288251</c:v>
                </c:pt>
                <c:pt idx="2722">
                  <c:v>9.0241953108437443</c:v>
                </c:pt>
                <c:pt idx="2723">
                  <c:v>-11.042052926979849</c:v>
                </c:pt>
                <c:pt idx="2724">
                  <c:v>-6.12784580648351</c:v>
                </c:pt>
                <c:pt idx="2725">
                  <c:v>9.7573304319778149</c:v>
                </c:pt>
                <c:pt idx="2726">
                  <c:v>7.4614916828132403</c:v>
                </c:pt>
                <c:pt idx="2727">
                  <c:v>-11.6776516531572</c:v>
                </c:pt>
                <c:pt idx="2728">
                  <c:v>-5.8765218461695898</c:v>
                </c:pt>
                <c:pt idx="2729">
                  <c:v>12.633691490986099</c:v>
                </c:pt>
                <c:pt idx="2730">
                  <c:v>1.6137195540222249</c:v>
                </c:pt>
                <c:pt idx="2731">
                  <c:v>-9.9946193226998012</c:v>
                </c:pt>
                <c:pt idx="2732">
                  <c:v>-0.72891691035656903</c:v>
                </c:pt>
                <c:pt idx="2733">
                  <c:v>12.23919474161405</c:v>
                </c:pt>
                <c:pt idx="2734">
                  <c:v>-6.0072435415568952</c:v>
                </c:pt>
                <c:pt idx="2735">
                  <c:v>-6.5732599603509252</c:v>
                </c:pt>
                <c:pt idx="2736">
                  <c:v>6.1413568906225606</c:v>
                </c:pt>
                <c:pt idx="2737">
                  <c:v>9.5691455760818052</c:v>
                </c:pt>
                <c:pt idx="2738">
                  <c:v>-10.12474240754964</c:v>
                </c:pt>
                <c:pt idx="2739">
                  <c:v>-6.6429494317420898</c:v>
                </c:pt>
                <c:pt idx="2740">
                  <c:v>10.98498068226055</c:v>
                </c:pt>
                <c:pt idx="2741">
                  <c:v>6.5529624969530857</c:v>
                </c:pt>
                <c:pt idx="2742">
                  <c:v>-12.45275321261375</c:v>
                </c:pt>
                <c:pt idx="2743">
                  <c:v>-5.2274740408860954</c:v>
                </c:pt>
                <c:pt idx="2744">
                  <c:v>12.0989688377029</c:v>
                </c:pt>
                <c:pt idx="2745">
                  <c:v>0.25311186211417896</c:v>
                </c:pt>
                <c:pt idx="2746">
                  <c:v>-6.8829531702748756</c:v>
                </c:pt>
                <c:pt idx="2747">
                  <c:v>0.76554787129463842</c:v>
                </c:pt>
                <c:pt idx="2748">
                  <c:v>12.489049096065699</c:v>
                </c:pt>
                <c:pt idx="2749">
                  <c:v>-6.1295148350540654</c:v>
                </c:pt>
                <c:pt idx="2750">
                  <c:v>-7.0113807931734851</c:v>
                </c:pt>
                <c:pt idx="2751">
                  <c:v>9.2846732426064591</c:v>
                </c:pt>
                <c:pt idx="2752">
                  <c:v>10.64409128481965</c:v>
                </c:pt>
                <c:pt idx="2753">
                  <c:v>-10.28395164503628</c:v>
                </c:pt>
                <c:pt idx="2754">
                  <c:v>-7.3059427871281155</c:v>
                </c:pt>
                <c:pt idx="2755">
                  <c:v>10.871492553283151</c:v>
                </c:pt>
                <c:pt idx="2756">
                  <c:v>5.1537830965200051</c:v>
                </c:pt>
                <c:pt idx="2757">
                  <c:v>-13.3759984389834</c:v>
                </c:pt>
                <c:pt idx="2758">
                  <c:v>-4.4250052701491001</c:v>
                </c:pt>
                <c:pt idx="2759">
                  <c:v>12.5405447214335</c:v>
                </c:pt>
                <c:pt idx="2760">
                  <c:v>-1.3130973163701696</c:v>
                </c:pt>
                <c:pt idx="2761">
                  <c:v>-13.24928269909535</c:v>
                </c:pt>
                <c:pt idx="2762">
                  <c:v>4.6329835525155003</c:v>
                </c:pt>
                <c:pt idx="2763">
                  <c:v>12.840515172526899</c:v>
                </c:pt>
                <c:pt idx="2764">
                  <c:v>-5.3269552620692053</c:v>
                </c:pt>
                <c:pt idx="2765">
                  <c:v>-10.294942754566245</c:v>
                </c:pt>
                <c:pt idx="2766">
                  <c:v>9.1280471569814559</c:v>
                </c:pt>
                <c:pt idx="2767">
                  <c:v>9.9275753905506701</c:v>
                </c:pt>
                <c:pt idx="2768">
                  <c:v>-10.54467095903839</c:v>
                </c:pt>
                <c:pt idx="2769">
                  <c:v>-7.5936078788167247</c:v>
                </c:pt>
                <c:pt idx="2770">
                  <c:v>11.65540408445025</c:v>
                </c:pt>
                <c:pt idx="2771">
                  <c:v>5.5001370053242304</c:v>
                </c:pt>
                <c:pt idx="2772">
                  <c:v>-12.943735105585301</c:v>
                </c:pt>
                <c:pt idx="2773">
                  <c:v>-1.8122440340806349</c:v>
                </c:pt>
                <c:pt idx="2774">
                  <c:v>13.819229092616851</c:v>
                </c:pt>
                <c:pt idx="2775">
                  <c:v>-1.8767282672197809</c:v>
                </c:pt>
                <c:pt idx="2776">
                  <c:v>-12.49151525609075</c:v>
                </c:pt>
                <c:pt idx="2777">
                  <c:v>4.8136054724974198</c:v>
                </c:pt>
                <c:pt idx="2778">
                  <c:v>12.682330348129849</c:v>
                </c:pt>
                <c:pt idx="2779">
                  <c:v>-7.9475345374858151</c:v>
                </c:pt>
                <c:pt idx="2780">
                  <c:v>-8.4841893932033656</c:v>
                </c:pt>
                <c:pt idx="2781">
                  <c:v>9.2262771941372055</c:v>
                </c:pt>
                <c:pt idx="2782">
                  <c:v>9.0744837271844041</c:v>
                </c:pt>
                <c:pt idx="2783">
                  <c:v>-12.043501586056198</c:v>
                </c:pt>
                <c:pt idx="2784">
                  <c:v>-6.732932032339165</c:v>
                </c:pt>
                <c:pt idx="2785">
                  <c:v>12.6352842142242</c:v>
                </c:pt>
                <c:pt idx="2786">
                  <c:v>4.3679407977532003</c:v>
                </c:pt>
                <c:pt idx="2787">
                  <c:v>-12.83866165058625</c:v>
                </c:pt>
                <c:pt idx="2788">
                  <c:v>1.815529774749594</c:v>
                </c:pt>
                <c:pt idx="2789">
                  <c:v>13.47815710447415</c:v>
                </c:pt>
                <c:pt idx="2790">
                  <c:v>-1.8988924169017805</c:v>
                </c:pt>
                <c:pt idx="2791">
                  <c:v>-13.0768406292372</c:v>
                </c:pt>
                <c:pt idx="2792">
                  <c:v>4.6833599614282848</c:v>
                </c:pt>
                <c:pt idx="2793">
                  <c:v>11.6740746728345</c:v>
                </c:pt>
                <c:pt idx="2794">
                  <c:v>-9.4613726553085051</c:v>
                </c:pt>
                <c:pt idx="2795">
                  <c:v>-8.75938475476881</c:v>
                </c:pt>
                <c:pt idx="2796">
                  <c:v>10.566775907045749</c:v>
                </c:pt>
                <c:pt idx="2797">
                  <c:v>8.4691215103437951</c:v>
                </c:pt>
                <c:pt idx="2798">
                  <c:v>-11.95897174111235</c:v>
                </c:pt>
                <c:pt idx="2799">
                  <c:v>-3.6430323850684401</c:v>
                </c:pt>
                <c:pt idx="2800">
                  <c:v>13.253757460446199</c:v>
                </c:pt>
                <c:pt idx="2801">
                  <c:v>3.6343342010483548</c:v>
                </c:pt>
                <c:pt idx="2802">
                  <c:v>-13.662785163435501</c:v>
                </c:pt>
                <c:pt idx="2803">
                  <c:v>-0.59674018456681899</c:v>
                </c:pt>
                <c:pt idx="2804">
                  <c:v>12.5578343776866</c:v>
                </c:pt>
                <c:pt idx="2805">
                  <c:v>-4.8999424355831147</c:v>
                </c:pt>
                <c:pt idx="2806">
                  <c:v>-11.171939321784699</c:v>
                </c:pt>
                <c:pt idx="2807">
                  <c:v>6.5502211622916597</c:v>
                </c:pt>
                <c:pt idx="2808">
                  <c:v>11.0309560057315</c:v>
                </c:pt>
                <c:pt idx="2809">
                  <c:v>-9.8725403012931103</c:v>
                </c:pt>
                <c:pt idx="2810">
                  <c:v>-8.7549670406162097</c:v>
                </c:pt>
                <c:pt idx="2811">
                  <c:v>11.335085539630299</c:v>
                </c:pt>
                <c:pt idx="2812">
                  <c:v>7.0645288673456799</c:v>
                </c:pt>
                <c:pt idx="2813">
                  <c:v>-12.446376253422049</c:v>
                </c:pt>
                <c:pt idx="2814">
                  <c:v>-5.0127308738936307</c:v>
                </c:pt>
                <c:pt idx="2815">
                  <c:v>12.951282279969149</c:v>
                </c:pt>
                <c:pt idx="2816">
                  <c:v>1.6238671630079076</c:v>
                </c:pt>
                <c:pt idx="2817">
                  <c:v>-13.9260441979321</c:v>
                </c:pt>
                <c:pt idx="2818">
                  <c:v>0.63708553226941445</c:v>
                </c:pt>
                <c:pt idx="2819">
                  <c:v>12.492002911172751</c:v>
                </c:pt>
                <c:pt idx="2820">
                  <c:v>-6.8769028112467652</c:v>
                </c:pt>
                <c:pt idx="2821">
                  <c:v>-8.815751328527341</c:v>
                </c:pt>
                <c:pt idx="2822">
                  <c:v>7.6226375897351346</c:v>
                </c:pt>
                <c:pt idx="2823">
                  <c:v>10.722313345375099</c:v>
                </c:pt>
                <c:pt idx="2824">
                  <c:v>-9.6936868863309797</c:v>
                </c:pt>
                <c:pt idx="2825">
                  <c:v>-8.6837420460788941</c:v>
                </c:pt>
                <c:pt idx="2826">
                  <c:v>11.62725191702525</c:v>
                </c:pt>
                <c:pt idx="2827">
                  <c:v>6.0814826891570597</c:v>
                </c:pt>
                <c:pt idx="2828">
                  <c:v>-13.10050779485805</c:v>
                </c:pt>
                <c:pt idx="2829">
                  <c:v>-2.7758539540698401</c:v>
                </c:pt>
                <c:pt idx="2830">
                  <c:v>12.80678347125825</c:v>
                </c:pt>
                <c:pt idx="2831">
                  <c:v>-0.82344018451546253</c:v>
                </c:pt>
                <c:pt idx="2832">
                  <c:v>-13.89669059794155</c:v>
                </c:pt>
                <c:pt idx="2833">
                  <c:v>1.7829143329311965</c:v>
                </c:pt>
                <c:pt idx="2834">
                  <c:v>12.1490309998326</c:v>
                </c:pt>
                <c:pt idx="2835">
                  <c:v>-6.9680552663307349</c:v>
                </c:pt>
                <c:pt idx="2836">
                  <c:v>-8.4577233256095496</c:v>
                </c:pt>
                <c:pt idx="2837">
                  <c:v>7.8389882077312247</c:v>
                </c:pt>
                <c:pt idx="2838">
                  <c:v>9.391552483452589</c:v>
                </c:pt>
                <c:pt idx="2839">
                  <c:v>-11.262808667209701</c:v>
                </c:pt>
                <c:pt idx="2840">
                  <c:v>-8.2820070403216413</c:v>
                </c:pt>
                <c:pt idx="2841">
                  <c:v>10.8979211104739</c:v>
                </c:pt>
                <c:pt idx="2842">
                  <c:v>2.4824905820098797</c:v>
                </c:pt>
                <c:pt idx="2843">
                  <c:v>-14.1656812109103</c:v>
                </c:pt>
                <c:pt idx="2844">
                  <c:v>-2.6748427425711001</c:v>
                </c:pt>
                <c:pt idx="2845">
                  <c:v>12.16717467973305</c:v>
                </c:pt>
                <c:pt idx="2846">
                  <c:v>-1.5107481941439049</c:v>
                </c:pt>
                <c:pt idx="2847">
                  <c:v>-7.9685047241201197</c:v>
                </c:pt>
                <c:pt idx="2848">
                  <c:v>4.0353627298297194</c:v>
                </c:pt>
                <c:pt idx="2849">
                  <c:v>10.9081837429096</c:v>
                </c:pt>
                <c:pt idx="2850">
                  <c:v>-8.9501419856224906</c:v>
                </c:pt>
                <c:pt idx="2851">
                  <c:v>-7.8064888748141197</c:v>
                </c:pt>
                <c:pt idx="2852">
                  <c:v>8.1594731363418393</c:v>
                </c:pt>
                <c:pt idx="2853">
                  <c:v>7.74683206135294</c:v>
                </c:pt>
                <c:pt idx="2854">
                  <c:v>-12.81052619641585</c:v>
                </c:pt>
                <c:pt idx="2855">
                  <c:v>-7.5896239871130042</c:v>
                </c:pt>
                <c:pt idx="2856">
                  <c:v>11.042791147231249</c:v>
                </c:pt>
                <c:pt idx="2857">
                  <c:v>1.3934137744631501</c:v>
                </c:pt>
                <c:pt idx="2858">
                  <c:v>-7.4629125634703257</c:v>
                </c:pt>
                <c:pt idx="2859">
                  <c:v>-3.019641159174415</c:v>
                </c:pt>
                <c:pt idx="2860">
                  <c:v>12.04715289925975</c:v>
                </c:pt>
                <c:pt idx="2861">
                  <c:v>-4.0143441489118494</c:v>
                </c:pt>
                <c:pt idx="2862">
                  <c:v>-7.2878929874567504</c:v>
                </c:pt>
                <c:pt idx="2863">
                  <c:v>3.9102667220731249</c:v>
                </c:pt>
                <c:pt idx="2864">
                  <c:v>11.05758128416355</c:v>
                </c:pt>
                <c:pt idx="2865">
                  <c:v>-9.8504394222510552</c:v>
                </c:pt>
                <c:pt idx="2866">
                  <c:v>-7.1353513284500352</c:v>
                </c:pt>
                <c:pt idx="2867">
                  <c:v>9.0547776517422403</c:v>
                </c:pt>
                <c:pt idx="2868">
                  <c:v>6.6944127075971851</c:v>
                </c:pt>
                <c:pt idx="2869">
                  <c:v>-13.486265780777849</c:v>
                </c:pt>
                <c:pt idx="2870">
                  <c:v>-6.9322496731903751</c:v>
                </c:pt>
                <c:pt idx="2871">
                  <c:v>11.34368597982435</c:v>
                </c:pt>
                <c:pt idx="2872">
                  <c:v>0.72939546851430548</c:v>
                </c:pt>
                <c:pt idx="2873">
                  <c:v>-6.85826677790073</c:v>
                </c:pt>
                <c:pt idx="2874">
                  <c:v>-1.7006168781758508</c:v>
                </c:pt>
                <c:pt idx="2875">
                  <c:v>11.746370434135951</c:v>
                </c:pt>
                <c:pt idx="2876">
                  <c:v>-5.6941858606833247</c:v>
                </c:pt>
                <c:pt idx="2877">
                  <c:v>-6.7038845780725147</c:v>
                </c:pt>
                <c:pt idx="2878">
                  <c:v>4.6310704041541646</c:v>
                </c:pt>
                <c:pt idx="2879">
                  <c:v>9.175766361779905</c:v>
                </c:pt>
                <c:pt idx="2880">
                  <c:v>-10.95228195296405</c:v>
                </c:pt>
                <c:pt idx="2881">
                  <c:v>-6.5462790333714551</c:v>
                </c:pt>
                <c:pt idx="2882">
                  <c:v>9.33811924206573</c:v>
                </c:pt>
                <c:pt idx="2883">
                  <c:v>5.51677017428461</c:v>
                </c:pt>
                <c:pt idx="2884">
                  <c:v>-13.254468471393899</c:v>
                </c:pt>
                <c:pt idx="2885">
                  <c:v>-5.7270858303215046</c:v>
                </c:pt>
                <c:pt idx="2886">
                  <c:v>11.595384145123049</c:v>
                </c:pt>
                <c:pt idx="2887">
                  <c:v>-1.6976639848874795</c:v>
                </c:pt>
                <c:pt idx="2888">
                  <c:v>-6.4329637440289904</c:v>
                </c:pt>
                <c:pt idx="2889">
                  <c:v>-1.1399460320228434</c:v>
                </c:pt>
                <c:pt idx="2890">
                  <c:v>10.8688400359054</c:v>
                </c:pt>
                <c:pt idx="2891">
                  <c:v>-7.9047931386919092</c:v>
                </c:pt>
                <c:pt idx="2892">
                  <c:v>-6.2698147346876851</c:v>
                </c:pt>
                <c:pt idx="2893">
                  <c:v>7.2058925951096153</c:v>
                </c:pt>
                <c:pt idx="2894">
                  <c:v>9.6413686463010109</c:v>
                </c:pt>
                <c:pt idx="2895">
                  <c:v>-10.466985511849316</c:v>
                </c:pt>
                <c:pt idx="2896">
                  <c:v>-6.313256697360135</c:v>
                </c:pt>
                <c:pt idx="2897">
                  <c:v>10.540371240625252</c:v>
                </c:pt>
                <c:pt idx="2898">
                  <c:v>3.787706079066925</c:v>
                </c:pt>
                <c:pt idx="2899">
                  <c:v>-13.398878741442651</c:v>
                </c:pt>
                <c:pt idx="2900">
                  <c:v>-4.3599403197597493</c:v>
                </c:pt>
                <c:pt idx="2901">
                  <c:v>11.55305035069475</c:v>
                </c:pt>
                <c:pt idx="2902">
                  <c:v>-2.7115455403784599</c:v>
                </c:pt>
                <c:pt idx="2903">
                  <c:v>-6.3356502842535498</c:v>
                </c:pt>
                <c:pt idx="2904">
                  <c:v>0.36090124821706304</c:v>
                </c:pt>
                <c:pt idx="2905">
                  <c:v>10.69562447748425</c:v>
                </c:pt>
                <c:pt idx="2906">
                  <c:v>-7.3758165961804751</c:v>
                </c:pt>
                <c:pt idx="2907">
                  <c:v>-6.25970116459637</c:v>
                </c:pt>
                <c:pt idx="2908">
                  <c:v>7.8799780689501899</c:v>
                </c:pt>
                <c:pt idx="2909">
                  <c:v>9.6492424015777249</c:v>
                </c:pt>
                <c:pt idx="2910">
                  <c:v>-10.67174287094395</c:v>
                </c:pt>
                <c:pt idx="2911">
                  <c:v>-6.4400114313942449</c:v>
                </c:pt>
                <c:pt idx="2912">
                  <c:v>11.369190677739251</c:v>
                </c:pt>
                <c:pt idx="2913">
                  <c:v>4.6005402408470699</c:v>
                </c:pt>
                <c:pt idx="2914">
                  <c:v>-10.176705859653985</c:v>
                </c:pt>
                <c:pt idx="2915">
                  <c:v>-3.354590739386115</c:v>
                </c:pt>
                <c:pt idx="2916">
                  <c:v>11.7943269160884</c:v>
                </c:pt>
                <c:pt idx="2917">
                  <c:v>-4.117667335428675</c:v>
                </c:pt>
                <c:pt idx="2918">
                  <c:v>-6.53108978801707</c:v>
                </c:pt>
                <c:pt idx="2919">
                  <c:v>2.285181683362695</c:v>
                </c:pt>
                <c:pt idx="2920">
                  <c:v>10.99735909298745</c:v>
                </c:pt>
                <c:pt idx="2921">
                  <c:v>-7.4216101245927053</c:v>
                </c:pt>
                <c:pt idx="2922">
                  <c:v>-6.57240011970958</c:v>
                </c:pt>
                <c:pt idx="2923">
                  <c:v>8.2095861759475302</c:v>
                </c:pt>
                <c:pt idx="2924">
                  <c:v>8.4362945606481858</c:v>
                </c:pt>
                <c:pt idx="2925">
                  <c:v>-12.13871990873165</c:v>
                </c:pt>
                <c:pt idx="2926">
                  <c:v>-6.5767234917720145</c:v>
                </c:pt>
                <c:pt idx="2927">
                  <c:v>10.715817458222499</c:v>
                </c:pt>
                <c:pt idx="2928">
                  <c:v>2.6151309071432198</c:v>
                </c:pt>
                <c:pt idx="2929">
                  <c:v>-6.6105858191447506</c:v>
                </c:pt>
                <c:pt idx="2930">
                  <c:v>-2.5435342289359451</c:v>
                </c:pt>
                <c:pt idx="2931">
                  <c:v>12.777001094336299</c:v>
                </c:pt>
                <c:pt idx="2932">
                  <c:v>-1.7256973784686604</c:v>
                </c:pt>
                <c:pt idx="2933">
                  <c:v>-6.7408946195406552</c:v>
                </c:pt>
                <c:pt idx="2934">
                  <c:v>6.1847395980921505</c:v>
                </c:pt>
                <c:pt idx="2935">
                  <c:v>11.3893849011769</c:v>
                </c:pt>
                <c:pt idx="2936">
                  <c:v>-9.7054760806553837</c:v>
                </c:pt>
                <c:pt idx="2937">
                  <c:v>-6.8392451241705245</c:v>
                </c:pt>
                <c:pt idx="2938">
                  <c:v>9.0246732656119999</c:v>
                </c:pt>
                <c:pt idx="2939">
                  <c:v>7.2917143156161348</c:v>
                </c:pt>
                <c:pt idx="2940">
                  <c:v>-13.09184660444995</c:v>
                </c:pt>
                <c:pt idx="2941">
                  <c:v>-6.5664500270281447</c:v>
                </c:pt>
                <c:pt idx="2942">
                  <c:v>11.616860504142199</c:v>
                </c:pt>
                <c:pt idx="2943">
                  <c:v>1.6462763384523862</c:v>
                </c:pt>
                <c:pt idx="2944">
                  <c:v>-13.40529017852205</c:v>
                </c:pt>
                <c:pt idx="2945">
                  <c:v>0.50312652607306652</c:v>
                </c:pt>
                <c:pt idx="2946">
                  <c:v>12.936785739079149</c:v>
                </c:pt>
                <c:pt idx="2947">
                  <c:v>-1.8939987893707224</c:v>
                </c:pt>
                <c:pt idx="2948">
                  <c:v>-7.0489392137775546</c:v>
                </c:pt>
                <c:pt idx="2949">
                  <c:v>6.0085321469094843</c:v>
                </c:pt>
                <c:pt idx="2950">
                  <c:v>10.73003898370035</c:v>
                </c:pt>
                <c:pt idx="2951">
                  <c:v>-9.4370687352672551</c:v>
                </c:pt>
                <c:pt idx="2952">
                  <c:v>-7.101913197680255</c:v>
                </c:pt>
                <c:pt idx="2953">
                  <c:v>9.4204663018701797</c:v>
                </c:pt>
                <c:pt idx="2954">
                  <c:v>6.4488476624567701</c:v>
                </c:pt>
                <c:pt idx="2955">
                  <c:v>-12.31801891670605</c:v>
                </c:pt>
                <c:pt idx="2956">
                  <c:v>-5.416357558264485</c:v>
                </c:pt>
                <c:pt idx="2957">
                  <c:v>12.7322968316385</c:v>
                </c:pt>
                <c:pt idx="2958">
                  <c:v>0.41795474331444249</c:v>
                </c:pt>
                <c:pt idx="2959">
                  <c:v>-13.71208065361135</c:v>
                </c:pt>
                <c:pt idx="2960">
                  <c:v>1.3927759462443929</c:v>
                </c:pt>
                <c:pt idx="2961">
                  <c:v>11.89089293609605</c:v>
                </c:pt>
                <c:pt idx="2962">
                  <c:v>-5.2408451477135403</c:v>
                </c:pt>
                <c:pt idx="2963">
                  <c:v>-7.3359212376449499</c:v>
                </c:pt>
                <c:pt idx="2964">
                  <c:v>6.5031413535169342</c:v>
                </c:pt>
                <c:pt idx="2965">
                  <c:v>10.434235750650871</c:v>
                </c:pt>
                <c:pt idx="2966">
                  <c:v>-10.68619834166355</c:v>
                </c:pt>
                <c:pt idx="2967">
                  <c:v>-7.3661583589131947</c:v>
                </c:pt>
                <c:pt idx="2968">
                  <c:v>10.793416499411149</c:v>
                </c:pt>
                <c:pt idx="2969">
                  <c:v>6.5741733871483303</c:v>
                </c:pt>
                <c:pt idx="2970">
                  <c:v>-12.701588130675201</c:v>
                </c:pt>
                <c:pt idx="2971">
                  <c:v>-4.603011686794015</c:v>
                </c:pt>
                <c:pt idx="2972">
                  <c:v>12.5551907973206</c:v>
                </c:pt>
                <c:pt idx="2973">
                  <c:v>-0.28854723856390851</c:v>
                </c:pt>
                <c:pt idx="2974">
                  <c:v>-7.5284833419605697</c:v>
                </c:pt>
                <c:pt idx="2975">
                  <c:v>2.4132935169400649</c:v>
                </c:pt>
                <c:pt idx="2976">
                  <c:v>12.067241031944501</c:v>
                </c:pt>
                <c:pt idx="2977">
                  <c:v>-6.8378177047614201</c:v>
                </c:pt>
                <c:pt idx="2978">
                  <c:v>-7.5577153686250504</c:v>
                </c:pt>
                <c:pt idx="2979">
                  <c:v>7.7270456721723306</c:v>
                </c:pt>
                <c:pt idx="2980">
                  <c:v>9.2644450118611097</c:v>
                </c:pt>
                <c:pt idx="2981">
                  <c:v>-11.238936049359651</c:v>
                </c:pt>
                <c:pt idx="2982">
                  <c:v>-7.6217144649359296</c:v>
                </c:pt>
                <c:pt idx="2983">
                  <c:v>11.23386905296705</c:v>
                </c:pt>
                <c:pt idx="2984">
                  <c:v>3.2555966300958703</c:v>
                </c:pt>
                <c:pt idx="2985">
                  <c:v>-14.0041620415438</c:v>
                </c:pt>
                <c:pt idx="2986">
                  <c:v>-3.2659437274915648</c:v>
                </c:pt>
                <c:pt idx="2987">
                  <c:v>12.38261961823245</c:v>
                </c:pt>
                <c:pt idx="2988">
                  <c:v>-3.0755950366872398</c:v>
                </c:pt>
                <c:pt idx="2989">
                  <c:v>-7.6168066435369397</c:v>
                </c:pt>
                <c:pt idx="2990">
                  <c:v>4.2795748238476854</c:v>
                </c:pt>
                <c:pt idx="2991">
                  <c:v>11.877898012545501</c:v>
                </c:pt>
                <c:pt idx="2992">
                  <c:v>-7.5551788917617344</c:v>
                </c:pt>
                <c:pt idx="2993">
                  <c:v>-7.6693272785654498</c:v>
                </c:pt>
                <c:pt idx="2994">
                  <c:v>8.9911557833734044</c:v>
                </c:pt>
                <c:pt idx="2995">
                  <c:v>9.2305316357408547</c:v>
                </c:pt>
                <c:pt idx="2996">
                  <c:v>-11.257860787412351</c:v>
                </c:pt>
                <c:pt idx="2997">
                  <c:v>-7.5278699466329604</c:v>
                </c:pt>
                <c:pt idx="2998">
                  <c:v>12.062177015402451</c:v>
                </c:pt>
                <c:pt idx="2999">
                  <c:v>3.4042280429597547</c:v>
                </c:pt>
                <c:pt idx="3000">
                  <c:v>-13.66981719200105</c:v>
                </c:pt>
                <c:pt idx="3001">
                  <c:v>-2.8266126219868948</c:v>
                </c:pt>
                <c:pt idx="3002">
                  <c:v>12.669892686451551</c:v>
                </c:pt>
                <c:pt idx="3003">
                  <c:v>-3.8459671967905154</c:v>
                </c:pt>
                <c:pt idx="3004">
                  <c:v>-8.2319718241842494</c:v>
                </c:pt>
                <c:pt idx="3005">
                  <c:v>4.3680987993855105</c:v>
                </c:pt>
                <c:pt idx="3006">
                  <c:v>11.2118777646617</c:v>
                </c:pt>
                <c:pt idx="3007">
                  <c:v>-8.6303562923906298</c:v>
                </c:pt>
                <c:pt idx="3008">
                  <c:v>-7.8038695043804545</c:v>
                </c:pt>
                <c:pt idx="3009">
                  <c:v>9.3998658295611843</c:v>
                </c:pt>
                <c:pt idx="3010">
                  <c:v>8.5807813034006895</c:v>
                </c:pt>
                <c:pt idx="3011">
                  <c:v>-11.95631299470265</c:v>
                </c:pt>
                <c:pt idx="3012">
                  <c:v>-6.8671801516422857</c:v>
                </c:pt>
                <c:pt idx="3013">
                  <c:v>12.273988206417648</c:v>
                </c:pt>
                <c:pt idx="3014">
                  <c:v>2.8956191350801399</c:v>
                </c:pt>
                <c:pt idx="3015">
                  <c:v>-13.527923665442898</c:v>
                </c:pt>
                <c:pt idx="3016">
                  <c:v>4.051656680195026E-3</c:v>
                </c:pt>
                <c:pt idx="3017">
                  <c:v>12.7341037776616</c:v>
                </c:pt>
                <c:pt idx="3018">
                  <c:v>-4.3953511844464099</c:v>
                </c:pt>
                <c:pt idx="3019">
                  <c:v>-7.9115990167024801</c:v>
                </c:pt>
                <c:pt idx="3020">
                  <c:v>6.2252076589611898</c:v>
                </c:pt>
                <c:pt idx="3021">
                  <c:v>10.563942581341049</c:v>
                </c:pt>
                <c:pt idx="3022">
                  <c:v>-9.4603210906859552</c:v>
                </c:pt>
                <c:pt idx="3023">
                  <c:v>-7.8780161377134297</c:v>
                </c:pt>
                <c:pt idx="3024">
                  <c:v>10.40892274886072</c:v>
                </c:pt>
                <c:pt idx="3025">
                  <c:v>7.8062306251844955</c:v>
                </c:pt>
                <c:pt idx="3026">
                  <c:v>-12.96699878632505</c:v>
                </c:pt>
                <c:pt idx="3027">
                  <c:v>-3.8880693268941897</c:v>
                </c:pt>
                <c:pt idx="3028">
                  <c:v>12.73380343584785</c:v>
                </c:pt>
                <c:pt idx="3029">
                  <c:v>1.914169504274317</c:v>
                </c:pt>
                <c:pt idx="3030">
                  <c:v>-13.663870770409851</c:v>
                </c:pt>
                <c:pt idx="3031">
                  <c:v>-6.9055100345374987E-2</c:v>
                </c:pt>
                <c:pt idx="3032">
                  <c:v>12.8328294372131</c:v>
                </c:pt>
                <c:pt idx="3033">
                  <c:v>-6.2579262022105553</c:v>
                </c:pt>
                <c:pt idx="3034">
                  <c:v>-7.9286456776320247</c:v>
                </c:pt>
                <c:pt idx="3035">
                  <c:v>6.6082563961438954</c:v>
                </c:pt>
                <c:pt idx="3036">
                  <c:v>10.760025839262049</c:v>
                </c:pt>
                <c:pt idx="3037">
                  <c:v>-9.8864607433824752</c:v>
                </c:pt>
                <c:pt idx="3038">
                  <c:v>-7.8821387752709553</c:v>
                </c:pt>
                <c:pt idx="3039">
                  <c:v>9.8336267245058853</c:v>
                </c:pt>
                <c:pt idx="3040">
                  <c:v>5.9841921177342954</c:v>
                </c:pt>
                <c:pt idx="3041">
                  <c:v>-13.226485656056299</c:v>
                </c:pt>
                <c:pt idx="3042">
                  <c:v>-3.750110573738815</c:v>
                </c:pt>
                <c:pt idx="3043">
                  <c:v>12.313608712376599</c:v>
                </c:pt>
                <c:pt idx="3044">
                  <c:v>-1.1648317289241195</c:v>
                </c:pt>
                <c:pt idx="3045">
                  <c:v>-7.7782837001344003</c:v>
                </c:pt>
                <c:pt idx="3046">
                  <c:v>1.4668920230824156</c:v>
                </c:pt>
                <c:pt idx="3047">
                  <c:v>11.8727368177356</c:v>
                </c:pt>
                <c:pt idx="3048">
                  <c:v>-6.1905371663039954</c:v>
                </c:pt>
                <c:pt idx="3049">
                  <c:v>-7.66948901029554</c:v>
                </c:pt>
                <c:pt idx="3050">
                  <c:v>7.6301839929460851</c:v>
                </c:pt>
                <c:pt idx="3051">
                  <c:v>8.5634527235378695</c:v>
                </c:pt>
                <c:pt idx="3052">
                  <c:v>-11.496147023826051</c:v>
                </c:pt>
                <c:pt idx="3053">
                  <c:v>-7.55454203484482</c:v>
                </c:pt>
                <c:pt idx="3054">
                  <c:v>10.534386822196101</c:v>
                </c:pt>
                <c:pt idx="3055">
                  <c:v>3.5547952104280403</c:v>
                </c:pt>
                <c:pt idx="3056">
                  <c:v>-14.111541986003299</c:v>
                </c:pt>
                <c:pt idx="3057">
                  <c:v>-3.5854640703092704</c:v>
                </c:pt>
                <c:pt idx="3058">
                  <c:v>11.86873473569085</c:v>
                </c:pt>
                <c:pt idx="3059">
                  <c:v>-3.451866127470125</c:v>
                </c:pt>
                <c:pt idx="3060">
                  <c:v>-7.3325560254418551</c:v>
                </c:pt>
                <c:pt idx="3061">
                  <c:v>2.3354368795361751</c:v>
                </c:pt>
                <c:pt idx="3062">
                  <c:v>11.128513761297249</c:v>
                </c:pt>
                <c:pt idx="3063">
                  <c:v>-8.4089151405272045</c:v>
                </c:pt>
                <c:pt idx="3064">
                  <c:v>-7.1747739663796644</c:v>
                </c:pt>
                <c:pt idx="3065">
                  <c:v>7.9428435863802553</c:v>
                </c:pt>
                <c:pt idx="3066">
                  <c:v>8.9063515249061354</c:v>
                </c:pt>
                <c:pt idx="3067">
                  <c:v>-11.761846642726599</c:v>
                </c:pt>
                <c:pt idx="3068">
                  <c:v>-7.1003861448678052</c:v>
                </c:pt>
                <c:pt idx="3069">
                  <c:v>10.984144202840099</c:v>
                </c:pt>
                <c:pt idx="3070">
                  <c:v>1.611773662473684</c:v>
                </c:pt>
                <c:pt idx="3071">
                  <c:v>-7.1147037035963407</c:v>
                </c:pt>
                <c:pt idx="3072">
                  <c:v>-3.120178890171005</c:v>
                </c:pt>
                <c:pt idx="3073">
                  <c:v>11.921733810107</c:v>
                </c:pt>
                <c:pt idx="3074">
                  <c:v>-3.1741359171734751</c:v>
                </c:pt>
                <c:pt idx="3075">
                  <c:v>-6.9810498638034701</c:v>
                </c:pt>
                <c:pt idx="3076">
                  <c:v>5.62686678339215</c:v>
                </c:pt>
                <c:pt idx="3077">
                  <c:v>11.45631434068715</c:v>
                </c:pt>
                <c:pt idx="3078">
                  <c:v>-7.8369960893713149</c:v>
                </c:pt>
                <c:pt idx="3079">
                  <c:v>-7.0725100272867607</c:v>
                </c:pt>
                <c:pt idx="3080">
                  <c:v>8.8111968512308039</c:v>
                </c:pt>
                <c:pt idx="3081">
                  <c:v>7.7513134116924505</c:v>
                </c:pt>
                <c:pt idx="3082">
                  <c:v>-12.471443283918049</c:v>
                </c:pt>
                <c:pt idx="3083">
                  <c:v>-7.0572200368261147</c:v>
                </c:pt>
                <c:pt idx="3084">
                  <c:v>11.304167698831701</c:v>
                </c:pt>
                <c:pt idx="3085">
                  <c:v>2.1329083715005144</c:v>
                </c:pt>
                <c:pt idx="3086">
                  <c:v>-7.0875790047011851</c:v>
                </c:pt>
                <c:pt idx="3087">
                  <c:v>-0.51671686822443008</c:v>
                </c:pt>
                <c:pt idx="3088">
                  <c:v>12.549146248921051</c:v>
                </c:pt>
                <c:pt idx="3089">
                  <c:v>-3.1423388054191599</c:v>
                </c:pt>
                <c:pt idx="3090">
                  <c:v>-7.14493301071413</c:v>
                </c:pt>
                <c:pt idx="3091">
                  <c:v>6.6918922876325047</c:v>
                </c:pt>
                <c:pt idx="3092">
                  <c:v>12.105049622148901</c:v>
                </c:pt>
                <c:pt idx="3093">
                  <c:v>-9.0437170714113115</c:v>
                </c:pt>
                <c:pt idx="3094">
                  <c:v>-7.3251347415330699</c:v>
                </c:pt>
                <c:pt idx="3095">
                  <c:v>10.381434110036491</c:v>
                </c:pt>
                <c:pt idx="3096">
                  <c:v>7.16489056312827</c:v>
                </c:pt>
                <c:pt idx="3097">
                  <c:v>-12.64629109565025</c:v>
                </c:pt>
                <c:pt idx="3098">
                  <c:v>-5.5445105073112995</c:v>
                </c:pt>
                <c:pt idx="3099">
                  <c:v>12.3097690971974</c:v>
                </c:pt>
                <c:pt idx="3100">
                  <c:v>1.6115309808057161</c:v>
                </c:pt>
                <c:pt idx="3101">
                  <c:v>-13.61235588439405</c:v>
                </c:pt>
                <c:pt idx="3102">
                  <c:v>1.6537459235449854</c:v>
                </c:pt>
                <c:pt idx="3103">
                  <c:v>12.54776022747115</c:v>
                </c:pt>
                <c:pt idx="3104">
                  <c:v>-5.12732938370445</c:v>
                </c:pt>
                <c:pt idx="3105">
                  <c:v>-7.5270107774696999</c:v>
                </c:pt>
                <c:pt idx="3106">
                  <c:v>6.4425454736119647</c:v>
                </c:pt>
                <c:pt idx="3107">
                  <c:v>10.303883221343479</c:v>
                </c:pt>
                <c:pt idx="3108">
                  <c:v>-10.598985088647</c:v>
                </c:pt>
                <c:pt idx="3109">
                  <c:v>-7.5083713649069956</c:v>
                </c:pt>
                <c:pt idx="3110">
                  <c:v>10.74557395019705</c:v>
                </c:pt>
                <c:pt idx="3111">
                  <c:v>6.1091218176773197</c:v>
                </c:pt>
                <c:pt idx="3112">
                  <c:v>-12.83237199473125</c:v>
                </c:pt>
                <c:pt idx="3113">
                  <c:v>-3.2770399592273298</c:v>
                </c:pt>
                <c:pt idx="3114">
                  <c:v>13.70710523701535</c:v>
                </c:pt>
                <c:pt idx="3115">
                  <c:v>0.67659429747325461</c:v>
                </c:pt>
                <c:pt idx="3116">
                  <c:v>-12.954715356409949</c:v>
                </c:pt>
                <c:pt idx="3117">
                  <c:v>2.4904583053774649</c:v>
                </c:pt>
                <c:pt idx="3118">
                  <c:v>12.369206967388649</c:v>
                </c:pt>
                <c:pt idx="3119">
                  <c:v>-6.7474579500882799</c:v>
                </c:pt>
                <c:pt idx="3120">
                  <c:v>-7.8400649425954949</c:v>
                </c:pt>
                <c:pt idx="3121">
                  <c:v>7.6363401384531002</c:v>
                </c:pt>
                <c:pt idx="3122">
                  <c:v>9.1982581467317495</c:v>
                </c:pt>
                <c:pt idx="3123">
                  <c:v>-10.9238909423543</c:v>
                </c:pt>
                <c:pt idx="3124">
                  <c:v>-7.7727650664840802</c:v>
                </c:pt>
                <c:pt idx="3125">
                  <c:v>11.50261276757975</c:v>
                </c:pt>
                <c:pt idx="3126">
                  <c:v>5.2461556572896804</c:v>
                </c:pt>
                <c:pt idx="3127">
                  <c:v>-12.5885725963153</c:v>
                </c:pt>
                <c:pt idx="3128">
                  <c:v>-1.7762386151095046</c:v>
                </c:pt>
                <c:pt idx="3129">
                  <c:v>13.397450132847801</c:v>
                </c:pt>
                <c:pt idx="3130">
                  <c:v>-0.84493030741768149</c:v>
                </c:pt>
                <c:pt idx="3131">
                  <c:v>-13.585264115582151</c:v>
                </c:pt>
                <c:pt idx="3132">
                  <c:v>2.9375621848754703</c:v>
                </c:pt>
                <c:pt idx="3133">
                  <c:v>12.251463350187549</c:v>
                </c:pt>
                <c:pt idx="3134">
                  <c:v>-7.8311557248948649</c:v>
                </c:pt>
                <c:pt idx="3135">
                  <c:v>-8.05260295969771</c:v>
                </c:pt>
                <c:pt idx="3136">
                  <c:v>8.900941044784819</c:v>
                </c:pt>
                <c:pt idx="3137">
                  <c:v>9.9153728167173156</c:v>
                </c:pt>
                <c:pt idx="3138">
                  <c:v>-10.432328183471114</c:v>
                </c:pt>
                <c:pt idx="3139">
                  <c:v>-7.0935047244191249</c:v>
                </c:pt>
                <c:pt idx="3140">
                  <c:v>12.4639511708298</c:v>
                </c:pt>
                <c:pt idx="3141">
                  <c:v>5.1825586200223501</c:v>
                </c:pt>
                <c:pt idx="3142">
                  <c:v>-13.55740882012465</c:v>
                </c:pt>
                <c:pt idx="3143">
                  <c:v>-3.2892462097041451</c:v>
                </c:pt>
                <c:pt idx="3144">
                  <c:v>12.469250382820501</c:v>
                </c:pt>
                <c:pt idx="3145">
                  <c:v>-1.21567274639622</c:v>
                </c:pt>
                <c:pt idx="3146">
                  <c:v>-10.971663376179984</c:v>
                </c:pt>
                <c:pt idx="3147">
                  <c:v>5.0652237591334455</c:v>
                </c:pt>
                <c:pt idx="3148">
                  <c:v>11.635295036154751</c:v>
                </c:pt>
                <c:pt idx="3149">
                  <c:v>-8.8002363416126297</c:v>
                </c:pt>
                <c:pt idx="3150">
                  <c:v>-8.1284467348107245</c:v>
                </c:pt>
                <c:pt idx="3151">
                  <c:v>9.5485873670864407</c:v>
                </c:pt>
                <c:pt idx="3152">
                  <c:v>8.7492689790511413</c:v>
                </c:pt>
                <c:pt idx="3153">
                  <c:v>-11.965007675746349</c:v>
                </c:pt>
                <c:pt idx="3154">
                  <c:v>-6.5889042940416456</c:v>
                </c:pt>
                <c:pt idx="3155">
                  <c:v>12.021780318658202</c:v>
                </c:pt>
                <c:pt idx="3156">
                  <c:v>2.1831402083835902</c:v>
                </c:pt>
                <c:pt idx="3157">
                  <c:v>-14.20048492018925</c:v>
                </c:pt>
                <c:pt idx="3158">
                  <c:v>-0.59528181354975251</c:v>
                </c:pt>
                <c:pt idx="3159">
                  <c:v>12.5319755945113</c:v>
                </c:pt>
                <c:pt idx="3160">
                  <c:v>-4.5745342581992396</c:v>
                </c:pt>
                <c:pt idx="3161">
                  <c:v>-8.0344295751333057</c:v>
                </c:pt>
                <c:pt idx="3162">
                  <c:v>6.0403138203753599</c:v>
                </c:pt>
                <c:pt idx="3163">
                  <c:v>10.969234756482951</c:v>
                </c:pt>
                <c:pt idx="3164">
                  <c:v>-9.3517872313206851</c:v>
                </c:pt>
                <c:pt idx="3165">
                  <c:v>-7.9297007396310253</c:v>
                </c:pt>
                <c:pt idx="3166">
                  <c:v>9.5800751909508399</c:v>
                </c:pt>
                <c:pt idx="3167">
                  <c:v>5.9241891398382656</c:v>
                </c:pt>
                <c:pt idx="3168">
                  <c:v>-13.399992425355499</c:v>
                </c:pt>
                <c:pt idx="3169">
                  <c:v>-6.4702472090972849</c:v>
                </c:pt>
                <c:pt idx="3170">
                  <c:v>11.83754387864575</c:v>
                </c:pt>
                <c:pt idx="3171">
                  <c:v>-1.3731536072651944</c:v>
                </c:pt>
                <c:pt idx="3172">
                  <c:v>-10.912268147714741</c:v>
                </c:pt>
                <c:pt idx="3173">
                  <c:v>0.43481866083063048</c:v>
                </c:pt>
                <c:pt idx="3174">
                  <c:v>12.344249450329849</c:v>
                </c:pt>
                <c:pt idx="3175">
                  <c:v>-6.1811244882356746</c:v>
                </c:pt>
                <c:pt idx="3176">
                  <c:v>-7.6154810618688593</c:v>
                </c:pt>
                <c:pt idx="3177">
                  <c:v>6.6332776369439301</c:v>
                </c:pt>
                <c:pt idx="3178">
                  <c:v>10.440734920602456</c:v>
                </c:pt>
                <c:pt idx="3179">
                  <c:v>-9.9408183950474402</c:v>
                </c:pt>
                <c:pt idx="3180">
                  <c:v>-7.5139285055781695</c:v>
                </c:pt>
                <c:pt idx="3181">
                  <c:v>9.6808410415205515</c:v>
                </c:pt>
                <c:pt idx="3182">
                  <c:v>6.2602098697302999</c:v>
                </c:pt>
                <c:pt idx="3183">
                  <c:v>-13.896770530828551</c:v>
                </c:pt>
                <c:pt idx="3184">
                  <c:v>-5.8839366136730851</c:v>
                </c:pt>
                <c:pt idx="3185">
                  <c:v>11.935543064514551</c:v>
                </c:pt>
                <c:pt idx="3186">
                  <c:v>-1.3581553084201734</c:v>
                </c:pt>
                <c:pt idx="3187">
                  <c:v>-7.3183296182483648</c:v>
                </c:pt>
                <c:pt idx="3188">
                  <c:v>-0.20315039040064653</c:v>
                </c:pt>
                <c:pt idx="3189">
                  <c:v>11.4210223597465</c:v>
                </c:pt>
                <c:pt idx="3190">
                  <c:v>-6.9747618897885548</c:v>
                </c:pt>
                <c:pt idx="3191">
                  <c:v>-7.1919414788621445</c:v>
                </c:pt>
                <c:pt idx="3192">
                  <c:v>6.3841822611640353</c:v>
                </c:pt>
                <c:pt idx="3193">
                  <c:v>9.1293754113144843</c:v>
                </c:pt>
                <c:pt idx="3194">
                  <c:v>-10.678463568416349</c:v>
                </c:pt>
                <c:pt idx="3195">
                  <c:v>-7.086858799158315</c:v>
                </c:pt>
                <c:pt idx="3196">
                  <c:v>11.11544905064925</c:v>
                </c:pt>
                <c:pt idx="3197">
                  <c:v>5.4131898192960204</c:v>
                </c:pt>
                <c:pt idx="3198">
                  <c:v>-13.44501861533055</c:v>
                </c:pt>
                <c:pt idx="3199">
                  <c:v>-3.31677328468946</c:v>
                </c:pt>
                <c:pt idx="3200">
                  <c:v>12.291391802737049</c:v>
                </c:pt>
                <c:pt idx="3201">
                  <c:v>-1.2987246679117774</c:v>
                </c:pt>
                <c:pt idx="3202">
                  <c:v>-7.0573201911580394</c:v>
                </c:pt>
                <c:pt idx="3203">
                  <c:v>2.2880220655914001</c:v>
                </c:pt>
                <c:pt idx="3204">
                  <c:v>11.113504269901501</c:v>
                </c:pt>
                <c:pt idx="3205">
                  <c:v>-7.7096790019607004</c:v>
                </c:pt>
                <c:pt idx="3206">
                  <c:v>-6.9424592468767408</c:v>
                </c:pt>
                <c:pt idx="3207">
                  <c:v>7.4279693048257904</c:v>
                </c:pt>
                <c:pt idx="3208">
                  <c:v>9.1036427469286387</c:v>
                </c:pt>
                <c:pt idx="3209">
                  <c:v>-11.94101537969755</c:v>
                </c:pt>
                <c:pt idx="3210">
                  <c:v>-6.8650501118667755</c:v>
                </c:pt>
                <c:pt idx="3211">
                  <c:v>11.508426527139751</c:v>
                </c:pt>
                <c:pt idx="3212">
                  <c:v>2.8929013248388653</c:v>
                </c:pt>
                <c:pt idx="3213">
                  <c:v>-13.442273377156301</c:v>
                </c:pt>
                <c:pt idx="3214">
                  <c:v>-3.3629472487285597</c:v>
                </c:pt>
                <c:pt idx="3215">
                  <c:v>12.45167950499745</c:v>
                </c:pt>
                <c:pt idx="3216">
                  <c:v>-1.9444264937847895</c:v>
                </c:pt>
                <c:pt idx="3217">
                  <c:v>-6.9387771752081893</c:v>
                </c:pt>
                <c:pt idx="3218">
                  <c:v>2.624113355823555</c:v>
                </c:pt>
                <c:pt idx="3219">
                  <c:v>11.26493350429355</c:v>
                </c:pt>
                <c:pt idx="3220">
                  <c:v>-9.1460045205536709</c:v>
                </c:pt>
                <c:pt idx="3221">
                  <c:v>-6.8819763181733755</c:v>
                </c:pt>
                <c:pt idx="3222">
                  <c:v>9.0559126795374745</c:v>
                </c:pt>
                <c:pt idx="3223">
                  <c:v>7.4934652917806943</c:v>
                </c:pt>
                <c:pt idx="3224">
                  <c:v>-11.912080785210701</c:v>
                </c:pt>
                <c:pt idx="3225">
                  <c:v>-6.7621476861332699</c:v>
                </c:pt>
                <c:pt idx="3226">
                  <c:v>11.6103103200379</c:v>
                </c:pt>
                <c:pt idx="3227">
                  <c:v>3.065651487816845</c:v>
                </c:pt>
                <c:pt idx="3228">
                  <c:v>-6.9432242613067103</c:v>
                </c:pt>
                <c:pt idx="3229">
                  <c:v>-0.57420608280806107</c:v>
                </c:pt>
                <c:pt idx="3230">
                  <c:v>12.112760035240399</c:v>
                </c:pt>
                <c:pt idx="3231">
                  <c:v>-3.78864634444199</c:v>
                </c:pt>
                <c:pt idx="3232">
                  <c:v>-6.8707955917243204</c:v>
                </c:pt>
                <c:pt idx="3233">
                  <c:v>4.82681749714658</c:v>
                </c:pt>
                <c:pt idx="3234">
                  <c:v>10.878464414009951</c:v>
                </c:pt>
                <c:pt idx="3235">
                  <c:v>-9.5424114852719448</c:v>
                </c:pt>
                <c:pt idx="3236">
                  <c:v>-6.8317712193652351</c:v>
                </c:pt>
                <c:pt idx="3237">
                  <c:v>9.006420612039955</c:v>
                </c:pt>
                <c:pt idx="3238">
                  <c:v>6.7344756402731996</c:v>
                </c:pt>
                <c:pt idx="3239">
                  <c:v>-13.38080527049865</c:v>
                </c:pt>
                <c:pt idx="3240">
                  <c:v>-6.7509402810227392</c:v>
                </c:pt>
                <c:pt idx="3241">
                  <c:v>11.03509129481465</c:v>
                </c:pt>
                <c:pt idx="3242">
                  <c:v>-0.17827935808144552</c:v>
                </c:pt>
                <c:pt idx="3243">
                  <c:v>-6.7236602284278497</c:v>
                </c:pt>
                <c:pt idx="3244">
                  <c:v>-2.0924496055707715</c:v>
                </c:pt>
                <c:pt idx="3245">
                  <c:v>11.723339480880099</c:v>
                </c:pt>
                <c:pt idx="3246">
                  <c:v>-5.1434120229688096</c:v>
                </c:pt>
                <c:pt idx="3247">
                  <c:v>-6.6539176219159906</c:v>
                </c:pt>
                <c:pt idx="3248">
                  <c:v>4.7650313168165805</c:v>
                </c:pt>
                <c:pt idx="3249">
                  <c:v>10.103427331141202</c:v>
                </c:pt>
                <c:pt idx="3250">
                  <c:v>-10.458113751590009</c:v>
                </c:pt>
                <c:pt idx="3251">
                  <c:v>-6.6215158344070701</c:v>
                </c:pt>
                <c:pt idx="3252">
                  <c:v>9.9488953280238501</c:v>
                </c:pt>
                <c:pt idx="3253">
                  <c:v>5.04885442655136</c:v>
                </c:pt>
                <c:pt idx="3254">
                  <c:v>-9.8215867889338355</c:v>
                </c:pt>
                <c:pt idx="3255">
                  <c:v>-6.1365062892957551</c:v>
                </c:pt>
                <c:pt idx="3256">
                  <c:v>11.47707657599295</c:v>
                </c:pt>
                <c:pt idx="3257">
                  <c:v>-0.75065096891518446</c:v>
                </c:pt>
                <c:pt idx="3258">
                  <c:v>-6.5197168646788448</c:v>
                </c:pt>
                <c:pt idx="3259">
                  <c:v>0.64933769670274954</c:v>
                </c:pt>
                <c:pt idx="3260">
                  <c:v>12.24311705602185</c:v>
                </c:pt>
                <c:pt idx="3261">
                  <c:v>-6.4477071845881753</c:v>
                </c:pt>
                <c:pt idx="3262">
                  <c:v>-6.6300911666677651</c:v>
                </c:pt>
                <c:pt idx="3263">
                  <c:v>7.2424064809503896</c:v>
                </c:pt>
                <c:pt idx="3264">
                  <c:v>9.4089020807591304</c:v>
                </c:pt>
                <c:pt idx="3265">
                  <c:v>-11.011324615575699</c:v>
                </c:pt>
                <c:pt idx="3266">
                  <c:v>-6.6446542894715748</c:v>
                </c:pt>
                <c:pt idx="3267">
                  <c:v>10.195088384756785</c:v>
                </c:pt>
                <c:pt idx="3268">
                  <c:v>3.5189578884003199</c:v>
                </c:pt>
                <c:pt idx="3269">
                  <c:v>-6.7952076117249698</c:v>
                </c:pt>
                <c:pt idx="3270">
                  <c:v>-5.1720397080737097</c:v>
                </c:pt>
                <c:pt idx="3271">
                  <c:v>12.5338256034706</c:v>
                </c:pt>
                <c:pt idx="3272">
                  <c:v>0.21900295664009345</c:v>
                </c:pt>
                <c:pt idx="3273">
                  <c:v>-6.6715113823725103</c:v>
                </c:pt>
                <c:pt idx="3274">
                  <c:v>4.0954791239221402</c:v>
                </c:pt>
                <c:pt idx="3275">
                  <c:v>11.949819103722149</c:v>
                </c:pt>
                <c:pt idx="3276">
                  <c:v>-6.4501447608007005</c:v>
                </c:pt>
                <c:pt idx="3277">
                  <c:v>-6.8082122242835652</c:v>
                </c:pt>
                <c:pt idx="3278">
                  <c:v>7.7885858248475195</c:v>
                </c:pt>
                <c:pt idx="3279">
                  <c:v>9.3544585146117143</c:v>
                </c:pt>
                <c:pt idx="3280">
                  <c:v>-11.382511410706101</c:v>
                </c:pt>
                <c:pt idx="3281">
                  <c:v>-6.8304330411437197</c:v>
                </c:pt>
                <c:pt idx="3282">
                  <c:v>11.444155934231151</c:v>
                </c:pt>
                <c:pt idx="3283">
                  <c:v>4.7576752184835449</c:v>
                </c:pt>
                <c:pt idx="3284">
                  <c:v>-13.231344691443649</c:v>
                </c:pt>
                <c:pt idx="3285">
                  <c:v>-1.2952051282281705</c:v>
                </c:pt>
                <c:pt idx="3286">
                  <c:v>12.831037673636899</c:v>
                </c:pt>
                <c:pt idx="3287">
                  <c:v>-1.9091491460837395</c:v>
                </c:pt>
                <c:pt idx="3288">
                  <c:v>-7.0616512769199646</c:v>
                </c:pt>
                <c:pt idx="3289">
                  <c:v>4.2979523481275299</c:v>
                </c:pt>
                <c:pt idx="3290">
                  <c:v>11.457658135350151</c:v>
                </c:pt>
                <c:pt idx="3291">
                  <c:v>-7.9220912951492597</c:v>
                </c:pt>
                <c:pt idx="3292">
                  <c:v>-7.0928508341798402</c:v>
                </c:pt>
                <c:pt idx="3293">
                  <c:v>8.7644869760137851</c:v>
                </c:pt>
                <c:pt idx="3294">
                  <c:v>8.9449159628483237</c:v>
                </c:pt>
                <c:pt idx="3295">
                  <c:v>-10.796058500499599</c:v>
                </c:pt>
                <c:pt idx="3296">
                  <c:v>-6.4000298879675253</c:v>
                </c:pt>
                <c:pt idx="3297">
                  <c:v>13.288488977144301</c:v>
                </c:pt>
                <c:pt idx="3298">
                  <c:v>5.1509944028835246</c:v>
                </c:pt>
                <c:pt idx="3299">
                  <c:v>-12.669286622031599</c:v>
                </c:pt>
                <c:pt idx="3300">
                  <c:v>-0.78497754189558999</c:v>
                </c:pt>
                <c:pt idx="3301">
                  <c:v>12.9830506669234</c:v>
                </c:pt>
                <c:pt idx="3302">
                  <c:v>-2.5038406446775552</c:v>
                </c:pt>
                <c:pt idx="3303">
                  <c:v>-8.6945171424799454</c:v>
                </c:pt>
                <c:pt idx="3304">
                  <c:v>4.866347732699345</c:v>
                </c:pt>
                <c:pt idx="3305">
                  <c:v>11.383934197437799</c:v>
                </c:pt>
                <c:pt idx="3306">
                  <c:v>-8.1438212046352092</c:v>
                </c:pt>
                <c:pt idx="3307">
                  <c:v>-7.7297741039743002</c:v>
                </c:pt>
                <c:pt idx="3308">
                  <c:v>10.534018671735506</c:v>
                </c:pt>
                <c:pt idx="3309">
                  <c:v>9.3214296129912348</c:v>
                </c:pt>
                <c:pt idx="3310">
                  <c:v>-10.745193028879601</c:v>
                </c:pt>
                <c:pt idx="3311">
                  <c:v>-4.690650904659825</c:v>
                </c:pt>
                <c:pt idx="3312">
                  <c:v>13.16405001736355</c:v>
                </c:pt>
                <c:pt idx="3313">
                  <c:v>1.570268495094356</c:v>
                </c:pt>
                <c:pt idx="3314">
                  <c:v>-13.3690994894264</c:v>
                </c:pt>
                <c:pt idx="3315">
                  <c:v>-0.56991714870594101</c:v>
                </c:pt>
                <c:pt idx="3316">
                  <c:v>12.9743569579314</c:v>
                </c:pt>
                <c:pt idx="3317">
                  <c:v>-4.2287205261325447</c:v>
                </c:pt>
                <c:pt idx="3318">
                  <c:v>-12.457739193888749</c:v>
                </c:pt>
                <c:pt idx="3319">
                  <c:v>6.5957698805189455</c:v>
                </c:pt>
                <c:pt idx="3320">
                  <c:v>11.39451881655225</c:v>
                </c:pt>
                <c:pt idx="3321">
                  <c:v>-8.5822543578851906</c:v>
                </c:pt>
                <c:pt idx="3322">
                  <c:v>-8.953453128915239</c:v>
                </c:pt>
                <c:pt idx="3323">
                  <c:v>11.248513926574951</c:v>
                </c:pt>
                <c:pt idx="3324">
                  <c:v>7.4389117170146699</c:v>
                </c:pt>
                <c:pt idx="3325">
                  <c:v>-13.0682503930796</c:v>
                </c:pt>
                <c:pt idx="3326">
                  <c:v>-5.7566196563856797</c:v>
                </c:pt>
                <c:pt idx="3327">
                  <c:v>12.5643895598194</c:v>
                </c:pt>
                <c:pt idx="3328">
                  <c:v>-1.4432589544486256</c:v>
                </c:pt>
                <c:pt idx="3329">
                  <c:v>-13.749192212736101</c:v>
                </c:pt>
                <c:pt idx="3330">
                  <c:v>0.77199587242593204</c:v>
                </c:pt>
                <c:pt idx="3331">
                  <c:v>12.977652080702899</c:v>
                </c:pt>
                <c:pt idx="3332">
                  <c:v>-4.65941099115883</c:v>
                </c:pt>
                <c:pt idx="3333">
                  <c:v>-11.56766864632815</c:v>
                </c:pt>
                <c:pt idx="3334">
                  <c:v>8.5856326344712741</c:v>
                </c:pt>
                <c:pt idx="3335">
                  <c:v>10.874199758662749</c:v>
                </c:pt>
                <c:pt idx="3336">
                  <c:v>-10.434178740670994</c:v>
                </c:pt>
                <c:pt idx="3337">
                  <c:v>-8.5475946268417502</c:v>
                </c:pt>
                <c:pt idx="3338">
                  <c:v>11.1944543233866</c:v>
                </c:pt>
                <c:pt idx="3339">
                  <c:v>6.3212719786353606</c:v>
                </c:pt>
                <c:pt idx="3340">
                  <c:v>-13.056615368248849</c:v>
                </c:pt>
                <c:pt idx="3341">
                  <c:v>-4.0767827392502953</c:v>
                </c:pt>
                <c:pt idx="3342">
                  <c:v>12.94202285534405</c:v>
                </c:pt>
                <c:pt idx="3343">
                  <c:v>0.848448861427618</c:v>
                </c:pt>
                <c:pt idx="3344">
                  <c:v>-13.2394064956358</c:v>
                </c:pt>
                <c:pt idx="3345">
                  <c:v>4.2001313749055544</c:v>
                </c:pt>
                <c:pt idx="3346">
                  <c:v>12.403491266158351</c:v>
                </c:pt>
                <c:pt idx="3347">
                  <c:v>-6.6664854164078555</c:v>
                </c:pt>
                <c:pt idx="3348">
                  <c:v>-8.6702840630848357</c:v>
                </c:pt>
                <c:pt idx="3349">
                  <c:v>8.7252373147205056</c:v>
                </c:pt>
                <c:pt idx="3350">
                  <c:v>9.1544667156648547</c:v>
                </c:pt>
                <c:pt idx="3351">
                  <c:v>-11.40182481160995</c:v>
                </c:pt>
                <c:pt idx="3352">
                  <c:v>-8.5387994762631294</c:v>
                </c:pt>
                <c:pt idx="3353">
                  <c:v>11.79228599320075</c:v>
                </c:pt>
                <c:pt idx="3354">
                  <c:v>3.6997074846015252</c:v>
                </c:pt>
                <c:pt idx="3355">
                  <c:v>-13.54035897646475</c:v>
                </c:pt>
                <c:pt idx="3356">
                  <c:v>-2.7532953221071752</c:v>
                </c:pt>
                <c:pt idx="3357">
                  <c:v>13.2157655481106</c:v>
                </c:pt>
                <c:pt idx="3358">
                  <c:v>-0.83895224003749003</c:v>
                </c:pt>
                <c:pt idx="3359">
                  <c:v>-13.306923889961851</c:v>
                </c:pt>
                <c:pt idx="3360">
                  <c:v>4.1437245617317249</c:v>
                </c:pt>
                <c:pt idx="3361">
                  <c:v>12.02369839206305</c:v>
                </c:pt>
                <c:pt idx="3362">
                  <c:v>-8.08218059531848</c:v>
                </c:pt>
                <c:pt idx="3363">
                  <c:v>-8.4494910771848986</c:v>
                </c:pt>
                <c:pt idx="3364">
                  <c:v>8.2647492320374951</c:v>
                </c:pt>
                <c:pt idx="3365">
                  <c:v>8.5003160365507107</c:v>
                </c:pt>
                <c:pt idx="3366">
                  <c:v>-12.2988307082828</c:v>
                </c:pt>
                <c:pt idx="3367">
                  <c:v>-8.0498311423158952</c:v>
                </c:pt>
                <c:pt idx="3368">
                  <c:v>11.2476003119297</c:v>
                </c:pt>
                <c:pt idx="3369">
                  <c:v>2.6869935953964452</c:v>
                </c:pt>
                <c:pt idx="3370">
                  <c:v>-14.258368880121449</c:v>
                </c:pt>
                <c:pt idx="3371">
                  <c:v>-2.7429448668900198</c:v>
                </c:pt>
                <c:pt idx="3372">
                  <c:v>12.3293467077151</c:v>
                </c:pt>
                <c:pt idx="3373">
                  <c:v>-3.1820452549615901</c:v>
                </c:pt>
                <c:pt idx="3374">
                  <c:v>-8.0608324594229845</c:v>
                </c:pt>
                <c:pt idx="3375">
                  <c:v>3.8305596411243252</c:v>
                </c:pt>
                <c:pt idx="3376">
                  <c:v>11.225708296687351</c:v>
                </c:pt>
                <c:pt idx="3377">
                  <c:v>-9.9192449446599351</c:v>
                </c:pt>
                <c:pt idx="3378">
                  <c:v>-7.8849986676238748</c:v>
                </c:pt>
                <c:pt idx="3379">
                  <c:v>8.5534387612362046</c:v>
                </c:pt>
                <c:pt idx="3380">
                  <c:v>7.6325067776891355</c:v>
                </c:pt>
                <c:pt idx="3381">
                  <c:v>-12.62698502728125</c:v>
                </c:pt>
                <c:pt idx="3382">
                  <c:v>-6.6724937070758354</c:v>
                </c:pt>
                <c:pt idx="3383">
                  <c:v>11.304469264084251</c:v>
                </c:pt>
                <c:pt idx="3384">
                  <c:v>0.70145570787664602</c:v>
                </c:pt>
                <c:pt idx="3385">
                  <c:v>-7.6192366953129298</c:v>
                </c:pt>
                <c:pt idx="3386">
                  <c:v>-0.73000839330614409</c:v>
                </c:pt>
                <c:pt idx="3387">
                  <c:v>11.737324119895149</c:v>
                </c:pt>
                <c:pt idx="3388">
                  <c:v>-5.9839154435758601</c:v>
                </c:pt>
                <c:pt idx="3389">
                  <c:v>-7.4018667132074896</c:v>
                </c:pt>
                <c:pt idx="3390">
                  <c:v>5.5139144195661052</c:v>
                </c:pt>
                <c:pt idx="3391">
                  <c:v>9.662134855167265</c:v>
                </c:pt>
                <c:pt idx="3392">
                  <c:v>-10.844054833710349</c:v>
                </c:pt>
                <c:pt idx="3393">
                  <c:v>-7.2217708078790857</c:v>
                </c:pt>
                <c:pt idx="3394">
                  <c:v>9.82667891517311</c:v>
                </c:pt>
                <c:pt idx="3395">
                  <c:v>6.8859442301449949</c:v>
                </c:pt>
                <c:pt idx="3396">
                  <c:v>-13.284200829603499</c:v>
                </c:pt>
                <c:pt idx="3397">
                  <c:v>-6.35970542223866</c:v>
                </c:pt>
                <c:pt idx="3398">
                  <c:v>11.9692114469035</c:v>
                </c:pt>
                <c:pt idx="3399">
                  <c:v>4.9727289122464935E-2</c:v>
                </c:pt>
                <c:pt idx="3400">
                  <c:v>-7.1030632457348046</c:v>
                </c:pt>
                <c:pt idx="3401">
                  <c:v>5.206248911332001E-2</c:v>
                </c:pt>
                <c:pt idx="3402">
                  <c:v>11.793976771391801</c:v>
                </c:pt>
                <c:pt idx="3403">
                  <c:v>-4.4264718952854096</c:v>
                </c:pt>
                <c:pt idx="3404">
                  <c:v>-6.9741108178338802</c:v>
                </c:pt>
                <c:pt idx="3405">
                  <c:v>6.2759146308664793</c:v>
                </c:pt>
                <c:pt idx="3406">
                  <c:v>9.2786780107872211</c:v>
                </c:pt>
                <c:pt idx="3407">
                  <c:v>-11.4119108437297</c:v>
                </c:pt>
                <c:pt idx="3408">
                  <c:v>-6.8755934521342352</c:v>
                </c:pt>
                <c:pt idx="3409">
                  <c:v>10.067693755304191</c:v>
                </c:pt>
                <c:pt idx="3410">
                  <c:v>5.4548171563492502</c:v>
                </c:pt>
                <c:pt idx="3411">
                  <c:v>-13.62487562804025</c:v>
                </c:pt>
                <c:pt idx="3412">
                  <c:v>-4.5028911818380299</c:v>
                </c:pt>
                <c:pt idx="3413">
                  <c:v>11.915817996024899</c:v>
                </c:pt>
                <c:pt idx="3414">
                  <c:v>-0.45211026565295703</c:v>
                </c:pt>
                <c:pt idx="3415">
                  <c:v>-6.81039464050615</c:v>
                </c:pt>
                <c:pt idx="3416">
                  <c:v>0.542119774513802</c:v>
                </c:pt>
                <c:pt idx="3417">
                  <c:v>11.3132652319663</c:v>
                </c:pt>
                <c:pt idx="3418">
                  <c:v>-6.9784805509401053</c:v>
                </c:pt>
                <c:pt idx="3419">
                  <c:v>-6.7372550237355906</c:v>
                </c:pt>
                <c:pt idx="3420">
                  <c:v>7.4876496824453653</c:v>
                </c:pt>
                <c:pt idx="3421">
                  <c:v>8.9091983657568292</c:v>
                </c:pt>
                <c:pt idx="3422">
                  <c:v>-12.2653430964489</c:v>
                </c:pt>
                <c:pt idx="3423">
                  <c:v>-6.6585988522527657</c:v>
                </c:pt>
                <c:pt idx="3424">
                  <c:v>10.472082848920049</c:v>
                </c:pt>
                <c:pt idx="3425">
                  <c:v>4.0750226979845747</c:v>
                </c:pt>
                <c:pt idx="3426">
                  <c:v>-8.0592041268609442</c:v>
                </c:pt>
                <c:pt idx="3427">
                  <c:v>-3.2756435324716748</c:v>
                </c:pt>
                <c:pt idx="3428">
                  <c:v>11.924072087808149</c:v>
                </c:pt>
                <c:pt idx="3429">
                  <c:v>-2.69582736551191</c:v>
                </c:pt>
                <c:pt idx="3430">
                  <c:v>-6.5894166026077947</c:v>
                </c:pt>
                <c:pt idx="3431">
                  <c:v>2.854839577306445</c:v>
                </c:pt>
                <c:pt idx="3432">
                  <c:v>11.26217492153525</c:v>
                </c:pt>
                <c:pt idx="3433">
                  <c:v>-7.8667543525015002</c:v>
                </c:pt>
                <c:pt idx="3434">
                  <c:v>-6.5875766806029254</c:v>
                </c:pt>
                <c:pt idx="3435">
                  <c:v>7.8384801107669002</c:v>
                </c:pt>
                <c:pt idx="3436">
                  <c:v>8.3944847521906851</c:v>
                </c:pt>
                <c:pt idx="3437">
                  <c:v>-11.94489338137965</c:v>
                </c:pt>
                <c:pt idx="3438">
                  <c:v>-6.5317388779067205</c:v>
                </c:pt>
                <c:pt idx="3439">
                  <c:v>11.18691128265565</c:v>
                </c:pt>
                <c:pt idx="3440">
                  <c:v>3.4166995613176403</c:v>
                </c:pt>
                <c:pt idx="3441">
                  <c:v>-13.440607869327749</c:v>
                </c:pt>
                <c:pt idx="3442">
                  <c:v>-0.50328057175148655</c:v>
                </c:pt>
                <c:pt idx="3443">
                  <c:v>12.677227975090201</c:v>
                </c:pt>
                <c:pt idx="3444">
                  <c:v>-4.312083893261125</c:v>
                </c:pt>
                <c:pt idx="3445">
                  <c:v>-6.7005338368853344</c:v>
                </c:pt>
                <c:pt idx="3446">
                  <c:v>4.5218486274321403</c:v>
                </c:pt>
                <c:pt idx="3447">
                  <c:v>10.588041972426049</c:v>
                </c:pt>
                <c:pt idx="3448">
                  <c:v>-9.4153349759647611</c:v>
                </c:pt>
                <c:pt idx="3449">
                  <c:v>-6.6657110067320104</c:v>
                </c:pt>
                <c:pt idx="3450">
                  <c:v>8.3501925784245792</c:v>
                </c:pt>
                <c:pt idx="3451">
                  <c:v>6.4684173060433201</c:v>
                </c:pt>
                <c:pt idx="3452">
                  <c:v>-13.2778587155521</c:v>
                </c:pt>
                <c:pt idx="3453">
                  <c:v>-6.535604660293175</c:v>
                </c:pt>
                <c:pt idx="3454">
                  <c:v>11.41664454569905</c:v>
                </c:pt>
                <c:pt idx="3455">
                  <c:v>1.530058010398323</c:v>
                </c:pt>
                <c:pt idx="3456">
                  <c:v>-10.088919418062986</c:v>
                </c:pt>
                <c:pt idx="3457">
                  <c:v>-0.256577928565007</c:v>
                </c:pt>
                <c:pt idx="3458">
                  <c:v>12.42173939384965</c:v>
                </c:pt>
                <c:pt idx="3459">
                  <c:v>-4.3599594143954299</c:v>
                </c:pt>
                <c:pt idx="3460">
                  <c:v>-6.6822442043673549</c:v>
                </c:pt>
                <c:pt idx="3461">
                  <c:v>5.763625230092785</c:v>
                </c:pt>
                <c:pt idx="3462">
                  <c:v>9.8740023111733208</c:v>
                </c:pt>
                <c:pt idx="3463">
                  <c:v>-10.428684409064829</c:v>
                </c:pt>
                <c:pt idx="3464">
                  <c:v>-6.6351837528231599</c:v>
                </c:pt>
                <c:pt idx="3465">
                  <c:v>9.5868308604020402</c:v>
                </c:pt>
                <c:pt idx="3466">
                  <c:v>6.7677653012249399</c:v>
                </c:pt>
                <c:pt idx="3467">
                  <c:v>-12.645826000591949</c:v>
                </c:pt>
                <c:pt idx="3468">
                  <c:v>-5.9013623357796803</c:v>
                </c:pt>
                <c:pt idx="3469">
                  <c:v>11.9363828505159</c:v>
                </c:pt>
                <c:pt idx="3470">
                  <c:v>0.65281846188962045</c:v>
                </c:pt>
                <c:pt idx="3471">
                  <c:v>-6.671523860167345</c:v>
                </c:pt>
                <c:pt idx="3472">
                  <c:v>-0.27513068936221552</c:v>
                </c:pt>
                <c:pt idx="3473">
                  <c:v>11.662121390085201</c:v>
                </c:pt>
                <c:pt idx="3474">
                  <c:v>-7.016872875896305</c:v>
                </c:pt>
                <c:pt idx="3475">
                  <c:v>-6.6161705824311952</c:v>
                </c:pt>
                <c:pt idx="3476">
                  <c:v>6.2666703262764152</c:v>
                </c:pt>
                <c:pt idx="3477">
                  <c:v>9.8073218613721096</c:v>
                </c:pt>
                <c:pt idx="3478">
                  <c:v>-10.005480230478174</c:v>
                </c:pt>
                <c:pt idx="3479">
                  <c:v>-6.69039070980776</c:v>
                </c:pt>
                <c:pt idx="3480">
                  <c:v>11.136014240961352</c:v>
                </c:pt>
                <c:pt idx="3481">
                  <c:v>6.4449446883469399</c:v>
                </c:pt>
                <c:pt idx="3482">
                  <c:v>-12.388902818816099</c:v>
                </c:pt>
                <c:pt idx="3483">
                  <c:v>-5.0477122282066844</c:v>
                </c:pt>
                <c:pt idx="3484">
                  <c:v>12.256784667384501</c:v>
                </c:pt>
                <c:pt idx="3485">
                  <c:v>-1.4012852303383547</c:v>
                </c:pt>
                <c:pt idx="3486">
                  <c:v>-6.9530398045574398</c:v>
                </c:pt>
                <c:pt idx="3487">
                  <c:v>0.57639912431969254</c:v>
                </c:pt>
                <c:pt idx="3488">
                  <c:v>11.576282685079551</c:v>
                </c:pt>
                <c:pt idx="3489">
                  <c:v>-6.749039780053355</c:v>
                </c:pt>
                <c:pt idx="3490">
                  <c:v>-6.9165026755620147</c:v>
                </c:pt>
                <c:pt idx="3491">
                  <c:v>8.7675070715693</c:v>
                </c:pt>
                <c:pt idx="3492">
                  <c:v>10.373036517159001</c:v>
                </c:pt>
                <c:pt idx="3493">
                  <c:v>-10.282061653443</c:v>
                </c:pt>
                <c:pt idx="3494">
                  <c:v>-7.0435551144560051</c:v>
                </c:pt>
                <c:pt idx="3495">
                  <c:v>11.14546629247295</c:v>
                </c:pt>
                <c:pt idx="3496">
                  <c:v>5.3178226408074156</c:v>
                </c:pt>
                <c:pt idx="3497">
                  <c:v>-13.210778533661049</c:v>
                </c:pt>
                <c:pt idx="3498">
                  <c:v>-2.853130712640485</c:v>
                </c:pt>
                <c:pt idx="3499">
                  <c:v>12.710799792061399</c:v>
                </c:pt>
                <c:pt idx="3500">
                  <c:v>-1.3151199667289175</c:v>
                </c:pt>
                <c:pt idx="3501">
                  <c:v>-10.221515167562904</c:v>
                </c:pt>
                <c:pt idx="3502">
                  <c:v>4.3924265934869453</c:v>
                </c:pt>
                <c:pt idx="3503">
                  <c:v>12.5697047785374</c:v>
                </c:pt>
                <c:pt idx="3504">
                  <c:v>-7.8134728116769647</c:v>
                </c:pt>
                <c:pt idx="3505">
                  <c:v>-7.4727447807475249</c:v>
                </c:pt>
                <c:pt idx="3506">
                  <c:v>9.3512301589190763</c:v>
                </c:pt>
                <c:pt idx="3507">
                  <c:v>9.5431548719214998</c:v>
                </c:pt>
                <c:pt idx="3508">
                  <c:v>-11.826083143011349</c:v>
                </c:pt>
                <c:pt idx="3509">
                  <c:v>-7.5517713134401703</c:v>
                </c:pt>
                <c:pt idx="3510">
                  <c:v>11.58007350597855</c:v>
                </c:pt>
                <c:pt idx="3511">
                  <c:v>3.7343997583050603</c:v>
                </c:pt>
                <c:pt idx="3512">
                  <c:v>-13.3026366195074</c:v>
                </c:pt>
                <c:pt idx="3513">
                  <c:v>-2.5568126731504055</c:v>
                </c:pt>
                <c:pt idx="3514">
                  <c:v>13.1905829329711</c:v>
                </c:pt>
                <c:pt idx="3515">
                  <c:v>-3.0393977603922249</c:v>
                </c:pt>
                <c:pt idx="3516">
                  <c:v>-12.6989276579651</c:v>
                </c:pt>
                <c:pt idx="3517">
                  <c:v>5.02309840187867</c:v>
                </c:pt>
                <c:pt idx="3518">
                  <c:v>11.86529079984105</c:v>
                </c:pt>
                <c:pt idx="3519">
                  <c:v>-7.7979519122602197</c:v>
                </c:pt>
                <c:pt idx="3520">
                  <c:v>-7.8787917219264294</c:v>
                </c:pt>
                <c:pt idx="3521">
                  <c:v>9.4244209412556348</c:v>
                </c:pt>
                <c:pt idx="3522">
                  <c:v>8.3715868480231208</c:v>
                </c:pt>
                <c:pt idx="3523">
                  <c:v>-11.785950875635201</c:v>
                </c:pt>
                <c:pt idx="3524">
                  <c:v>-6.5921296090434254</c:v>
                </c:pt>
                <c:pt idx="3525">
                  <c:v>12.655967762415351</c:v>
                </c:pt>
                <c:pt idx="3526">
                  <c:v>3.3463039695754855</c:v>
                </c:pt>
                <c:pt idx="3527">
                  <c:v>-13.3724615061865</c:v>
                </c:pt>
                <c:pt idx="3528">
                  <c:v>0.93752436677619488</c:v>
                </c:pt>
                <c:pt idx="3529">
                  <c:v>12.958479425378549</c:v>
                </c:pt>
                <c:pt idx="3530">
                  <c:v>-2.7853648391269652</c:v>
                </c:pt>
                <c:pt idx="3531">
                  <c:v>-10.560388413820661</c:v>
                </c:pt>
                <c:pt idx="3532">
                  <c:v>6.2006228879860901</c:v>
                </c:pt>
                <c:pt idx="3533">
                  <c:v>10.792306144790949</c:v>
                </c:pt>
                <c:pt idx="3534">
                  <c:v>-8.6632928172371653</c:v>
                </c:pt>
                <c:pt idx="3535">
                  <c:v>-8.149395056491624</c:v>
                </c:pt>
                <c:pt idx="3536">
                  <c:v>9.511827756697075</c:v>
                </c:pt>
                <c:pt idx="3537">
                  <c:v>8.407165362179315</c:v>
                </c:pt>
                <c:pt idx="3538">
                  <c:v>-12.38633043201945</c:v>
                </c:pt>
                <c:pt idx="3539">
                  <c:v>-5.8783203567311695</c:v>
                </c:pt>
                <c:pt idx="3540">
                  <c:v>12.79308676215585</c:v>
                </c:pt>
                <c:pt idx="3541">
                  <c:v>1.3517275983413171</c:v>
                </c:pt>
                <c:pt idx="3542">
                  <c:v>-13.51410698757905</c:v>
                </c:pt>
                <c:pt idx="3543">
                  <c:v>1.734623833581274</c:v>
                </c:pt>
                <c:pt idx="3544">
                  <c:v>12.820752885953599</c:v>
                </c:pt>
                <c:pt idx="3545">
                  <c:v>-5.2612330103364302</c:v>
                </c:pt>
                <c:pt idx="3546">
                  <c:v>-9.4733896297655953</c:v>
                </c:pt>
                <c:pt idx="3547">
                  <c:v>7.35116456649948</c:v>
                </c:pt>
                <c:pt idx="3548">
                  <c:v>11.1682923798678</c:v>
                </c:pt>
                <c:pt idx="3549">
                  <c:v>-9.8873148919010152</c:v>
                </c:pt>
                <c:pt idx="3550">
                  <c:v>-8.3511429895170153</c:v>
                </c:pt>
                <c:pt idx="3551">
                  <c:v>10.7554133744752</c:v>
                </c:pt>
                <c:pt idx="3552">
                  <c:v>6.56920059488459</c:v>
                </c:pt>
                <c:pt idx="3553">
                  <c:v>-13.2374190512858</c:v>
                </c:pt>
                <c:pt idx="3554">
                  <c:v>-4.9260224372558348</c:v>
                </c:pt>
                <c:pt idx="3555">
                  <c:v>12.60560035292395</c:v>
                </c:pt>
                <c:pt idx="3556">
                  <c:v>-1.6087761381174763</c:v>
                </c:pt>
                <c:pt idx="3557">
                  <c:v>-13.882236413849</c:v>
                </c:pt>
                <c:pt idx="3558">
                  <c:v>1.6937036497160365</c:v>
                </c:pt>
                <c:pt idx="3559">
                  <c:v>12.2428056631821</c:v>
                </c:pt>
                <c:pt idx="3560">
                  <c:v>-6.6736935903517107</c:v>
                </c:pt>
                <c:pt idx="3561">
                  <c:v>-8.2605658420478552</c:v>
                </c:pt>
                <c:pt idx="3562">
                  <c:v>6.9410003517484897</c:v>
                </c:pt>
                <c:pt idx="3563">
                  <c:v>9.753288937150085</c:v>
                </c:pt>
                <c:pt idx="3564">
                  <c:v>-11.1327389712756</c:v>
                </c:pt>
                <c:pt idx="3565">
                  <c:v>-8.1335516815441089</c:v>
                </c:pt>
                <c:pt idx="3566">
                  <c:v>11.184173264318549</c:v>
                </c:pt>
                <c:pt idx="3567">
                  <c:v>5.5176804577668257</c:v>
                </c:pt>
                <c:pt idx="3568">
                  <c:v>-13.738233412100501</c:v>
                </c:pt>
                <c:pt idx="3569">
                  <c:v>-3.8581920681172246</c:v>
                </c:pt>
                <c:pt idx="3570">
                  <c:v>12.5157989256449</c:v>
                </c:pt>
                <c:pt idx="3571">
                  <c:v>-1.8617861658085226</c:v>
                </c:pt>
                <c:pt idx="3572">
                  <c:v>-8.0693680641773398</c:v>
                </c:pt>
                <c:pt idx="3573">
                  <c:v>1.7205111363392209</c:v>
                </c:pt>
                <c:pt idx="3574">
                  <c:v>11.518061424174149</c:v>
                </c:pt>
                <c:pt idx="3575">
                  <c:v>-8.1726825921300392</c:v>
                </c:pt>
                <c:pt idx="3576">
                  <c:v>-7.9186389914762856</c:v>
                </c:pt>
                <c:pt idx="3577">
                  <c:v>9.0346919247251805</c:v>
                </c:pt>
                <c:pt idx="3578">
                  <c:v>8.1319399938684143</c:v>
                </c:pt>
                <c:pt idx="3579">
                  <c:v>-11.5899255652654</c:v>
                </c:pt>
                <c:pt idx="3580">
                  <c:v>-7.7559595600915197</c:v>
                </c:pt>
                <c:pt idx="3581">
                  <c:v>11.610377620394601</c:v>
                </c:pt>
                <c:pt idx="3582">
                  <c:v>3.0466737788052098</c:v>
                </c:pt>
                <c:pt idx="3583">
                  <c:v>-14.0581038255458</c:v>
                </c:pt>
                <c:pt idx="3584">
                  <c:v>-3.014386262711565</c:v>
                </c:pt>
                <c:pt idx="3585">
                  <c:v>12.2882442843514</c:v>
                </c:pt>
                <c:pt idx="3586">
                  <c:v>-4.2929541149443455</c:v>
                </c:pt>
                <c:pt idx="3587">
                  <c:v>-7.615492816281245</c:v>
                </c:pt>
                <c:pt idx="3588">
                  <c:v>4.0565368975899254</c:v>
                </c:pt>
                <c:pt idx="3589">
                  <c:v>10.43786210540911</c:v>
                </c:pt>
                <c:pt idx="3590">
                  <c:v>-8.8470077533074996</c:v>
                </c:pt>
                <c:pt idx="3591">
                  <c:v>-7.4390767117842298</c:v>
                </c:pt>
                <c:pt idx="3592">
                  <c:v>8.9108943513936509</c:v>
                </c:pt>
                <c:pt idx="3593">
                  <c:v>7.8139374661657754</c:v>
                </c:pt>
                <c:pt idx="3594">
                  <c:v>-12.823911415996299</c:v>
                </c:pt>
                <c:pt idx="3595">
                  <c:v>-7.2560045618677398</c:v>
                </c:pt>
                <c:pt idx="3596">
                  <c:v>11.316341381341449</c:v>
                </c:pt>
                <c:pt idx="3597">
                  <c:v>1.6391189502327401</c:v>
                </c:pt>
                <c:pt idx="3598">
                  <c:v>-7.2218658310612653</c:v>
                </c:pt>
                <c:pt idx="3599">
                  <c:v>-1.6044764499393747</c:v>
                </c:pt>
                <c:pt idx="3600">
                  <c:v>12.07098357349205</c:v>
                </c:pt>
                <c:pt idx="3601">
                  <c:v>-4.0181158747167203</c:v>
                </c:pt>
                <c:pt idx="3602">
                  <c:v>-7.0885150466730948</c:v>
                </c:pt>
                <c:pt idx="3603">
                  <c:v>4.0169300112139652</c:v>
                </c:pt>
                <c:pt idx="3604">
                  <c:v>10.5743178517301</c:v>
                </c:pt>
                <c:pt idx="3605">
                  <c:v>-9.0136482226569701</c:v>
                </c:pt>
                <c:pt idx="3606">
                  <c:v>-6.9675110993596352</c:v>
                </c:pt>
                <c:pt idx="3607">
                  <c:v>8.7336866093314889</c:v>
                </c:pt>
                <c:pt idx="3608">
                  <c:v>6.2180470745811203</c:v>
                </c:pt>
                <c:pt idx="3609">
                  <c:v>-12.8815561614208</c:v>
                </c:pt>
                <c:pt idx="3610">
                  <c:v>-6.2715417113761607</c:v>
                </c:pt>
                <c:pt idx="3611">
                  <c:v>12.007553353497649</c:v>
                </c:pt>
                <c:pt idx="3612">
                  <c:v>1.8691341757345106</c:v>
                </c:pt>
                <c:pt idx="3613">
                  <c:v>-6.8708973155621447</c:v>
                </c:pt>
                <c:pt idx="3614">
                  <c:v>-0.10117495684304501</c:v>
                </c:pt>
                <c:pt idx="3615">
                  <c:v>12.327192571215001</c:v>
                </c:pt>
                <c:pt idx="3616">
                  <c:v>-5.1472430894110595</c:v>
                </c:pt>
                <c:pt idx="3617">
                  <c:v>-6.8672546832951653</c:v>
                </c:pt>
                <c:pt idx="3618">
                  <c:v>6.3682614044713794</c:v>
                </c:pt>
                <c:pt idx="3619">
                  <c:v>10.07993018881562</c:v>
                </c:pt>
                <c:pt idx="3620">
                  <c:v>-10.88183444410485</c:v>
                </c:pt>
                <c:pt idx="3621">
                  <c:v>-6.8490666422818647</c:v>
                </c:pt>
                <c:pt idx="3622">
                  <c:v>10.707324067675149</c:v>
                </c:pt>
                <c:pt idx="3623">
                  <c:v>6.7984937202213143</c:v>
                </c:pt>
                <c:pt idx="3624">
                  <c:v>-12.727521214242049</c:v>
                </c:pt>
                <c:pt idx="3625">
                  <c:v>-3.8628070074756002</c:v>
                </c:pt>
                <c:pt idx="3626">
                  <c:v>13.144921397844001</c:v>
                </c:pt>
                <c:pt idx="3627">
                  <c:v>-1.2691328438490099</c:v>
                </c:pt>
                <c:pt idx="3628">
                  <c:v>-7.1268937803466947</c:v>
                </c:pt>
                <c:pt idx="3629">
                  <c:v>0.47149102286436506</c:v>
                </c:pt>
                <c:pt idx="3630">
                  <c:v>12.346034468544801</c:v>
                </c:pt>
                <c:pt idx="3631">
                  <c:v>-6.6167495262130647</c:v>
                </c:pt>
                <c:pt idx="3632">
                  <c:v>-7.0994709580727644</c:v>
                </c:pt>
                <c:pt idx="3633">
                  <c:v>7.1920443765935449</c:v>
                </c:pt>
                <c:pt idx="3634">
                  <c:v>8.5879811708784697</c:v>
                </c:pt>
                <c:pt idx="3635">
                  <c:v>-11.291126113606651</c:v>
                </c:pt>
                <c:pt idx="3636">
                  <c:v>-7.0247696072406853</c:v>
                </c:pt>
                <c:pt idx="3637">
                  <c:v>10.85905820082505</c:v>
                </c:pt>
                <c:pt idx="3638">
                  <c:v>5.4779588709529996</c:v>
                </c:pt>
                <c:pt idx="3639">
                  <c:v>-12.781496453054149</c:v>
                </c:pt>
                <c:pt idx="3640">
                  <c:v>-4.524122687043735</c:v>
                </c:pt>
                <c:pt idx="3641">
                  <c:v>12.808957905766551</c:v>
                </c:pt>
                <c:pt idx="3642">
                  <c:v>-0.8525714710189265</c:v>
                </c:pt>
                <c:pt idx="3643">
                  <c:v>-7.1804297039997795</c:v>
                </c:pt>
                <c:pt idx="3644">
                  <c:v>2.8557344257748349</c:v>
                </c:pt>
                <c:pt idx="3645">
                  <c:v>11.696828543333499</c:v>
                </c:pt>
                <c:pt idx="3646">
                  <c:v>-7.9598816670376298</c:v>
                </c:pt>
                <c:pt idx="3647">
                  <c:v>-7.2227772788208142</c:v>
                </c:pt>
                <c:pt idx="3648">
                  <c:v>7.6542668324665506</c:v>
                </c:pt>
                <c:pt idx="3649">
                  <c:v>8.7895695090719155</c:v>
                </c:pt>
                <c:pt idx="3650">
                  <c:v>-11.798462268629901</c:v>
                </c:pt>
                <c:pt idx="3651">
                  <c:v>-7.1745214270570994</c:v>
                </c:pt>
                <c:pt idx="3652">
                  <c:v>11.796365940380049</c:v>
                </c:pt>
                <c:pt idx="3653">
                  <c:v>3.6977854241991501</c:v>
                </c:pt>
                <c:pt idx="3654">
                  <c:v>-13.825064342923049</c:v>
                </c:pt>
                <c:pt idx="3655">
                  <c:v>-2.69281496706733</c:v>
                </c:pt>
                <c:pt idx="3656">
                  <c:v>12.28282155108665</c:v>
                </c:pt>
                <c:pt idx="3657">
                  <c:v>-4.0909867562075899</c:v>
                </c:pt>
                <c:pt idx="3658">
                  <c:v>-7.2762173263160248</c:v>
                </c:pt>
                <c:pt idx="3659">
                  <c:v>4.2378623061580907</c:v>
                </c:pt>
                <c:pt idx="3660">
                  <c:v>11.6940473206206</c:v>
                </c:pt>
                <c:pt idx="3661">
                  <c:v>-7.7554590474872098</c:v>
                </c:pt>
                <c:pt idx="3662">
                  <c:v>-7.3062026505065649</c:v>
                </c:pt>
                <c:pt idx="3663">
                  <c:v>9.9559835004525645</c:v>
                </c:pt>
                <c:pt idx="3664">
                  <c:v>9.7064722387354294</c:v>
                </c:pt>
                <c:pt idx="3665">
                  <c:v>-10.85552956713375</c:v>
                </c:pt>
                <c:pt idx="3666">
                  <c:v>-6.34963565788048</c:v>
                </c:pt>
                <c:pt idx="3667">
                  <c:v>12.0132582612442</c:v>
                </c:pt>
                <c:pt idx="3668">
                  <c:v>3.241972586838255</c:v>
                </c:pt>
                <c:pt idx="3669">
                  <c:v>-10.812771964368794</c:v>
                </c:pt>
                <c:pt idx="3670">
                  <c:v>-2.7514468702429298</c:v>
                </c:pt>
                <c:pt idx="3671">
                  <c:v>12.250202783727801</c:v>
                </c:pt>
                <c:pt idx="3672">
                  <c:v>-4.1175349629608604</c:v>
                </c:pt>
                <c:pt idx="3673">
                  <c:v>-7.4732016237391345</c:v>
                </c:pt>
                <c:pt idx="3674">
                  <c:v>4.7901974679858945</c:v>
                </c:pt>
                <c:pt idx="3675">
                  <c:v>11.187948448435801</c:v>
                </c:pt>
                <c:pt idx="3676">
                  <c:v>-8.8804469677938904</c:v>
                </c:pt>
                <c:pt idx="3677">
                  <c:v>-7.5360885835141147</c:v>
                </c:pt>
                <c:pt idx="3678">
                  <c:v>9.7997227023718398</c:v>
                </c:pt>
                <c:pt idx="3679">
                  <c:v>7.8537132467888302</c:v>
                </c:pt>
                <c:pt idx="3680">
                  <c:v>-12.861962933615549</c:v>
                </c:pt>
                <c:pt idx="3681">
                  <c:v>-6.5485035263453195</c:v>
                </c:pt>
                <c:pt idx="3682">
                  <c:v>11.965942700174899</c:v>
                </c:pt>
                <c:pt idx="3683">
                  <c:v>2.6356105046975502</c:v>
                </c:pt>
                <c:pt idx="3684">
                  <c:v>-13.7938926163252</c:v>
                </c:pt>
                <c:pt idx="3685">
                  <c:v>-0.22732178765737404</c:v>
                </c:pt>
                <c:pt idx="3686">
                  <c:v>12.8281061599792</c:v>
                </c:pt>
                <c:pt idx="3687">
                  <c:v>-5.3657727371364352</c:v>
                </c:pt>
                <c:pt idx="3688">
                  <c:v>-7.6804114430922503</c:v>
                </c:pt>
                <c:pt idx="3689">
                  <c:v>6.6857832694637249</c:v>
                </c:pt>
                <c:pt idx="3690">
                  <c:v>10.366409245789955</c:v>
                </c:pt>
                <c:pt idx="3691">
                  <c:v>-9.3756752598840407</c:v>
                </c:pt>
                <c:pt idx="3692">
                  <c:v>-7.6622696158404846</c:v>
                </c:pt>
                <c:pt idx="3693">
                  <c:v>9.8530380446621955</c:v>
                </c:pt>
                <c:pt idx="3694">
                  <c:v>5.4336625178613751</c:v>
                </c:pt>
                <c:pt idx="3695">
                  <c:v>-13.21445180885615</c:v>
                </c:pt>
                <c:pt idx="3696">
                  <c:v>-3.7605628757089251</c:v>
                </c:pt>
                <c:pt idx="3697">
                  <c:v>12.56841069793515</c:v>
                </c:pt>
                <c:pt idx="3698">
                  <c:v>1.2750822746235635</c:v>
                </c:pt>
                <c:pt idx="3699">
                  <c:v>-13.6217771245558</c:v>
                </c:pt>
                <c:pt idx="3700">
                  <c:v>1.8848076653498815</c:v>
                </c:pt>
                <c:pt idx="3701">
                  <c:v>12.336664321296201</c:v>
                </c:pt>
                <c:pt idx="3702">
                  <c:v>-5.6399578957594105</c:v>
                </c:pt>
                <c:pt idx="3703">
                  <c:v>-7.6722520422098395</c:v>
                </c:pt>
                <c:pt idx="3704">
                  <c:v>7.5405558662579599</c:v>
                </c:pt>
                <c:pt idx="3705">
                  <c:v>9.5231874284203286</c:v>
                </c:pt>
                <c:pt idx="3706">
                  <c:v>-9.7772567586016095</c:v>
                </c:pt>
                <c:pt idx="3707">
                  <c:v>-7.6225055587639652</c:v>
                </c:pt>
                <c:pt idx="3708">
                  <c:v>11.38864027600235</c:v>
                </c:pt>
                <c:pt idx="3709">
                  <c:v>5.7382524305832803</c:v>
                </c:pt>
                <c:pt idx="3710">
                  <c:v>-13.06014816642195</c:v>
                </c:pt>
                <c:pt idx="3711">
                  <c:v>-3.80476835577953</c:v>
                </c:pt>
                <c:pt idx="3712">
                  <c:v>12.876135330672099</c:v>
                </c:pt>
                <c:pt idx="3713">
                  <c:v>-0.41157235758253646</c:v>
                </c:pt>
                <c:pt idx="3714">
                  <c:v>-7.7307869109889946</c:v>
                </c:pt>
                <c:pt idx="3715">
                  <c:v>2.4260289785486</c:v>
                </c:pt>
                <c:pt idx="3716">
                  <c:v>11.411709184928601</c:v>
                </c:pt>
                <c:pt idx="3717">
                  <c:v>-7.7224167190204147</c:v>
                </c:pt>
                <c:pt idx="3718">
                  <c:v>-7.6658007982877798</c:v>
                </c:pt>
                <c:pt idx="3719">
                  <c:v>8.2387320861862197</c:v>
                </c:pt>
                <c:pt idx="3720">
                  <c:v>9.0103956844580999</c:v>
                </c:pt>
                <c:pt idx="3721">
                  <c:v>-11.557572764479801</c:v>
                </c:pt>
                <c:pt idx="3722">
                  <c:v>-7.5519668781282743</c:v>
                </c:pt>
                <c:pt idx="3723">
                  <c:v>11.8421990924148</c:v>
                </c:pt>
                <c:pt idx="3724">
                  <c:v>5.50476962997167</c:v>
                </c:pt>
                <c:pt idx="3725">
                  <c:v>-13.43042008227785</c:v>
                </c:pt>
                <c:pt idx="3726">
                  <c:v>-1.5741461591233279</c:v>
                </c:pt>
                <c:pt idx="3727">
                  <c:v>12.582188871797701</c:v>
                </c:pt>
                <c:pt idx="3728">
                  <c:v>-4.4237059277887898</c:v>
                </c:pt>
                <c:pt idx="3729">
                  <c:v>-7.6859644923785844</c:v>
                </c:pt>
                <c:pt idx="3730">
                  <c:v>4.6142704277585453</c:v>
                </c:pt>
                <c:pt idx="3731">
                  <c:v>11.920676300215352</c:v>
                </c:pt>
                <c:pt idx="3732">
                  <c:v>-8.6199186662959804</c:v>
                </c:pt>
                <c:pt idx="3733">
                  <c:v>-7.6734467812019798</c:v>
                </c:pt>
                <c:pt idx="3734">
                  <c:v>8.9424335393314109</c:v>
                </c:pt>
                <c:pt idx="3735">
                  <c:v>7.9130901843155499</c:v>
                </c:pt>
                <c:pt idx="3736">
                  <c:v>-11.658238919087999</c:v>
                </c:pt>
                <c:pt idx="3737">
                  <c:v>-7.6228975125714751</c:v>
                </c:pt>
                <c:pt idx="3738">
                  <c:v>11.283982106360149</c:v>
                </c:pt>
                <c:pt idx="3739">
                  <c:v>3.1377428606732249</c:v>
                </c:pt>
                <c:pt idx="3740">
                  <c:v>-14.040508256584651</c:v>
                </c:pt>
                <c:pt idx="3741">
                  <c:v>-1.8833642277692542</c:v>
                </c:pt>
                <c:pt idx="3742">
                  <c:v>12.382374138072251</c:v>
                </c:pt>
                <c:pt idx="3743">
                  <c:v>-4.4876267824309206</c:v>
                </c:pt>
                <c:pt idx="3744">
                  <c:v>-7.5755140786343302</c:v>
                </c:pt>
                <c:pt idx="3745">
                  <c:v>4.0682409300513447</c:v>
                </c:pt>
                <c:pt idx="3746">
                  <c:v>11.0381391820089</c:v>
                </c:pt>
                <c:pt idx="3747">
                  <c:v>-9.0276225594850352</c:v>
                </c:pt>
                <c:pt idx="3748">
                  <c:v>-7.5751405485417997</c:v>
                </c:pt>
                <c:pt idx="3749">
                  <c:v>9.3551608302831895</c:v>
                </c:pt>
                <c:pt idx="3750">
                  <c:v>7.7286461972262446</c:v>
                </c:pt>
                <c:pt idx="3751">
                  <c:v>-12.2603814339361</c:v>
                </c:pt>
                <c:pt idx="3752">
                  <c:v>-5.8481868330736901</c:v>
                </c:pt>
                <c:pt idx="3753">
                  <c:v>11.9706682923734</c:v>
                </c:pt>
                <c:pt idx="3754">
                  <c:v>1.5124265934034735</c:v>
                </c:pt>
                <c:pt idx="3755">
                  <c:v>-11.191455181951071</c:v>
                </c:pt>
                <c:pt idx="3756">
                  <c:v>0.30325798208569249</c:v>
                </c:pt>
                <c:pt idx="3757">
                  <c:v>12.2155501131446</c:v>
                </c:pt>
                <c:pt idx="3758">
                  <c:v>-5.1247374847683496</c:v>
                </c:pt>
                <c:pt idx="3759">
                  <c:v>-7.5031687304368448</c:v>
                </c:pt>
                <c:pt idx="3760">
                  <c:v>4.9723071256050053</c:v>
                </c:pt>
                <c:pt idx="3761">
                  <c:v>10.751911947383249</c:v>
                </c:pt>
                <c:pt idx="3762">
                  <c:v>-9.7823692714579558</c:v>
                </c:pt>
                <c:pt idx="3763">
                  <c:v>-7.4575245584449199</c:v>
                </c:pt>
                <c:pt idx="3764">
                  <c:v>10.273346029248859</c:v>
                </c:pt>
                <c:pt idx="3765">
                  <c:v>6.822453388994365</c:v>
                </c:pt>
                <c:pt idx="3766">
                  <c:v>-13.511894557615399</c:v>
                </c:pt>
                <c:pt idx="3767">
                  <c:v>-6.1417240362132706</c:v>
                </c:pt>
                <c:pt idx="3768">
                  <c:v>11.902665119098149</c:v>
                </c:pt>
                <c:pt idx="3769">
                  <c:v>-0.62671040969303948</c:v>
                </c:pt>
                <c:pt idx="3770">
                  <c:v>-7.3911607638567904</c:v>
                </c:pt>
                <c:pt idx="3771">
                  <c:v>0.40370115548381047</c:v>
                </c:pt>
                <c:pt idx="3772">
                  <c:v>11.815471892462501</c:v>
                </c:pt>
                <c:pt idx="3773">
                  <c:v>-7.2013400302019157</c:v>
                </c:pt>
                <c:pt idx="3774">
                  <c:v>-7.2808196653021549</c:v>
                </c:pt>
                <c:pt idx="3775">
                  <c:v>6.44243148870427</c:v>
                </c:pt>
                <c:pt idx="3776">
                  <c:v>8.9161254760440851</c:v>
                </c:pt>
                <c:pt idx="3777">
                  <c:v>-10.746867638519049</c:v>
                </c:pt>
                <c:pt idx="3778">
                  <c:v>-7.1582854178587851</c:v>
                </c:pt>
                <c:pt idx="3779">
                  <c:v>10.506881636966298</c:v>
                </c:pt>
                <c:pt idx="3780">
                  <c:v>5.1583732846679453</c:v>
                </c:pt>
                <c:pt idx="3781">
                  <c:v>-13.840504556796001</c:v>
                </c:pt>
                <c:pt idx="3782">
                  <c:v>-3.6412308879031103</c:v>
                </c:pt>
                <c:pt idx="3783">
                  <c:v>12.056766999504401</c:v>
                </c:pt>
                <c:pt idx="3784">
                  <c:v>-1.4025280167128311</c:v>
                </c:pt>
                <c:pt idx="3785">
                  <c:v>-7.0253957988729745</c:v>
                </c:pt>
                <c:pt idx="3786">
                  <c:v>1.8752157151180735</c:v>
                </c:pt>
                <c:pt idx="3787">
                  <c:v>11.3264348161734</c:v>
                </c:pt>
                <c:pt idx="3788">
                  <c:v>-8.4188586316502203</c:v>
                </c:pt>
                <c:pt idx="3789">
                  <c:v>-6.9142248287402701</c:v>
                </c:pt>
                <c:pt idx="3790">
                  <c:v>7.4845728550175856</c:v>
                </c:pt>
                <c:pt idx="3791">
                  <c:v>7.8785481507135398</c:v>
                </c:pt>
                <c:pt idx="3792">
                  <c:v>-12.08749211679355</c:v>
                </c:pt>
                <c:pt idx="3793">
                  <c:v>-6.7853549062426097</c:v>
                </c:pt>
                <c:pt idx="3794">
                  <c:v>10.411150851243629</c:v>
                </c:pt>
                <c:pt idx="3795">
                  <c:v>3.2688323890589901</c:v>
                </c:pt>
                <c:pt idx="3796">
                  <c:v>-10.247563304709315</c:v>
                </c:pt>
                <c:pt idx="3797">
                  <c:v>-2.35637788997931</c:v>
                </c:pt>
                <c:pt idx="3798">
                  <c:v>12.18122451906485</c:v>
                </c:pt>
                <c:pt idx="3799">
                  <c:v>-1.4590544602954829</c:v>
                </c:pt>
                <c:pt idx="3800">
                  <c:v>-6.7492352018062096</c:v>
                </c:pt>
                <c:pt idx="3801">
                  <c:v>4.0178238758572649</c:v>
                </c:pt>
                <c:pt idx="3802">
                  <c:v>11.0913613418158</c:v>
                </c:pt>
                <c:pt idx="3803">
                  <c:v>-8.7070709793334249</c:v>
                </c:pt>
                <c:pt idx="3804">
                  <c:v>-6.6872131927215204</c:v>
                </c:pt>
                <c:pt idx="3805">
                  <c:v>7.7180583008877193</c:v>
                </c:pt>
                <c:pt idx="3806">
                  <c:v>7.5282690367946845</c:v>
                </c:pt>
                <c:pt idx="3807">
                  <c:v>-11.9607678056644</c:v>
                </c:pt>
                <c:pt idx="3808">
                  <c:v>-6.6344516834178506</c:v>
                </c:pt>
                <c:pt idx="3809">
                  <c:v>11.505105982486949</c:v>
                </c:pt>
                <c:pt idx="3810">
                  <c:v>3.166098036610955</c:v>
                </c:pt>
                <c:pt idx="3811">
                  <c:v>-10.205681566279456</c:v>
                </c:pt>
                <c:pt idx="3812">
                  <c:v>-1.6240642257028941</c:v>
                </c:pt>
                <c:pt idx="3813">
                  <c:v>12.3324762057784</c:v>
                </c:pt>
                <c:pt idx="3814">
                  <c:v>-3.9937400243823653</c:v>
                </c:pt>
                <c:pt idx="3815">
                  <c:v>-6.7816411589642103</c:v>
                </c:pt>
                <c:pt idx="3816">
                  <c:v>4.126453317732155</c:v>
                </c:pt>
                <c:pt idx="3817">
                  <c:v>10.503862552983051</c:v>
                </c:pt>
                <c:pt idx="3818">
                  <c:v>-9.3157313101814108</c:v>
                </c:pt>
                <c:pt idx="3819">
                  <c:v>-6.7477211734959051</c:v>
                </c:pt>
                <c:pt idx="3820">
                  <c:v>8.6638061311096486</c:v>
                </c:pt>
                <c:pt idx="3821">
                  <c:v>6.9904875448472898</c:v>
                </c:pt>
                <c:pt idx="3822">
                  <c:v>-12.306530318667399</c:v>
                </c:pt>
                <c:pt idx="3823">
                  <c:v>-6.488383601160665</c:v>
                </c:pt>
                <c:pt idx="3824">
                  <c:v>12.45755272651615</c:v>
                </c:pt>
                <c:pt idx="3825">
                  <c:v>3.18137444397534</c:v>
                </c:pt>
                <c:pt idx="3826">
                  <c:v>-10.26750956222708</c:v>
                </c:pt>
                <c:pt idx="3827">
                  <c:v>0.74404929847614854</c:v>
                </c:pt>
                <c:pt idx="3828">
                  <c:v>12.490809552210699</c:v>
                </c:pt>
                <c:pt idx="3829">
                  <c:v>-4.7715688529118099</c:v>
                </c:pt>
                <c:pt idx="3830">
                  <c:v>-6.9591998547117502</c:v>
                </c:pt>
                <c:pt idx="3831">
                  <c:v>6.0872256851337552</c:v>
                </c:pt>
                <c:pt idx="3832">
                  <c:v>11.108007190193151</c:v>
                </c:pt>
                <c:pt idx="3833">
                  <c:v>-9.4763105625691892</c:v>
                </c:pt>
                <c:pt idx="3834">
                  <c:v>-7.0419307100962492</c:v>
                </c:pt>
                <c:pt idx="3835">
                  <c:v>9.6804874289611007</c:v>
                </c:pt>
                <c:pt idx="3836">
                  <c:v>7.3542478400098403</c:v>
                </c:pt>
                <c:pt idx="3837">
                  <c:v>-12.556787552550951</c:v>
                </c:pt>
                <c:pt idx="3838">
                  <c:v>-6.0657886275573905</c:v>
                </c:pt>
                <c:pt idx="3839">
                  <c:v>12.3323274639011</c:v>
                </c:pt>
                <c:pt idx="3840">
                  <c:v>0.66140786302215293</c:v>
                </c:pt>
                <c:pt idx="3841">
                  <c:v>-10.563589437732755</c:v>
                </c:pt>
                <c:pt idx="3842">
                  <c:v>0.75842833992636749</c:v>
                </c:pt>
                <c:pt idx="3843">
                  <c:v>12.1421223215418</c:v>
                </c:pt>
                <c:pt idx="3844">
                  <c:v>-5.1435142862412846</c:v>
                </c:pt>
                <c:pt idx="3845">
                  <c:v>-7.2435311348373954</c:v>
                </c:pt>
                <c:pt idx="3846">
                  <c:v>7.4553906925751292</c:v>
                </c:pt>
                <c:pt idx="3847">
                  <c:v>10.97815416986745</c:v>
                </c:pt>
                <c:pt idx="3848">
                  <c:v>-8.9034712010810644</c:v>
                </c:pt>
                <c:pt idx="3849">
                  <c:v>-7.4027114599112247</c:v>
                </c:pt>
                <c:pt idx="3850">
                  <c:v>10.955671097609351</c:v>
                </c:pt>
                <c:pt idx="3851">
                  <c:v>6.6366009627965106</c:v>
                </c:pt>
                <c:pt idx="3852">
                  <c:v>-13.0280287483255</c:v>
                </c:pt>
                <c:pt idx="3853">
                  <c:v>-4.2577559068157456</c:v>
                </c:pt>
                <c:pt idx="3854">
                  <c:v>12.508405120487051</c:v>
                </c:pt>
                <c:pt idx="3855">
                  <c:v>3.8352265755575043E-2</c:v>
                </c:pt>
                <c:pt idx="3856">
                  <c:v>-7.55134798444114</c:v>
                </c:pt>
                <c:pt idx="3857">
                  <c:v>2.7610117765623752</c:v>
                </c:pt>
                <c:pt idx="3858">
                  <c:v>11.950948588461349</c:v>
                </c:pt>
                <c:pt idx="3859">
                  <c:v>-6.6904952211236051</c:v>
                </c:pt>
                <c:pt idx="3860">
                  <c:v>-7.6017520313553657</c:v>
                </c:pt>
                <c:pt idx="3861">
                  <c:v>9.3909424490225355</c:v>
                </c:pt>
                <c:pt idx="3862">
                  <c:v>9.9453455655281857</c:v>
                </c:pt>
                <c:pt idx="3863">
                  <c:v>-10.398617317554764</c:v>
                </c:pt>
                <c:pt idx="3864">
                  <c:v>-7.5392816583799851</c:v>
                </c:pt>
                <c:pt idx="3865">
                  <c:v>11.316696176094151</c:v>
                </c:pt>
                <c:pt idx="3866">
                  <c:v>3.9478744101949497</c:v>
                </c:pt>
                <c:pt idx="3867">
                  <c:v>-13.570919886762049</c:v>
                </c:pt>
                <c:pt idx="3868">
                  <c:v>-2.2498160996451144</c:v>
                </c:pt>
                <c:pt idx="3869">
                  <c:v>13.032074341247249</c:v>
                </c:pt>
                <c:pt idx="3870">
                  <c:v>-1.6422424133645019</c:v>
                </c:pt>
                <c:pt idx="3871">
                  <c:v>-13.044439482801099</c:v>
                </c:pt>
                <c:pt idx="3872">
                  <c:v>4.7517333508470099</c:v>
                </c:pt>
                <c:pt idx="3873">
                  <c:v>12.403267888303301</c:v>
                </c:pt>
                <c:pt idx="3874">
                  <c:v>-7.8915230328255701</c:v>
                </c:pt>
                <c:pt idx="3875">
                  <c:v>-7.9032565880923702</c:v>
                </c:pt>
                <c:pt idx="3876">
                  <c:v>9.0573930469135462</c:v>
                </c:pt>
                <c:pt idx="3877">
                  <c:v>9.0141641877179808</c:v>
                </c:pt>
                <c:pt idx="3878">
                  <c:v>-11.6216093909261</c:v>
                </c:pt>
                <c:pt idx="3879">
                  <c:v>-7.69282311850339</c:v>
                </c:pt>
                <c:pt idx="3880">
                  <c:v>12.069074229818799</c:v>
                </c:pt>
                <c:pt idx="3881">
                  <c:v>2.7755232434337498</c:v>
                </c:pt>
                <c:pt idx="3882">
                  <c:v>-13.403279450496949</c:v>
                </c:pt>
                <c:pt idx="3883">
                  <c:v>-1.384577200429304</c:v>
                </c:pt>
                <c:pt idx="3884">
                  <c:v>13.225280148238351</c:v>
                </c:pt>
                <c:pt idx="3885">
                  <c:v>-3.0270543662938749</c:v>
                </c:pt>
                <c:pt idx="3886">
                  <c:v>-10.564656862300675</c:v>
                </c:pt>
                <c:pt idx="3887">
                  <c:v>4.7886601831050353</c:v>
                </c:pt>
                <c:pt idx="3888">
                  <c:v>11.447055517045101</c:v>
                </c:pt>
                <c:pt idx="3889">
                  <c:v>-9.0955188558213802</c:v>
                </c:pt>
                <c:pt idx="3890">
                  <c:v>-8.0101430453567701</c:v>
                </c:pt>
                <c:pt idx="3891">
                  <c:v>9.4460835138705761</c:v>
                </c:pt>
                <c:pt idx="3892">
                  <c:v>8.4327555352921593</c:v>
                </c:pt>
                <c:pt idx="3893">
                  <c:v>-12.01344557527605</c:v>
                </c:pt>
                <c:pt idx="3894">
                  <c:v>-6.7269814423160001</c:v>
                </c:pt>
                <c:pt idx="3895">
                  <c:v>12.480800501247749</c:v>
                </c:pt>
                <c:pt idx="3896">
                  <c:v>3.7330115923907949</c:v>
                </c:pt>
                <c:pt idx="3897">
                  <c:v>-13.4709731182579</c:v>
                </c:pt>
                <c:pt idx="3898">
                  <c:v>-0.42299440049282599</c:v>
                </c:pt>
                <c:pt idx="3899">
                  <c:v>12.731712897927149</c:v>
                </c:pt>
                <c:pt idx="3900">
                  <c:v>-3.7248393438784202</c:v>
                </c:pt>
                <c:pt idx="3901">
                  <c:v>-8.1152372881353756</c:v>
                </c:pt>
                <c:pt idx="3902">
                  <c:v>6.4380616218782656</c:v>
                </c:pt>
                <c:pt idx="3903">
                  <c:v>10.775624078169049</c:v>
                </c:pt>
                <c:pt idx="3904">
                  <c:v>-9.5553637814211285</c:v>
                </c:pt>
                <c:pt idx="3905">
                  <c:v>-8.0746488223252655</c:v>
                </c:pt>
                <c:pt idx="3906">
                  <c:v>10.44748761733093</c:v>
                </c:pt>
                <c:pt idx="3907">
                  <c:v>7.3010969855891048</c:v>
                </c:pt>
                <c:pt idx="3908">
                  <c:v>-12.924679465780599</c:v>
                </c:pt>
                <c:pt idx="3909">
                  <c:v>-5.451005842364185</c:v>
                </c:pt>
                <c:pt idx="3910">
                  <c:v>12.317803915177599</c:v>
                </c:pt>
                <c:pt idx="3911">
                  <c:v>1.3466729024148956</c:v>
                </c:pt>
                <c:pt idx="3912">
                  <c:v>-14.104460548852199</c:v>
                </c:pt>
                <c:pt idx="3913">
                  <c:v>0.76527706830771447</c:v>
                </c:pt>
                <c:pt idx="3914">
                  <c:v>12.415192909777499</c:v>
                </c:pt>
                <c:pt idx="3915">
                  <c:v>-6.210395218721545</c:v>
                </c:pt>
                <c:pt idx="3916">
                  <c:v>-8.0115044769439496</c:v>
                </c:pt>
                <c:pt idx="3917">
                  <c:v>6.6617180866697296</c:v>
                </c:pt>
                <c:pt idx="3918">
                  <c:v>10.82323453180285</c:v>
                </c:pt>
                <c:pt idx="3919">
                  <c:v>-10.547606180143175</c:v>
                </c:pt>
                <c:pt idx="3920">
                  <c:v>-7.9611222088313998</c:v>
                </c:pt>
                <c:pt idx="3921">
                  <c:v>10.907828022318501</c:v>
                </c:pt>
                <c:pt idx="3922">
                  <c:v>5.5863416079703292</c:v>
                </c:pt>
                <c:pt idx="3923">
                  <c:v>-13.15914622733775</c:v>
                </c:pt>
                <c:pt idx="3924">
                  <c:v>-4.3907778785004945</c:v>
                </c:pt>
                <c:pt idx="3925">
                  <c:v>12.228664597775449</c:v>
                </c:pt>
                <c:pt idx="3926">
                  <c:v>-0.27258803069660803</c:v>
                </c:pt>
                <c:pt idx="3927">
                  <c:v>-7.8514111468936649</c:v>
                </c:pt>
                <c:pt idx="3928">
                  <c:v>1.545374219440202</c:v>
                </c:pt>
                <c:pt idx="3929">
                  <c:v>12.1359623394858</c:v>
                </c:pt>
                <c:pt idx="3930">
                  <c:v>-6.0508417302898501</c:v>
                </c:pt>
                <c:pt idx="3931">
                  <c:v>-7.7782208373297799</c:v>
                </c:pt>
                <c:pt idx="3932">
                  <c:v>7.8459602233110255</c:v>
                </c:pt>
                <c:pt idx="3933">
                  <c:v>9.3804621392856689</c:v>
                </c:pt>
                <c:pt idx="3934">
                  <c:v>-11.428415753067249</c:v>
                </c:pt>
                <c:pt idx="3935">
                  <c:v>-7.7361112231724851</c:v>
                </c:pt>
                <c:pt idx="3936">
                  <c:v>11.23765243614525</c:v>
                </c:pt>
                <c:pt idx="3937">
                  <c:v>5.4960637647760597</c:v>
                </c:pt>
                <c:pt idx="3938">
                  <c:v>-13.77457698555175</c:v>
                </c:pt>
                <c:pt idx="3939">
                  <c:v>-2.8601757425982752</c:v>
                </c:pt>
                <c:pt idx="3940">
                  <c:v>12.440618191667451</c:v>
                </c:pt>
                <c:pt idx="3941">
                  <c:v>-3.09789593592081</c:v>
                </c:pt>
                <c:pt idx="3942">
                  <c:v>-7.663841794343405</c:v>
                </c:pt>
                <c:pt idx="3943">
                  <c:v>2.9098375269747798</c:v>
                </c:pt>
                <c:pt idx="3944">
                  <c:v>11.8381823899133</c:v>
                </c:pt>
                <c:pt idx="3945">
                  <c:v>-7.8579577722994802</c:v>
                </c:pt>
                <c:pt idx="3946">
                  <c:v>-7.5849024586606051</c:v>
                </c:pt>
                <c:pt idx="3947">
                  <c:v>8.1512790537837496</c:v>
                </c:pt>
                <c:pt idx="3948">
                  <c:v>8.6976686012592452</c:v>
                </c:pt>
                <c:pt idx="3949">
                  <c:v>-11.6000798664599</c:v>
                </c:pt>
                <c:pt idx="3950">
                  <c:v>-7.4636945057000954</c:v>
                </c:pt>
                <c:pt idx="3951">
                  <c:v>11.1703417528997</c:v>
                </c:pt>
                <c:pt idx="3952">
                  <c:v>3.2067625720428747</c:v>
                </c:pt>
                <c:pt idx="3953">
                  <c:v>-13.8770671375501</c:v>
                </c:pt>
                <c:pt idx="3954">
                  <c:v>-2.2077455049130448</c:v>
                </c:pt>
                <c:pt idx="3955">
                  <c:v>12.3363333872095</c:v>
                </c:pt>
                <c:pt idx="3956">
                  <c:v>-3.8370039820042248</c:v>
                </c:pt>
                <c:pt idx="3957">
                  <c:v>-7.3890917911791796</c:v>
                </c:pt>
                <c:pt idx="3958">
                  <c:v>2.9142490802894452</c:v>
                </c:pt>
                <c:pt idx="3959">
                  <c:v>10.95811298672845</c:v>
                </c:pt>
                <c:pt idx="3960">
                  <c:v>-9.1261790799748947</c:v>
                </c:pt>
                <c:pt idx="3961">
                  <c:v>-7.2796175629645106</c:v>
                </c:pt>
                <c:pt idx="3962">
                  <c:v>8.2085496063255547</c:v>
                </c:pt>
                <c:pt idx="3963">
                  <c:v>7.6651203957643155</c:v>
                </c:pt>
                <c:pt idx="3964">
                  <c:v>-13.068629468173999</c:v>
                </c:pt>
                <c:pt idx="3965">
                  <c:v>-7.0756524233880445</c:v>
                </c:pt>
                <c:pt idx="3966">
                  <c:v>11.2114838803338</c:v>
                </c:pt>
                <c:pt idx="3967">
                  <c:v>2.4443267479036948</c:v>
                </c:pt>
                <c:pt idx="3968">
                  <c:v>-7.2248263295830704</c:v>
                </c:pt>
                <c:pt idx="3969">
                  <c:v>-2.5826275347460319</c:v>
                </c:pt>
                <c:pt idx="3970">
                  <c:v>12.09465791972055</c:v>
                </c:pt>
                <c:pt idx="3971">
                  <c:v>-4.15446546099942</c:v>
                </c:pt>
                <c:pt idx="3972">
                  <c:v>-7.0927088367913953</c:v>
                </c:pt>
                <c:pt idx="3973">
                  <c:v>4.7439085816363757</c:v>
                </c:pt>
                <c:pt idx="3974">
                  <c:v>10.327507063238905</c:v>
                </c:pt>
                <c:pt idx="3975">
                  <c:v>-9.4139849425054454</c:v>
                </c:pt>
                <c:pt idx="3976">
                  <c:v>-6.9736977188424092</c:v>
                </c:pt>
                <c:pt idx="3977">
                  <c:v>8.7754419985503844</c:v>
                </c:pt>
                <c:pt idx="3978">
                  <c:v>6.7246637431317247</c:v>
                </c:pt>
                <c:pt idx="3979">
                  <c:v>-12.9502565088869</c:v>
                </c:pt>
                <c:pt idx="3980">
                  <c:v>-6.68296058140319</c:v>
                </c:pt>
                <c:pt idx="3981">
                  <c:v>11.8889272253497</c:v>
                </c:pt>
                <c:pt idx="3982">
                  <c:v>0.30361721996455499</c:v>
                </c:pt>
                <c:pt idx="3983">
                  <c:v>-6.9022761570018005</c:v>
                </c:pt>
                <c:pt idx="3984">
                  <c:v>0.32932224354713202</c:v>
                </c:pt>
                <c:pt idx="3985">
                  <c:v>11.56475928119705</c:v>
                </c:pt>
                <c:pt idx="3986">
                  <c:v>-6.6345900737301502</c:v>
                </c:pt>
                <c:pt idx="3987">
                  <c:v>-6.8023070928375393</c:v>
                </c:pt>
                <c:pt idx="3988">
                  <c:v>6.3089461421447401</c:v>
                </c:pt>
                <c:pt idx="3989">
                  <c:v>8.9446406855482508</c:v>
                </c:pt>
                <c:pt idx="3990">
                  <c:v>-10.417735000971545</c:v>
                </c:pt>
                <c:pt idx="3991">
                  <c:v>-6.6790499524394846</c:v>
                </c:pt>
                <c:pt idx="3992">
                  <c:v>9.2793510689449548</c:v>
                </c:pt>
                <c:pt idx="3993">
                  <c:v>5.7718172731931903</c:v>
                </c:pt>
                <c:pt idx="3994">
                  <c:v>-10.1343250967609</c:v>
                </c:pt>
                <c:pt idx="3995">
                  <c:v>-5.4102673861053248</c:v>
                </c:pt>
                <c:pt idx="3996">
                  <c:v>11.901637114585849</c:v>
                </c:pt>
                <c:pt idx="3997">
                  <c:v>-1.859452463345781</c:v>
                </c:pt>
                <c:pt idx="3998">
                  <c:v>-6.6116692157297798</c:v>
                </c:pt>
                <c:pt idx="3999">
                  <c:v>0.55498399870098103</c:v>
                </c:pt>
                <c:pt idx="4000">
                  <c:v>11.383400317942151</c:v>
                </c:pt>
                <c:pt idx="4001">
                  <c:v>-7.149953393721125</c:v>
                </c:pt>
                <c:pt idx="4002">
                  <c:v>-6.52743760607847</c:v>
                </c:pt>
                <c:pt idx="4003">
                  <c:v>5.9269058387050801</c:v>
                </c:pt>
                <c:pt idx="4004">
                  <c:v>8.8371455070756788</c:v>
                </c:pt>
                <c:pt idx="4005">
                  <c:v>-12.1959781889409</c:v>
                </c:pt>
                <c:pt idx="4006">
                  <c:v>-6.4072309698889196</c:v>
                </c:pt>
                <c:pt idx="4007">
                  <c:v>10.36555561001259</c:v>
                </c:pt>
                <c:pt idx="4008">
                  <c:v>5.0004171921854201</c:v>
                </c:pt>
                <c:pt idx="4009">
                  <c:v>-6.4499678242775147</c:v>
                </c:pt>
                <c:pt idx="4010">
                  <c:v>-4.4243459866633295</c:v>
                </c:pt>
                <c:pt idx="4011">
                  <c:v>11.854991030721351</c:v>
                </c:pt>
                <c:pt idx="4012">
                  <c:v>-2.6897000938918501</c:v>
                </c:pt>
                <c:pt idx="4013">
                  <c:v>-6.3873833047765247</c:v>
                </c:pt>
                <c:pt idx="4014">
                  <c:v>2.670359058670595</c:v>
                </c:pt>
                <c:pt idx="4015">
                  <c:v>10.988853340423351</c:v>
                </c:pt>
                <c:pt idx="4016">
                  <c:v>-7.7043466791673696</c:v>
                </c:pt>
                <c:pt idx="4017">
                  <c:v>-6.3901323911790495</c:v>
                </c:pt>
                <c:pt idx="4018">
                  <c:v>7.7075415154499396</c:v>
                </c:pt>
                <c:pt idx="4019">
                  <c:v>8.6326802794261841</c:v>
                </c:pt>
                <c:pt idx="4020">
                  <c:v>-11.4611864108613</c:v>
                </c:pt>
                <c:pt idx="4021">
                  <c:v>-6.4163307354803756</c:v>
                </c:pt>
                <c:pt idx="4022">
                  <c:v>10.767937434121901</c:v>
                </c:pt>
                <c:pt idx="4023">
                  <c:v>2.5637518919213598</c:v>
                </c:pt>
                <c:pt idx="4024">
                  <c:v>-6.5111645747013247</c:v>
                </c:pt>
                <c:pt idx="4025">
                  <c:v>-2.5926012234699201</c:v>
                </c:pt>
                <c:pt idx="4026">
                  <c:v>12.009645915952049</c:v>
                </c:pt>
                <c:pt idx="4027">
                  <c:v>-3.7413275767942848</c:v>
                </c:pt>
                <c:pt idx="4028">
                  <c:v>-6.5094276469770556</c:v>
                </c:pt>
                <c:pt idx="4029">
                  <c:v>4.5164504130061793</c:v>
                </c:pt>
                <c:pt idx="4030">
                  <c:v>11.06074291086305</c:v>
                </c:pt>
                <c:pt idx="4031">
                  <c:v>-8.3179059285044694</c:v>
                </c:pt>
                <c:pt idx="4032">
                  <c:v>-6.5590151436557749</c:v>
                </c:pt>
                <c:pt idx="4033">
                  <c:v>9.4769031668292811</c:v>
                </c:pt>
                <c:pt idx="4034">
                  <c:v>7.7881525786420109</c:v>
                </c:pt>
                <c:pt idx="4035">
                  <c:v>-11.561193824087951</c:v>
                </c:pt>
                <c:pt idx="4036">
                  <c:v>-6.5110827562657301</c:v>
                </c:pt>
                <c:pt idx="4037">
                  <c:v>11.9676348351251</c:v>
                </c:pt>
                <c:pt idx="4038">
                  <c:v>1.7973686924646084</c:v>
                </c:pt>
                <c:pt idx="4039">
                  <c:v>-10.337323345720556</c:v>
                </c:pt>
                <c:pt idx="4040">
                  <c:v>-1.5483225500950815</c:v>
                </c:pt>
                <c:pt idx="4041">
                  <c:v>12.22111466154465</c:v>
                </c:pt>
                <c:pt idx="4042">
                  <c:v>-4.6502375124391095</c:v>
                </c:pt>
                <c:pt idx="4043">
                  <c:v>-6.8769209606055597</c:v>
                </c:pt>
                <c:pt idx="4044">
                  <c:v>6.1859747477670304</c:v>
                </c:pt>
                <c:pt idx="4045">
                  <c:v>10.815555478963351</c:v>
                </c:pt>
                <c:pt idx="4046">
                  <c:v>-9.3234129896675988</c:v>
                </c:pt>
                <c:pt idx="4047">
                  <c:v>-6.9877082078754906</c:v>
                </c:pt>
                <c:pt idx="4048">
                  <c:v>10.60331117377345</c:v>
                </c:pt>
                <c:pt idx="4049">
                  <c:v>7.2561549914983399</c:v>
                </c:pt>
                <c:pt idx="4050">
                  <c:v>-12.182557542447849</c:v>
                </c:pt>
                <c:pt idx="4051">
                  <c:v>-5.9523176384413343</c:v>
                </c:pt>
                <c:pt idx="4052">
                  <c:v>11.905837187918351</c:v>
                </c:pt>
                <c:pt idx="4053">
                  <c:v>0.79286911463036858</c:v>
                </c:pt>
                <c:pt idx="4054">
                  <c:v>-13.74779228824775</c:v>
                </c:pt>
                <c:pt idx="4055">
                  <c:v>-0.544024563330194</c:v>
                </c:pt>
                <c:pt idx="4056">
                  <c:v>12.7168433672537</c:v>
                </c:pt>
                <c:pt idx="4057">
                  <c:v>-4.9590733827582945</c:v>
                </c:pt>
                <c:pt idx="4058">
                  <c:v>-7.285729695363365</c:v>
                </c:pt>
                <c:pt idx="4059">
                  <c:v>6.4228128325725198</c:v>
                </c:pt>
                <c:pt idx="4060">
                  <c:v>10.982698266255351</c:v>
                </c:pt>
                <c:pt idx="4061">
                  <c:v>-10.342673844538535</c:v>
                </c:pt>
                <c:pt idx="4062">
                  <c:v>-7.3821422119499456</c:v>
                </c:pt>
                <c:pt idx="4063">
                  <c:v>10.357268688078435</c:v>
                </c:pt>
                <c:pt idx="4064">
                  <c:v>6.3816975855957647</c:v>
                </c:pt>
                <c:pt idx="4065">
                  <c:v>-12.569377684691052</c:v>
                </c:pt>
                <c:pt idx="4066">
                  <c:v>-5.4763840106768296</c:v>
                </c:pt>
                <c:pt idx="4067">
                  <c:v>12.980436356645448</c:v>
                </c:pt>
                <c:pt idx="4068">
                  <c:v>-1.5478690857490245</c:v>
                </c:pt>
                <c:pt idx="4069">
                  <c:v>-13.25645286641625</c:v>
                </c:pt>
                <c:pt idx="4070">
                  <c:v>2.4569310971975602</c:v>
                </c:pt>
                <c:pt idx="4071">
                  <c:v>12.93901801866525</c:v>
                </c:pt>
                <c:pt idx="4072">
                  <c:v>-6.1687116941729601</c:v>
                </c:pt>
                <c:pt idx="4073">
                  <c:v>-7.7116839299532955</c:v>
                </c:pt>
                <c:pt idx="4074">
                  <c:v>7.7905709212965144</c:v>
                </c:pt>
                <c:pt idx="4075">
                  <c:v>9.9867324363117262</c:v>
                </c:pt>
                <c:pt idx="4076">
                  <c:v>-9.6257784353612905</c:v>
                </c:pt>
                <c:pt idx="4077">
                  <c:v>-7.7411781509649602</c:v>
                </c:pt>
                <c:pt idx="4078">
                  <c:v>11.560886104365299</c:v>
                </c:pt>
                <c:pt idx="4079">
                  <c:v>5.6131088112068603</c:v>
                </c:pt>
                <c:pt idx="4080">
                  <c:v>-12.77133278647625</c:v>
                </c:pt>
                <c:pt idx="4081">
                  <c:v>-1.9652033285095756</c:v>
                </c:pt>
                <c:pt idx="4082">
                  <c:v>13.21571167462125</c:v>
                </c:pt>
                <c:pt idx="4083">
                  <c:v>-6.9496493783339996E-2</c:v>
                </c:pt>
                <c:pt idx="4084">
                  <c:v>-13.520434920289599</c:v>
                </c:pt>
                <c:pt idx="4085">
                  <c:v>2.0136237994023549</c:v>
                </c:pt>
                <c:pt idx="4086">
                  <c:v>12.418414499186699</c:v>
                </c:pt>
                <c:pt idx="4087">
                  <c:v>-7.9495053143507945</c:v>
                </c:pt>
                <c:pt idx="4088">
                  <c:v>-8.00697605113427</c:v>
                </c:pt>
                <c:pt idx="4089">
                  <c:v>9.1236939067251157</c:v>
                </c:pt>
                <c:pt idx="4090">
                  <c:v>9.709846052649926</c:v>
                </c:pt>
                <c:pt idx="4091">
                  <c:v>-11.136084468091051</c:v>
                </c:pt>
                <c:pt idx="4092">
                  <c:v>-7.6794730476317898</c:v>
                </c:pt>
                <c:pt idx="4093">
                  <c:v>12.0421939263368</c:v>
                </c:pt>
                <c:pt idx="4094">
                  <c:v>4.2449614575345747</c:v>
                </c:pt>
                <c:pt idx="4095">
                  <c:v>-13.3176654616483</c:v>
                </c:pt>
                <c:pt idx="4096">
                  <c:v>-3.3179783102310849</c:v>
                </c:pt>
                <c:pt idx="4097">
                  <c:v>12.7069683764048</c:v>
                </c:pt>
                <c:pt idx="4098">
                  <c:v>-2.5376381248151598</c:v>
                </c:pt>
                <c:pt idx="4099">
                  <c:v>-8.1169727427277145</c:v>
                </c:pt>
                <c:pt idx="4100">
                  <c:v>4.843896882871225</c:v>
                </c:pt>
                <c:pt idx="4101">
                  <c:v>12.018301487334249</c:v>
                </c:pt>
                <c:pt idx="4102">
                  <c:v>-7.9507081632682794</c:v>
                </c:pt>
                <c:pt idx="4103">
                  <c:v>-8.1034608457532755</c:v>
                </c:pt>
                <c:pt idx="4104">
                  <c:v>10.159911019393141</c:v>
                </c:pt>
                <c:pt idx="4105">
                  <c:v>8.3061505048154149</c:v>
                </c:pt>
                <c:pt idx="4106">
                  <c:v>-11.8518012496802</c:v>
                </c:pt>
                <c:pt idx="4107">
                  <c:v>-7.1636621065201451</c:v>
                </c:pt>
                <c:pt idx="4108">
                  <c:v>12.153714643555499</c:v>
                </c:pt>
                <c:pt idx="4109">
                  <c:v>3.4599946948178553</c:v>
                </c:pt>
                <c:pt idx="4110">
                  <c:v>-13.88625303610665</c:v>
                </c:pt>
                <c:pt idx="4111">
                  <c:v>-1.9160557832257985</c:v>
                </c:pt>
                <c:pt idx="4112">
                  <c:v>12.605720979151251</c:v>
                </c:pt>
                <c:pt idx="4113">
                  <c:v>-2.8869069641155303</c:v>
                </c:pt>
                <c:pt idx="4114">
                  <c:v>-8.0972944546703296</c:v>
                </c:pt>
                <c:pt idx="4115">
                  <c:v>5.2259180614748004</c:v>
                </c:pt>
                <c:pt idx="4116">
                  <c:v>10.81386626294975</c:v>
                </c:pt>
                <c:pt idx="4117">
                  <c:v>-9.7988662054147593</c:v>
                </c:pt>
                <c:pt idx="4118">
                  <c:v>-8.0616195827035799</c:v>
                </c:pt>
                <c:pt idx="4119">
                  <c:v>9.1057708436156393</c:v>
                </c:pt>
                <c:pt idx="4120">
                  <c:v>7.8954170131903592</c:v>
                </c:pt>
                <c:pt idx="4121">
                  <c:v>-12.564588642301651</c:v>
                </c:pt>
                <c:pt idx="4122">
                  <c:v>-6.9792665858700644</c:v>
                </c:pt>
                <c:pt idx="4123">
                  <c:v>12.397452779732451</c:v>
                </c:pt>
                <c:pt idx="4124">
                  <c:v>0.492426370765499</c:v>
                </c:pt>
                <c:pt idx="4125">
                  <c:v>-13.944850953748499</c:v>
                </c:pt>
                <c:pt idx="4126">
                  <c:v>-0.8334549765079351</c:v>
                </c:pt>
                <c:pt idx="4127">
                  <c:v>12.621009035894749</c:v>
                </c:pt>
                <c:pt idx="4128">
                  <c:v>-4.5060030995363896</c:v>
                </c:pt>
                <c:pt idx="4129">
                  <c:v>-7.9564383138666352</c:v>
                </c:pt>
                <c:pt idx="4130">
                  <c:v>6.8967331601478303</c:v>
                </c:pt>
                <c:pt idx="4131">
                  <c:v>10.590707558255751</c:v>
                </c:pt>
                <c:pt idx="4132">
                  <c:v>-10.387649549479789</c:v>
                </c:pt>
                <c:pt idx="4133">
                  <c:v>-7.8879420169466155</c:v>
                </c:pt>
                <c:pt idx="4134">
                  <c:v>10.41416167159031</c:v>
                </c:pt>
                <c:pt idx="4135">
                  <c:v>6.2827906968300358</c:v>
                </c:pt>
                <c:pt idx="4136">
                  <c:v>-13.3508446631357</c:v>
                </c:pt>
                <c:pt idx="4137">
                  <c:v>-5.4610629392638899</c:v>
                </c:pt>
                <c:pt idx="4138">
                  <c:v>12.476129379433051</c:v>
                </c:pt>
                <c:pt idx="4139">
                  <c:v>-1.344800714517973</c:v>
                </c:pt>
                <c:pt idx="4140">
                  <c:v>-10.869384107433561</c:v>
                </c:pt>
                <c:pt idx="4141">
                  <c:v>2.086685122457399</c:v>
                </c:pt>
                <c:pt idx="4142">
                  <c:v>12.2227565866934</c:v>
                </c:pt>
                <c:pt idx="4143">
                  <c:v>-5.2871551118551405</c:v>
                </c:pt>
                <c:pt idx="4144">
                  <c:v>-7.7813822451513897</c:v>
                </c:pt>
                <c:pt idx="4145">
                  <c:v>7.623132331292255</c:v>
                </c:pt>
                <c:pt idx="4146">
                  <c:v>10.406408912564736</c:v>
                </c:pt>
                <c:pt idx="4147">
                  <c:v>-10.299792708788925</c:v>
                </c:pt>
                <c:pt idx="4148">
                  <c:v>-7.7357499120993705</c:v>
                </c:pt>
                <c:pt idx="4149">
                  <c:v>11.146139319513949</c:v>
                </c:pt>
                <c:pt idx="4150">
                  <c:v>6.092275481942905</c:v>
                </c:pt>
                <c:pt idx="4151">
                  <c:v>-13.404129439883199</c:v>
                </c:pt>
                <c:pt idx="4152">
                  <c:v>-4.2737129297025955</c:v>
                </c:pt>
                <c:pt idx="4153">
                  <c:v>12.79514104557545</c:v>
                </c:pt>
                <c:pt idx="4154">
                  <c:v>-1.370652621205847</c:v>
                </c:pt>
                <c:pt idx="4155">
                  <c:v>-10.698289853168205</c:v>
                </c:pt>
                <c:pt idx="4156">
                  <c:v>1.3104690803457151</c:v>
                </c:pt>
                <c:pt idx="4157">
                  <c:v>12.039505634876249</c:v>
                </c:pt>
                <c:pt idx="4158">
                  <c:v>-7.0028775998389152</c:v>
                </c:pt>
                <c:pt idx="4159">
                  <c:v>-7.7888036003046599</c:v>
                </c:pt>
                <c:pt idx="4160">
                  <c:v>7.8654521428564799</c:v>
                </c:pt>
                <c:pt idx="4161">
                  <c:v>9.1295202171442646</c:v>
                </c:pt>
                <c:pt idx="4162">
                  <c:v>-11.022013367500449</c:v>
                </c:pt>
                <c:pt idx="4163">
                  <c:v>-7.7471132585240952</c:v>
                </c:pt>
                <c:pt idx="4164">
                  <c:v>11.258249085238301</c:v>
                </c:pt>
                <c:pt idx="4165">
                  <c:v>5.4461540025901352</c:v>
                </c:pt>
                <c:pt idx="4166">
                  <c:v>-13.60112921599945</c:v>
                </c:pt>
                <c:pt idx="4167">
                  <c:v>-3.1594578845126851</c:v>
                </c:pt>
                <c:pt idx="4168">
                  <c:v>12.746984011999299</c:v>
                </c:pt>
                <c:pt idx="4169">
                  <c:v>-2.4306563338075797</c:v>
                </c:pt>
                <c:pt idx="4170">
                  <c:v>-7.7512185928371604</c:v>
                </c:pt>
                <c:pt idx="4171">
                  <c:v>1.5101417784273434</c:v>
                </c:pt>
                <c:pt idx="4172">
                  <c:v>11.45309893302095</c:v>
                </c:pt>
                <c:pt idx="4173">
                  <c:v>-9.3029915099576357</c:v>
                </c:pt>
                <c:pt idx="4174">
                  <c:v>-7.6791072091703949</c:v>
                </c:pt>
                <c:pt idx="4175">
                  <c:v>9.336432125650731</c:v>
                </c:pt>
                <c:pt idx="4176">
                  <c:v>8.1123266736069102</c:v>
                </c:pt>
                <c:pt idx="4177">
                  <c:v>-12.1284682191869</c:v>
                </c:pt>
                <c:pt idx="4178">
                  <c:v>-7.5468711031118501</c:v>
                </c:pt>
                <c:pt idx="4179">
                  <c:v>11.68289465223185</c:v>
                </c:pt>
                <c:pt idx="4180">
                  <c:v>3.3092279608978501</c:v>
                </c:pt>
                <c:pt idx="4181">
                  <c:v>-13.97260677161975</c:v>
                </c:pt>
                <c:pt idx="4182">
                  <c:v>-2.1936452802342998</c:v>
                </c:pt>
                <c:pt idx="4183">
                  <c:v>12.32750871055705</c:v>
                </c:pt>
                <c:pt idx="4184">
                  <c:v>-3.0566347338048447</c:v>
                </c:pt>
                <c:pt idx="4185">
                  <c:v>-7.5188715111871893</c:v>
                </c:pt>
                <c:pt idx="4186">
                  <c:v>4.1938614748573144</c:v>
                </c:pt>
                <c:pt idx="4187">
                  <c:v>10.495453521795355</c:v>
                </c:pt>
                <c:pt idx="4188">
                  <c:v>-9.4381012181643946</c:v>
                </c:pt>
                <c:pt idx="4189">
                  <c:v>-7.4423858261222993</c:v>
                </c:pt>
                <c:pt idx="4190">
                  <c:v>8.9575977884912046</c:v>
                </c:pt>
                <c:pt idx="4191">
                  <c:v>7.3331520963533094</c:v>
                </c:pt>
                <c:pt idx="4192">
                  <c:v>-13.123097822103201</c:v>
                </c:pt>
                <c:pt idx="4193">
                  <c:v>-6.9404236881588197</c:v>
                </c:pt>
                <c:pt idx="4194">
                  <c:v>11.28727583427645</c:v>
                </c:pt>
                <c:pt idx="4195">
                  <c:v>1.5381026330630165</c:v>
                </c:pt>
                <c:pt idx="4196">
                  <c:v>-7.3447468176536148</c:v>
                </c:pt>
                <c:pt idx="4197">
                  <c:v>-0.62481817376978288</c:v>
                </c:pt>
                <c:pt idx="4198">
                  <c:v>12.416995070010451</c:v>
                </c:pt>
                <c:pt idx="4199">
                  <c:v>-5.4719641394498852</c:v>
                </c:pt>
                <c:pt idx="4200">
                  <c:v>-7.2580394397467902</c:v>
                </c:pt>
                <c:pt idx="4201">
                  <c:v>3.8543643418431852</c:v>
                </c:pt>
                <c:pt idx="4202">
                  <c:v>10.41182419679358</c:v>
                </c:pt>
                <c:pt idx="4203">
                  <c:v>-10.066692301449985</c:v>
                </c:pt>
                <c:pt idx="4204">
                  <c:v>-7.2129333057132854</c:v>
                </c:pt>
                <c:pt idx="4205">
                  <c:v>10.053196501195011</c:v>
                </c:pt>
                <c:pt idx="4206">
                  <c:v>6.5739601054796548</c:v>
                </c:pt>
                <c:pt idx="4207">
                  <c:v>-13.201845574601</c:v>
                </c:pt>
                <c:pt idx="4208">
                  <c:v>-5.102204435717085</c:v>
                </c:pt>
                <c:pt idx="4209">
                  <c:v>12.07086457010165</c:v>
                </c:pt>
                <c:pt idx="4210">
                  <c:v>0.65358498685323052</c:v>
                </c:pt>
                <c:pt idx="4211">
                  <c:v>-7.6908858475829991</c:v>
                </c:pt>
                <c:pt idx="4212">
                  <c:v>1.8083515641532242</c:v>
                </c:pt>
                <c:pt idx="4213">
                  <c:v>11.87251330696785</c:v>
                </c:pt>
                <c:pt idx="4214">
                  <c:v>-4.3586663007522803</c:v>
                </c:pt>
                <c:pt idx="4215">
                  <c:v>-7.1437448885059602</c:v>
                </c:pt>
                <c:pt idx="4216">
                  <c:v>6.2998103491760258</c:v>
                </c:pt>
                <c:pt idx="4217">
                  <c:v>9.4597275821327447</c:v>
                </c:pt>
                <c:pt idx="4218">
                  <c:v>-11.1295266678662</c:v>
                </c:pt>
                <c:pt idx="4219">
                  <c:v>-7.0477556642485197</c:v>
                </c:pt>
                <c:pt idx="4220">
                  <c:v>10.624830453325149</c:v>
                </c:pt>
                <c:pt idx="4221">
                  <c:v>5.5669144627708551</c:v>
                </c:pt>
                <c:pt idx="4222">
                  <c:v>-13.47171005903045</c:v>
                </c:pt>
                <c:pt idx="4223">
                  <c:v>-3.1706087719618301</c:v>
                </c:pt>
                <c:pt idx="4224">
                  <c:v>12.639995429611901</c:v>
                </c:pt>
                <c:pt idx="4225">
                  <c:v>-0.84342912966941186</c:v>
                </c:pt>
                <c:pt idx="4226">
                  <c:v>-7.1039152260445499</c:v>
                </c:pt>
                <c:pt idx="4227">
                  <c:v>2.8765069980429603</c:v>
                </c:pt>
                <c:pt idx="4228">
                  <c:v>11.337689989026501</c:v>
                </c:pt>
                <c:pt idx="4229">
                  <c:v>-8.0292670698069895</c:v>
                </c:pt>
                <c:pt idx="4230">
                  <c:v>-7.0739924709703104</c:v>
                </c:pt>
                <c:pt idx="4231">
                  <c:v>8.1220349849832552</c:v>
                </c:pt>
                <c:pt idx="4232">
                  <c:v>8.6935031699979817</c:v>
                </c:pt>
                <c:pt idx="4233">
                  <c:v>-11.0224976074021</c:v>
                </c:pt>
                <c:pt idx="4234">
                  <c:v>-7.0523042673719649</c:v>
                </c:pt>
                <c:pt idx="4235">
                  <c:v>11.667358818669751</c:v>
                </c:pt>
                <c:pt idx="4236">
                  <c:v>5.5323177920161903</c:v>
                </c:pt>
                <c:pt idx="4237">
                  <c:v>-13.61490215802155</c:v>
                </c:pt>
                <c:pt idx="4238">
                  <c:v>-4.0500455144477545</c:v>
                </c:pt>
                <c:pt idx="4239">
                  <c:v>12.326318562044651</c:v>
                </c:pt>
                <c:pt idx="4240">
                  <c:v>-1.5287867592494111</c:v>
                </c:pt>
                <c:pt idx="4241">
                  <c:v>-7.1212702894654551</c:v>
                </c:pt>
                <c:pt idx="4242">
                  <c:v>2.365447031342975</c:v>
                </c:pt>
                <c:pt idx="4243">
                  <c:v>11.30986839912725</c:v>
                </c:pt>
                <c:pt idx="4244">
                  <c:v>-7.7015675147228944</c:v>
                </c:pt>
                <c:pt idx="4245">
                  <c:v>-7.1194918100987703</c:v>
                </c:pt>
                <c:pt idx="4246">
                  <c:v>9.2165358578609755</c:v>
                </c:pt>
                <c:pt idx="4247">
                  <c:v>9.0434117927784055</c:v>
                </c:pt>
                <c:pt idx="4248">
                  <c:v>-11.382733218130149</c:v>
                </c:pt>
                <c:pt idx="4249">
                  <c:v>-7.1809844254283703</c:v>
                </c:pt>
                <c:pt idx="4250">
                  <c:v>11.512310307539199</c:v>
                </c:pt>
                <c:pt idx="4251">
                  <c:v>3.669665730009565</c:v>
                </c:pt>
                <c:pt idx="4252">
                  <c:v>-13.87166844353745</c:v>
                </c:pt>
                <c:pt idx="4253">
                  <c:v>-2.818698922431135</c:v>
                </c:pt>
                <c:pt idx="4254">
                  <c:v>12.43036425528415</c:v>
                </c:pt>
                <c:pt idx="4255">
                  <c:v>-2.5512659639004953</c:v>
                </c:pt>
                <c:pt idx="4256">
                  <c:v>-7.2614461029904902</c:v>
                </c:pt>
                <c:pt idx="4257">
                  <c:v>4.6199768945783752</c:v>
                </c:pt>
                <c:pt idx="4258">
                  <c:v>11.506883998102101</c:v>
                </c:pt>
                <c:pt idx="4259">
                  <c:v>-8.7442457390856703</c:v>
                </c:pt>
                <c:pt idx="4260">
                  <c:v>-7.3372533331432397</c:v>
                </c:pt>
                <c:pt idx="4261">
                  <c:v>9.2784184059511254</c:v>
                </c:pt>
                <c:pt idx="4262">
                  <c:v>8.3309715460500193</c:v>
                </c:pt>
                <c:pt idx="4263">
                  <c:v>-12.924014394573149</c:v>
                </c:pt>
                <c:pt idx="4264">
                  <c:v>-6.9419603429587653</c:v>
                </c:pt>
                <c:pt idx="4265">
                  <c:v>11.761346978107749</c:v>
                </c:pt>
                <c:pt idx="4266">
                  <c:v>1.5625973096395949</c:v>
                </c:pt>
                <c:pt idx="4267">
                  <c:v>-10.70839032844118</c:v>
                </c:pt>
                <c:pt idx="4268">
                  <c:v>0.33208873071377498</c:v>
                </c:pt>
                <c:pt idx="4269">
                  <c:v>12.7301966417396</c:v>
                </c:pt>
                <c:pt idx="4270">
                  <c:v>-4.044460922960285</c:v>
                </c:pt>
                <c:pt idx="4271">
                  <c:v>-7.4301294225173145</c:v>
                </c:pt>
                <c:pt idx="4272">
                  <c:v>6.5526420494455895</c:v>
                </c:pt>
                <c:pt idx="4273">
                  <c:v>11.083324334982001</c:v>
                </c:pt>
                <c:pt idx="4274">
                  <c:v>-9.282967338511579</c:v>
                </c:pt>
                <c:pt idx="4275">
                  <c:v>-7.4559820233317744</c:v>
                </c:pt>
                <c:pt idx="4276">
                  <c:v>9.7507759549499404</c:v>
                </c:pt>
                <c:pt idx="4277">
                  <c:v>6.9331604862649403</c:v>
                </c:pt>
                <c:pt idx="4278">
                  <c:v>-13.208847346199601</c:v>
                </c:pt>
                <c:pt idx="4279">
                  <c:v>-6.1386743540790043</c:v>
                </c:pt>
                <c:pt idx="4280">
                  <c:v>12.365177759062199</c:v>
                </c:pt>
                <c:pt idx="4281">
                  <c:v>-1.3189909338365058E-2</c:v>
                </c:pt>
                <c:pt idx="4282">
                  <c:v>-13.623509642852049</c:v>
                </c:pt>
                <c:pt idx="4283">
                  <c:v>0.58074720063052054</c:v>
                </c:pt>
                <c:pt idx="4284">
                  <c:v>12.412155728752801</c:v>
                </c:pt>
                <c:pt idx="4285">
                  <c:v>-5.9200699337292946</c:v>
                </c:pt>
                <c:pt idx="4286">
                  <c:v>-7.5377874880651801</c:v>
                </c:pt>
                <c:pt idx="4287">
                  <c:v>6.5974652831855352</c:v>
                </c:pt>
                <c:pt idx="4288">
                  <c:v>10.322752303287166</c:v>
                </c:pt>
                <c:pt idx="4289">
                  <c:v>-10.413936240074531</c:v>
                </c:pt>
                <c:pt idx="4290">
                  <c:v>-7.5128040125607951</c:v>
                </c:pt>
                <c:pt idx="4291">
                  <c:v>10.844038409662449</c:v>
                </c:pt>
                <c:pt idx="4292">
                  <c:v>6.2265709332051848</c:v>
                </c:pt>
                <c:pt idx="4293">
                  <c:v>-13.035320319654749</c:v>
                </c:pt>
                <c:pt idx="4294">
                  <c:v>-3.7373990604177454</c:v>
                </c:pt>
                <c:pt idx="4295">
                  <c:v>12.53017949301125</c:v>
                </c:pt>
                <c:pt idx="4296">
                  <c:v>-0.85641689288594303</c:v>
                </c:pt>
                <c:pt idx="4297">
                  <c:v>-7.5875698867487493</c:v>
                </c:pt>
                <c:pt idx="4298">
                  <c:v>2.683750073642635</c:v>
                </c:pt>
                <c:pt idx="4299">
                  <c:v>11.842729044540899</c:v>
                </c:pt>
                <c:pt idx="4300">
                  <c:v>-6.9462772711024954</c:v>
                </c:pt>
                <c:pt idx="4301">
                  <c:v>-7.5294175104201502</c:v>
                </c:pt>
                <c:pt idx="4302">
                  <c:v>7.5094528403093506</c:v>
                </c:pt>
                <c:pt idx="4303">
                  <c:v>9.8495324913721749</c:v>
                </c:pt>
                <c:pt idx="4304">
                  <c:v>-11.607967928065499</c:v>
                </c:pt>
                <c:pt idx="4305">
                  <c:v>-7.4641988207545644</c:v>
                </c:pt>
                <c:pt idx="4306">
                  <c:v>11.2602741060459</c:v>
                </c:pt>
                <c:pt idx="4307">
                  <c:v>3.9932411025119547</c:v>
                </c:pt>
                <c:pt idx="4308">
                  <c:v>-13.90351039814955</c:v>
                </c:pt>
                <c:pt idx="4309">
                  <c:v>-3.9422243371853201</c:v>
                </c:pt>
                <c:pt idx="4310">
                  <c:v>12.217906196594651</c:v>
                </c:pt>
                <c:pt idx="4311">
                  <c:v>-2.4909713148881649</c:v>
                </c:pt>
                <c:pt idx="4312">
                  <c:v>-7.4735628063105093</c:v>
                </c:pt>
                <c:pt idx="4313">
                  <c:v>2.8388445711234751</c:v>
                </c:pt>
                <c:pt idx="4314">
                  <c:v>11.285250116442249</c:v>
                </c:pt>
                <c:pt idx="4315">
                  <c:v>-8.3397868997733795</c:v>
                </c:pt>
                <c:pt idx="4316">
                  <c:v>-7.3939894940879594</c:v>
                </c:pt>
                <c:pt idx="4317">
                  <c:v>9.1844716920010292</c:v>
                </c:pt>
                <c:pt idx="4318">
                  <c:v>7.9955754215540855</c:v>
                </c:pt>
                <c:pt idx="4319">
                  <c:v>-12.37680961890835</c:v>
                </c:pt>
                <c:pt idx="4320">
                  <c:v>-7.2992731541680804</c:v>
                </c:pt>
                <c:pt idx="4321">
                  <c:v>11.4272171174623</c:v>
                </c:pt>
                <c:pt idx="4322">
                  <c:v>3.6396407879101602</c:v>
                </c:pt>
                <c:pt idx="4323">
                  <c:v>-13.810255900904199</c:v>
                </c:pt>
                <c:pt idx="4324">
                  <c:v>-1.7084417026222749</c:v>
                </c:pt>
                <c:pt idx="4325">
                  <c:v>12.298827963994549</c:v>
                </c:pt>
                <c:pt idx="4326">
                  <c:v>-3.9046257237827851</c:v>
                </c:pt>
                <c:pt idx="4327">
                  <c:v>-7.2892018064961048</c:v>
                </c:pt>
                <c:pt idx="4328">
                  <c:v>4.9061102154634</c:v>
                </c:pt>
                <c:pt idx="4329">
                  <c:v>10.7907252759878</c:v>
                </c:pt>
                <c:pt idx="4330">
                  <c:v>-8.2730148080509149</c:v>
                </c:pt>
                <c:pt idx="4331">
                  <c:v>-7.2638702289929196</c:v>
                </c:pt>
                <c:pt idx="4332">
                  <c:v>8.9515783355680298</c:v>
                </c:pt>
                <c:pt idx="4333">
                  <c:v>7.7928768684055996</c:v>
                </c:pt>
                <c:pt idx="4334">
                  <c:v>-12.1051093739854</c:v>
                </c:pt>
                <c:pt idx="4335">
                  <c:v>-7.0746816602201248</c:v>
                </c:pt>
                <c:pt idx="4336">
                  <c:v>11.647797830211349</c:v>
                </c:pt>
                <c:pt idx="4337">
                  <c:v>2.40527035169284</c:v>
                </c:pt>
                <c:pt idx="4338">
                  <c:v>-10.455356585397565</c:v>
                </c:pt>
                <c:pt idx="4339">
                  <c:v>-1.737147173825855</c:v>
                </c:pt>
                <c:pt idx="4340">
                  <c:v>12.5443401730696</c:v>
                </c:pt>
                <c:pt idx="4341">
                  <c:v>-5.3961424544636047</c:v>
                </c:pt>
                <c:pt idx="4342">
                  <c:v>-7.2505399098381549</c:v>
                </c:pt>
                <c:pt idx="4343">
                  <c:v>6.2671838490225449</c:v>
                </c:pt>
                <c:pt idx="4344">
                  <c:v>11.061228322802</c:v>
                </c:pt>
                <c:pt idx="4345">
                  <c:v>-9.1317921477726998</c:v>
                </c:pt>
                <c:pt idx="4346">
                  <c:v>-7.251697105221</c:v>
                </c:pt>
                <c:pt idx="4347">
                  <c:v>9.2157330306174359</c:v>
                </c:pt>
                <c:pt idx="4348">
                  <c:v>6.8927901719044948</c:v>
                </c:pt>
                <c:pt idx="4349">
                  <c:v>-13.007274215860349</c:v>
                </c:pt>
                <c:pt idx="4350">
                  <c:v>-5.7174713100329004</c:v>
                </c:pt>
                <c:pt idx="4351">
                  <c:v>12.265661972780201</c:v>
                </c:pt>
                <c:pt idx="4352">
                  <c:v>1.3899289619061539</c:v>
                </c:pt>
                <c:pt idx="4353">
                  <c:v>-7.320303287963255</c:v>
                </c:pt>
                <c:pt idx="4354">
                  <c:v>-0.41160675871598901</c:v>
                </c:pt>
                <c:pt idx="4355">
                  <c:v>12.214781136063749</c:v>
                </c:pt>
                <c:pt idx="4356">
                  <c:v>-5.4060662511870952</c:v>
                </c:pt>
                <c:pt idx="4357">
                  <c:v>-7.2858201433164353</c:v>
                </c:pt>
                <c:pt idx="4358">
                  <c:v>6.5309762665543545</c:v>
                </c:pt>
                <c:pt idx="4359">
                  <c:v>10.282954204776845</c:v>
                </c:pt>
                <c:pt idx="4360">
                  <c:v>-9.9844242380004395</c:v>
                </c:pt>
                <c:pt idx="4361">
                  <c:v>-7.2714244093609004</c:v>
                </c:pt>
                <c:pt idx="4362">
                  <c:v>10.684428428533899</c:v>
                </c:pt>
                <c:pt idx="4363">
                  <c:v>6.0533764139835</c:v>
                </c:pt>
                <c:pt idx="4364">
                  <c:v>-13.43813529289775</c:v>
                </c:pt>
                <c:pt idx="4365">
                  <c:v>-3.99673543019163</c:v>
                </c:pt>
                <c:pt idx="4366">
                  <c:v>12.191935758507199</c:v>
                </c:pt>
                <c:pt idx="4367">
                  <c:v>-0.59984185867432149</c:v>
                </c:pt>
                <c:pt idx="4368">
                  <c:v>-7.3003055278273052</c:v>
                </c:pt>
                <c:pt idx="4369">
                  <c:v>2.0924791326053951</c:v>
                </c:pt>
                <c:pt idx="4370">
                  <c:v>12.047488541136349</c:v>
                </c:pt>
                <c:pt idx="4371">
                  <c:v>-7.5142488129798899</c:v>
                </c:pt>
                <c:pt idx="4372">
                  <c:v>-7.28228696772302</c:v>
                </c:pt>
                <c:pt idx="4373">
                  <c:v>7.4823186056343802</c:v>
                </c:pt>
                <c:pt idx="4374">
                  <c:v>8.7615137930376594</c:v>
                </c:pt>
                <c:pt idx="4375">
                  <c:v>-11.1672738451343</c:v>
                </c:pt>
                <c:pt idx="4376">
                  <c:v>-7.2441025267278203</c:v>
                </c:pt>
                <c:pt idx="4377">
                  <c:v>11.244872527655101</c:v>
                </c:pt>
                <c:pt idx="4378">
                  <c:v>5.1344854351096245</c:v>
                </c:pt>
                <c:pt idx="4379">
                  <c:v>-13.5382108113625</c:v>
                </c:pt>
                <c:pt idx="4380">
                  <c:v>-4.6611963392673603</c:v>
                </c:pt>
                <c:pt idx="4381">
                  <c:v>12.391091425284799</c:v>
                </c:pt>
                <c:pt idx="4382">
                  <c:v>-0.65210993280542007</c:v>
                </c:pt>
                <c:pt idx="4383">
                  <c:v>-7.2946639401780597</c:v>
                </c:pt>
                <c:pt idx="4384">
                  <c:v>2.5551560867430201</c:v>
                </c:pt>
                <c:pt idx="4385">
                  <c:v>11.530661527469601</c:v>
                </c:pt>
                <c:pt idx="4386">
                  <c:v>-9.1661994434713403</c:v>
                </c:pt>
                <c:pt idx="4387">
                  <c:v>-7.2292501775766542</c:v>
                </c:pt>
                <c:pt idx="4388">
                  <c:v>8.4098743895890848</c:v>
                </c:pt>
                <c:pt idx="4389">
                  <c:v>8.4091231222538241</c:v>
                </c:pt>
                <c:pt idx="4390">
                  <c:v>-11.517948922743251</c:v>
                </c:pt>
                <c:pt idx="4391">
                  <c:v>-7.1840520169391056</c:v>
                </c:pt>
                <c:pt idx="4392">
                  <c:v>11.803072367721899</c:v>
                </c:pt>
                <c:pt idx="4393">
                  <c:v>3.6894414844110548</c:v>
                </c:pt>
                <c:pt idx="4394">
                  <c:v>-13.8128705771833</c:v>
                </c:pt>
                <c:pt idx="4395">
                  <c:v>-2.1706670974371347</c:v>
                </c:pt>
                <c:pt idx="4396">
                  <c:v>12.348167043413749</c:v>
                </c:pt>
                <c:pt idx="4397">
                  <c:v>-2.5169532970946902</c:v>
                </c:pt>
                <c:pt idx="4398">
                  <c:v>-7.1837735120819346</c:v>
                </c:pt>
                <c:pt idx="4399">
                  <c:v>4.0177655683266256</c:v>
                </c:pt>
                <c:pt idx="4400">
                  <c:v>10.70410740440045</c:v>
                </c:pt>
                <c:pt idx="4401">
                  <c:v>-8.7882806249862249</c:v>
                </c:pt>
                <c:pt idx="4402">
                  <c:v>-7.1194534254654798</c:v>
                </c:pt>
                <c:pt idx="4403">
                  <c:v>8.9041007495077658</c:v>
                </c:pt>
                <c:pt idx="4404">
                  <c:v>8.4408130978463554</c:v>
                </c:pt>
                <c:pt idx="4405">
                  <c:v>-12.592495087653049</c:v>
                </c:pt>
                <c:pt idx="4406">
                  <c:v>-7.0460604892147956</c:v>
                </c:pt>
                <c:pt idx="4407">
                  <c:v>11.592433935186101</c:v>
                </c:pt>
                <c:pt idx="4408">
                  <c:v>1.5050773967853366</c:v>
                </c:pt>
                <c:pt idx="4409">
                  <c:v>-7.2251082019294053</c:v>
                </c:pt>
                <c:pt idx="4410">
                  <c:v>-2.0233920245516703</c:v>
                </c:pt>
                <c:pt idx="4411">
                  <c:v>12.016560856417652</c:v>
                </c:pt>
                <c:pt idx="4412">
                  <c:v>-4.8159105839626051</c:v>
                </c:pt>
                <c:pt idx="4413">
                  <c:v>-7.0474150035784806</c:v>
                </c:pt>
                <c:pt idx="4414">
                  <c:v>4.8133570600395252</c:v>
                </c:pt>
                <c:pt idx="4415">
                  <c:v>10.7633421468711</c:v>
                </c:pt>
                <c:pt idx="4416">
                  <c:v>-9.009155983244046</c:v>
                </c:pt>
                <c:pt idx="4417">
                  <c:v>-7.0643940270352044</c:v>
                </c:pt>
                <c:pt idx="4418">
                  <c:v>10.172196875379255</c:v>
                </c:pt>
                <c:pt idx="4419">
                  <c:v>7.0263435574668254</c:v>
                </c:pt>
                <c:pt idx="4420">
                  <c:v>-13.1038638218036</c:v>
                </c:pt>
                <c:pt idx="4421">
                  <c:v>-5.6579332738280952</c:v>
                </c:pt>
                <c:pt idx="4422">
                  <c:v>11.966119890932099</c:v>
                </c:pt>
                <c:pt idx="4423">
                  <c:v>1.4654820319979285</c:v>
                </c:pt>
                <c:pt idx="4424">
                  <c:v>-10.443183950115724</c:v>
                </c:pt>
                <c:pt idx="4425">
                  <c:v>-0.59242215858498048</c:v>
                </c:pt>
                <c:pt idx="4426">
                  <c:v>12.701643883632201</c:v>
                </c:pt>
                <c:pt idx="4427">
                  <c:v>-4.8563797777609699</c:v>
                </c:pt>
                <c:pt idx="4428">
                  <c:v>-7.1761213931621946</c:v>
                </c:pt>
                <c:pt idx="4429">
                  <c:v>6.4237835129831744</c:v>
                </c:pt>
                <c:pt idx="4430">
                  <c:v>10.5662783893794</c:v>
                </c:pt>
                <c:pt idx="4431">
                  <c:v>-9.6962793229392101</c:v>
                </c:pt>
                <c:pt idx="4432">
                  <c:v>-7.2051458726230351</c:v>
                </c:pt>
                <c:pt idx="4433">
                  <c:v>9.8280690314569057</c:v>
                </c:pt>
                <c:pt idx="4434">
                  <c:v>6.5235052863502396</c:v>
                </c:pt>
                <c:pt idx="4435">
                  <c:v>-12.979684063227751</c:v>
                </c:pt>
                <c:pt idx="4436">
                  <c:v>-4.8815945515499601</c:v>
                </c:pt>
                <c:pt idx="4437">
                  <c:v>12.709865438271351</c:v>
                </c:pt>
                <c:pt idx="4438">
                  <c:v>-0.67419805578118452</c:v>
                </c:pt>
                <c:pt idx="4439">
                  <c:v>-10.412200205236015</c:v>
                </c:pt>
                <c:pt idx="4440">
                  <c:v>2.1891714055375551</c:v>
                </c:pt>
                <c:pt idx="4441">
                  <c:v>12.263636864394449</c:v>
                </c:pt>
                <c:pt idx="4442">
                  <c:v>-6.7017354965877356</c:v>
                </c:pt>
                <c:pt idx="4443">
                  <c:v>-7.379335670639005</c:v>
                </c:pt>
                <c:pt idx="4444">
                  <c:v>7.5478783215924494</c:v>
                </c:pt>
                <c:pt idx="4445">
                  <c:v>8.9187940944288684</c:v>
                </c:pt>
                <c:pt idx="4446">
                  <c:v>-10.86426621163735</c:v>
                </c:pt>
                <c:pt idx="4447">
                  <c:v>-7.3638006305034303</c:v>
                </c:pt>
                <c:pt idx="4448">
                  <c:v>10.845479230981201</c:v>
                </c:pt>
                <c:pt idx="4449">
                  <c:v>3.8080652065514702</c:v>
                </c:pt>
                <c:pt idx="4450">
                  <c:v>-13.213523170621599</c:v>
                </c:pt>
                <c:pt idx="4451">
                  <c:v>-4.0675687899338646</c:v>
                </c:pt>
                <c:pt idx="4452">
                  <c:v>12.7618790114585</c:v>
                </c:pt>
                <c:pt idx="4453">
                  <c:v>-0.85587440502972856</c:v>
                </c:pt>
                <c:pt idx="4454">
                  <c:v>-7.5158244861008896</c:v>
                </c:pt>
                <c:pt idx="4455">
                  <c:v>3.7255351489336799</c:v>
                </c:pt>
                <c:pt idx="4456">
                  <c:v>11.308800809865399</c:v>
                </c:pt>
                <c:pt idx="4457">
                  <c:v>-7.44064545740755</c:v>
                </c:pt>
                <c:pt idx="4458">
                  <c:v>-7.4710640120694656</c:v>
                </c:pt>
                <c:pt idx="4459">
                  <c:v>8.8722705526015559</c:v>
                </c:pt>
                <c:pt idx="4460">
                  <c:v>9.5105395290403294</c:v>
                </c:pt>
                <c:pt idx="4461">
                  <c:v>-11.562211427000399</c:v>
                </c:pt>
                <c:pt idx="4462">
                  <c:v>-7.12697193191255</c:v>
                </c:pt>
                <c:pt idx="4463">
                  <c:v>12.2241781681644</c:v>
                </c:pt>
                <c:pt idx="4464">
                  <c:v>4.5644218500793148</c:v>
                </c:pt>
                <c:pt idx="4465">
                  <c:v>-13.2921708585496</c:v>
                </c:pt>
                <c:pt idx="4466">
                  <c:v>-3.2203677390481098</c:v>
                </c:pt>
                <c:pt idx="4467">
                  <c:v>12.487301718585</c:v>
                </c:pt>
                <c:pt idx="4468">
                  <c:v>-1.492996605520849</c:v>
                </c:pt>
                <c:pt idx="4469">
                  <c:v>-7.5927877035696696</c:v>
                </c:pt>
                <c:pt idx="4470">
                  <c:v>4.3275173622820553</c:v>
                </c:pt>
                <c:pt idx="4471">
                  <c:v>11.2147693084164</c:v>
                </c:pt>
                <c:pt idx="4472">
                  <c:v>-8.9737020819741105</c:v>
                </c:pt>
                <c:pt idx="4473">
                  <c:v>-7.6203859807330652</c:v>
                </c:pt>
                <c:pt idx="4474">
                  <c:v>10.058228178607241</c:v>
                </c:pt>
                <c:pt idx="4475">
                  <c:v>8.3114438863962601</c:v>
                </c:pt>
                <c:pt idx="4476">
                  <c:v>-11.516497489011901</c:v>
                </c:pt>
                <c:pt idx="4477">
                  <c:v>-6.7708034364860605</c:v>
                </c:pt>
                <c:pt idx="4478">
                  <c:v>12.01460126191045</c:v>
                </c:pt>
                <c:pt idx="4479">
                  <c:v>3.7923385346875151</c:v>
                </c:pt>
                <c:pt idx="4480">
                  <c:v>-13.87649151242165</c:v>
                </c:pt>
                <c:pt idx="4481">
                  <c:v>-0.43151345687312403</c:v>
                </c:pt>
                <c:pt idx="4482">
                  <c:v>12.633849690695699</c:v>
                </c:pt>
                <c:pt idx="4483">
                  <c:v>-1.3935270578957879</c:v>
                </c:pt>
                <c:pt idx="4484">
                  <c:v>-7.754974911082285</c:v>
                </c:pt>
                <c:pt idx="4485">
                  <c:v>5.6046503871732147</c:v>
                </c:pt>
                <c:pt idx="4486">
                  <c:v>11.104437346494748</c:v>
                </c:pt>
                <c:pt idx="4487">
                  <c:v>-9.7473187805248287</c:v>
                </c:pt>
                <c:pt idx="4488">
                  <c:v>-7.8053623455499297</c:v>
                </c:pt>
                <c:pt idx="4489">
                  <c:v>9.0694692399135697</c:v>
                </c:pt>
                <c:pt idx="4490">
                  <c:v>6.9089718679610392</c:v>
                </c:pt>
                <c:pt idx="4491">
                  <c:v>-12.42556845229535</c:v>
                </c:pt>
                <c:pt idx="4492">
                  <c:v>-5.9514310381382947</c:v>
                </c:pt>
                <c:pt idx="4493">
                  <c:v>12.26199470748735</c:v>
                </c:pt>
                <c:pt idx="4494">
                  <c:v>0.48708428374577206</c:v>
                </c:pt>
                <c:pt idx="4495">
                  <c:v>-13.69568917367455</c:v>
                </c:pt>
                <c:pt idx="4496">
                  <c:v>0.12188991800221494</c:v>
                </c:pt>
                <c:pt idx="4497">
                  <c:v>12.60481615223215</c:v>
                </c:pt>
                <c:pt idx="4498">
                  <c:v>-5.3170523777019651</c:v>
                </c:pt>
                <c:pt idx="4499">
                  <c:v>-7.8188386676190547</c:v>
                </c:pt>
                <c:pt idx="4500">
                  <c:v>6.340025140838045</c:v>
                </c:pt>
                <c:pt idx="4501">
                  <c:v>10.7557060711463</c:v>
                </c:pt>
                <c:pt idx="4502">
                  <c:v>-10.0538976579973</c:v>
                </c:pt>
                <c:pt idx="4503">
                  <c:v>-7.7776599673930047</c:v>
                </c:pt>
                <c:pt idx="4504">
                  <c:v>10.83463627860915</c:v>
                </c:pt>
                <c:pt idx="4505">
                  <c:v>5.4742424355553396</c:v>
                </c:pt>
                <c:pt idx="4506">
                  <c:v>-12.751048007599</c:v>
                </c:pt>
                <c:pt idx="4507">
                  <c:v>-5.2433831840169001</c:v>
                </c:pt>
                <c:pt idx="4508">
                  <c:v>12.7044277015549</c:v>
                </c:pt>
                <c:pt idx="4509">
                  <c:v>1.372921946611287</c:v>
                </c:pt>
                <c:pt idx="4510">
                  <c:v>-13.7411394413501</c:v>
                </c:pt>
                <c:pt idx="4511">
                  <c:v>1.7105981111733761</c:v>
                </c:pt>
                <c:pt idx="4512">
                  <c:v>12.118854888141001</c:v>
                </c:pt>
                <c:pt idx="4513">
                  <c:v>-6.4974181952084651</c:v>
                </c:pt>
                <c:pt idx="4514">
                  <c:v>-7.7752414380776349</c:v>
                </c:pt>
                <c:pt idx="4515">
                  <c:v>7.3201423974459399</c:v>
                </c:pt>
                <c:pt idx="4516">
                  <c:v>9.2189190603059306</c:v>
                </c:pt>
                <c:pt idx="4517">
                  <c:v>-10.997839618646001</c:v>
                </c:pt>
                <c:pt idx="4518">
                  <c:v>-7.7076593015146102</c:v>
                </c:pt>
                <c:pt idx="4519">
                  <c:v>11.349777218150251</c:v>
                </c:pt>
                <c:pt idx="4520">
                  <c:v>5.82254128740691</c:v>
                </c:pt>
                <c:pt idx="4521">
                  <c:v>-13.433714628575899</c:v>
                </c:pt>
                <c:pt idx="4522">
                  <c:v>-2.7052557413953902</c:v>
                </c:pt>
                <c:pt idx="4523">
                  <c:v>12.3839130498001</c:v>
                </c:pt>
                <c:pt idx="4524">
                  <c:v>-0.54663368206273089</c:v>
                </c:pt>
                <c:pt idx="4525">
                  <c:v>-7.6936132951020255</c:v>
                </c:pt>
                <c:pt idx="4526">
                  <c:v>1.8859652017001931</c:v>
                </c:pt>
                <c:pt idx="4527">
                  <c:v>11.2135137510428</c:v>
                </c:pt>
                <c:pt idx="4528">
                  <c:v>-8.1353893791898795</c:v>
                </c:pt>
                <c:pt idx="4529">
                  <c:v>-7.5886024133447343</c:v>
                </c:pt>
                <c:pt idx="4530">
                  <c:v>8.9160048816227349</c:v>
                </c:pt>
                <c:pt idx="4531">
                  <c:v>8.3563264106469006</c:v>
                </c:pt>
                <c:pt idx="4532">
                  <c:v>-11.6565311940097</c:v>
                </c:pt>
                <c:pt idx="4533">
                  <c:v>-7.3992748807344544</c:v>
                </c:pt>
                <c:pt idx="4534">
                  <c:v>11.535601737021349</c:v>
                </c:pt>
                <c:pt idx="4535">
                  <c:v>2.9043950816083197</c:v>
                </c:pt>
                <c:pt idx="4536">
                  <c:v>-11.156850460831009</c:v>
                </c:pt>
                <c:pt idx="4537">
                  <c:v>-3.8711226094900701</c:v>
                </c:pt>
                <c:pt idx="4538">
                  <c:v>12.0620274785758</c:v>
                </c:pt>
                <c:pt idx="4539">
                  <c:v>-3.0714041806749703</c:v>
                </c:pt>
                <c:pt idx="4540">
                  <c:v>-7.3888147662827652</c:v>
                </c:pt>
                <c:pt idx="4541">
                  <c:v>1.5626101012513773</c:v>
                </c:pt>
                <c:pt idx="4542">
                  <c:v>11.331521591793599</c:v>
                </c:pt>
                <c:pt idx="4543">
                  <c:v>-8.5306557961341341</c:v>
                </c:pt>
                <c:pt idx="4544">
                  <c:v>-7.3035684200916497</c:v>
                </c:pt>
                <c:pt idx="4545">
                  <c:v>8.3549438755619505</c:v>
                </c:pt>
                <c:pt idx="4546">
                  <c:v>8.1500606770471897</c:v>
                </c:pt>
                <c:pt idx="4547">
                  <c:v>-11.8397737317592</c:v>
                </c:pt>
                <c:pt idx="4548">
                  <c:v>-7.0913310894234503</c:v>
                </c:pt>
                <c:pt idx="4549">
                  <c:v>11.336513822659551</c:v>
                </c:pt>
                <c:pt idx="4550">
                  <c:v>2.1652442576074451</c:v>
                </c:pt>
                <c:pt idx="4551">
                  <c:v>-7.2379084297407346</c:v>
                </c:pt>
                <c:pt idx="4552">
                  <c:v>-2.85634497979974</c:v>
                </c:pt>
                <c:pt idx="4553">
                  <c:v>12.19296530823795</c:v>
                </c:pt>
                <c:pt idx="4554">
                  <c:v>-4.0004696407324145</c:v>
                </c:pt>
                <c:pt idx="4555">
                  <c:v>-7.1300926690081994</c:v>
                </c:pt>
                <c:pt idx="4556">
                  <c:v>4.418792044913805</c:v>
                </c:pt>
                <c:pt idx="4557">
                  <c:v>10.859716330619801</c:v>
                </c:pt>
                <c:pt idx="4558">
                  <c:v>-9.2636767632274939</c:v>
                </c:pt>
                <c:pt idx="4559">
                  <c:v>-7.0584612482429598</c:v>
                </c:pt>
                <c:pt idx="4560">
                  <c:v>9.4766101606067803</c:v>
                </c:pt>
                <c:pt idx="4561">
                  <c:v>6.8000844524525448</c:v>
                </c:pt>
                <c:pt idx="4562">
                  <c:v>-13.028284601973301</c:v>
                </c:pt>
                <c:pt idx="4563">
                  <c:v>-6.6190770290340204</c:v>
                </c:pt>
                <c:pt idx="4564">
                  <c:v>12.025954867681651</c:v>
                </c:pt>
                <c:pt idx="4565">
                  <c:v>1.5247191058795515</c:v>
                </c:pt>
                <c:pt idx="4566">
                  <c:v>-7.0326732552754949</c:v>
                </c:pt>
                <c:pt idx="4567">
                  <c:v>0.41015248292885848</c:v>
                </c:pt>
                <c:pt idx="4568">
                  <c:v>12.344865643766351</c:v>
                </c:pt>
                <c:pt idx="4569">
                  <c:v>-5.6071657860523949</c:v>
                </c:pt>
                <c:pt idx="4570">
                  <c:v>-7.0098986605468845</c:v>
                </c:pt>
                <c:pt idx="4571">
                  <c:v>6.0807079042967995</c:v>
                </c:pt>
                <c:pt idx="4572">
                  <c:v>9.7413468342155554</c:v>
                </c:pt>
                <c:pt idx="4573">
                  <c:v>-9.8730775434825642</c:v>
                </c:pt>
                <c:pt idx="4574">
                  <c:v>-6.9515597778186553</c:v>
                </c:pt>
                <c:pt idx="4575">
                  <c:v>9.6671308096942052</c:v>
                </c:pt>
                <c:pt idx="4576">
                  <c:v>5.4730138073248398</c:v>
                </c:pt>
                <c:pt idx="4577">
                  <c:v>-12.762103284442951</c:v>
                </c:pt>
                <c:pt idx="4578">
                  <c:v>-4.876249994557055</c:v>
                </c:pt>
                <c:pt idx="4579">
                  <c:v>12.022590627130899</c:v>
                </c:pt>
                <c:pt idx="4580">
                  <c:v>-1.5000150549150444</c:v>
                </c:pt>
                <c:pt idx="4581">
                  <c:v>-6.9846495861560598</c:v>
                </c:pt>
                <c:pt idx="4582">
                  <c:v>1.7766960133706193</c:v>
                </c:pt>
                <c:pt idx="4583">
                  <c:v>11.662527758775749</c:v>
                </c:pt>
                <c:pt idx="4584">
                  <c:v>-5.5999297229209244</c:v>
                </c:pt>
                <c:pt idx="4585">
                  <c:v>-6.9536495824290654</c:v>
                </c:pt>
                <c:pt idx="4586">
                  <c:v>6.3162837472593143</c:v>
                </c:pt>
                <c:pt idx="4587">
                  <c:v>9.3594747904237643</c:v>
                </c:pt>
                <c:pt idx="4588">
                  <c:v>-11.048099643148799</c:v>
                </c:pt>
                <c:pt idx="4589">
                  <c:v>-6.9175608276024301</c:v>
                </c:pt>
                <c:pt idx="4590">
                  <c:v>10.5727903359485</c:v>
                </c:pt>
                <c:pt idx="4591">
                  <c:v>3.4854745789513997</c:v>
                </c:pt>
                <c:pt idx="4592">
                  <c:v>-13.71300411557425</c:v>
                </c:pt>
                <c:pt idx="4593">
                  <c:v>-3.7133909430105403</c:v>
                </c:pt>
                <c:pt idx="4594">
                  <c:v>12.0389410468166</c:v>
                </c:pt>
                <c:pt idx="4595">
                  <c:v>-2.34398013302624</c:v>
                </c:pt>
                <c:pt idx="4596">
                  <c:v>-6.9313246418355803</c:v>
                </c:pt>
                <c:pt idx="4597">
                  <c:v>1.3704451629428827</c:v>
                </c:pt>
                <c:pt idx="4598">
                  <c:v>11.714778342596599</c:v>
                </c:pt>
                <c:pt idx="4599">
                  <c:v>-7.1425618348844253</c:v>
                </c:pt>
                <c:pt idx="4600">
                  <c:v>-6.9294810545796253</c:v>
                </c:pt>
                <c:pt idx="4601">
                  <c:v>7.5712631891609403</c:v>
                </c:pt>
                <c:pt idx="4602">
                  <c:v>9.3370305319861746</c:v>
                </c:pt>
                <c:pt idx="4603">
                  <c:v>-11.188290343308051</c:v>
                </c:pt>
                <c:pt idx="4604">
                  <c:v>-6.9644543742604856</c:v>
                </c:pt>
                <c:pt idx="4605">
                  <c:v>11.08157087086115</c:v>
                </c:pt>
                <c:pt idx="4606">
                  <c:v>3.01786910091367</c:v>
                </c:pt>
                <c:pt idx="4607">
                  <c:v>-13.61118274168965</c:v>
                </c:pt>
                <c:pt idx="4608">
                  <c:v>-3.9886039278855252</c:v>
                </c:pt>
                <c:pt idx="4609">
                  <c:v>12.397309767244201</c:v>
                </c:pt>
                <c:pt idx="4610">
                  <c:v>-3.4122935540479595</c:v>
                </c:pt>
                <c:pt idx="4611">
                  <c:v>-7.0501792719419143</c:v>
                </c:pt>
                <c:pt idx="4612">
                  <c:v>4.7451740388355255</c:v>
                </c:pt>
                <c:pt idx="4613">
                  <c:v>11.80332381330855</c:v>
                </c:pt>
                <c:pt idx="4614">
                  <c:v>-8.0235468157596799</c:v>
                </c:pt>
                <c:pt idx="4615">
                  <c:v>-7.0914172365150403</c:v>
                </c:pt>
                <c:pt idx="4616">
                  <c:v>8.8996844447543797</c:v>
                </c:pt>
                <c:pt idx="4617">
                  <c:v>8.418532340074659</c:v>
                </c:pt>
                <c:pt idx="4618">
                  <c:v>-12.3343467839774</c:v>
                </c:pt>
                <c:pt idx="4619">
                  <c:v>-7.1191900644074195</c:v>
                </c:pt>
                <c:pt idx="4620">
                  <c:v>11.404254359882749</c:v>
                </c:pt>
                <c:pt idx="4621">
                  <c:v>3.6037633184338898</c:v>
                </c:pt>
                <c:pt idx="4622">
                  <c:v>-13.82646686454145</c:v>
                </c:pt>
                <c:pt idx="4623">
                  <c:v>-1.9454489897523302</c:v>
                </c:pt>
                <c:pt idx="4624">
                  <c:v>12.514968064662199</c:v>
                </c:pt>
                <c:pt idx="4625">
                  <c:v>-1.9271477888418285</c:v>
                </c:pt>
                <c:pt idx="4626">
                  <c:v>-7.2234542244121798</c:v>
                </c:pt>
                <c:pt idx="4627">
                  <c:v>4.0741816629275505</c:v>
                </c:pt>
                <c:pt idx="4628">
                  <c:v>10.978020677394401</c:v>
                </c:pt>
                <c:pt idx="4629">
                  <c:v>-9.6176096157787185</c:v>
                </c:pt>
                <c:pt idx="4630">
                  <c:v>-7.2588751079796392</c:v>
                </c:pt>
                <c:pt idx="4631">
                  <c:v>9.8235271143813456</c:v>
                </c:pt>
                <c:pt idx="4632">
                  <c:v>7.9552653505757052</c:v>
                </c:pt>
                <c:pt idx="4633">
                  <c:v>-12.3039870978892</c:v>
                </c:pt>
                <c:pt idx="4634">
                  <c:v>-6.8262623870367349</c:v>
                </c:pt>
                <c:pt idx="4635">
                  <c:v>12.246121624281599</c:v>
                </c:pt>
                <c:pt idx="4636">
                  <c:v>1.2107444875483724</c:v>
                </c:pt>
                <c:pt idx="4637">
                  <c:v>-13.813168294014551</c:v>
                </c:pt>
                <c:pt idx="4638">
                  <c:v>-5.2984283647505848E-4</c:v>
                </c:pt>
                <c:pt idx="4639">
                  <c:v>12.561980545012799</c:v>
                </c:pt>
                <c:pt idx="4640">
                  <c:v>-4.0275886348839949</c:v>
                </c:pt>
                <c:pt idx="4641">
                  <c:v>-7.3902928405849906</c:v>
                </c:pt>
                <c:pt idx="4642">
                  <c:v>6.096952081472125</c:v>
                </c:pt>
                <c:pt idx="4643">
                  <c:v>10.8894747530576</c:v>
                </c:pt>
                <c:pt idx="4644">
                  <c:v>-9.5686272324747641</c:v>
                </c:pt>
                <c:pt idx="4645">
                  <c:v>-7.3932396440547645</c:v>
                </c:pt>
                <c:pt idx="4646">
                  <c:v>9.8681404010528908</c:v>
                </c:pt>
                <c:pt idx="4647">
                  <c:v>6.1362714045972204</c:v>
                </c:pt>
                <c:pt idx="4648">
                  <c:v>-12.467758461279349</c:v>
                </c:pt>
                <c:pt idx="4649">
                  <c:v>-6.1062658867252502</c:v>
                </c:pt>
                <c:pt idx="4650">
                  <c:v>12.567291893838249</c:v>
                </c:pt>
                <c:pt idx="4651">
                  <c:v>-1.5475421181037126</c:v>
                </c:pt>
                <c:pt idx="4652">
                  <c:v>-10.63825647338528</c:v>
                </c:pt>
                <c:pt idx="4653">
                  <c:v>0.38436473068639404</c:v>
                </c:pt>
                <c:pt idx="4654">
                  <c:v>12.1794077610086</c:v>
                </c:pt>
                <c:pt idx="4655">
                  <c:v>-5.9495756779997553</c:v>
                </c:pt>
                <c:pt idx="4656">
                  <c:v>-7.5180726381565552</c:v>
                </c:pt>
                <c:pt idx="4657">
                  <c:v>7.5015988485195351</c:v>
                </c:pt>
                <c:pt idx="4658">
                  <c:v>9.5616054391509309</c:v>
                </c:pt>
                <c:pt idx="4659">
                  <c:v>-10.8415284177391</c:v>
                </c:pt>
                <c:pt idx="4660">
                  <c:v>-7.5513602654414154</c:v>
                </c:pt>
                <c:pt idx="4661">
                  <c:v>11.0061585929312</c:v>
                </c:pt>
                <c:pt idx="4662">
                  <c:v>6.1215947141512048</c:v>
                </c:pt>
                <c:pt idx="4663">
                  <c:v>-12.9910959722813</c:v>
                </c:pt>
                <c:pt idx="4664">
                  <c:v>-3.2541089681214448</c:v>
                </c:pt>
                <c:pt idx="4665">
                  <c:v>12.640020831667</c:v>
                </c:pt>
                <c:pt idx="4666">
                  <c:v>-0.85413067902266959</c:v>
                </c:pt>
                <c:pt idx="4667">
                  <c:v>-10.654357125676976</c:v>
                </c:pt>
                <c:pt idx="4668">
                  <c:v>3.541633615849765</c:v>
                </c:pt>
                <c:pt idx="4669">
                  <c:v>12.315919266693001</c:v>
                </c:pt>
                <c:pt idx="4670">
                  <c:v>-6.5291853601763847</c:v>
                </c:pt>
                <c:pt idx="4671">
                  <c:v>-7.6541917698710398</c:v>
                </c:pt>
                <c:pt idx="4672">
                  <c:v>8.1276951090023797</c:v>
                </c:pt>
                <c:pt idx="4673">
                  <c:v>10.061270421155296</c:v>
                </c:pt>
                <c:pt idx="4674">
                  <c:v>-10.4916395966758</c:v>
                </c:pt>
                <c:pt idx="4675">
                  <c:v>-7.6171608351480646</c:v>
                </c:pt>
                <c:pt idx="4676">
                  <c:v>11.833263729817201</c:v>
                </c:pt>
                <c:pt idx="4677">
                  <c:v>3.574067080379435</c:v>
                </c:pt>
                <c:pt idx="4678">
                  <c:v>-13.220581653222101</c:v>
                </c:pt>
                <c:pt idx="4679">
                  <c:v>-3.8936227647493853</c:v>
                </c:pt>
                <c:pt idx="4680">
                  <c:v>12.983901136086399</c:v>
                </c:pt>
                <c:pt idx="4681">
                  <c:v>-1.6693239085650831</c:v>
                </c:pt>
                <c:pt idx="4682">
                  <c:v>-10.651691808629799</c:v>
                </c:pt>
                <c:pt idx="4683">
                  <c:v>4.9443930752784651</c:v>
                </c:pt>
                <c:pt idx="4684">
                  <c:v>12.078609672116901</c:v>
                </c:pt>
                <c:pt idx="4685">
                  <c:v>-7.8312959404989746</c:v>
                </c:pt>
                <c:pt idx="4686">
                  <c:v>-7.8989550194314244</c:v>
                </c:pt>
                <c:pt idx="4687">
                  <c:v>8.7563003778535489</c:v>
                </c:pt>
                <c:pt idx="4688">
                  <c:v>9.3855302946579648</c:v>
                </c:pt>
                <c:pt idx="4689">
                  <c:v>-11.259522103858551</c:v>
                </c:pt>
                <c:pt idx="4690">
                  <c:v>-6.8433079621283603</c:v>
                </c:pt>
                <c:pt idx="4691">
                  <c:v>12.3744819399544</c:v>
                </c:pt>
                <c:pt idx="4692">
                  <c:v>4.3562405472986843</c:v>
                </c:pt>
                <c:pt idx="4693">
                  <c:v>-13.093318190977101</c:v>
                </c:pt>
                <c:pt idx="4694">
                  <c:v>-0.53943377186385499</c:v>
                </c:pt>
                <c:pt idx="4695">
                  <c:v>13.319712633566699</c:v>
                </c:pt>
                <c:pt idx="4696">
                  <c:v>-2.1780447610123801</c:v>
                </c:pt>
                <c:pt idx="4697">
                  <c:v>-13.129271023489</c:v>
                </c:pt>
                <c:pt idx="4698">
                  <c:v>4.6688453332219</c:v>
                </c:pt>
                <c:pt idx="4699">
                  <c:v>12.118280123481849</c:v>
                </c:pt>
                <c:pt idx="4700">
                  <c:v>-8.1265737305574053</c:v>
                </c:pt>
                <c:pt idx="4701">
                  <c:v>-8.228733263305589</c:v>
                </c:pt>
                <c:pt idx="4702">
                  <c:v>10.19592947804149</c:v>
                </c:pt>
                <c:pt idx="4703">
                  <c:v>8.3094978899517251</c:v>
                </c:pt>
                <c:pt idx="4704">
                  <c:v>-12.399051540183901</c:v>
                </c:pt>
                <c:pt idx="4705">
                  <c:v>-6.7978649230300707</c:v>
                </c:pt>
                <c:pt idx="4706">
                  <c:v>12.533084249448951</c:v>
                </c:pt>
                <c:pt idx="4707">
                  <c:v>2.7039696041749002</c:v>
                </c:pt>
                <c:pt idx="4708">
                  <c:v>-13.51733329061825</c:v>
                </c:pt>
                <c:pt idx="4709">
                  <c:v>3.0748950598720071E-2</c:v>
                </c:pt>
                <c:pt idx="4710">
                  <c:v>12.879319302837398</c:v>
                </c:pt>
                <c:pt idx="4711">
                  <c:v>-3.4880965473652603</c:v>
                </c:pt>
                <c:pt idx="4712">
                  <c:v>-8.3324887462790755</c:v>
                </c:pt>
                <c:pt idx="4713">
                  <c:v>5.9167514240399299</c:v>
                </c:pt>
                <c:pt idx="4714">
                  <c:v>10.440604499075139</c:v>
                </c:pt>
                <c:pt idx="4715">
                  <c:v>-9.4188018395504649</c:v>
                </c:pt>
                <c:pt idx="4716">
                  <c:v>-8.3092671318596913</c:v>
                </c:pt>
                <c:pt idx="4717">
                  <c:v>10.092614632614655</c:v>
                </c:pt>
                <c:pt idx="4718">
                  <c:v>7.13379636149834</c:v>
                </c:pt>
                <c:pt idx="4719">
                  <c:v>-12.8561598311786</c:v>
                </c:pt>
                <c:pt idx="4720">
                  <c:v>-4.9212565640173649</c:v>
                </c:pt>
                <c:pt idx="4721">
                  <c:v>12.3563539268984</c:v>
                </c:pt>
                <c:pt idx="4722">
                  <c:v>1.3147616870414356</c:v>
                </c:pt>
                <c:pt idx="4723">
                  <c:v>-13.98196082028235</c:v>
                </c:pt>
                <c:pt idx="4724">
                  <c:v>1.9492265597361986</c:v>
                </c:pt>
                <c:pt idx="4725">
                  <c:v>12.423663097003249</c:v>
                </c:pt>
                <c:pt idx="4726">
                  <c:v>-6.3231642994322099</c:v>
                </c:pt>
                <c:pt idx="4727">
                  <c:v>-8.2008171925836457</c:v>
                </c:pt>
                <c:pt idx="4728">
                  <c:v>6.9598534125285649</c:v>
                </c:pt>
                <c:pt idx="4729">
                  <c:v>10.312501362962621</c:v>
                </c:pt>
                <c:pt idx="4730">
                  <c:v>-9.4679359565697148</c:v>
                </c:pt>
                <c:pt idx="4731">
                  <c:v>-8.0990687474734493</c:v>
                </c:pt>
                <c:pt idx="4732">
                  <c:v>9.9058656794118392</c:v>
                </c:pt>
                <c:pt idx="4733">
                  <c:v>5.429983487357525</c:v>
                </c:pt>
                <c:pt idx="4734">
                  <c:v>-13.6386665745478</c:v>
                </c:pt>
                <c:pt idx="4735">
                  <c:v>-4.12088787504642</c:v>
                </c:pt>
                <c:pt idx="4736">
                  <c:v>12.46871725264165</c:v>
                </c:pt>
                <c:pt idx="4737">
                  <c:v>-1.3313434131310149</c:v>
                </c:pt>
                <c:pt idx="4738">
                  <c:v>-7.9955369119625548</c:v>
                </c:pt>
                <c:pt idx="4739">
                  <c:v>1.8651180529906894</c:v>
                </c:pt>
                <c:pt idx="4740">
                  <c:v>11.631955611952851</c:v>
                </c:pt>
                <c:pt idx="4741">
                  <c:v>-7.4011889628528404</c:v>
                </c:pt>
                <c:pt idx="4742">
                  <c:v>-7.8972844918544354</c:v>
                </c:pt>
                <c:pt idx="4743">
                  <c:v>7.8600925970679647</c:v>
                </c:pt>
                <c:pt idx="4744">
                  <c:v>9.5639654389969344</c:v>
                </c:pt>
                <c:pt idx="4745">
                  <c:v>-11.719085603490349</c:v>
                </c:pt>
                <c:pt idx="4746">
                  <c:v>-7.7847353657354752</c:v>
                </c:pt>
                <c:pt idx="4747">
                  <c:v>10.7995180076968</c:v>
                </c:pt>
                <c:pt idx="4748">
                  <c:v>3.7475305176208598</c:v>
                </c:pt>
                <c:pt idx="4749">
                  <c:v>-13.93520328976785</c:v>
                </c:pt>
                <c:pt idx="4750">
                  <c:v>-3.2331760841953803</c:v>
                </c:pt>
                <c:pt idx="4751">
                  <c:v>12.354553712836299</c:v>
                </c:pt>
                <c:pt idx="4752">
                  <c:v>-2.8394104638580551</c:v>
                </c:pt>
                <c:pt idx="4753">
                  <c:v>-7.6512495835693954</c:v>
                </c:pt>
                <c:pt idx="4754">
                  <c:v>2.997080962948115</c:v>
                </c:pt>
                <c:pt idx="4755">
                  <c:v>11.58106262376255</c:v>
                </c:pt>
                <c:pt idx="4756">
                  <c:v>-7.8539876196455047</c:v>
                </c:pt>
                <c:pt idx="4757">
                  <c:v>-7.5238472938180001</c:v>
                </c:pt>
                <c:pt idx="4758">
                  <c:v>8.6551561519221245</c:v>
                </c:pt>
                <c:pt idx="4759">
                  <c:v>8.1108569336508651</c:v>
                </c:pt>
                <c:pt idx="4760">
                  <c:v>-12.634604070456501</c:v>
                </c:pt>
                <c:pt idx="4761">
                  <c:v>-7.35622603242438</c:v>
                </c:pt>
                <c:pt idx="4762">
                  <c:v>10.994224146511449</c:v>
                </c:pt>
                <c:pt idx="4763">
                  <c:v>3.7631096910953401</c:v>
                </c:pt>
                <c:pt idx="4764">
                  <c:v>-7.8810838819255746</c:v>
                </c:pt>
                <c:pt idx="4765">
                  <c:v>-1.612089136048604</c:v>
                </c:pt>
                <c:pt idx="4766">
                  <c:v>12.05269087138725</c:v>
                </c:pt>
                <c:pt idx="4767">
                  <c:v>-4.6530411898735551</c:v>
                </c:pt>
                <c:pt idx="4768">
                  <c:v>-7.2191093648853446</c:v>
                </c:pt>
                <c:pt idx="4769">
                  <c:v>4.9033920144412697</c:v>
                </c:pt>
                <c:pt idx="4770">
                  <c:v>10.912059415744849</c:v>
                </c:pt>
                <c:pt idx="4771">
                  <c:v>-9.4163447888716352</c:v>
                </c:pt>
                <c:pt idx="4772">
                  <c:v>-7.0842048607790407</c:v>
                </c:pt>
                <c:pt idx="4773">
                  <c:v>9.6628157657904907</c:v>
                </c:pt>
                <c:pt idx="4774">
                  <c:v>7.2431332075653598</c:v>
                </c:pt>
                <c:pt idx="4775">
                  <c:v>-12.82149392443965</c:v>
                </c:pt>
                <c:pt idx="4776">
                  <c:v>-6.9582046769211701</c:v>
                </c:pt>
                <c:pt idx="4777">
                  <c:v>11.657646736586049</c:v>
                </c:pt>
                <c:pt idx="4778">
                  <c:v>1.242641461246478</c:v>
                </c:pt>
                <c:pt idx="4779">
                  <c:v>-6.95405127504422</c:v>
                </c:pt>
                <c:pt idx="4780">
                  <c:v>-2.5651563038343097</c:v>
                </c:pt>
                <c:pt idx="4781">
                  <c:v>11.960601197592251</c:v>
                </c:pt>
                <c:pt idx="4782">
                  <c:v>-5.5524654318841353</c:v>
                </c:pt>
                <c:pt idx="4783">
                  <c:v>-6.8822214007906801</c:v>
                </c:pt>
                <c:pt idx="4784">
                  <c:v>4.4277252182374101</c:v>
                </c:pt>
                <c:pt idx="4785">
                  <c:v>10.662210951929801</c:v>
                </c:pt>
                <c:pt idx="4786">
                  <c:v>-10.425587930993199</c:v>
                </c:pt>
                <c:pt idx="4787">
                  <c:v>-6.8160146656069003</c:v>
                </c:pt>
                <c:pt idx="4788">
                  <c:v>9.4773860989545753</c:v>
                </c:pt>
                <c:pt idx="4789">
                  <c:v>6.4101643758249951</c:v>
                </c:pt>
                <c:pt idx="4790">
                  <c:v>-13.425373997114599</c:v>
                </c:pt>
                <c:pt idx="4791">
                  <c:v>-6.3601842899204755</c:v>
                </c:pt>
                <c:pt idx="4792">
                  <c:v>11.64527958866395</c:v>
                </c:pt>
                <c:pt idx="4793">
                  <c:v>0.5726582967974061</c:v>
                </c:pt>
                <c:pt idx="4794">
                  <c:v>-6.7708332678940648</c:v>
                </c:pt>
                <c:pt idx="4795">
                  <c:v>-0.70211232556542258</c:v>
                </c:pt>
                <c:pt idx="4796">
                  <c:v>11.791729815392451</c:v>
                </c:pt>
                <c:pt idx="4797">
                  <c:v>-5.6449204915100601</c:v>
                </c:pt>
                <c:pt idx="4798">
                  <c:v>-6.7313519916246047</c:v>
                </c:pt>
                <c:pt idx="4799">
                  <c:v>5.8203476788905002</c:v>
                </c:pt>
                <c:pt idx="4800">
                  <c:v>9.6677502971473537</c:v>
                </c:pt>
                <c:pt idx="4801">
                  <c:v>-10.74820853227285</c:v>
                </c:pt>
                <c:pt idx="4802">
                  <c:v>-6.7015552651965056</c:v>
                </c:pt>
                <c:pt idx="4803">
                  <c:v>9.3734539459971735</c:v>
                </c:pt>
                <c:pt idx="4804">
                  <c:v>5.4086523061452745</c:v>
                </c:pt>
                <c:pt idx="4805">
                  <c:v>-13.5429933720158</c:v>
                </c:pt>
                <c:pt idx="4806">
                  <c:v>-4.7603985899114694</c:v>
                </c:pt>
                <c:pt idx="4807">
                  <c:v>11.8955142290024</c:v>
                </c:pt>
                <c:pt idx="4808">
                  <c:v>-2.1308294378598527</c:v>
                </c:pt>
                <c:pt idx="4809">
                  <c:v>-6.6978196309004749</c:v>
                </c:pt>
                <c:pt idx="4810">
                  <c:v>0.63398797319886002</c:v>
                </c:pt>
                <c:pt idx="4811">
                  <c:v>11.458672415034151</c:v>
                </c:pt>
                <c:pt idx="4812">
                  <c:v>-6.8876487236120454</c:v>
                </c:pt>
                <c:pt idx="4813">
                  <c:v>-6.6763806684252849</c:v>
                </c:pt>
                <c:pt idx="4814">
                  <c:v>7.4375355274894748</c:v>
                </c:pt>
                <c:pt idx="4815">
                  <c:v>9.2566859414840703</c:v>
                </c:pt>
                <c:pt idx="4816">
                  <c:v>-10.8364065404296</c:v>
                </c:pt>
                <c:pt idx="4817">
                  <c:v>-6.6644098671730703</c:v>
                </c:pt>
                <c:pt idx="4818">
                  <c:v>10.9365535267083</c:v>
                </c:pt>
                <c:pt idx="4819">
                  <c:v>5.0542079110481</c:v>
                </c:pt>
                <c:pt idx="4820">
                  <c:v>-10.265120599976409</c:v>
                </c:pt>
                <c:pt idx="4821">
                  <c:v>-2.9724554115856452</c:v>
                </c:pt>
                <c:pt idx="4822">
                  <c:v>12.176754122279149</c:v>
                </c:pt>
                <c:pt idx="4823">
                  <c:v>-1.8498808496713079</c:v>
                </c:pt>
                <c:pt idx="4824">
                  <c:v>-6.7096179813767352</c:v>
                </c:pt>
                <c:pt idx="4825">
                  <c:v>2.7067255292558099</c:v>
                </c:pt>
                <c:pt idx="4826">
                  <c:v>11.371981800979</c:v>
                </c:pt>
                <c:pt idx="4827">
                  <c:v>-7.8377484869920195</c:v>
                </c:pt>
                <c:pt idx="4828">
                  <c:v>-6.7243170057788948</c:v>
                </c:pt>
                <c:pt idx="4829">
                  <c:v>7.8302465621998554</c:v>
                </c:pt>
                <c:pt idx="4830">
                  <c:v>8.8023657667996904</c:v>
                </c:pt>
                <c:pt idx="4831">
                  <c:v>-11.38194944729865</c:v>
                </c:pt>
                <c:pt idx="4832">
                  <c:v>-6.7420245607592708</c:v>
                </c:pt>
                <c:pt idx="4833">
                  <c:v>11.382426726494799</c:v>
                </c:pt>
                <c:pt idx="4834">
                  <c:v>3.1517016876785</c:v>
                </c:pt>
                <c:pt idx="4835">
                  <c:v>-10.797005851088059</c:v>
                </c:pt>
                <c:pt idx="4836">
                  <c:v>-3.9050887436102002</c:v>
                </c:pt>
                <c:pt idx="4837">
                  <c:v>12.23806709418125</c:v>
                </c:pt>
                <c:pt idx="4838">
                  <c:v>-1.6722999605395259</c:v>
                </c:pt>
                <c:pt idx="4839">
                  <c:v>-6.8161347209031948</c:v>
                </c:pt>
                <c:pt idx="4840">
                  <c:v>4.0388691560748802</c:v>
                </c:pt>
                <c:pt idx="4841">
                  <c:v>11.018930698882251</c:v>
                </c:pt>
                <c:pt idx="4842">
                  <c:v>-9.2863433257007308</c:v>
                </c:pt>
                <c:pt idx="4843">
                  <c:v>-6.829066309023645</c:v>
                </c:pt>
                <c:pt idx="4844">
                  <c:v>9.3132412446750052</c:v>
                </c:pt>
                <c:pt idx="4845">
                  <c:v>7.6466274027149801</c:v>
                </c:pt>
                <c:pt idx="4846">
                  <c:v>-12.059266276491551</c:v>
                </c:pt>
                <c:pt idx="4847">
                  <c:v>-6.8352529728155496</c:v>
                </c:pt>
                <c:pt idx="4848">
                  <c:v>11.536417673951</c:v>
                </c:pt>
                <c:pt idx="4849">
                  <c:v>1.3951337389064076</c:v>
                </c:pt>
                <c:pt idx="4850">
                  <c:v>-10.380102242165785</c:v>
                </c:pt>
                <c:pt idx="4851">
                  <c:v>-0.72901932940860603</c:v>
                </c:pt>
                <c:pt idx="4852">
                  <c:v>12.1211757719789</c:v>
                </c:pt>
                <c:pt idx="4853">
                  <c:v>-4.8002267443821749</c:v>
                </c:pt>
                <c:pt idx="4854">
                  <c:v>-6.9166093943832951</c:v>
                </c:pt>
                <c:pt idx="4855">
                  <c:v>4.034794254648105</c:v>
                </c:pt>
                <c:pt idx="4856">
                  <c:v>10.985978859404</c:v>
                </c:pt>
                <c:pt idx="4857">
                  <c:v>-9.6704953719146651</c:v>
                </c:pt>
                <c:pt idx="4858">
                  <c:v>-6.922669172452645</c:v>
                </c:pt>
                <c:pt idx="4859">
                  <c:v>9.0795075565597401</c:v>
                </c:pt>
                <c:pt idx="4860">
                  <c:v>7.2066370454197504</c:v>
                </c:pt>
                <c:pt idx="4861">
                  <c:v>-12.922634982947351</c:v>
                </c:pt>
                <c:pt idx="4862">
                  <c:v>-6.5471750314375594</c:v>
                </c:pt>
                <c:pt idx="4863">
                  <c:v>12.307325531622951</c:v>
                </c:pt>
                <c:pt idx="4864">
                  <c:v>1.6116228808507786</c:v>
                </c:pt>
                <c:pt idx="4865">
                  <c:v>-10.418308946048036</c:v>
                </c:pt>
                <c:pt idx="4866">
                  <c:v>0.31668942497526503</c:v>
                </c:pt>
                <c:pt idx="4867">
                  <c:v>12.277686775914251</c:v>
                </c:pt>
                <c:pt idx="4868">
                  <c:v>-5.0585805445931902</c:v>
                </c:pt>
                <c:pt idx="4869">
                  <c:v>-7.1056622015074247</c:v>
                </c:pt>
                <c:pt idx="4870">
                  <c:v>7.3379546963842994</c:v>
                </c:pt>
                <c:pt idx="4871">
                  <c:v>10.196686392774659</c:v>
                </c:pt>
                <c:pt idx="4872">
                  <c:v>-10.117877673930066</c:v>
                </c:pt>
                <c:pt idx="4873">
                  <c:v>-7.1771620601913693</c:v>
                </c:pt>
                <c:pt idx="4874">
                  <c:v>10.761835766866351</c:v>
                </c:pt>
                <c:pt idx="4875">
                  <c:v>6.8438090078484901</c:v>
                </c:pt>
                <c:pt idx="4876">
                  <c:v>-12.855151087207499</c:v>
                </c:pt>
                <c:pt idx="4877">
                  <c:v>-4.2757445446559394</c:v>
                </c:pt>
                <c:pt idx="4878">
                  <c:v>12.807927492540301</c:v>
                </c:pt>
                <c:pt idx="4879">
                  <c:v>-0.56309178193744203</c:v>
                </c:pt>
                <c:pt idx="4880">
                  <c:v>-13.5532967850099</c:v>
                </c:pt>
                <c:pt idx="4881">
                  <c:v>2.3593964048215899</c:v>
                </c:pt>
                <c:pt idx="4882">
                  <c:v>12.2223318229453</c:v>
                </c:pt>
                <c:pt idx="4883">
                  <c:v>-6.3518765285026202</c:v>
                </c:pt>
                <c:pt idx="4884">
                  <c:v>-7.4858834869116055</c:v>
                </c:pt>
                <c:pt idx="4885">
                  <c:v>8.6244142471704794</c:v>
                </c:pt>
                <c:pt idx="4886">
                  <c:v>10.425410870200105</c:v>
                </c:pt>
                <c:pt idx="4887">
                  <c:v>-10.775094723038951</c:v>
                </c:pt>
                <c:pt idx="4888">
                  <c:v>-7.5733978808032951</c:v>
                </c:pt>
                <c:pt idx="4889">
                  <c:v>11.337787593704199</c:v>
                </c:pt>
                <c:pt idx="4890">
                  <c:v>5.7151055554889947</c:v>
                </c:pt>
                <c:pt idx="4891">
                  <c:v>-13.165618956028549</c:v>
                </c:pt>
                <c:pt idx="4892">
                  <c:v>-3.1703742329849449</c:v>
                </c:pt>
                <c:pt idx="4893">
                  <c:v>12.864287480097699</c:v>
                </c:pt>
                <c:pt idx="4894">
                  <c:v>-0.40570775534078696</c:v>
                </c:pt>
                <c:pt idx="4895">
                  <c:v>-10.64032432349822</c:v>
                </c:pt>
                <c:pt idx="4896">
                  <c:v>2.8253058530926349</c:v>
                </c:pt>
                <c:pt idx="4897">
                  <c:v>12.215160101675551</c:v>
                </c:pt>
                <c:pt idx="4898">
                  <c:v>-7.3630239563580098</c:v>
                </c:pt>
                <c:pt idx="4899">
                  <c:v>-7.8357385491044695</c:v>
                </c:pt>
                <c:pt idx="4900">
                  <c:v>9.0086023844005751</c:v>
                </c:pt>
                <c:pt idx="4901">
                  <c:v>8.7282193387411837</c:v>
                </c:pt>
                <c:pt idx="4902">
                  <c:v>-11.258825153510351</c:v>
                </c:pt>
                <c:pt idx="4903">
                  <c:v>-7.6601352096671196</c:v>
                </c:pt>
                <c:pt idx="4904">
                  <c:v>11.946818622926749</c:v>
                </c:pt>
                <c:pt idx="4905">
                  <c:v>4.5772162235762757</c:v>
                </c:pt>
                <c:pt idx="4906">
                  <c:v>-13.39529963649975</c:v>
                </c:pt>
                <c:pt idx="4907">
                  <c:v>-2.068489273400123</c:v>
                </c:pt>
                <c:pt idx="4908">
                  <c:v>12.988230710125599</c:v>
                </c:pt>
                <c:pt idx="4909">
                  <c:v>-2.6468223557708801</c:v>
                </c:pt>
                <c:pt idx="4910">
                  <c:v>-10.69646779360793</c:v>
                </c:pt>
                <c:pt idx="4911">
                  <c:v>4.7098051793329248</c:v>
                </c:pt>
                <c:pt idx="4912">
                  <c:v>11.7085668525296</c:v>
                </c:pt>
                <c:pt idx="4913">
                  <c:v>-8.6780940394544857</c:v>
                </c:pt>
                <c:pt idx="4914">
                  <c:v>-8.06346390803985</c:v>
                </c:pt>
                <c:pt idx="4915">
                  <c:v>10.09626600143784</c:v>
                </c:pt>
                <c:pt idx="4916">
                  <c:v>8.3639797019110595</c:v>
                </c:pt>
                <c:pt idx="4917">
                  <c:v>-12.184236232322499</c:v>
                </c:pt>
                <c:pt idx="4918">
                  <c:v>-6.5881261797280901</c:v>
                </c:pt>
                <c:pt idx="4919">
                  <c:v>12.21954648206645</c:v>
                </c:pt>
                <c:pt idx="4920">
                  <c:v>3.67171862925855</c:v>
                </c:pt>
                <c:pt idx="4921">
                  <c:v>-13.73646477002635</c:v>
                </c:pt>
                <c:pt idx="4922">
                  <c:v>-0.53043996012206307</c:v>
                </c:pt>
                <c:pt idx="4923">
                  <c:v>12.704294148872751</c:v>
                </c:pt>
                <c:pt idx="4924">
                  <c:v>-3.0583617888642998</c:v>
                </c:pt>
                <c:pt idx="4925">
                  <c:v>-8.5469070615727638</c:v>
                </c:pt>
                <c:pt idx="4926">
                  <c:v>5.2872562627716153</c:v>
                </c:pt>
                <c:pt idx="4927">
                  <c:v>10.654145881911251</c:v>
                </c:pt>
                <c:pt idx="4928">
                  <c:v>-9.2382991438491953</c:v>
                </c:pt>
                <c:pt idx="4929">
                  <c:v>-8.1015089246931247</c:v>
                </c:pt>
                <c:pt idx="4930">
                  <c:v>9.7919199556529293</c:v>
                </c:pt>
                <c:pt idx="4931">
                  <c:v>7.8630778510562198</c:v>
                </c:pt>
                <c:pt idx="4932">
                  <c:v>-12.538080507580601</c:v>
                </c:pt>
                <c:pt idx="4933">
                  <c:v>-5.2441126554764397</c:v>
                </c:pt>
                <c:pt idx="4934">
                  <c:v>12.1872205109795</c:v>
                </c:pt>
                <c:pt idx="4935">
                  <c:v>2.3740778066739852</c:v>
                </c:pt>
                <c:pt idx="4936">
                  <c:v>-13.9257496512881</c:v>
                </c:pt>
                <c:pt idx="4937">
                  <c:v>0.71374331196240992</c:v>
                </c:pt>
                <c:pt idx="4938">
                  <c:v>12.295549398624949</c:v>
                </c:pt>
                <c:pt idx="4939">
                  <c:v>-5.4107109122682857</c:v>
                </c:pt>
                <c:pt idx="4940">
                  <c:v>-8.0129611561445557</c:v>
                </c:pt>
                <c:pt idx="4941">
                  <c:v>5.9584580956563302</c:v>
                </c:pt>
                <c:pt idx="4942">
                  <c:v>10.93152144139685</c:v>
                </c:pt>
                <c:pt idx="4943">
                  <c:v>-10.42055514077556</c:v>
                </c:pt>
                <c:pt idx="4944">
                  <c:v>-7.9462544221595497</c:v>
                </c:pt>
                <c:pt idx="4945">
                  <c:v>10.717138148649049</c:v>
                </c:pt>
                <c:pt idx="4946">
                  <c:v>5.7092755454222299</c:v>
                </c:pt>
                <c:pt idx="4947">
                  <c:v>-13.449732500586601</c:v>
                </c:pt>
                <c:pt idx="4948">
                  <c:v>-3.5820910120009701</c:v>
                </c:pt>
                <c:pt idx="4949">
                  <c:v>12.518266531078648</c:v>
                </c:pt>
                <c:pt idx="4950">
                  <c:v>-0.60728434070710247</c:v>
                </c:pt>
                <c:pt idx="4951">
                  <c:v>-10.91716337801706</c:v>
                </c:pt>
                <c:pt idx="4952">
                  <c:v>2.4885726943366349</c:v>
                </c:pt>
                <c:pt idx="4953">
                  <c:v>12.2384059425813</c:v>
                </c:pt>
                <c:pt idx="4954">
                  <c:v>-6.6433433795865451</c:v>
                </c:pt>
                <c:pt idx="4955">
                  <c:v>-7.8236445431624553</c:v>
                </c:pt>
                <c:pt idx="4956">
                  <c:v>7.6811201511437144</c:v>
                </c:pt>
                <c:pt idx="4957">
                  <c:v>9.8499615231178606</c:v>
                </c:pt>
                <c:pt idx="4958">
                  <c:v>-9.9729487065798601</c:v>
                </c:pt>
                <c:pt idx="4959">
                  <c:v>-7.7196175181445703</c:v>
                </c:pt>
                <c:pt idx="4960">
                  <c:v>11.31600506197835</c:v>
                </c:pt>
                <c:pt idx="4961">
                  <c:v>4.0563367360782099</c:v>
                </c:pt>
                <c:pt idx="4962">
                  <c:v>-13.681451915703651</c:v>
                </c:pt>
                <c:pt idx="4963">
                  <c:v>-4.5199073423614751</c:v>
                </c:pt>
                <c:pt idx="4964">
                  <c:v>12.58451893374275</c:v>
                </c:pt>
                <c:pt idx="4965">
                  <c:v>-0.29237659607891003</c:v>
                </c:pt>
                <c:pt idx="4966">
                  <c:v>-7.7295311986054145</c:v>
                </c:pt>
                <c:pt idx="4967">
                  <c:v>2.5605125318071051</c:v>
                </c:pt>
                <c:pt idx="4968">
                  <c:v>12.060116433358999</c:v>
                </c:pt>
                <c:pt idx="4969">
                  <c:v>-8.0759843038636543</c:v>
                </c:pt>
                <c:pt idx="4970">
                  <c:v>-7.674926555313875</c:v>
                </c:pt>
                <c:pt idx="4971">
                  <c:v>8.6981368944851756</c:v>
                </c:pt>
                <c:pt idx="4972">
                  <c:v>8.8017991064952348</c:v>
                </c:pt>
                <c:pt idx="4973">
                  <c:v>-11.2926263717582</c:v>
                </c:pt>
                <c:pt idx="4974">
                  <c:v>-7.6144961025829749</c:v>
                </c:pt>
                <c:pt idx="4975">
                  <c:v>11.28779561193585</c:v>
                </c:pt>
                <c:pt idx="4976">
                  <c:v>3.5039190568584999</c:v>
                </c:pt>
                <c:pt idx="4977">
                  <c:v>-13.8047734075314</c:v>
                </c:pt>
                <c:pt idx="4978">
                  <c:v>-3.4187217889581847</c:v>
                </c:pt>
                <c:pt idx="4979">
                  <c:v>12.524219649527051</c:v>
                </c:pt>
                <c:pt idx="4980">
                  <c:v>-1.1729039561510901</c:v>
                </c:pt>
                <c:pt idx="4981">
                  <c:v>-7.5665212372108446</c:v>
                </c:pt>
                <c:pt idx="4982">
                  <c:v>2.92546636270214</c:v>
                </c:pt>
                <c:pt idx="4983">
                  <c:v>11.016586854351701</c:v>
                </c:pt>
                <c:pt idx="4984">
                  <c:v>-9.4315254655193357</c:v>
                </c:pt>
                <c:pt idx="4985">
                  <c:v>-7.4872501271023495</c:v>
                </c:pt>
                <c:pt idx="4986">
                  <c:v>9.2655670702501887</c:v>
                </c:pt>
                <c:pt idx="4987">
                  <c:v>8.07435491538984</c:v>
                </c:pt>
                <c:pt idx="4988">
                  <c:v>-12.194037985276001</c:v>
                </c:pt>
                <c:pt idx="4989">
                  <c:v>-7.2703680021590653</c:v>
                </c:pt>
                <c:pt idx="4990">
                  <c:v>11.799524168625551</c:v>
                </c:pt>
                <c:pt idx="4991">
                  <c:v>1.7084111566560134</c:v>
                </c:pt>
                <c:pt idx="4992">
                  <c:v>-10.881136001864681</c:v>
                </c:pt>
                <c:pt idx="4993">
                  <c:v>-2.32488691973019</c:v>
                </c:pt>
                <c:pt idx="4994">
                  <c:v>12.346898761938199</c:v>
                </c:pt>
                <c:pt idx="4995">
                  <c:v>-1.9166231005046144</c:v>
                </c:pt>
                <c:pt idx="4996">
                  <c:v>-7.3362942902955197</c:v>
                </c:pt>
                <c:pt idx="4997">
                  <c:v>4.43357752063873</c:v>
                </c:pt>
                <c:pt idx="4998">
                  <c:v>10.328148850184881</c:v>
                </c:pt>
                <c:pt idx="4999">
                  <c:v>-9.6400463933902856</c:v>
                </c:pt>
                <c:pt idx="5000">
                  <c:v>-7.2722047308798494</c:v>
                </c:pt>
                <c:pt idx="5001">
                  <c:v>8.9038301247158351</c:v>
                </c:pt>
                <c:pt idx="5002">
                  <c:v>6.8774017113448149</c:v>
                </c:pt>
                <c:pt idx="5003">
                  <c:v>-13.191335281670199</c:v>
                </c:pt>
                <c:pt idx="5004">
                  <c:v>-6.8111267776601299</c:v>
                </c:pt>
                <c:pt idx="5005">
                  <c:v>12.1037872059382</c:v>
                </c:pt>
                <c:pt idx="5006">
                  <c:v>0.68141277242171649</c:v>
                </c:pt>
                <c:pt idx="5007">
                  <c:v>-7.2536032902936807</c:v>
                </c:pt>
                <c:pt idx="5008">
                  <c:v>4.847602590910105E-3</c:v>
                </c:pt>
                <c:pt idx="5009">
                  <c:v>12.013385872578599</c:v>
                </c:pt>
                <c:pt idx="5010">
                  <c:v>-5.9668138051368302</c:v>
                </c:pt>
                <c:pt idx="5011">
                  <c:v>-7.1883492229974753</c:v>
                </c:pt>
                <c:pt idx="5012">
                  <c:v>6.5215358368856053</c:v>
                </c:pt>
                <c:pt idx="5013">
                  <c:v>10.304785895117714</c:v>
                </c:pt>
                <c:pt idx="5014">
                  <c:v>-9.3373889591924595</c:v>
                </c:pt>
                <c:pt idx="5015">
                  <c:v>-7.1289644074399749</c:v>
                </c:pt>
                <c:pt idx="5016">
                  <c:v>10.320933292267753</c:v>
                </c:pt>
                <c:pt idx="5017">
                  <c:v>6.5007144511088697</c:v>
                </c:pt>
                <c:pt idx="5018">
                  <c:v>-13.026334880284701</c:v>
                </c:pt>
                <c:pt idx="5019">
                  <c:v>-5.3376516806128151</c:v>
                </c:pt>
                <c:pt idx="5020">
                  <c:v>12.114134825027051</c:v>
                </c:pt>
                <c:pt idx="5021">
                  <c:v>0.79818302764427251</c:v>
                </c:pt>
                <c:pt idx="5022">
                  <c:v>-7.0797443607602855</c:v>
                </c:pt>
                <c:pt idx="5023">
                  <c:v>0.29727342761634451</c:v>
                </c:pt>
                <c:pt idx="5024">
                  <c:v>11.80467530075255</c:v>
                </c:pt>
                <c:pt idx="5025">
                  <c:v>-6.6808827562182707</c:v>
                </c:pt>
                <c:pt idx="5026">
                  <c:v>-7.0158867422297497</c:v>
                </c:pt>
                <c:pt idx="5027">
                  <c:v>7.3590855080043251</c:v>
                </c:pt>
                <c:pt idx="5028">
                  <c:v>9.6657941770589453</c:v>
                </c:pt>
                <c:pt idx="5029">
                  <c:v>-11.237833819066701</c:v>
                </c:pt>
                <c:pt idx="5030">
                  <c:v>-6.9640764110041351</c:v>
                </c:pt>
                <c:pt idx="5031">
                  <c:v>10.544369736082951</c:v>
                </c:pt>
                <c:pt idx="5032">
                  <c:v>3.6102283138443303</c:v>
                </c:pt>
                <c:pt idx="5033">
                  <c:v>-13.504003112239651</c:v>
                </c:pt>
                <c:pt idx="5034">
                  <c:v>-4.6065831339809353</c:v>
                </c:pt>
                <c:pt idx="5035">
                  <c:v>12.112940550497999</c:v>
                </c:pt>
                <c:pt idx="5036">
                  <c:v>-2.0300410305367373</c:v>
                </c:pt>
                <c:pt idx="5037">
                  <c:v>-6.92687153715453</c:v>
                </c:pt>
                <c:pt idx="5038">
                  <c:v>1.3060273162650304</c:v>
                </c:pt>
                <c:pt idx="5039">
                  <c:v>11.532354684409651</c:v>
                </c:pt>
                <c:pt idx="5040">
                  <c:v>-7.4594119121179396</c:v>
                </c:pt>
                <c:pt idx="5041">
                  <c:v>-6.8854048721877454</c:v>
                </c:pt>
                <c:pt idx="5042">
                  <c:v>7.5156338225915595</c:v>
                </c:pt>
                <c:pt idx="5043">
                  <c:v>9.406834830011384</c:v>
                </c:pt>
                <c:pt idx="5044">
                  <c:v>-12.10231668110745</c:v>
                </c:pt>
                <c:pt idx="5045">
                  <c:v>-6.8694045410875448</c:v>
                </c:pt>
                <c:pt idx="5046">
                  <c:v>10.694139639214701</c:v>
                </c:pt>
                <c:pt idx="5047">
                  <c:v>3.1616764455166901</c:v>
                </c:pt>
                <c:pt idx="5048">
                  <c:v>-13.576015251979651</c:v>
                </c:pt>
                <c:pt idx="5049">
                  <c:v>-2.9883135076555751</c:v>
                </c:pt>
                <c:pt idx="5050">
                  <c:v>12.296002239230301</c:v>
                </c:pt>
                <c:pt idx="5051">
                  <c:v>-1.3114501475294102</c:v>
                </c:pt>
                <c:pt idx="5052">
                  <c:v>-6.9172390427132004</c:v>
                </c:pt>
                <c:pt idx="5053">
                  <c:v>4.3631779765413548</c:v>
                </c:pt>
                <c:pt idx="5054">
                  <c:v>11.12106383921725</c:v>
                </c:pt>
                <c:pt idx="5055">
                  <c:v>-7.6787845931025558</c:v>
                </c:pt>
                <c:pt idx="5056">
                  <c:v>-6.92258406772455</c:v>
                </c:pt>
                <c:pt idx="5057">
                  <c:v>9.3996216540776487</c:v>
                </c:pt>
                <c:pt idx="5058">
                  <c:v>7.9720949418426796</c:v>
                </c:pt>
                <c:pt idx="5059">
                  <c:v>-12.067212256402399</c:v>
                </c:pt>
                <c:pt idx="5060">
                  <c:v>-6.9196442248174703</c:v>
                </c:pt>
                <c:pt idx="5061">
                  <c:v>11.747135935051599</c:v>
                </c:pt>
                <c:pt idx="5062">
                  <c:v>1.7135116563996509</c:v>
                </c:pt>
                <c:pt idx="5063">
                  <c:v>-10.445729731728401</c:v>
                </c:pt>
                <c:pt idx="5064">
                  <c:v>-0.72993198205867493</c:v>
                </c:pt>
                <c:pt idx="5065">
                  <c:v>12.260938151356399</c:v>
                </c:pt>
                <c:pt idx="5066">
                  <c:v>-3.6504382271357101</c:v>
                </c:pt>
                <c:pt idx="5067">
                  <c:v>-6.9748879420251901</c:v>
                </c:pt>
                <c:pt idx="5068">
                  <c:v>4.1024238241314599</c:v>
                </c:pt>
                <c:pt idx="5069">
                  <c:v>10.92807205290055</c:v>
                </c:pt>
                <c:pt idx="5070">
                  <c:v>-9.7839511006687836</c:v>
                </c:pt>
                <c:pt idx="5071">
                  <c:v>-6.9599923100880003</c:v>
                </c:pt>
                <c:pt idx="5072">
                  <c:v>9.7415217532297795</c:v>
                </c:pt>
                <c:pt idx="5073">
                  <c:v>7.5797726384284552</c:v>
                </c:pt>
                <c:pt idx="5074">
                  <c:v>-12.549222185753202</c:v>
                </c:pt>
                <c:pt idx="5075">
                  <c:v>-6.5493404591224049</c:v>
                </c:pt>
                <c:pt idx="5076">
                  <c:v>11.5020130770249</c:v>
                </c:pt>
                <c:pt idx="5077">
                  <c:v>0.82089002010303602</c:v>
                </c:pt>
                <c:pt idx="5078">
                  <c:v>-6.9790079339773099</c:v>
                </c:pt>
                <c:pt idx="5079">
                  <c:v>0.54471366423928558</c:v>
                </c:pt>
                <c:pt idx="5080">
                  <c:v>12.250978169190251</c:v>
                </c:pt>
                <c:pt idx="5081">
                  <c:v>-4.7509988296411549</c:v>
                </c:pt>
                <c:pt idx="5082">
                  <c:v>-6.9810738392144547</c:v>
                </c:pt>
                <c:pt idx="5083">
                  <c:v>4.8568035626028454</c:v>
                </c:pt>
                <c:pt idx="5084">
                  <c:v>10.611825964722499</c:v>
                </c:pt>
                <c:pt idx="5085">
                  <c:v>-9.4141387560707148</c:v>
                </c:pt>
                <c:pt idx="5086">
                  <c:v>-6.9789140673129193</c:v>
                </c:pt>
                <c:pt idx="5087">
                  <c:v>9.091589086520969</c:v>
                </c:pt>
                <c:pt idx="5088">
                  <c:v>5.604455362423165</c:v>
                </c:pt>
                <c:pt idx="5089">
                  <c:v>-12.91584275188095</c:v>
                </c:pt>
                <c:pt idx="5090">
                  <c:v>-5.9914821720692348</c:v>
                </c:pt>
                <c:pt idx="5091">
                  <c:v>12.10115221647505</c:v>
                </c:pt>
                <c:pt idx="5092">
                  <c:v>1.28943294970372</c:v>
                </c:pt>
                <c:pt idx="5093">
                  <c:v>-7.0734940055938953</c:v>
                </c:pt>
                <c:pt idx="5094">
                  <c:v>0.77286375610198899</c:v>
                </c:pt>
                <c:pt idx="5095">
                  <c:v>11.9574344122585</c:v>
                </c:pt>
                <c:pt idx="5096">
                  <c:v>-6.5695865745127495</c:v>
                </c:pt>
                <c:pt idx="5097">
                  <c:v>-7.1015502831109796</c:v>
                </c:pt>
                <c:pt idx="5098">
                  <c:v>7.5762810297448251</c:v>
                </c:pt>
                <c:pt idx="5099">
                  <c:v>9.9027395641696643</c:v>
                </c:pt>
                <c:pt idx="5100">
                  <c:v>-11.072849286343949</c:v>
                </c:pt>
                <c:pt idx="5101">
                  <c:v>-7.1338266257103697</c:v>
                </c:pt>
                <c:pt idx="5102">
                  <c:v>10.772304744851251</c:v>
                </c:pt>
                <c:pt idx="5103">
                  <c:v>4.8939164391396996</c:v>
                </c:pt>
                <c:pt idx="5104">
                  <c:v>-12.97136024162125</c:v>
                </c:pt>
                <c:pt idx="5105">
                  <c:v>-3.0600856826553251</c:v>
                </c:pt>
                <c:pt idx="5106">
                  <c:v>12.4856348512919</c:v>
                </c:pt>
                <c:pt idx="5107">
                  <c:v>-1.5596531436666485</c:v>
                </c:pt>
                <c:pt idx="5108">
                  <c:v>-7.2743856383108145</c:v>
                </c:pt>
                <c:pt idx="5109">
                  <c:v>2.2360305367480651</c:v>
                </c:pt>
                <c:pt idx="5110">
                  <c:v>12.01651678598925</c:v>
                </c:pt>
                <c:pt idx="5111">
                  <c:v>-7.5608805656746698</c:v>
                </c:pt>
                <c:pt idx="5112">
                  <c:v>-7.2764490493436558</c:v>
                </c:pt>
                <c:pt idx="5113">
                  <c:v>7.6334951163073095</c:v>
                </c:pt>
                <c:pt idx="5114">
                  <c:v>9.4706946249401796</c:v>
                </c:pt>
                <c:pt idx="5115">
                  <c:v>-10.68365649957525</c:v>
                </c:pt>
                <c:pt idx="5116">
                  <c:v>-7.2876019624325696</c:v>
                </c:pt>
                <c:pt idx="5117">
                  <c:v>11.5606515165292</c:v>
                </c:pt>
                <c:pt idx="5118">
                  <c:v>4.3727628084467147</c:v>
                </c:pt>
                <c:pt idx="5119">
                  <c:v>-13.745285100902201</c:v>
                </c:pt>
                <c:pt idx="5120">
                  <c:v>-3.0788450521334854</c:v>
                </c:pt>
                <c:pt idx="5121">
                  <c:v>12.472725668199249</c:v>
                </c:pt>
                <c:pt idx="5122">
                  <c:v>-1.767260136880876</c:v>
                </c:pt>
                <c:pt idx="5123">
                  <c:v>-7.3555312744116694</c:v>
                </c:pt>
                <c:pt idx="5124">
                  <c:v>2.9756574011018051</c:v>
                </c:pt>
                <c:pt idx="5125">
                  <c:v>11.230751756889049</c:v>
                </c:pt>
                <c:pt idx="5126">
                  <c:v>-8.4454508359597753</c:v>
                </c:pt>
                <c:pt idx="5127">
                  <c:v>-7.3532578421796346</c:v>
                </c:pt>
                <c:pt idx="5128">
                  <c:v>8.8220282479339538</c:v>
                </c:pt>
                <c:pt idx="5129">
                  <c:v>7.8828891867952651</c:v>
                </c:pt>
                <c:pt idx="5130">
                  <c:v>-12.141000160657351</c:v>
                </c:pt>
                <c:pt idx="5131">
                  <c:v>-7.351600525955245</c:v>
                </c:pt>
                <c:pt idx="5132">
                  <c:v>12.0368122956537</c:v>
                </c:pt>
                <c:pt idx="5133">
                  <c:v>2.8861161541777349</c:v>
                </c:pt>
                <c:pt idx="5134">
                  <c:v>-13.779433325029899</c:v>
                </c:pt>
                <c:pt idx="5135">
                  <c:v>-1.6229370014738991</c:v>
                </c:pt>
                <c:pt idx="5136">
                  <c:v>12.623512266739899</c:v>
                </c:pt>
                <c:pt idx="5137">
                  <c:v>-3.0191658626326401</c:v>
                </c:pt>
                <c:pt idx="5138">
                  <c:v>-7.4340623239296999</c:v>
                </c:pt>
                <c:pt idx="5139">
                  <c:v>4.7360597827893294</c:v>
                </c:pt>
                <c:pt idx="5140">
                  <c:v>11.5447637977413</c:v>
                </c:pt>
                <c:pt idx="5141">
                  <c:v>-9.2045081391212804</c:v>
                </c:pt>
                <c:pt idx="5142">
                  <c:v>-7.4617965304379101</c:v>
                </c:pt>
                <c:pt idx="5143">
                  <c:v>9.5432881208788594</c:v>
                </c:pt>
                <c:pt idx="5144">
                  <c:v>8.0551630505001413</c:v>
                </c:pt>
                <c:pt idx="5145">
                  <c:v>-11.950294158773751</c:v>
                </c:pt>
                <c:pt idx="5146">
                  <c:v>-6.1986928770226051</c:v>
                </c:pt>
                <c:pt idx="5147">
                  <c:v>12.036994598331701</c:v>
                </c:pt>
                <c:pt idx="5148">
                  <c:v>1.5938288720004303</c:v>
                </c:pt>
                <c:pt idx="5149">
                  <c:v>-13.775765059534351</c:v>
                </c:pt>
                <c:pt idx="5150">
                  <c:v>-1.2892295239443021</c:v>
                </c:pt>
                <c:pt idx="5151">
                  <c:v>12.639727246519399</c:v>
                </c:pt>
                <c:pt idx="5152">
                  <c:v>-3.7616357188682654</c:v>
                </c:pt>
                <c:pt idx="5153">
                  <c:v>-7.5738986693751151</c:v>
                </c:pt>
                <c:pt idx="5154">
                  <c:v>6.4796039462557697</c:v>
                </c:pt>
                <c:pt idx="5155">
                  <c:v>10.9894970362595</c:v>
                </c:pt>
                <c:pt idx="5156">
                  <c:v>-10.16366007596964</c:v>
                </c:pt>
                <c:pt idx="5157">
                  <c:v>-7.5962106228432846</c:v>
                </c:pt>
                <c:pt idx="5158">
                  <c:v>9.9439730046904398</c:v>
                </c:pt>
                <c:pt idx="5159">
                  <c:v>7.1272391053045006</c:v>
                </c:pt>
                <c:pt idx="5160">
                  <c:v>-12.822926278056102</c:v>
                </c:pt>
                <c:pt idx="5161">
                  <c:v>-5.7232850443315453</c:v>
                </c:pt>
                <c:pt idx="5162">
                  <c:v>12.435873181195149</c:v>
                </c:pt>
                <c:pt idx="5163">
                  <c:v>1.5522032791893485</c:v>
                </c:pt>
                <c:pt idx="5164">
                  <c:v>-13.832399583524701</c:v>
                </c:pt>
                <c:pt idx="5165">
                  <c:v>-0.22489751935360802</c:v>
                </c:pt>
                <c:pt idx="5166">
                  <c:v>12.161645425684551</c:v>
                </c:pt>
                <c:pt idx="5167">
                  <c:v>-4.4414354500548257</c:v>
                </c:pt>
                <c:pt idx="5168">
                  <c:v>-7.67377672386153</c:v>
                </c:pt>
                <c:pt idx="5169">
                  <c:v>7.2690756333230002</c:v>
                </c:pt>
                <c:pt idx="5170">
                  <c:v>10.465489997504829</c:v>
                </c:pt>
                <c:pt idx="5171">
                  <c:v>-10.467465393726135</c:v>
                </c:pt>
                <c:pt idx="5172">
                  <c:v>-7.6624916915568395</c:v>
                </c:pt>
                <c:pt idx="5173">
                  <c:v>10.359222685378619</c:v>
                </c:pt>
                <c:pt idx="5174">
                  <c:v>5.2343677324708153</c:v>
                </c:pt>
                <c:pt idx="5175">
                  <c:v>-13.248591163686399</c:v>
                </c:pt>
                <c:pt idx="5176">
                  <c:v>-4.52058197020839</c:v>
                </c:pt>
                <c:pt idx="5177">
                  <c:v>12.69716291252305</c:v>
                </c:pt>
                <c:pt idx="5178">
                  <c:v>0.21503257603345144</c:v>
                </c:pt>
                <c:pt idx="5179">
                  <c:v>-10.78920385080627</c:v>
                </c:pt>
                <c:pt idx="5180">
                  <c:v>2.81390395584868</c:v>
                </c:pt>
                <c:pt idx="5181">
                  <c:v>12.336425122924</c:v>
                </c:pt>
                <c:pt idx="5182">
                  <c:v>-6.820894374716465</c:v>
                </c:pt>
                <c:pt idx="5183">
                  <c:v>-7.7142128788129796</c:v>
                </c:pt>
                <c:pt idx="5184">
                  <c:v>7.7972693232447146</c:v>
                </c:pt>
                <c:pt idx="5185">
                  <c:v>9.2708033344207355</c:v>
                </c:pt>
                <c:pt idx="5186">
                  <c:v>-10.877237341302299</c:v>
                </c:pt>
                <c:pt idx="5187">
                  <c:v>-7.704470495055415</c:v>
                </c:pt>
                <c:pt idx="5188">
                  <c:v>11.1968905163376</c:v>
                </c:pt>
                <c:pt idx="5189">
                  <c:v>5.6306944018795848</c:v>
                </c:pt>
                <c:pt idx="5190">
                  <c:v>-13.2139009352963</c:v>
                </c:pt>
                <c:pt idx="5191">
                  <c:v>-3.4519801474120699</c:v>
                </c:pt>
                <c:pt idx="5192">
                  <c:v>12.6861403712004</c:v>
                </c:pt>
                <c:pt idx="5193">
                  <c:v>-1.8836722350579054</c:v>
                </c:pt>
                <c:pt idx="5194">
                  <c:v>-7.7415880955383898</c:v>
                </c:pt>
                <c:pt idx="5195">
                  <c:v>4.3028440528153897</c:v>
                </c:pt>
                <c:pt idx="5196">
                  <c:v>12.01672164201155</c:v>
                </c:pt>
                <c:pt idx="5197">
                  <c:v>-8.6074466249552604</c:v>
                </c:pt>
                <c:pt idx="5198">
                  <c:v>-7.7163434475470902</c:v>
                </c:pt>
                <c:pt idx="5199">
                  <c:v>8.5565004469238239</c:v>
                </c:pt>
                <c:pt idx="5200">
                  <c:v>9.3716800422313291</c:v>
                </c:pt>
                <c:pt idx="5201">
                  <c:v>-11.880929911612601</c:v>
                </c:pt>
                <c:pt idx="5202">
                  <c:v>-7.5415652741885699</c:v>
                </c:pt>
                <c:pt idx="5203">
                  <c:v>11.748602375375249</c:v>
                </c:pt>
                <c:pt idx="5204">
                  <c:v>4.3163597149825996</c:v>
                </c:pt>
                <c:pt idx="5205">
                  <c:v>-13.744989049797301</c:v>
                </c:pt>
                <c:pt idx="5206">
                  <c:v>-1.5665211518427453</c:v>
                </c:pt>
                <c:pt idx="5207">
                  <c:v>12.607088807318451</c:v>
                </c:pt>
                <c:pt idx="5208">
                  <c:v>-3.12192758329777</c:v>
                </c:pt>
                <c:pt idx="5209">
                  <c:v>-7.700349404401555</c:v>
                </c:pt>
                <c:pt idx="5210">
                  <c:v>4.1953926897324552</c:v>
                </c:pt>
                <c:pt idx="5211">
                  <c:v>11.763619701628802</c:v>
                </c:pt>
                <c:pt idx="5212">
                  <c:v>-9.7503448700103892</c:v>
                </c:pt>
                <c:pt idx="5213">
                  <c:v>-7.6826423672482047</c:v>
                </c:pt>
                <c:pt idx="5214">
                  <c:v>10.08982550114114</c:v>
                </c:pt>
                <c:pt idx="5215">
                  <c:v>8.0848834734419697</c:v>
                </c:pt>
                <c:pt idx="5216">
                  <c:v>-11.746306872057801</c:v>
                </c:pt>
                <c:pt idx="5217">
                  <c:v>-7.0054071027498601</c:v>
                </c:pt>
                <c:pt idx="5218">
                  <c:v>12.416258800608151</c:v>
                </c:pt>
                <c:pt idx="5219">
                  <c:v>1.593800002612169</c:v>
                </c:pt>
                <c:pt idx="5220">
                  <c:v>-13.761289361880099</c:v>
                </c:pt>
                <c:pt idx="5221">
                  <c:v>-0.62919903425674462</c:v>
                </c:pt>
                <c:pt idx="5222">
                  <c:v>12.7424315402824</c:v>
                </c:pt>
                <c:pt idx="5223">
                  <c:v>-4.0937664680557706</c:v>
                </c:pt>
                <c:pt idx="5224">
                  <c:v>-7.7353634982565307</c:v>
                </c:pt>
                <c:pt idx="5225">
                  <c:v>6.2759155394854149</c:v>
                </c:pt>
                <c:pt idx="5226">
                  <c:v>10.7224294549271</c:v>
                </c:pt>
                <c:pt idx="5227">
                  <c:v>-8.6853354858984488</c:v>
                </c:pt>
                <c:pt idx="5228">
                  <c:v>-7.7500351867402504</c:v>
                </c:pt>
                <c:pt idx="5229">
                  <c:v>10.03332026265034</c:v>
                </c:pt>
                <c:pt idx="5230">
                  <c:v>7.6058777783627152</c:v>
                </c:pt>
                <c:pt idx="5231">
                  <c:v>-12.542168659673401</c:v>
                </c:pt>
                <c:pt idx="5232">
                  <c:v>-5.8803353281245254</c:v>
                </c:pt>
                <c:pt idx="5233">
                  <c:v>12.450517230542051</c:v>
                </c:pt>
                <c:pt idx="5234">
                  <c:v>-0.89883672877270493</c:v>
                </c:pt>
                <c:pt idx="5235">
                  <c:v>-13.765638448144099</c:v>
                </c:pt>
                <c:pt idx="5236">
                  <c:v>5.6713242058880065E-2</c:v>
                </c:pt>
                <c:pt idx="5237">
                  <c:v>12.631853487461401</c:v>
                </c:pt>
                <c:pt idx="5238">
                  <c:v>-4.6856433508648498</c:v>
                </c:pt>
                <c:pt idx="5239">
                  <c:v>-7.8026642304670002</c:v>
                </c:pt>
                <c:pt idx="5240">
                  <c:v>6.7060748908774848</c:v>
                </c:pt>
                <c:pt idx="5241">
                  <c:v>10.66330210344025</c:v>
                </c:pt>
                <c:pt idx="5242">
                  <c:v>-10.042417568504725</c:v>
                </c:pt>
                <c:pt idx="5243">
                  <c:v>-7.7666474499529352</c:v>
                </c:pt>
                <c:pt idx="5244">
                  <c:v>10.392094211737344</c:v>
                </c:pt>
                <c:pt idx="5245">
                  <c:v>5.8995517779751143</c:v>
                </c:pt>
                <c:pt idx="5246">
                  <c:v>-13.026472756334851</c:v>
                </c:pt>
                <c:pt idx="5247">
                  <c:v>-4.3296988527789946</c:v>
                </c:pt>
                <c:pt idx="5248">
                  <c:v>12.37315365519375</c:v>
                </c:pt>
                <c:pt idx="5249">
                  <c:v>-1.0375361677947952</c:v>
                </c:pt>
                <c:pt idx="5250">
                  <c:v>-7.7275367495510903</c:v>
                </c:pt>
                <c:pt idx="5251">
                  <c:v>1.8822143464836953</c:v>
                </c:pt>
                <c:pt idx="5252">
                  <c:v>11.72195688794905</c:v>
                </c:pt>
                <c:pt idx="5253">
                  <c:v>-6.2905280620508002</c:v>
                </c:pt>
                <c:pt idx="5254">
                  <c:v>-7.6408667424649597</c:v>
                </c:pt>
                <c:pt idx="5255">
                  <c:v>7.7337844897702102</c:v>
                </c:pt>
                <c:pt idx="5256">
                  <c:v>8.6517423748182001</c:v>
                </c:pt>
                <c:pt idx="5257">
                  <c:v>-11.079412410072251</c:v>
                </c:pt>
                <c:pt idx="5258">
                  <c:v>-7.5609006650661144</c:v>
                </c:pt>
                <c:pt idx="5259">
                  <c:v>10.706853656496751</c:v>
                </c:pt>
                <c:pt idx="5260">
                  <c:v>5.1690237221026649</c:v>
                </c:pt>
                <c:pt idx="5261">
                  <c:v>-13.858580973667801</c:v>
                </c:pt>
                <c:pt idx="5262">
                  <c:v>-3.5903714612962601</c:v>
                </c:pt>
                <c:pt idx="5263">
                  <c:v>12.324604257116951</c:v>
                </c:pt>
                <c:pt idx="5264">
                  <c:v>-2.5510570930112602</c:v>
                </c:pt>
                <c:pt idx="5265">
                  <c:v>-7.4776481519364548</c:v>
                </c:pt>
                <c:pt idx="5266">
                  <c:v>2.1736372694179549</c:v>
                </c:pt>
                <c:pt idx="5267">
                  <c:v>11.730607841802101</c:v>
                </c:pt>
                <c:pt idx="5268">
                  <c:v>-8.0519167971131491</c:v>
                </c:pt>
                <c:pt idx="5269">
                  <c:v>-7.3875724400501603</c:v>
                </c:pt>
                <c:pt idx="5270">
                  <c:v>8.8500286194937559</c:v>
                </c:pt>
                <c:pt idx="5271">
                  <c:v>8.7743212154967303</c:v>
                </c:pt>
                <c:pt idx="5272">
                  <c:v>-12.355331139700851</c:v>
                </c:pt>
                <c:pt idx="5273">
                  <c:v>-7.2022514100912849</c:v>
                </c:pt>
                <c:pt idx="5274">
                  <c:v>11.53269790879955</c:v>
                </c:pt>
                <c:pt idx="5275">
                  <c:v>3.3205386238683152</c:v>
                </c:pt>
                <c:pt idx="5276">
                  <c:v>-13.75737225008745</c:v>
                </c:pt>
                <c:pt idx="5277">
                  <c:v>-3.0855744739871351</c:v>
                </c:pt>
                <c:pt idx="5278">
                  <c:v>12.36837042133245</c:v>
                </c:pt>
                <c:pt idx="5279">
                  <c:v>-1.4856131875671283</c:v>
                </c:pt>
                <c:pt idx="5280">
                  <c:v>-7.2889490267387451</c:v>
                </c:pt>
                <c:pt idx="5281">
                  <c:v>4.7870972963336804</c:v>
                </c:pt>
                <c:pt idx="5282">
                  <c:v>11.245774598906351</c:v>
                </c:pt>
                <c:pt idx="5283">
                  <c:v>-9.3358230283565344</c:v>
                </c:pt>
                <c:pt idx="5284">
                  <c:v>-7.22952387645317</c:v>
                </c:pt>
                <c:pt idx="5285">
                  <c:v>8.8008277444583491</c:v>
                </c:pt>
                <c:pt idx="5286">
                  <c:v>7.8059901378290704</c:v>
                </c:pt>
                <c:pt idx="5287">
                  <c:v>-12.7449700620366</c:v>
                </c:pt>
                <c:pt idx="5288">
                  <c:v>-7.1750588706179199</c:v>
                </c:pt>
                <c:pt idx="5289">
                  <c:v>11.4674030413158</c:v>
                </c:pt>
                <c:pt idx="5290">
                  <c:v>1.79961112646206</c:v>
                </c:pt>
                <c:pt idx="5291">
                  <c:v>-7.2133851514841396</c:v>
                </c:pt>
                <c:pt idx="5292">
                  <c:v>-1.3853835655532285</c:v>
                </c:pt>
                <c:pt idx="5293">
                  <c:v>12.319749571019699</c:v>
                </c:pt>
                <c:pt idx="5294">
                  <c:v>-5.0461671101967802</c:v>
                </c:pt>
                <c:pt idx="5295">
                  <c:v>-7.1534558521935647</c:v>
                </c:pt>
                <c:pt idx="5296">
                  <c:v>4.7471870015744448</c:v>
                </c:pt>
                <c:pt idx="5297">
                  <c:v>10.6403635513743</c:v>
                </c:pt>
                <c:pt idx="5298">
                  <c:v>-9.3632943791676304</c:v>
                </c:pt>
                <c:pt idx="5299">
                  <c:v>-7.1263933799454495</c:v>
                </c:pt>
                <c:pt idx="5300">
                  <c:v>9.4362198171966352</c:v>
                </c:pt>
                <c:pt idx="5301">
                  <c:v>6.5667025925822848</c:v>
                </c:pt>
                <c:pt idx="5302">
                  <c:v>-12.6930206815736</c:v>
                </c:pt>
                <c:pt idx="5303">
                  <c:v>-5.9017938863284556</c:v>
                </c:pt>
                <c:pt idx="5304">
                  <c:v>11.8448334921253</c:v>
                </c:pt>
                <c:pt idx="5305">
                  <c:v>1.2870249394149587</c:v>
                </c:pt>
                <c:pt idx="5306">
                  <c:v>-7.1802780754893547</c:v>
                </c:pt>
                <c:pt idx="5307">
                  <c:v>-2.5299731082775057E-2</c:v>
                </c:pt>
                <c:pt idx="5308">
                  <c:v>11.9954883576023</c:v>
                </c:pt>
                <c:pt idx="5309">
                  <c:v>-5.1034745192596649</c:v>
                </c:pt>
                <c:pt idx="5310">
                  <c:v>-7.1297820702200703</c:v>
                </c:pt>
                <c:pt idx="5311">
                  <c:v>6.3984144836337951</c:v>
                </c:pt>
                <c:pt idx="5312">
                  <c:v>10.151084448116025</c:v>
                </c:pt>
                <c:pt idx="5313">
                  <c:v>-9.7730580662233955</c:v>
                </c:pt>
                <c:pt idx="5314">
                  <c:v>-7.1304303818536052</c:v>
                </c:pt>
                <c:pt idx="5315">
                  <c:v>9.8085505027444242</c:v>
                </c:pt>
                <c:pt idx="5316">
                  <c:v>5.1679465288594848</c:v>
                </c:pt>
                <c:pt idx="5317">
                  <c:v>-13.3179363664877</c:v>
                </c:pt>
                <c:pt idx="5318">
                  <c:v>-5.614854774821425</c:v>
                </c:pt>
                <c:pt idx="5319">
                  <c:v>12.4833870424943</c:v>
                </c:pt>
                <c:pt idx="5320">
                  <c:v>0.70522616973900343</c:v>
                </c:pt>
                <c:pt idx="5321">
                  <c:v>-7.2028734104172649</c:v>
                </c:pt>
                <c:pt idx="5322">
                  <c:v>0.59617929205463938</c:v>
                </c:pt>
                <c:pt idx="5323">
                  <c:v>12.30995425577955</c:v>
                </c:pt>
                <c:pt idx="5324">
                  <c:v>-6.8070493346346144</c:v>
                </c:pt>
                <c:pt idx="5325">
                  <c:v>-7.2295819828974857</c:v>
                </c:pt>
                <c:pt idx="5326">
                  <c:v>7.6385437241645899</c:v>
                </c:pt>
                <c:pt idx="5327">
                  <c:v>9.244031079265941</c:v>
                </c:pt>
                <c:pt idx="5328">
                  <c:v>-11.4623094283511</c:v>
                </c:pt>
                <c:pt idx="5329">
                  <c:v>-7.2485867256764696</c:v>
                </c:pt>
                <c:pt idx="5330">
                  <c:v>11.2454454165672</c:v>
                </c:pt>
                <c:pt idx="5331">
                  <c:v>5.2183670428618152</c:v>
                </c:pt>
                <c:pt idx="5332">
                  <c:v>-13.39298102883915</c:v>
                </c:pt>
                <c:pt idx="5333">
                  <c:v>-3.7132803089125197</c:v>
                </c:pt>
                <c:pt idx="5334">
                  <c:v>12.57561881707915</c:v>
                </c:pt>
                <c:pt idx="5335">
                  <c:v>-0.87250252601789247</c:v>
                </c:pt>
                <c:pt idx="5336">
                  <c:v>-7.3552589930904348</c:v>
                </c:pt>
                <c:pt idx="5337">
                  <c:v>3.91296547434967</c:v>
                </c:pt>
                <c:pt idx="5338">
                  <c:v>11.7203501150649</c:v>
                </c:pt>
                <c:pt idx="5339">
                  <c:v>-8.0738100095801641</c:v>
                </c:pt>
                <c:pt idx="5340">
                  <c:v>-7.3652124460468453</c:v>
                </c:pt>
                <c:pt idx="5341">
                  <c:v>9.2525862398360648</c:v>
                </c:pt>
                <c:pt idx="5342">
                  <c:v>9.1664124754620104</c:v>
                </c:pt>
                <c:pt idx="5343">
                  <c:v>-11.2211991642399</c:v>
                </c:pt>
                <c:pt idx="5344">
                  <c:v>-7.3675888756503847</c:v>
                </c:pt>
                <c:pt idx="5345">
                  <c:v>11.633898831517399</c:v>
                </c:pt>
                <c:pt idx="5346">
                  <c:v>3.6924915376666498</c:v>
                </c:pt>
                <c:pt idx="5347">
                  <c:v>-13.74096370314145</c:v>
                </c:pt>
                <c:pt idx="5348">
                  <c:v>-2.2251300081392351</c:v>
                </c:pt>
                <c:pt idx="5349">
                  <c:v>12.570234974304149</c:v>
                </c:pt>
                <c:pt idx="5350">
                  <c:v>-2.60596954766027</c:v>
                </c:pt>
                <c:pt idx="5351">
                  <c:v>-7.4367669968434456</c:v>
                </c:pt>
                <c:pt idx="5352">
                  <c:v>4.4262788774902901</c:v>
                </c:pt>
                <c:pt idx="5353">
                  <c:v>11.63017616374675</c:v>
                </c:pt>
                <c:pt idx="5354">
                  <c:v>-8.872157105681481</c:v>
                </c:pt>
                <c:pt idx="5355">
                  <c:v>-7.43237457037075</c:v>
                </c:pt>
                <c:pt idx="5356">
                  <c:v>9.2748735058519785</c:v>
                </c:pt>
                <c:pt idx="5357">
                  <c:v>8.1711540749097207</c:v>
                </c:pt>
                <c:pt idx="5358">
                  <c:v>-11.712866191744549</c:v>
                </c:pt>
                <c:pt idx="5359">
                  <c:v>-6.6174735570341952</c:v>
                </c:pt>
                <c:pt idx="5360">
                  <c:v>11.935727929175151</c:v>
                </c:pt>
                <c:pt idx="5361">
                  <c:v>3.0944140542478249</c:v>
                </c:pt>
                <c:pt idx="5362">
                  <c:v>-13.9037251247029</c:v>
                </c:pt>
                <c:pt idx="5363">
                  <c:v>-4.5287249055400158E-3</c:v>
                </c:pt>
                <c:pt idx="5364">
                  <c:v>12.5432183003532</c:v>
                </c:pt>
                <c:pt idx="5365">
                  <c:v>-5.1910572866401399</c:v>
                </c:pt>
                <c:pt idx="5366">
                  <c:v>-7.4690786160158948</c:v>
                </c:pt>
                <c:pt idx="5367">
                  <c:v>6.1847692998393047</c:v>
                </c:pt>
                <c:pt idx="5368">
                  <c:v>10.86099905594325</c:v>
                </c:pt>
                <c:pt idx="5369">
                  <c:v>-8.9710777465808711</c:v>
                </c:pt>
                <c:pt idx="5370">
                  <c:v>-7.4535040222393052</c:v>
                </c:pt>
                <c:pt idx="5371">
                  <c:v>9.8873768899310051</c:v>
                </c:pt>
                <c:pt idx="5372">
                  <c:v>7.1146615611349393</c:v>
                </c:pt>
                <c:pt idx="5373">
                  <c:v>-12.6502023920862</c:v>
                </c:pt>
                <c:pt idx="5374">
                  <c:v>-5.5924466041056302</c:v>
                </c:pt>
                <c:pt idx="5375">
                  <c:v>12.121751563958501</c:v>
                </c:pt>
                <c:pt idx="5376">
                  <c:v>1.4892952493626641</c:v>
                </c:pt>
                <c:pt idx="5377">
                  <c:v>-10.72783620300426</c:v>
                </c:pt>
                <c:pt idx="5378">
                  <c:v>-0.45170541165304345</c:v>
                </c:pt>
                <c:pt idx="5379">
                  <c:v>12.094946416444349</c:v>
                </c:pt>
                <c:pt idx="5380">
                  <c:v>-5.7536549491719402</c:v>
                </c:pt>
                <c:pt idx="5381">
                  <c:v>-7.4102428048903848</c:v>
                </c:pt>
                <c:pt idx="5382">
                  <c:v>6.2683106081793056</c:v>
                </c:pt>
                <c:pt idx="5383">
                  <c:v>9.7371710328487886</c:v>
                </c:pt>
                <c:pt idx="5384">
                  <c:v>-10.383587917108915</c:v>
                </c:pt>
                <c:pt idx="5385">
                  <c:v>-7.3662778201854646</c:v>
                </c:pt>
                <c:pt idx="5386">
                  <c:v>9.8658906745691191</c:v>
                </c:pt>
                <c:pt idx="5387">
                  <c:v>5.7145104419095194</c:v>
                </c:pt>
                <c:pt idx="5388">
                  <c:v>-13.546405689759</c:v>
                </c:pt>
                <c:pt idx="5389">
                  <c:v>-4.3689470746369947</c:v>
                </c:pt>
                <c:pt idx="5390">
                  <c:v>12.0161478416313</c:v>
                </c:pt>
                <c:pt idx="5391">
                  <c:v>-0.697543012380206</c:v>
                </c:pt>
                <c:pt idx="5392">
                  <c:v>-7.3352373010624046</c:v>
                </c:pt>
                <c:pt idx="5393">
                  <c:v>0.22660482761006645</c:v>
                </c:pt>
                <c:pt idx="5394">
                  <c:v>11.87595335899535</c:v>
                </c:pt>
                <c:pt idx="5395">
                  <c:v>-6.0091069951491107</c:v>
                </c:pt>
                <c:pt idx="5396">
                  <c:v>-7.3153566003289452</c:v>
                </c:pt>
                <c:pt idx="5397">
                  <c:v>7.6895272590374493</c:v>
                </c:pt>
                <c:pt idx="5398">
                  <c:v>9.8774548366094557</c:v>
                </c:pt>
                <c:pt idx="5399">
                  <c:v>-10.76530016555485</c:v>
                </c:pt>
                <c:pt idx="5400">
                  <c:v>-7.3063497114346951</c:v>
                </c:pt>
                <c:pt idx="5401">
                  <c:v>10.9944458337736</c:v>
                </c:pt>
                <c:pt idx="5402">
                  <c:v>5.1252408380650651</c:v>
                </c:pt>
                <c:pt idx="5403">
                  <c:v>-13.251882099184101</c:v>
                </c:pt>
                <c:pt idx="5404">
                  <c:v>-4.4262958031763997</c:v>
                </c:pt>
                <c:pt idx="5405">
                  <c:v>12.6413193238965</c:v>
                </c:pt>
                <c:pt idx="5406">
                  <c:v>-1.8901014274615169</c:v>
                </c:pt>
                <c:pt idx="5407">
                  <c:v>-7.4026028495204255</c:v>
                </c:pt>
                <c:pt idx="5408">
                  <c:v>2.6327327539096252</c:v>
                </c:pt>
                <c:pt idx="5409">
                  <c:v>12.024928389302051</c:v>
                </c:pt>
                <c:pt idx="5410">
                  <c:v>-7.8760520892314752</c:v>
                </c:pt>
                <c:pt idx="5411">
                  <c:v>-7.4323222100303301</c:v>
                </c:pt>
                <c:pt idx="5412">
                  <c:v>9.2414935636718489</c:v>
                </c:pt>
                <c:pt idx="5413">
                  <c:v>8.9556634903310943</c:v>
                </c:pt>
                <c:pt idx="5414">
                  <c:v>-11.125902746912949</c:v>
                </c:pt>
                <c:pt idx="5415">
                  <c:v>-7.4701008650877547</c:v>
                </c:pt>
                <c:pt idx="5416">
                  <c:v>11.368997435599649</c:v>
                </c:pt>
                <c:pt idx="5417">
                  <c:v>3.7653297013753901</c:v>
                </c:pt>
                <c:pt idx="5418">
                  <c:v>-13.36932669552735</c:v>
                </c:pt>
                <c:pt idx="5419">
                  <c:v>-3.0970518365800501</c:v>
                </c:pt>
                <c:pt idx="5420">
                  <c:v>12.773982226470149</c:v>
                </c:pt>
                <c:pt idx="5421">
                  <c:v>-2.9813605871327749</c:v>
                </c:pt>
                <c:pt idx="5422">
                  <c:v>-7.5839430469279403</c:v>
                </c:pt>
                <c:pt idx="5423">
                  <c:v>5.0766235849777699</c:v>
                </c:pt>
                <c:pt idx="5424">
                  <c:v>11.676559901296351</c:v>
                </c:pt>
                <c:pt idx="5425">
                  <c:v>-7.6275224762758995</c:v>
                </c:pt>
                <c:pt idx="5426">
                  <c:v>-7.6099607750227047</c:v>
                </c:pt>
                <c:pt idx="5427">
                  <c:v>9.0028648197975052</c:v>
                </c:pt>
                <c:pt idx="5428">
                  <c:v>7.8811679964043</c:v>
                </c:pt>
                <c:pt idx="5429">
                  <c:v>-12.35147593434905</c:v>
                </c:pt>
                <c:pt idx="5430">
                  <c:v>-7.2412124284173398</c:v>
                </c:pt>
                <c:pt idx="5431">
                  <c:v>11.845272715091649</c:v>
                </c:pt>
                <c:pt idx="5432">
                  <c:v>2.904967422489745</c:v>
                </c:pt>
                <c:pt idx="5433">
                  <c:v>-13.810889849520301</c:v>
                </c:pt>
                <c:pt idx="5434">
                  <c:v>-3.0329628124878352</c:v>
                </c:pt>
                <c:pt idx="5435">
                  <c:v>12.569461421605951</c:v>
                </c:pt>
                <c:pt idx="5436">
                  <c:v>-1.6398720210988749</c:v>
                </c:pt>
                <c:pt idx="5437">
                  <c:v>-7.6403747782419451</c:v>
                </c:pt>
                <c:pt idx="5438">
                  <c:v>4.8980316725815403</c:v>
                </c:pt>
                <c:pt idx="5439">
                  <c:v>10.9311726808626</c:v>
                </c:pt>
                <c:pt idx="5440">
                  <c:v>-9.5345588924147791</c:v>
                </c:pt>
                <c:pt idx="5441">
                  <c:v>-7.6213716871758503</c:v>
                </c:pt>
                <c:pt idx="5442">
                  <c:v>8.9624140136138202</c:v>
                </c:pt>
                <c:pt idx="5443">
                  <c:v>7.7410279848746146</c:v>
                </c:pt>
                <c:pt idx="5444">
                  <c:v>-12.5239374329222</c:v>
                </c:pt>
                <c:pt idx="5445">
                  <c:v>-6.6307625725493402</c:v>
                </c:pt>
                <c:pt idx="5446">
                  <c:v>11.918795257391999</c:v>
                </c:pt>
                <c:pt idx="5447">
                  <c:v>1.455364899403516</c:v>
                </c:pt>
                <c:pt idx="5448">
                  <c:v>-10.827395313247145</c:v>
                </c:pt>
                <c:pt idx="5449">
                  <c:v>-0.15556071689079998</c:v>
                </c:pt>
                <c:pt idx="5450">
                  <c:v>12.246982582091849</c:v>
                </c:pt>
                <c:pt idx="5451">
                  <c:v>-5.10786907139933</c:v>
                </c:pt>
                <c:pt idx="5452">
                  <c:v>-7.5459737973628149</c:v>
                </c:pt>
                <c:pt idx="5453">
                  <c:v>6.2624583017013951</c:v>
                </c:pt>
                <c:pt idx="5454">
                  <c:v>10.62368433124905</c:v>
                </c:pt>
                <c:pt idx="5455">
                  <c:v>-9.7858715702154591</c:v>
                </c:pt>
                <c:pt idx="5456">
                  <c:v>-7.4783033202855602</c:v>
                </c:pt>
                <c:pt idx="5457">
                  <c:v>9.8336571301863351</c:v>
                </c:pt>
                <c:pt idx="5458">
                  <c:v>5.6940413738715456</c:v>
                </c:pt>
                <c:pt idx="5459">
                  <c:v>-13.547330282680399</c:v>
                </c:pt>
                <c:pt idx="5460">
                  <c:v>-6.1800667909271052</c:v>
                </c:pt>
                <c:pt idx="5461">
                  <c:v>12.039897521356451</c:v>
                </c:pt>
                <c:pt idx="5462">
                  <c:v>6.3046457354084984E-2</c:v>
                </c:pt>
                <c:pt idx="5463">
                  <c:v>-7.3875765666114699</c:v>
                </c:pt>
                <c:pt idx="5464">
                  <c:v>1.469169990351797</c:v>
                </c:pt>
                <c:pt idx="5465">
                  <c:v>11.745858171040449</c:v>
                </c:pt>
                <c:pt idx="5466">
                  <c:v>-6.6055359969803398</c:v>
                </c:pt>
                <c:pt idx="5467">
                  <c:v>-7.279512975362735</c:v>
                </c:pt>
                <c:pt idx="5468">
                  <c:v>6.6168322614727346</c:v>
                </c:pt>
                <c:pt idx="5469">
                  <c:v>8.8549685516957251</c:v>
                </c:pt>
                <c:pt idx="5470">
                  <c:v>-11.2334445612157</c:v>
                </c:pt>
                <c:pt idx="5471">
                  <c:v>-7.1700763072759646</c:v>
                </c:pt>
                <c:pt idx="5472">
                  <c:v>9.951262325524235</c:v>
                </c:pt>
                <c:pt idx="5473">
                  <c:v>5.3323183621927654</c:v>
                </c:pt>
                <c:pt idx="5474">
                  <c:v>-13.7555343792313</c:v>
                </c:pt>
                <c:pt idx="5475">
                  <c:v>-2.89059635136935</c:v>
                </c:pt>
                <c:pt idx="5476">
                  <c:v>12.104622574262301</c:v>
                </c:pt>
                <c:pt idx="5477">
                  <c:v>-0.88823890644706904</c:v>
                </c:pt>
                <c:pt idx="5478">
                  <c:v>-7.0726246177598053</c:v>
                </c:pt>
                <c:pt idx="5479">
                  <c:v>2.885518257107885</c:v>
                </c:pt>
                <c:pt idx="5480">
                  <c:v>11.420751196288549</c:v>
                </c:pt>
                <c:pt idx="5481">
                  <c:v>-7.9339047454314144</c:v>
                </c:pt>
                <c:pt idx="5482">
                  <c:v>-6.9973270519203954</c:v>
                </c:pt>
                <c:pt idx="5483">
                  <c:v>7.5460576065797795</c:v>
                </c:pt>
                <c:pt idx="5484">
                  <c:v>9.2008618083555103</c:v>
                </c:pt>
                <c:pt idx="5485">
                  <c:v>-11.655827464907</c:v>
                </c:pt>
                <c:pt idx="5486">
                  <c:v>-6.9315933596005701</c:v>
                </c:pt>
                <c:pt idx="5487">
                  <c:v>10.918773511905201</c:v>
                </c:pt>
                <c:pt idx="5488">
                  <c:v>3.0468091713689303</c:v>
                </c:pt>
                <c:pt idx="5489">
                  <c:v>-10.335837253857855</c:v>
                </c:pt>
                <c:pt idx="5490">
                  <c:v>-2.0623480193496793</c:v>
                </c:pt>
                <c:pt idx="5491">
                  <c:v>12.277470469866749</c:v>
                </c:pt>
                <c:pt idx="5492">
                  <c:v>-2.7831865394670499</c:v>
                </c:pt>
                <c:pt idx="5493">
                  <c:v>-6.9375147271673949</c:v>
                </c:pt>
                <c:pt idx="5494">
                  <c:v>3.9142293846300849</c:v>
                </c:pt>
                <c:pt idx="5495">
                  <c:v>11.2097641785058</c:v>
                </c:pt>
                <c:pt idx="5496">
                  <c:v>-7.5425370510389147</c:v>
                </c:pt>
                <c:pt idx="5497">
                  <c:v>-6.9333592356604594</c:v>
                </c:pt>
                <c:pt idx="5498">
                  <c:v>8.7266190924167546</c:v>
                </c:pt>
                <c:pt idx="5499">
                  <c:v>7.7146235822581453</c:v>
                </c:pt>
                <c:pt idx="5500">
                  <c:v>-12.117576024783201</c:v>
                </c:pt>
                <c:pt idx="5501">
                  <c:v>-6.9291535942074045</c:v>
                </c:pt>
                <c:pt idx="5502">
                  <c:v>11.819269716250851</c:v>
                </c:pt>
                <c:pt idx="5503">
                  <c:v>3.8073687463109946</c:v>
                </c:pt>
                <c:pt idx="5504">
                  <c:v>-10.398366626466165</c:v>
                </c:pt>
                <c:pt idx="5505">
                  <c:v>-0.69122081253876444</c:v>
                </c:pt>
                <c:pt idx="5506">
                  <c:v>12.469595167769551</c:v>
                </c:pt>
                <c:pt idx="5507">
                  <c:v>-3.4911868078014301</c:v>
                </c:pt>
                <c:pt idx="5508">
                  <c:v>-7.0145736678029955</c:v>
                </c:pt>
                <c:pt idx="5509">
                  <c:v>4.5297593745674298</c:v>
                </c:pt>
                <c:pt idx="5510">
                  <c:v>10.901647678626802</c:v>
                </c:pt>
                <c:pt idx="5511">
                  <c:v>-9.5269430315878498</c:v>
                </c:pt>
                <c:pt idx="5512">
                  <c:v>-7.0409031966976299</c:v>
                </c:pt>
                <c:pt idx="5513">
                  <c:v>10.042249019030825</c:v>
                </c:pt>
                <c:pt idx="5514">
                  <c:v>8.0439958541404302</c:v>
                </c:pt>
                <c:pt idx="5515">
                  <c:v>-12.563304272513751</c:v>
                </c:pt>
                <c:pt idx="5516">
                  <c:v>-6.3345637317372656</c:v>
                </c:pt>
                <c:pt idx="5517">
                  <c:v>12.203604810689349</c:v>
                </c:pt>
                <c:pt idx="5518">
                  <c:v>1.3206212770597976</c:v>
                </c:pt>
                <c:pt idx="5519">
                  <c:v>-10.526166434953245</c:v>
                </c:pt>
                <c:pt idx="5520">
                  <c:v>-2.195054666886509E-2</c:v>
                </c:pt>
                <c:pt idx="5521">
                  <c:v>12.31454387746245</c:v>
                </c:pt>
                <c:pt idx="5522">
                  <c:v>-4.0160169237748846</c:v>
                </c:pt>
                <c:pt idx="5523">
                  <c:v>-7.2002994545915247</c:v>
                </c:pt>
                <c:pt idx="5524">
                  <c:v>6.3617521567289899</c:v>
                </c:pt>
                <c:pt idx="5525">
                  <c:v>10.473751820188713</c:v>
                </c:pt>
                <c:pt idx="5526">
                  <c:v>-9.5823578053809246</c:v>
                </c:pt>
                <c:pt idx="5527">
                  <c:v>-7.2353854095471597</c:v>
                </c:pt>
                <c:pt idx="5528">
                  <c:v>10.76833425693235</c:v>
                </c:pt>
                <c:pt idx="5529">
                  <c:v>6.3858767148922899</c:v>
                </c:pt>
                <c:pt idx="5530">
                  <c:v>-13.04640029696945</c:v>
                </c:pt>
                <c:pt idx="5531">
                  <c:v>-6.0590768554802299</c:v>
                </c:pt>
                <c:pt idx="5532">
                  <c:v>12.498031290022801</c:v>
                </c:pt>
                <c:pt idx="5533">
                  <c:v>0.53929146922713311</c:v>
                </c:pt>
                <c:pt idx="5534">
                  <c:v>-9.7005102406361043</c:v>
                </c:pt>
                <c:pt idx="5535">
                  <c:v>1.8108682809615042</c:v>
                </c:pt>
                <c:pt idx="5536">
                  <c:v>12.429625634332901</c:v>
                </c:pt>
                <c:pt idx="5537">
                  <c:v>-4.9686997990801798</c:v>
                </c:pt>
                <c:pt idx="5538">
                  <c:v>-7.4080886319435999</c:v>
                </c:pt>
                <c:pt idx="5539">
                  <c:v>7.7387643756857099</c:v>
                </c:pt>
                <c:pt idx="5540">
                  <c:v>10.47242723486691</c:v>
                </c:pt>
                <c:pt idx="5541">
                  <c:v>-10.409999134709144</c:v>
                </c:pt>
                <c:pt idx="5542">
                  <c:v>-7.449469283310485</c:v>
                </c:pt>
                <c:pt idx="5543">
                  <c:v>10.535505042966051</c:v>
                </c:pt>
                <c:pt idx="5544">
                  <c:v>5.16268068045839</c:v>
                </c:pt>
                <c:pt idx="5545">
                  <c:v>-13.0212814232379</c:v>
                </c:pt>
                <c:pt idx="5546">
                  <c:v>-4.21141602250409</c:v>
                </c:pt>
                <c:pt idx="5547">
                  <c:v>12.69451559848445</c:v>
                </c:pt>
                <c:pt idx="5548">
                  <c:v>-1.747599273568567</c:v>
                </c:pt>
                <c:pt idx="5549">
                  <c:v>-10.659413942092261</c:v>
                </c:pt>
                <c:pt idx="5550">
                  <c:v>3.8723798981789201</c:v>
                </c:pt>
                <c:pt idx="5551">
                  <c:v>12.10257138553655</c:v>
                </c:pt>
                <c:pt idx="5552">
                  <c:v>-7.6754803029748153</c:v>
                </c:pt>
                <c:pt idx="5553">
                  <c:v>-7.5948550126661001</c:v>
                </c:pt>
                <c:pt idx="5554">
                  <c:v>7.5907738073319146</c:v>
                </c:pt>
                <c:pt idx="5555">
                  <c:v>9.0259858976188951</c:v>
                </c:pt>
                <c:pt idx="5556">
                  <c:v>-11.407137866125598</c:v>
                </c:pt>
                <c:pt idx="5557">
                  <c:v>-7.5898257032310603</c:v>
                </c:pt>
                <c:pt idx="5558">
                  <c:v>11.64952983208755</c:v>
                </c:pt>
                <c:pt idx="5559">
                  <c:v>5.4148327406097305</c:v>
                </c:pt>
                <c:pt idx="5560">
                  <c:v>-13.69988232744725</c:v>
                </c:pt>
                <c:pt idx="5561">
                  <c:v>-2.0409186460217539</c:v>
                </c:pt>
                <c:pt idx="5562">
                  <c:v>12.571904272488799</c:v>
                </c:pt>
                <c:pt idx="5563">
                  <c:v>-2.771296877508215</c:v>
                </c:pt>
                <c:pt idx="5564">
                  <c:v>-7.6267708562834553</c:v>
                </c:pt>
                <c:pt idx="5565">
                  <c:v>2.584113807546065</c:v>
                </c:pt>
                <c:pt idx="5566">
                  <c:v>11.160944541544701</c:v>
                </c:pt>
                <c:pt idx="5567">
                  <c:v>-8.6001722014233195</c:v>
                </c:pt>
                <c:pt idx="5568">
                  <c:v>-7.5913890299255549</c:v>
                </c:pt>
                <c:pt idx="5569">
                  <c:v>8.5063360780417661</c:v>
                </c:pt>
                <c:pt idx="5570">
                  <c:v>9.0708177259838951</c:v>
                </c:pt>
                <c:pt idx="5571">
                  <c:v>-11.747458528378701</c:v>
                </c:pt>
                <c:pt idx="5572">
                  <c:v>-7.4752958218921748</c:v>
                </c:pt>
                <c:pt idx="5573">
                  <c:v>11.884417739215351</c:v>
                </c:pt>
                <c:pt idx="5574">
                  <c:v>3.7933431170344001</c:v>
                </c:pt>
                <c:pt idx="5575">
                  <c:v>-13.8940847365193</c:v>
                </c:pt>
                <c:pt idx="5576">
                  <c:v>-2.6451153216703349</c:v>
                </c:pt>
                <c:pt idx="5577">
                  <c:v>12.525579842882401</c:v>
                </c:pt>
                <c:pt idx="5578">
                  <c:v>-2.376241495470055</c:v>
                </c:pt>
                <c:pt idx="5579">
                  <c:v>-7.5678136593221401</c:v>
                </c:pt>
                <c:pt idx="5580">
                  <c:v>4.8489583496280151</c:v>
                </c:pt>
                <c:pt idx="5581">
                  <c:v>11.267218487079202</c:v>
                </c:pt>
                <c:pt idx="5582">
                  <c:v>-8.0922957507103952</c:v>
                </c:pt>
                <c:pt idx="5583">
                  <c:v>-7.5595671746031252</c:v>
                </c:pt>
                <c:pt idx="5584">
                  <c:v>8.9009884331653897</c:v>
                </c:pt>
                <c:pt idx="5585">
                  <c:v>8.0006806364590144</c:v>
                </c:pt>
                <c:pt idx="5586">
                  <c:v>-12.428571567830501</c:v>
                </c:pt>
                <c:pt idx="5587">
                  <c:v>-6.1339747784833403</c:v>
                </c:pt>
                <c:pt idx="5588">
                  <c:v>12.0315862477689</c:v>
                </c:pt>
                <c:pt idx="5589">
                  <c:v>1.558081377834819</c:v>
                </c:pt>
                <c:pt idx="5590">
                  <c:v>-13.863806347403301</c:v>
                </c:pt>
                <c:pt idx="5591">
                  <c:v>-0.306362621009164</c:v>
                </c:pt>
                <c:pt idx="5592">
                  <c:v>12.510065353868448</c:v>
                </c:pt>
                <c:pt idx="5593">
                  <c:v>-5.0666032818918403</c:v>
                </c:pt>
                <c:pt idx="5594">
                  <c:v>-7.5914007776445098</c:v>
                </c:pt>
                <c:pt idx="5595">
                  <c:v>5.1181859824025802</c:v>
                </c:pt>
                <c:pt idx="5596">
                  <c:v>10.941465687631549</c:v>
                </c:pt>
                <c:pt idx="5597">
                  <c:v>-10.010743308465834</c:v>
                </c:pt>
                <c:pt idx="5598">
                  <c:v>-7.55687520758348</c:v>
                </c:pt>
                <c:pt idx="5599">
                  <c:v>9.2958236679534245</c:v>
                </c:pt>
                <c:pt idx="5600">
                  <c:v>6.4384529047945254</c:v>
                </c:pt>
                <c:pt idx="5601">
                  <c:v>-12.58253426945045</c:v>
                </c:pt>
                <c:pt idx="5602">
                  <c:v>-6.0940499285883201</c:v>
                </c:pt>
                <c:pt idx="5603">
                  <c:v>12.322582929309149</c:v>
                </c:pt>
                <c:pt idx="5604">
                  <c:v>-4.9683561451734914E-2</c:v>
                </c:pt>
                <c:pt idx="5605">
                  <c:v>-7.5602396049580545</c:v>
                </c:pt>
                <c:pt idx="5606">
                  <c:v>-0.16236110145235505</c:v>
                </c:pt>
                <c:pt idx="5607">
                  <c:v>12.21902333845245</c:v>
                </c:pt>
                <c:pt idx="5608">
                  <c:v>-5.3591097843121656</c:v>
                </c:pt>
                <c:pt idx="5609">
                  <c:v>-7.4766572748492148</c:v>
                </c:pt>
                <c:pt idx="5610">
                  <c:v>6.3779779621287744</c:v>
                </c:pt>
                <c:pt idx="5611">
                  <c:v>9.462254962780726</c:v>
                </c:pt>
                <c:pt idx="5612">
                  <c:v>-9.7585747509111513</c:v>
                </c:pt>
                <c:pt idx="5613">
                  <c:v>-7.4113469940263803</c:v>
                </c:pt>
                <c:pt idx="5614">
                  <c:v>10.70929953333925</c:v>
                </c:pt>
                <c:pt idx="5615">
                  <c:v>5.6303816147178054</c:v>
                </c:pt>
                <c:pt idx="5616">
                  <c:v>-13.28261115194525</c:v>
                </c:pt>
                <c:pt idx="5617">
                  <c:v>-3.0436720096060448</c:v>
                </c:pt>
                <c:pt idx="5618">
                  <c:v>12.427696649480101</c:v>
                </c:pt>
                <c:pt idx="5619">
                  <c:v>-1.589458274802845</c:v>
                </c:pt>
                <c:pt idx="5620">
                  <c:v>-7.39026723235727</c:v>
                </c:pt>
                <c:pt idx="5621">
                  <c:v>1.9465232774849706</c:v>
                </c:pt>
                <c:pt idx="5622">
                  <c:v>11.961239513778551</c:v>
                </c:pt>
                <c:pt idx="5623">
                  <c:v>-7.613023327095636</c:v>
                </c:pt>
                <c:pt idx="5624">
                  <c:v>-7.3544511228861449</c:v>
                </c:pt>
                <c:pt idx="5625">
                  <c:v>8.0300419307570792</c:v>
                </c:pt>
                <c:pt idx="5626">
                  <c:v>9.1648137751875751</c:v>
                </c:pt>
                <c:pt idx="5627">
                  <c:v>-11.759558413531899</c:v>
                </c:pt>
                <c:pt idx="5628">
                  <c:v>-7.1538322311137499</c:v>
                </c:pt>
                <c:pt idx="5629">
                  <c:v>11.392296573070499</c:v>
                </c:pt>
                <c:pt idx="5630">
                  <c:v>3.6042109818546999</c:v>
                </c:pt>
                <c:pt idx="5631">
                  <c:v>-13.685339661768499</c:v>
                </c:pt>
                <c:pt idx="5632">
                  <c:v>-2.18907887964306</c:v>
                </c:pt>
                <c:pt idx="5633">
                  <c:v>12.5596539289958</c:v>
                </c:pt>
                <c:pt idx="5634">
                  <c:v>-1.6697935165157207</c:v>
                </c:pt>
                <c:pt idx="5635">
                  <c:v>-7.3794901923288503</c:v>
                </c:pt>
                <c:pt idx="5636">
                  <c:v>2.8403603034016802</c:v>
                </c:pt>
                <c:pt idx="5637">
                  <c:v>11.71308675809035</c:v>
                </c:pt>
                <c:pt idx="5638">
                  <c:v>-7.5617222859187647</c:v>
                </c:pt>
                <c:pt idx="5639">
                  <c:v>-7.3595837669741799</c:v>
                </c:pt>
                <c:pt idx="5640">
                  <c:v>9.1858656290067593</c:v>
                </c:pt>
                <c:pt idx="5641">
                  <c:v>9.0957223121520911</c:v>
                </c:pt>
                <c:pt idx="5642">
                  <c:v>-12.287350830257349</c:v>
                </c:pt>
                <c:pt idx="5643">
                  <c:v>-7.3384806873706694</c:v>
                </c:pt>
                <c:pt idx="5644">
                  <c:v>11.844517744325302</c:v>
                </c:pt>
                <c:pt idx="5645">
                  <c:v>3.3524934101288748</c:v>
                </c:pt>
                <c:pt idx="5646">
                  <c:v>-13.853087429097801</c:v>
                </c:pt>
                <c:pt idx="5647">
                  <c:v>-3.263417549520125</c:v>
                </c:pt>
                <c:pt idx="5648">
                  <c:v>12.36229192881745</c:v>
                </c:pt>
                <c:pt idx="5649">
                  <c:v>-1.3191967223952652</c:v>
                </c:pt>
                <c:pt idx="5650">
                  <c:v>-7.3426413262845802</c:v>
                </c:pt>
                <c:pt idx="5651">
                  <c:v>4.8862801912204148</c:v>
                </c:pt>
                <c:pt idx="5652">
                  <c:v>10.635602652318749</c:v>
                </c:pt>
                <c:pt idx="5653">
                  <c:v>-9.3224551856203561</c:v>
                </c:pt>
                <c:pt idx="5654">
                  <c:v>-7.3047535317174548</c:v>
                </c:pt>
                <c:pt idx="5655">
                  <c:v>9.8500565483295759</c:v>
                </c:pt>
                <c:pt idx="5656">
                  <c:v>7.7993111442050704</c:v>
                </c:pt>
                <c:pt idx="5657">
                  <c:v>-12.4337765302989</c:v>
                </c:pt>
                <c:pt idx="5658">
                  <c:v>-7.1588534332040208</c:v>
                </c:pt>
                <c:pt idx="5659">
                  <c:v>11.73985075471905</c:v>
                </c:pt>
                <c:pt idx="5660">
                  <c:v>0.83724322819143548</c:v>
                </c:pt>
                <c:pt idx="5661">
                  <c:v>-10.63777898789553</c:v>
                </c:pt>
                <c:pt idx="5662">
                  <c:v>-0.48093777033921947</c:v>
                </c:pt>
                <c:pt idx="5663">
                  <c:v>12.142178832958049</c:v>
                </c:pt>
                <c:pt idx="5664">
                  <c:v>-4.1666629218784852</c:v>
                </c:pt>
                <c:pt idx="5665">
                  <c:v>-7.193816679044275</c:v>
                </c:pt>
                <c:pt idx="5666">
                  <c:v>3.986214771502425</c:v>
                </c:pt>
                <c:pt idx="5667">
                  <c:v>10.02815260166342</c:v>
                </c:pt>
                <c:pt idx="5668">
                  <c:v>-9.7201512544187594</c:v>
                </c:pt>
                <c:pt idx="5669">
                  <c:v>-7.1427480836628447</c:v>
                </c:pt>
                <c:pt idx="5670">
                  <c:v>10.098559239300513</c:v>
                </c:pt>
                <c:pt idx="5671">
                  <c:v>6.84004587890034</c:v>
                </c:pt>
                <c:pt idx="5672">
                  <c:v>-13.062512247848449</c:v>
                </c:pt>
                <c:pt idx="5673">
                  <c:v>-5.8267589604968908</c:v>
                </c:pt>
                <c:pt idx="5674">
                  <c:v>11.99816036963265</c:v>
                </c:pt>
                <c:pt idx="5675">
                  <c:v>1.5053749122105775</c:v>
                </c:pt>
                <c:pt idx="5676">
                  <c:v>-7.12043604636058</c:v>
                </c:pt>
                <c:pt idx="5677">
                  <c:v>-4.9009444309800032E-2</c:v>
                </c:pt>
                <c:pt idx="5678">
                  <c:v>12.175106935522049</c:v>
                </c:pt>
                <c:pt idx="5679">
                  <c:v>-4.1185023662363953</c:v>
                </c:pt>
                <c:pt idx="5680">
                  <c:v>-7.0996960300380954</c:v>
                </c:pt>
                <c:pt idx="5681">
                  <c:v>6.0767194725657507</c:v>
                </c:pt>
                <c:pt idx="5682">
                  <c:v>10.389122745466036</c:v>
                </c:pt>
                <c:pt idx="5683">
                  <c:v>-10.076456120125336</c:v>
                </c:pt>
                <c:pt idx="5684">
                  <c:v>-7.0760669876413598</c:v>
                </c:pt>
                <c:pt idx="5685">
                  <c:v>10.174009801345935</c:v>
                </c:pt>
                <c:pt idx="5686">
                  <c:v>5.1997115256120097</c:v>
                </c:pt>
                <c:pt idx="5687">
                  <c:v>-13.3721644404655</c:v>
                </c:pt>
                <c:pt idx="5688">
                  <c:v>-5.0540937672254351</c:v>
                </c:pt>
                <c:pt idx="5689">
                  <c:v>12.275618261542849</c:v>
                </c:pt>
                <c:pt idx="5690">
                  <c:v>-0.78659082527116797</c:v>
                </c:pt>
                <c:pt idx="5691">
                  <c:v>-7.1166552901956646</c:v>
                </c:pt>
                <c:pt idx="5692">
                  <c:v>2.5848632633822799</c:v>
                </c:pt>
                <c:pt idx="5693">
                  <c:v>12.0274389924933</c:v>
                </c:pt>
                <c:pt idx="5694">
                  <c:v>-6.8190615644861303</c:v>
                </c:pt>
                <c:pt idx="5695">
                  <c:v>-7.107451235952575</c:v>
                </c:pt>
                <c:pt idx="5696">
                  <c:v>8.0070571582871892</c:v>
                </c:pt>
                <c:pt idx="5697">
                  <c:v>9.1478946101731697</c:v>
                </c:pt>
                <c:pt idx="5698">
                  <c:v>-10.871881022162999</c:v>
                </c:pt>
                <c:pt idx="5699">
                  <c:v>-7.0867126979829198</c:v>
                </c:pt>
                <c:pt idx="5700">
                  <c:v>11.2212428286857</c:v>
                </c:pt>
                <c:pt idx="5701">
                  <c:v>5.1981998628142048</c:v>
                </c:pt>
                <c:pt idx="5702">
                  <c:v>-13.628641845714899</c:v>
                </c:pt>
                <c:pt idx="5703">
                  <c:v>-2.7342204899817002</c:v>
                </c:pt>
                <c:pt idx="5704">
                  <c:v>12.407899188436051</c:v>
                </c:pt>
                <c:pt idx="5705">
                  <c:v>-1.6335686981168553</c:v>
                </c:pt>
                <c:pt idx="5706">
                  <c:v>-7.1335426034391993</c:v>
                </c:pt>
                <c:pt idx="5707">
                  <c:v>2.3891427292941252</c:v>
                </c:pt>
                <c:pt idx="5708">
                  <c:v>11.783496402609501</c:v>
                </c:pt>
                <c:pt idx="5709">
                  <c:v>-8.7579126441322508</c:v>
                </c:pt>
                <c:pt idx="5710">
                  <c:v>-7.1356034101148751</c:v>
                </c:pt>
                <c:pt idx="5711">
                  <c:v>8.8542261052057647</c:v>
                </c:pt>
                <c:pt idx="5712">
                  <c:v>8.5370099790004002</c:v>
                </c:pt>
                <c:pt idx="5713">
                  <c:v>-11.823079379783401</c:v>
                </c:pt>
                <c:pt idx="5714">
                  <c:v>-6.9803309548146206</c:v>
                </c:pt>
                <c:pt idx="5715">
                  <c:v>11.11743040696445</c:v>
                </c:pt>
                <c:pt idx="5716">
                  <c:v>4.2220596191439199</c:v>
                </c:pt>
                <c:pt idx="5717">
                  <c:v>-13.752709785628099</c:v>
                </c:pt>
                <c:pt idx="5718">
                  <c:v>-2.9880608957635948</c:v>
                </c:pt>
                <c:pt idx="5719">
                  <c:v>12.5358049468561</c:v>
                </c:pt>
                <c:pt idx="5720">
                  <c:v>-1.878371252868724</c:v>
                </c:pt>
                <c:pt idx="5721">
                  <c:v>-7.2189514208807104</c:v>
                </c:pt>
                <c:pt idx="5722">
                  <c:v>4.3037815043839798</c:v>
                </c:pt>
                <c:pt idx="5723">
                  <c:v>11.437437730413849</c:v>
                </c:pt>
                <c:pt idx="5724">
                  <c:v>-8.0695963632135008</c:v>
                </c:pt>
                <c:pt idx="5725">
                  <c:v>-7.2415822660075602</c:v>
                </c:pt>
                <c:pt idx="5726">
                  <c:v>9.2158947075846047</c:v>
                </c:pt>
                <c:pt idx="5727">
                  <c:v>7.8974119715365294</c:v>
                </c:pt>
                <c:pt idx="5728">
                  <c:v>-12.320761111180548</c:v>
                </c:pt>
                <c:pt idx="5729">
                  <c:v>-7.0910832719846999</c:v>
                </c:pt>
                <c:pt idx="5730">
                  <c:v>11.985368719581849</c:v>
                </c:pt>
                <c:pt idx="5731">
                  <c:v>1.790426841596451</c:v>
                </c:pt>
                <c:pt idx="5732">
                  <c:v>-13.72557920617875</c:v>
                </c:pt>
                <c:pt idx="5733">
                  <c:v>-2.6662729246595074E-2</c:v>
                </c:pt>
                <c:pt idx="5734">
                  <c:v>12.650081726398501</c:v>
                </c:pt>
                <c:pt idx="5735">
                  <c:v>-4.9406271955651446</c:v>
                </c:pt>
                <c:pt idx="5736">
                  <c:v>-7.3872926239212156</c:v>
                </c:pt>
                <c:pt idx="5737">
                  <c:v>4.9993485342473853</c:v>
                </c:pt>
                <c:pt idx="5738">
                  <c:v>10.515557232841676</c:v>
                </c:pt>
                <c:pt idx="5739">
                  <c:v>-9.6018902436946103</c:v>
                </c:pt>
                <c:pt idx="5740">
                  <c:v>-7.4127676570794154</c:v>
                </c:pt>
                <c:pt idx="5741">
                  <c:v>10.500412016724145</c:v>
                </c:pt>
                <c:pt idx="5742">
                  <c:v>7.3316445611233654</c:v>
                </c:pt>
                <c:pt idx="5743">
                  <c:v>-12.5954595816584</c:v>
                </c:pt>
                <c:pt idx="5744">
                  <c:v>-5.2913666319440802</c:v>
                </c:pt>
                <c:pt idx="5745">
                  <c:v>12.437743547174598</c:v>
                </c:pt>
                <c:pt idx="5746">
                  <c:v>1.475325311266976</c:v>
                </c:pt>
                <c:pt idx="5747">
                  <c:v>-13.7352592938136</c:v>
                </c:pt>
                <c:pt idx="5748">
                  <c:v>0.78868298440365092</c:v>
                </c:pt>
                <c:pt idx="5749">
                  <c:v>12.38844892908085</c:v>
                </c:pt>
                <c:pt idx="5750">
                  <c:v>-5.1311011225629848</c:v>
                </c:pt>
                <c:pt idx="5751">
                  <c:v>-7.5848824939294301</c:v>
                </c:pt>
                <c:pt idx="5752">
                  <c:v>6.4627522603725502</c:v>
                </c:pt>
                <c:pt idx="5753">
                  <c:v>10.120699845980209</c:v>
                </c:pt>
                <c:pt idx="5754">
                  <c:v>-9.6297226174062551</c:v>
                </c:pt>
                <c:pt idx="5755">
                  <c:v>-7.6440054219715705</c:v>
                </c:pt>
                <c:pt idx="5756">
                  <c:v>10.456421828862606</c:v>
                </c:pt>
                <c:pt idx="5757">
                  <c:v>6.6962516857286598</c:v>
                </c:pt>
                <c:pt idx="5758">
                  <c:v>-12.671895491591</c:v>
                </c:pt>
                <c:pt idx="5759">
                  <c:v>-4.6210367567110451</c:v>
                </c:pt>
                <c:pt idx="5760">
                  <c:v>12.968734896319649</c:v>
                </c:pt>
                <c:pt idx="5761">
                  <c:v>-0.52583852060212855</c:v>
                </c:pt>
                <c:pt idx="5762">
                  <c:v>-13.51971273176345</c:v>
                </c:pt>
                <c:pt idx="5763">
                  <c:v>1.9928173350661484</c:v>
                </c:pt>
                <c:pt idx="5764">
                  <c:v>12.731831704530499</c:v>
                </c:pt>
                <c:pt idx="5765">
                  <c:v>-5.4105027109035504</c:v>
                </c:pt>
                <c:pt idx="5766">
                  <c:v>-7.9062623369723646</c:v>
                </c:pt>
                <c:pt idx="5767">
                  <c:v>8.8816898696638944</c:v>
                </c:pt>
                <c:pt idx="5768">
                  <c:v>10.11652322792574</c:v>
                </c:pt>
                <c:pt idx="5769">
                  <c:v>-10.9205248500717</c:v>
                </c:pt>
                <c:pt idx="5770">
                  <c:v>-7.9283910334416099</c:v>
                </c:pt>
                <c:pt idx="5771">
                  <c:v>11.550351161526649</c:v>
                </c:pt>
                <c:pt idx="5772">
                  <c:v>4.69350816793429</c:v>
                </c:pt>
                <c:pt idx="5773">
                  <c:v>-12.964705921023651</c:v>
                </c:pt>
                <c:pt idx="5774">
                  <c:v>-2.2072937151878351</c:v>
                </c:pt>
                <c:pt idx="5775">
                  <c:v>12.95998261990775</c:v>
                </c:pt>
                <c:pt idx="5776">
                  <c:v>-0.59869537298192554</c:v>
                </c:pt>
                <c:pt idx="5777">
                  <c:v>-13.557305319320449</c:v>
                </c:pt>
                <c:pt idx="5778">
                  <c:v>3.9288093886182849</c:v>
                </c:pt>
                <c:pt idx="5779">
                  <c:v>11.805317110175</c:v>
                </c:pt>
                <c:pt idx="5780">
                  <c:v>-7.9305664249703156</c:v>
                </c:pt>
                <c:pt idx="5781">
                  <c:v>-8.1246743296211541</c:v>
                </c:pt>
                <c:pt idx="5782">
                  <c:v>8.6043582016727953</c:v>
                </c:pt>
                <c:pt idx="5783">
                  <c:v>8.5022129295471451</c:v>
                </c:pt>
                <c:pt idx="5784">
                  <c:v>-11.731293910498749</c:v>
                </c:pt>
                <c:pt idx="5785">
                  <c:v>-8.0605611122096601</c:v>
                </c:pt>
                <c:pt idx="5786">
                  <c:v>11.419772185142101</c:v>
                </c:pt>
                <c:pt idx="5787">
                  <c:v>3.8299841901846952</c:v>
                </c:pt>
                <c:pt idx="5788">
                  <c:v>-13.6366109338723</c:v>
                </c:pt>
                <c:pt idx="5789">
                  <c:v>-2.9844107694969848</c:v>
                </c:pt>
                <c:pt idx="5790">
                  <c:v>12.6843276653128</c:v>
                </c:pt>
                <c:pt idx="5791">
                  <c:v>-2.3708116926769449</c:v>
                </c:pt>
                <c:pt idx="5792">
                  <c:v>-8.0701269970850333</c:v>
                </c:pt>
                <c:pt idx="5793">
                  <c:v>4.5693338786207853</c:v>
                </c:pt>
                <c:pt idx="5794">
                  <c:v>11.719151668006901</c:v>
                </c:pt>
                <c:pt idx="5795">
                  <c:v>-8.1900930590579453</c:v>
                </c:pt>
                <c:pt idx="5796">
                  <c:v>-8.0112845120751608</c:v>
                </c:pt>
                <c:pt idx="5797">
                  <c:v>9.4199848577047849</c:v>
                </c:pt>
                <c:pt idx="5798">
                  <c:v>7.8382272441670509</c:v>
                </c:pt>
                <c:pt idx="5799">
                  <c:v>-12.33570661794165</c:v>
                </c:pt>
                <c:pt idx="5800">
                  <c:v>-7.565611946291785</c:v>
                </c:pt>
                <c:pt idx="5801">
                  <c:v>11.691679737298699</c:v>
                </c:pt>
                <c:pt idx="5802">
                  <c:v>3.3698205013837503</c:v>
                </c:pt>
                <c:pt idx="5803">
                  <c:v>-14.092511104017049</c:v>
                </c:pt>
                <c:pt idx="5804">
                  <c:v>-2.0143644103023775</c:v>
                </c:pt>
                <c:pt idx="5805">
                  <c:v>12.315593373032</c:v>
                </c:pt>
                <c:pt idx="5806">
                  <c:v>-4.2341281218247149</c:v>
                </c:pt>
                <c:pt idx="5807">
                  <c:v>-7.8434817671719994</c:v>
                </c:pt>
                <c:pt idx="5808">
                  <c:v>4.6214741002680251</c:v>
                </c:pt>
                <c:pt idx="5809">
                  <c:v>10.516255448254299</c:v>
                </c:pt>
                <c:pt idx="5810">
                  <c:v>-9.5514148193326598</c:v>
                </c:pt>
                <c:pt idx="5811">
                  <c:v>-7.75488567163735</c:v>
                </c:pt>
                <c:pt idx="5812">
                  <c:v>9.0153658029603712</c:v>
                </c:pt>
                <c:pt idx="5813">
                  <c:v>6.96714272130765</c:v>
                </c:pt>
                <c:pt idx="5814">
                  <c:v>-12.398336892411599</c:v>
                </c:pt>
                <c:pt idx="5815">
                  <c:v>-6.1246072076007598</c:v>
                </c:pt>
                <c:pt idx="5816">
                  <c:v>12.194532506296799</c:v>
                </c:pt>
                <c:pt idx="5817">
                  <c:v>2.14941962874898</c:v>
                </c:pt>
                <c:pt idx="5818">
                  <c:v>-10.864414017224345</c:v>
                </c:pt>
                <c:pt idx="5819">
                  <c:v>-7.4482338030710027E-2</c:v>
                </c:pt>
                <c:pt idx="5820">
                  <c:v>12.2070573102905</c:v>
                </c:pt>
                <c:pt idx="5821">
                  <c:v>-4.762530407232445</c:v>
                </c:pt>
                <c:pt idx="5822">
                  <c:v>-7.5886009647893804</c:v>
                </c:pt>
                <c:pt idx="5823">
                  <c:v>6.7037619278962843</c:v>
                </c:pt>
                <c:pt idx="5824">
                  <c:v>10.18048196414737</c:v>
                </c:pt>
                <c:pt idx="5825">
                  <c:v>-10.087828502204104</c:v>
                </c:pt>
                <c:pt idx="5826">
                  <c:v>-7.4976524173975605</c:v>
                </c:pt>
                <c:pt idx="5827">
                  <c:v>10.7308865541138</c:v>
                </c:pt>
                <c:pt idx="5828">
                  <c:v>6.6068016870451851</c:v>
                </c:pt>
                <c:pt idx="5829">
                  <c:v>-13.262482235026649</c:v>
                </c:pt>
                <c:pt idx="5830">
                  <c:v>-5.9153946300015097</c:v>
                </c:pt>
                <c:pt idx="5831">
                  <c:v>12.100733194152848</c:v>
                </c:pt>
                <c:pt idx="5832">
                  <c:v>-1.6695658345945366</c:v>
                </c:pt>
                <c:pt idx="5833">
                  <c:v>-7.4195777475530251</c:v>
                </c:pt>
                <c:pt idx="5834">
                  <c:v>0.34207179317973352</c:v>
                </c:pt>
                <c:pt idx="5835">
                  <c:v>11.7612480930887</c:v>
                </c:pt>
                <c:pt idx="5836">
                  <c:v>-6.65964697012092</c:v>
                </c:pt>
                <c:pt idx="5837">
                  <c:v>-7.3560104763697094</c:v>
                </c:pt>
                <c:pt idx="5838">
                  <c:v>6.5286463537115296</c:v>
                </c:pt>
                <c:pt idx="5839">
                  <c:v>9.4285642321303254</c:v>
                </c:pt>
                <c:pt idx="5840">
                  <c:v>-11.538308272712399</c:v>
                </c:pt>
                <c:pt idx="5841">
                  <c:v>-7.28287564084156</c:v>
                </c:pt>
                <c:pt idx="5842">
                  <c:v>11.12477253419215</c:v>
                </c:pt>
                <c:pt idx="5843">
                  <c:v>5.6525736205234498</c:v>
                </c:pt>
                <c:pt idx="5844">
                  <c:v>-13.5491439746487</c:v>
                </c:pt>
                <c:pt idx="5845">
                  <c:v>-3.9041087657344651</c:v>
                </c:pt>
                <c:pt idx="5846">
                  <c:v>12.281780170667499</c:v>
                </c:pt>
                <c:pt idx="5847">
                  <c:v>-0.77125933042186201</c:v>
                </c:pt>
                <c:pt idx="5848">
                  <c:v>-7.2582075306705152</c:v>
                </c:pt>
                <c:pt idx="5849">
                  <c:v>2.8862585045531102</c:v>
                </c:pt>
                <c:pt idx="5850">
                  <c:v>11.43761979980415</c:v>
                </c:pt>
                <c:pt idx="5851">
                  <c:v>-8.4479849449741842</c:v>
                </c:pt>
                <c:pt idx="5852">
                  <c:v>-7.2286181074559597</c:v>
                </c:pt>
                <c:pt idx="5853">
                  <c:v>7.9505859361024704</c:v>
                </c:pt>
                <c:pt idx="5854">
                  <c:v>8.9636071614231341</c:v>
                </c:pt>
                <c:pt idx="5855">
                  <c:v>-11.626737242779001</c:v>
                </c:pt>
                <c:pt idx="5856">
                  <c:v>-7.1853880818912703</c:v>
                </c:pt>
                <c:pt idx="5857">
                  <c:v>11.19043865766735</c:v>
                </c:pt>
                <c:pt idx="5858">
                  <c:v>3.1948758422426802</c:v>
                </c:pt>
                <c:pt idx="5859">
                  <c:v>-13.65381879975895</c:v>
                </c:pt>
                <c:pt idx="5860">
                  <c:v>-3.000519340197175</c:v>
                </c:pt>
                <c:pt idx="5861">
                  <c:v>12.4736139658878</c:v>
                </c:pt>
                <c:pt idx="5862">
                  <c:v>-2.9556496182782452</c:v>
                </c:pt>
                <c:pt idx="5863">
                  <c:v>-7.2370600024130001</c:v>
                </c:pt>
                <c:pt idx="5864">
                  <c:v>4.51254214663523</c:v>
                </c:pt>
                <c:pt idx="5865">
                  <c:v>11.56056442820835</c:v>
                </c:pt>
                <c:pt idx="5866">
                  <c:v>-8.8613271814247252</c:v>
                </c:pt>
                <c:pt idx="5867">
                  <c:v>-7.2159701496051696</c:v>
                </c:pt>
                <c:pt idx="5868">
                  <c:v>9.2079238042384706</c:v>
                </c:pt>
                <c:pt idx="5869">
                  <c:v>8.3381798343465405</c:v>
                </c:pt>
                <c:pt idx="5870">
                  <c:v>-12.3442808265736</c:v>
                </c:pt>
                <c:pt idx="5871">
                  <c:v>-7.0383152099807997</c:v>
                </c:pt>
                <c:pt idx="5872">
                  <c:v>11.871471919196249</c:v>
                </c:pt>
                <c:pt idx="5873">
                  <c:v>1.6920909453412136</c:v>
                </c:pt>
                <c:pt idx="5874">
                  <c:v>-13.932702334098799</c:v>
                </c:pt>
                <c:pt idx="5875">
                  <c:v>-0.51602877175774142</c:v>
                </c:pt>
                <c:pt idx="5876">
                  <c:v>12.3937104913746</c:v>
                </c:pt>
                <c:pt idx="5877">
                  <c:v>-4.7396528785946845</c:v>
                </c:pt>
                <c:pt idx="5878">
                  <c:v>-7.2163662184498545</c:v>
                </c:pt>
                <c:pt idx="5879">
                  <c:v>4.8697808669812002</c:v>
                </c:pt>
                <c:pt idx="5880">
                  <c:v>10.6416715827255</c:v>
                </c:pt>
                <c:pt idx="5881">
                  <c:v>-9.1611333511877255</c:v>
                </c:pt>
                <c:pt idx="5882">
                  <c:v>-7.1928079408242303</c:v>
                </c:pt>
                <c:pt idx="5883">
                  <c:v>9.7521077338695896</c:v>
                </c:pt>
                <c:pt idx="5884">
                  <c:v>7.2201129873614347</c:v>
                </c:pt>
                <c:pt idx="5885">
                  <c:v>-12.967155556741599</c:v>
                </c:pt>
                <c:pt idx="5886">
                  <c:v>-6.7639811979767295</c:v>
                </c:pt>
                <c:pt idx="5887">
                  <c:v>12.108090926142451</c:v>
                </c:pt>
                <c:pt idx="5888">
                  <c:v>0.35324706345074303</c:v>
                </c:pt>
                <c:pt idx="5889">
                  <c:v>-7.1928493624230256</c:v>
                </c:pt>
                <c:pt idx="5890">
                  <c:v>0.11033305473108501</c:v>
                </c:pt>
                <c:pt idx="5891">
                  <c:v>12.218398199266151</c:v>
                </c:pt>
                <c:pt idx="5892">
                  <c:v>-5.6589463402850306</c:v>
                </c:pt>
                <c:pt idx="5893">
                  <c:v>-7.1602724017218744</c:v>
                </c:pt>
                <c:pt idx="5894">
                  <c:v>4.9623113739545346</c:v>
                </c:pt>
                <c:pt idx="5895">
                  <c:v>9.9595566453605642</c:v>
                </c:pt>
                <c:pt idx="5896">
                  <c:v>-9.5740862257778545</c:v>
                </c:pt>
                <c:pt idx="5897">
                  <c:v>-7.1234925239289257</c:v>
                </c:pt>
                <c:pt idx="5898">
                  <c:v>10.40969540375356</c:v>
                </c:pt>
                <c:pt idx="5899">
                  <c:v>6.5285463245860846</c:v>
                </c:pt>
                <c:pt idx="5900">
                  <c:v>-13.01666182139075</c:v>
                </c:pt>
                <c:pt idx="5901">
                  <c:v>-4.0890506473226953</c:v>
                </c:pt>
                <c:pt idx="5902">
                  <c:v>11.98658610324715</c:v>
                </c:pt>
                <c:pt idx="5903">
                  <c:v>0.84123409990246156</c:v>
                </c:pt>
                <c:pt idx="5904">
                  <c:v>-7.1150392616628348</c:v>
                </c:pt>
                <c:pt idx="5905">
                  <c:v>0.54942162725077648</c:v>
                </c:pt>
                <c:pt idx="5906">
                  <c:v>11.58488150403525</c:v>
                </c:pt>
                <c:pt idx="5907">
                  <c:v>-6.5970413827744494</c:v>
                </c:pt>
                <c:pt idx="5908">
                  <c:v>-7.0721000755119157</c:v>
                </c:pt>
                <c:pt idx="5909">
                  <c:v>6.1616952613250398</c:v>
                </c:pt>
                <c:pt idx="5910">
                  <c:v>8.7755971682254899</c:v>
                </c:pt>
                <c:pt idx="5911">
                  <c:v>-10.447461723866464</c:v>
                </c:pt>
                <c:pt idx="5912">
                  <c:v>-7.0190728288835054</c:v>
                </c:pt>
                <c:pt idx="5913">
                  <c:v>10.508571722600649</c:v>
                </c:pt>
                <c:pt idx="5914">
                  <c:v>5.4548691398454352</c:v>
                </c:pt>
                <c:pt idx="5915">
                  <c:v>-13.675243676400649</c:v>
                </c:pt>
                <c:pt idx="5916">
                  <c:v>-5.5735760052654699</c:v>
                </c:pt>
                <c:pt idx="5917">
                  <c:v>11.86841302236515</c:v>
                </c:pt>
                <c:pt idx="5918">
                  <c:v>-0.8872269633065526</c:v>
                </c:pt>
                <c:pt idx="5919">
                  <c:v>-6.9612487611326603</c:v>
                </c:pt>
                <c:pt idx="5920">
                  <c:v>1.6226484995321531</c:v>
                </c:pt>
                <c:pt idx="5921">
                  <c:v>11.31725430917415</c:v>
                </c:pt>
                <c:pt idx="5922">
                  <c:v>-8.6279743893425653</c:v>
                </c:pt>
                <c:pt idx="5923">
                  <c:v>-6.8929657245328801</c:v>
                </c:pt>
                <c:pt idx="5924">
                  <c:v>7.3603255390689757</c:v>
                </c:pt>
                <c:pt idx="5925">
                  <c:v>9.1433901910400301</c:v>
                </c:pt>
                <c:pt idx="5926">
                  <c:v>-12.2713751051702</c:v>
                </c:pt>
                <c:pt idx="5927">
                  <c:v>-6.836403534055445</c:v>
                </c:pt>
                <c:pt idx="5928">
                  <c:v>11.244244179291499</c:v>
                </c:pt>
                <c:pt idx="5929">
                  <c:v>3.0092168967520099</c:v>
                </c:pt>
                <c:pt idx="5930">
                  <c:v>-10.337764055792524</c:v>
                </c:pt>
                <c:pt idx="5931">
                  <c:v>-3.880229450725885</c:v>
                </c:pt>
                <c:pt idx="5932">
                  <c:v>12.175107214649151</c:v>
                </c:pt>
                <c:pt idx="5933">
                  <c:v>-1.8258370725140471</c:v>
                </c:pt>
                <c:pt idx="5934">
                  <c:v>-6.8493721627253299</c:v>
                </c:pt>
                <c:pt idx="5935">
                  <c:v>2.73283069306069</c:v>
                </c:pt>
                <c:pt idx="5936">
                  <c:v>11.4586720703509</c:v>
                </c:pt>
                <c:pt idx="5937">
                  <c:v>-7.9350205981817101</c:v>
                </c:pt>
                <c:pt idx="5938">
                  <c:v>-6.8530843761582103</c:v>
                </c:pt>
                <c:pt idx="5939">
                  <c:v>8.1344121240335703</c:v>
                </c:pt>
                <c:pt idx="5940">
                  <c:v>7.770043309257165</c:v>
                </c:pt>
                <c:pt idx="5941">
                  <c:v>-11.830683720332651</c:v>
                </c:pt>
                <c:pt idx="5942">
                  <c:v>-6.8799789982830095</c:v>
                </c:pt>
                <c:pt idx="5943">
                  <c:v>11.7221008336277</c:v>
                </c:pt>
                <c:pt idx="5944">
                  <c:v>4.1438563670625355</c:v>
                </c:pt>
                <c:pt idx="5945">
                  <c:v>-13.6484935830024</c:v>
                </c:pt>
                <c:pt idx="5946">
                  <c:v>-0.35607058831308747</c:v>
                </c:pt>
                <c:pt idx="5947">
                  <c:v>12.679120427302099</c:v>
                </c:pt>
                <c:pt idx="5948">
                  <c:v>-3.8614091587390598</c:v>
                </c:pt>
                <c:pt idx="5949">
                  <c:v>-7.0633052940485754</c:v>
                </c:pt>
                <c:pt idx="5950">
                  <c:v>4.5148385300041403</c:v>
                </c:pt>
                <c:pt idx="5951">
                  <c:v>10.866757019702849</c:v>
                </c:pt>
                <c:pt idx="5952">
                  <c:v>-8.9811207258751953</c:v>
                </c:pt>
                <c:pt idx="5953">
                  <c:v>-7.1418396486884355</c:v>
                </c:pt>
                <c:pt idx="5954">
                  <c:v>9.2178424596761648</c:v>
                </c:pt>
                <c:pt idx="5955">
                  <c:v>7.8002831171823193</c:v>
                </c:pt>
                <c:pt idx="5956">
                  <c:v>-11.9751979880237</c:v>
                </c:pt>
                <c:pt idx="5957">
                  <c:v>-5.5723286679768105</c:v>
                </c:pt>
                <c:pt idx="5958">
                  <c:v>12.3310406772144</c:v>
                </c:pt>
                <c:pt idx="5959">
                  <c:v>1.7819097904940953</c:v>
                </c:pt>
                <c:pt idx="5960">
                  <c:v>-13.617883601473251</c:v>
                </c:pt>
                <c:pt idx="5961">
                  <c:v>0.412288939676415</c:v>
                </c:pt>
                <c:pt idx="5962">
                  <c:v>12.702244136325199</c:v>
                </c:pt>
                <c:pt idx="5963">
                  <c:v>-5.0322650496887853</c:v>
                </c:pt>
                <c:pt idx="5964">
                  <c:v>-7.3971465666527703</c:v>
                </c:pt>
                <c:pt idx="5965">
                  <c:v>6.5001767032429196</c:v>
                </c:pt>
                <c:pt idx="5966">
                  <c:v>10.977318305591099</c:v>
                </c:pt>
                <c:pt idx="5967">
                  <c:v>-9.4953503859125945</c:v>
                </c:pt>
                <c:pt idx="5968">
                  <c:v>-7.4474526379967845</c:v>
                </c:pt>
                <c:pt idx="5969">
                  <c:v>10.27964745576719</c:v>
                </c:pt>
                <c:pt idx="5970">
                  <c:v>7.1070128444280547</c:v>
                </c:pt>
                <c:pt idx="5971">
                  <c:v>-12.74037339431985</c:v>
                </c:pt>
                <c:pt idx="5972">
                  <c:v>-5.3685655009621103</c:v>
                </c:pt>
                <c:pt idx="5973">
                  <c:v>12.581238964142049</c:v>
                </c:pt>
                <c:pt idx="5974">
                  <c:v>0.68461517421634244</c:v>
                </c:pt>
                <c:pt idx="5975">
                  <c:v>-13.7772695748526</c:v>
                </c:pt>
                <c:pt idx="5976">
                  <c:v>1.6122908173122354</c:v>
                </c:pt>
                <c:pt idx="5977">
                  <c:v>12.1697038671296</c:v>
                </c:pt>
                <c:pt idx="5978">
                  <c:v>-5.0115941578160053</c:v>
                </c:pt>
                <c:pt idx="5979">
                  <c:v>-7.6218646597672652</c:v>
                </c:pt>
                <c:pt idx="5980">
                  <c:v>7.5916733769590348</c:v>
                </c:pt>
                <c:pt idx="5981">
                  <c:v>10.11227789859365</c:v>
                </c:pt>
                <c:pt idx="5982">
                  <c:v>-9.5076618506027248</c:v>
                </c:pt>
                <c:pt idx="5983">
                  <c:v>-7.6482045365328446</c:v>
                </c:pt>
                <c:pt idx="5984">
                  <c:v>11.101768643922949</c:v>
                </c:pt>
                <c:pt idx="5985">
                  <c:v>6.1621698377786602</c:v>
                </c:pt>
                <c:pt idx="5986">
                  <c:v>-13.317898726390549</c:v>
                </c:pt>
                <c:pt idx="5987">
                  <c:v>-4.4163938807245096</c:v>
                </c:pt>
                <c:pt idx="5988">
                  <c:v>12.566524631805049</c:v>
                </c:pt>
                <c:pt idx="5989">
                  <c:v>-1.3032935050693046</c:v>
                </c:pt>
                <c:pt idx="5990">
                  <c:v>-10.81023394865702</c:v>
                </c:pt>
                <c:pt idx="5991">
                  <c:v>2.9571181307470149</c:v>
                </c:pt>
                <c:pt idx="5992">
                  <c:v>12.13110299580925</c:v>
                </c:pt>
                <c:pt idx="5993">
                  <c:v>-6.8140331570745802</c:v>
                </c:pt>
                <c:pt idx="5994">
                  <c:v>-7.7202949977680646</c:v>
                </c:pt>
                <c:pt idx="5995">
                  <c:v>8.7321880031238752</c:v>
                </c:pt>
                <c:pt idx="5996">
                  <c:v>9.2055448578338748</c:v>
                </c:pt>
                <c:pt idx="5997">
                  <c:v>-11.666547978847699</c:v>
                </c:pt>
                <c:pt idx="5998">
                  <c:v>-7.6484063632720849</c:v>
                </c:pt>
                <c:pt idx="5999">
                  <c:v>11.3464030919232</c:v>
                </c:pt>
                <c:pt idx="6000">
                  <c:v>4.7198683455025048</c:v>
                </c:pt>
                <c:pt idx="6001">
                  <c:v>-13.774801140011949</c:v>
                </c:pt>
                <c:pt idx="6002">
                  <c:v>-4.3142537019160052</c:v>
                </c:pt>
                <c:pt idx="6003">
                  <c:v>12.59640503695385</c:v>
                </c:pt>
                <c:pt idx="6004">
                  <c:v>-2.8842944481148347</c:v>
                </c:pt>
                <c:pt idx="6005">
                  <c:v>-7.7071219204504997</c:v>
                </c:pt>
                <c:pt idx="6006">
                  <c:v>1.7836575722955637</c:v>
                </c:pt>
                <c:pt idx="6007">
                  <c:v>11.781504816324899</c:v>
                </c:pt>
                <c:pt idx="6008">
                  <c:v>-7.9413597918254304</c:v>
                </c:pt>
                <c:pt idx="6009">
                  <c:v>-7.6754776108587253</c:v>
                </c:pt>
                <c:pt idx="6010">
                  <c:v>9.2483153855142302</c:v>
                </c:pt>
                <c:pt idx="6011">
                  <c:v>9.0724388281061543</c:v>
                </c:pt>
                <c:pt idx="6012">
                  <c:v>-11.514568219478701</c:v>
                </c:pt>
                <c:pt idx="6013">
                  <c:v>-7.5394689071425054</c:v>
                </c:pt>
                <c:pt idx="6014">
                  <c:v>11.2583431329045</c:v>
                </c:pt>
                <c:pt idx="6015">
                  <c:v>3.6268615187647049</c:v>
                </c:pt>
                <c:pt idx="6016">
                  <c:v>-13.887406142075001</c:v>
                </c:pt>
                <c:pt idx="6017">
                  <c:v>-0.59416013796628897</c:v>
                </c:pt>
                <c:pt idx="6018">
                  <c:v>12.574934628126201</c:v>
                </c:pt>
                <c:pt idx="6019">
                  <c:v>-3.18201518174584</c:v>
                </c:pt>
                <c:pt idx="6020">
                  <c:v>-7.6112995725607107</c:v>
                </c:pt>
                <c:pt idx="6021">
                  <c:v>4.6351130883417753</c:v>
                </c:pt>
                <c:pt idx="6022">
                  <c:v>11.271886774574849</c:v>
                </c:pt>
                <c:pt idx="6023">
                  <c:v>-9.5863370270934993</c:v>
                </c:pt>
                <c:pt idx="6024">
                  <c:v>-7.5800419295820447</c:v>
                </c:pt>
                <c:pt idx="6025">
                  <c:v>9.3004094881421846</c:v>
                </c:pt>
                <c:pt idx="6026">
                  <c:v>7.5399733769528652</c:v>
                </c:pt>
                <c:pt idx="6027">
                  <c:v>-12.408630606106399</c:v>
                </c:pt>
                <c:pt idx="6028">
                  <c:v>-5.7278362151215854</c:v>
                </c:pt>
                <c:pt idx="6029">
                  <c:v>12.0302524862923</c:v>
                </c:pt>
                <c:pt idx="6030">
                  <c:v>2.1554087857597999</c:v>
                </c:pt>
                <c:pt idx="6031">
                  <c:v>-13.741357468211099</c:v>
                </c:pt>
                <c:pt idx="6032">
                  <c:v>-0.81874476546641839</c:v>
                </c:pt>
                <c:pt idx="6033">
                  <c:v>12.628763520819151</c:v>
                </c:pt>
                <c:pt idx="6034">
                  <c:v>-4.0529434669476752</c:v>
                </c:pt>
                <c:pt idx="6035">
                  <c:v>-7.6075301838948199</c:v>
                </c:pt>
                <c:pt idx="6036">
                  <c:v>6.58724286035301</c:v>
                </c:pt>
                <c:pt idx="6037">
                  <c:v>11.134015521357501</c:v>
                </c:pt>
                <c:pt idx="6038">
                  <c:v>-9.8042570296462941</c:v>
                </c:pt>
                <c:pt idx="6039">
                  <c:v>-7.6038233088698801</c:v>
                </c:pt>
                <c:pt idx="6040">
                  <c:v>9.8578090986930142</c:v>
                </c:pt>
                <c:pt idx="6041">
                  <c:v>7.2965474650945854</c:v>
                </c:pt>
                <c:pt idx="6042">
                  <c:v>-13.051849282923101</c:v>
                </c:pt>
                <c:pt idx="6043">
                  <c:v>-5.7818494058495347</c:v>
                </c:pt>
                <c:pt idx="6044">
                  <c:v>12.5767454350527</c:v>
                </c:pt>
                <c:pt idx="6045">
                  <c:v>-1.3818051553732364</c:v>
                </c:pt>
                <c:pt idx="6046">
                  <c:v>-13.712918564029149</c:v>
                </c:pt>
                <c:pt idx="6047">
                  <c:v>-2.9460416514820009E-2</c:v>
                </c:pt>
                <c:pt idx="6048">
                  <c:v>12.24434948993285</c:v>
                </c:pt>
                <c:pt idx="6049">
                  <c:v>-6.414870802441385</c:v>
                </c:pt>
                <c:pt idx="6050">
                  <c:v>-7.6828232962336349</c:v>
                </c:pt>
                <c:pt idx="6051">
                  <c:v>6.2531489857874156</c:v>
                </c:pt>
                <c:pt idx="6052">
                  <c:v>10.146349234464481</c:v>
                </c:pt>
                <c:pt idx="6053">
                  <c:v>-10.901017210827099</c:v>
                </c:pt>
                <c:pt idx="6054">
                  <c:v>-7.6879964029379995</c:v>
                </c:pt>
                <c:pt idx="6055">
                  <c:v>10.842569937284701</c:v>
                </c:pt>
                <c:pt idx="6056">
                  <c:v>5.7311720600311</c:v>
                </c:pt>
                <c:pt idx="6057">
                  <c:v>-13.18286711157435</c:v>
                </c:pt>
                <c:pt idx="6058">
                  <c:v>-4.5918905107180645</c:v>
                </c:pt>
                <c:pt idx="6059">
                  <c:v>12.6573155874426</c:v>
                </c:pt>
                <c:pt idx="6060">
                  <c:v>0.42723411926864202</c:v>
                </c:pt>
                <c:pt idx="6061">
                  <c:v>-10.74147916136144</c:v>
                </c:pt>
                <c:pt idx="6062">
                  <c:v>2.4255663826058749</c:v>
                </c:pt>
                <c:pt idx="6063">
                  <c:v>12.02293215293035</c:v>
                </c:pt>
                <c:pt idx="6064">
                  <c:v>-6.1165922213840149</c:v>
                </c:pt>
                <c:pt idx="6065">
                  <c:v>-7.7191415245470898</c:v>
                </c:pt>
                <c:pt idx="6066">
                  <c:v>7.84338161271973</c:v>
                </c:pt>
                <c:pt idx="6067">
                  <c:v>9.9594400202947355</c:v>
                </c:pt>
                <c:pt idx="6068">
                  <c:v>-11.20470664355555</c:v>
                </c:pt>
                <c:pt idx="6069">
                  <c:v>-7.7052109385129093</c:v>
                </c:pt>
                <c:pt idx="6070">
                  <c:v>10.891744711272551</c:v>
                </c:pt>
                <c:pt idx="6071">
                  <c:v>5.0065530715578994</c:v>
                </c:pt>
                <c:pt idx="6072">
                  <c:v>-13.396555305111249</c:v>
                </c:pt>
                <c:pt idx="6073">
                  <c:v>-2.3630854125833798</c:v>
                </c:pt>
                <c:pt idx="6074">
                  <c:v>12.672432711736249</c:v>
                </c:pt>
                <c:pt idx="6075">
                  <c:v>-1.9360807213848976</c:v>
                </c:pt>
                <c:pt idx="6076">
                  <c:v>-7.9694674517818251</c:v>
                </c:pt>
                <c:pt idx="6077">
                  <c:v>4.0838481515911953</c:v>
                </c:pt>
                <c:pt idx="6078">
                  <c:v>11.66336973785495</c:v>
                </c:pt>
                <c:pt idx="6079">
                  <c:v>-7.8847943396144951</c:v>
                </c:pt>
                <c:pt idx="6080">
                  <c:v>-7.7050459067376247</c:v>
                </c:pt>
                <c:pt idx="6081">
                  <c:v>8.6055645116033901</c:v>
                </c:pt>
                <c:pt idx="6082">
                  <c:v>8.857275791517516</c:v>
                </c:pt>
                <c:pt idx="6083">
                  <c:v>-11.52153534394235</c:v>
                </c:pt>
                <c:pt idx="6084">
                  <c:v>-7.6671535471088745</c:v>
                </c:pt>
                <c:pt idx="6085">
                  <c:v>11.9066576011385</c:v>
                </c:pt>
                <c:pt idx="6086">
                  <c:v>3.3362962051501954</c:v>
                </c:pt>
                <c:pt idx="6087">
                  <c:v>-13.816307407098751</c:v>
                </c:pt>
                <c:pt idx="6088">
                  <c:v>-2.1004884163895703</c:v>
                </c:pt>
                <c:pt idx="6089">
                  <c:v>12.46248919757095</c:v>
                </c:pt>
                <c:pt idx="6090">
                  <c:v>-1.520684165981995</c:v>
                </c:pt>
                <c:pt idx="6091">
                  <c:v>-7.61295554282409</c:v>
                </c:pt>
                <c:pt idx="6092">
                  <c:v>4.0645512989234502</c:v>
                </c:pt>
                <c:pt idx="6093">
                  <c:v>11.3072688339665</c:v>
                </c:pt>
                <c:pt idx="6094">
                  <c:v>-9.4285649892500061</c:v>
                </c:pt>
                <c:pt idx="6095">
                  <c:v>-7.5262466479877048</c:v>
                </c:pt>
                <c:pt idx="6096">
                  <c:v>9.8848223878384012</c:v>
                </c:pt>
                <c:pt idx="6097">
                  <c:v>7.7411189525533803</c:v>
                </c:pt>
                <c:pt idx="6098">
                  <c:v>-12.97426731416455</c:v>
                </c:pt>
                <c:pt idx="6099">
                  <c:v>-7.034557174090545</c:v>
                </c:pt>
                <c:pt idx="6100">
                  <c:v>11.621180667955851</c:v>
                </c:pt>
                <c:pt idx="6101">
                  <c:v>1.1821276187117964</c:v>
                </c:pt>
                <c:pt idx="6102">
                  <c:v>-10.739861844631925</c:v>
                </c:pt>
                <c:pt idx="6103">
                  <c:v>-1.6467858832591515</c:v>
                </c:pt>
                <c:pt idx="6104">
                  <c:v>11.996341329922501</c:v>
                </c:pt>
                <c:pt idx="6105">
                  <c:v>-5.3723217238510248</c:v>
                </c:pt>
                <c:pt idx="6106">
                  <c:v>-7.2983080089117101</c:v>
                </c:pt>
                <c:pt idx="6107">
                  <c:v>6.1618200450257508</c:v>
                </c:pt>
                <c:pt idx="6108">
                  <c:v>10.273285507168421</c:v>
                </c:pt>
                <c:pt idx="6109">
                  <c:v>-9.6533109987852797</c:v>
                </c:pt>
                <c:pt idx="6110">
                  <c:v>-7.1995123001303201</c:v>
                </c:pt>
                <c:pt idx="6111">
                  <c:v>9.1410659293821901</c:v>
                </c:pt>
                <c:pt idx="6112">
                  <c:v>6.5519045844798951</c:v>
                </c:pt>
                <c:pt idx="6113">
                  <c:v>-13.17210817721995</c:v>
                </c:pt>
                <c:pt idx="6114">
                  <c:v>-6.0915725853643448</c:v>
                </c:pt>
                <c:pt idx="6115">
                  <c:v>11.954851440477601</c:v>
                </c:pt>
                <c:pt idx="6116">
                  <c:v>0.77836838835111655</c:v>
                </c:pt>
                <c:pt idx="6117">
                  <c:v>-7.12548989537704</c:v>
                </c:pt>
                <c:pt idx="6118">
                  <c:v>-0.72828579815049443</c:v>
                </c:pt>
                <c:pt idx="6119">
                  <c:v>12.072041523159401</c:v>
                </c:pt>
                <c:pt idx="6120">
                  <c:v>-6.0412285368998244</c:v>
                </c:pt>
                <c:pt idx="6121">
                  <c:v>-7.0592792415879746</c:v>
                </c:pt>
                <c:pt idx="6122">
                  <c:v>6.0971523950105446</c:v>
                </c:pt>
                <c:pt idx="6123">
                  <c:v>9.7962700031846346</c:v>
                </c:pt>
                <c:pt idx="6124">
                  <c:v>-11.08030500197815</c:v>
                </c:pt>
                <c:pt idx="6125">
                  <c:v>-6.9972834378756552</c:v>
                </c:pt>
                <c:pt idx="6126">
                  <c:v>10.089645511940134</c:v>
                </c:pt>
                <c:pt idx="6127">
                  <c:v>5.1533058527640652</c:v>
                </c:pt>
                <c:pt idx="6128">
                  <c:v>-13.265962412661949</c:v>
                </c:pt>
                <c:pt idx="6129">
                  <c:v>-4.7648110397095653</c:v>
                </c:pt>
                <c:pt idx="6130">
                  <c:v>11.885117941412599</c:v>
                </c:pt>
                <c:pt idx="6131">
                  <c:v>-1.2334865908131798</c:v>
                </c:pt>
                <c:pt idx="6132">
                  <c:v>-6.9568591880893846</c:v>
                </c:pt>
                <c:pt idx="6133">
                  <c:v>0.52247068130814789</c:v>
                </c:pt>
                <c:pt idx="6134">
                  <c:v>11.7833449899773</c:v>
                </c:pt>
                <c:pt idx="6135">
                  <c:v>-6.90766828992441</c:v>
                </c:pt>
                <c:pt idx="6136">
                  <c:v>-6.9028193571608405</c:v>
                </c:pt>
                <c:pt idx="6137">
                  <c:v>7.5157689662185803</c:v>
                </c:pt>
                <c:pt idx="6138">
                  <c:v>9.1675469992431964</c:v>
                </c:pt>
                <c:pt idx="6139">
                  <c:v>-11.19937645579555</c:v>
                </c:pt>
                <c:pt idx="6140">
                  <c:v>-6.8466917274210246</c:v>
                </c:pt>
                <c:pt idx="6141">
                  <c:v>10.96379034403515</c:v>
                </c:pt>
                <c:pt idx="6142">
                  <c:v>4.2232097553238397</c:v>
                </c:pt>
                <c:pt idx="6143">
                  <c:v>-10.299997082109009</c:v>
                </c:pt>
                <c:pt idx="6144">
                  <c:v>-4.03090969223567</c:v>
                </c:pt>
                <c:pt idx="6145">
                  <c:v>12.05371012756245</c:v>
                </c:pt>
                <c:pt idx="6146">
                  <c:v>-3.16950056597073</c:v>
                </c:pt>
                <c:pt idx="6147">
                  <c:v>-6.8006756724794002</c:v>
                </c:pt>
                <c:pt idx="6148">
                  <c:v>1.8656395602694811</c:v>
                </c:pt>
                <c:pt idx="6149">
                  <c:v>10.99871968807135</c:v>
                </c:pt>
                <c:pt idx="6150">
                  <c:v>-8.592825961367911</c:v>
                </c:pt>
                <c:pt idx="6151">
                  <c:v>-6.7581950703193447</c:v>
                </c:pt>
                <c:pt idx="6152">
                  <c:v>9.0103691119656943</c:v>
                </c:pt>
                <c:pt idx="6153">
                  <c:v>8.4552209109697252</c:v>
                </c:pt>
                <c:pt idx="6154">
                  <c:v>-12.2669779538307</c:v>
                </c:pt>
                <c:pt idx="6155">
                  <c:v>-6.7317517356885705</c:v>
                </c:pt>
                <c:pt idx="6156">
                  <c:v>11.4195898868812</c:v>
                </c:pt>
                <c:pt idx="6157">
                  <c:v>3.4155091381160001</c:v>
                </c:pt>
                <c:pt idx="6158">
                  <c:v>-7.1411456333878753</c:v>
                </c:pt>
                <c:pt idx="6159">
                  <c:v>-2.0336852847603941</c:v>
                </c:pt>
                <c:pt idx="6160">
                  <c:v>12.144099479977299</c:v>
                </c:pt>
                <c:pt idx="6161">
                  <c:v>-3.07210095063152</c:v>
                </c:pt>
                <c:pt idx="6162">
                  <c:v>-6.7647044615221255</c:v>
                </c:pt>
                <c:pt idx="6163">
                  <c:v>4.1303753549826752</c:v>
                </c:pt>
                <c:pt idx="6164">
                  <c:v>10.856881129780099</c:v>
                </c:pt>
                <c:pt idx="6165">
                  <c:v>-8.0681338138480605</c:v>
                </c:pt>
                <c:pt idx="6166">
                  <c:v>-6.7516620948350354</c:v>
                </c:pt>
                <c:pt idx="6167">
                  <c:v>9.1496281260441705</c:v>
                </c:pt>
                <c:pt idx="6168">
                  <c:v>8.1202291373492645</c:v>
                </c:pt>
                <c:pt idx="6169">
                  <c:v>-12.158006976164749</c:v>
                </c:pt>
                <c:pt idx="6170">
                  <c:v>-6.7579792710221147</c:v>
                </c:pt>
                <c:pt idx="6171">
                  <c:v>11.7088369452169</c:v>
                </c:pt>
                <c:pt idx="6172">
                  <c:v>0.85569764202212462</c:v>
                </c:pt>
                <c:pt idx="6173">
                  <c:v>-9.5710588726739001</c:v>
                </c:pt>
                <c:pt idx="6174">
                  <c:v>-0.82683445269614197</c:v>
                </c:pt>
                <c:pt idx="6175">
                  <c:v>12.214982532418251</c:v>
                </c:pt>
                <c:pt idx="6176">
                  <c:v>-5.0024310648999846</c:v>
                </c:pt>
                <c:pt idx="6177">
                  <c:v>-6.8372289260267056</c:v>
                </c:pt>
                <c:pt idx="6178">
                  <c:v>4.6035938614863205</c:v>
                </c:pt>
                <c:pt idx="6179">
                  <c:v>10.5358068500393</c:v>
                </c:pt>
                <c:pt idx="6180">
                  <c:v>-9.0367108825901052</c:v>
                </c:pt>
                <c:pt idx="6181">
                  <c:v>-6.8414141866395095</c:v>
                </c:pt>
                <c:pt idx="6182">
                  <c:v>9.0472549236430702</c:v>
                </c:pt>
                <c:pt idx="6183">
                  <c:v>6.8615513405325501</c:v>
                </c:pt>
                <c:pt idx="6184">
                  <c:v>-12.68392376614095</c:v>
                </c:pt>
                <c:pt idx="6185">
                  <c:v>-5.8752513203928043</c:v>
                </c:pt>
                <c:pt idx="6186">
                  <c:v>11.701287309260801</c:v>
                </c:pt>
                <c:pt idx="6187">
                  <c:v>-0.30563067662655552</c:v>
                </c:pt>
                <c:pt idx="6188">
                  <c:v>-6.9152949419899254</c:v>
                </c:pt>
                <c:pt idx="6189">
                  <c:v>-0.63440089162502389</c:v>
                </c:pt>
                <c:pt idx="6190">
                  <c:v>11.997033132680698</c:v>
                </c:pt>
                <c:pt idx="6191">
                  <c:v>-4.9050636475690297</c:v>
                </c:pt>
                <c:pt idx="6192">
                  <c:v>-6.9358966928085399</c:v>
                </c:pt>
                <c:pt idx="6193">
                  <c:v>6.3961342937760151</c:v>
                </c:pt>
                <c:pt idx="6194">
                  <c:v>10.12532535895585</c:v>
                </c:pt>
                <c:pt idx="6195">
                  <c:v>-10.683959084528901</c:v>
                </c:pt>
                <c:pt idx="6196">
                  <c:v>-6.9508246677230803</c:v>
                </c:pt>
                <c:pt idx="6197">
                  <c:v>10.571217689252951</c:v>
                </c:pt>
                <c:pt idx="6198">
                  <c:v>5.1376607230338447</c:v>
                </c:pt>
                <c:pt idx="6199">
                  <c:v>-12.8591550989168</c:v>
                </c:pt>
                <c:pt idx="6200">
                  <c:v>-3.5352200029140151</c:v>
                </c:pt>
                <c:pt idx="6201">
                  <c:v>12.097027628385</c:v>
                </c:pt>
                <c:pt idx="6202">
                  <c:v>-0.13380831350421996</c:v>
                </c:pt>
                <c:pt idx="6203">
                  <c:v>-7.0557164682756852</c:v>
                </c:pt>
                <c:pt idx="6204">
                  <c:v>1.900599472943693</c:v>
                </c:pt>
                <c:pt idx="6205">
                  <c:v>12.213781400806051</c:v>
                </c:pt>
                <c:pt idx="6206">
                  <c:v>-6.8621069863467499</c:v>
                </c:pt>
                <c:pt idx="6207">
                  <c:v>-7.0765779709850101</c:v>
                </c:pt>
                <c:pt idx="6208">
                  <c:v>7.9337057359655301</c:v>
                </c:pt>
                <c:pt idx="6209">
                  <c:v>9.7020614263294096</c:v>
                </c:pt>
                <c:pt idx="6210">
                  <c:v>-11.2412152920416</c:v>
                </c:pt>
                <c:pt idx="6211">
                  <c:v>-7.1074311079239649</c:v>
                </c:pt>
                <c:pt idx="6212">
                  <c:v>10.633635155785001</c:v>
                </c:pt>
                <c:pt idx="6213">
                  <c:v>5.5515051356644847</c:v>
                </c:pt>
                <c:pt idx="6214">
                  <c:v>-13.436750808333899</c:v>
                </c:pt>
                <c:pt idx="6215">
                  <c:v>-3.4740574798290096</c:v>
                </c:pt>
                <c:pt idx="6216">
                  <c:v>12.6651418473413</c:v>
                </c:pt>
                <c:pt idx="6217">
                  <c:v>-0.85795367106377951</c:v>
                </c:pt>
                <c:pt idx="6218">
                  <c:v>-9.0844411515365895</c:v>
                </c:pt>
                <c:pt idx="6219">
                  <c:v>2.5783690962004902</c:v>
                </c:pt>
                <c:pt idx="6220">
                  <c:v>11.929818808949801</c:v>
                </c:pt>
                <c:pt idx="6221">
                  <c:v>-7.6782746887603697</c:v>
                </c:pt>
                <c:pt idx="6222">
                  <c:v>-7.3182400653088795</c:v>
                </c:pt>
                <c:pt idx="6223">
                  <c:v>8.4161302427140345</c:v>
                </c:pt>
                <c:pt idx="6224">
                  <c:v>9.3434269869396047</c:v>
                </c:pt>
                <c:pt idx="6225">
                  <c:v>-10.860092388603899</c:v>
                </c:pt>
                <c:pt idx="6226">
                  <c:v>-7.3125475330035794</c:v>
                </c:pt>
                <c:pt idx="6227">
                  <c:v>11.702295570986101</c:v>
                </c:pt>
                <c:pt idx="6228">
                  <c:v>4.2778434653985302</c:v>
                </c:pt>
                <c:pt idx="6229">
                  <c:v>-13.5240337410574</c:v>
                </c:pt>
                <c:pt idx="6230">
                  <c:v>-2.0121352793927105</c:v>
                </c:pt>
                <c:pt idx="6231">
                  <c:v>12.892472657512499</c:v>
                </c:pt>
                <c:pt idx="6232">
                  <c:v>-1.7107276348576428</c:v>
                </c:pt>
                <c:pt idx="6233">
                  <c:v>-10.563777820847825</c:v>
                </c:pt>
                <c:pt idx="6234">
                  <c:v>4.3787473423242247</c:v>
                </c:pt>
                <c:pt idx="6235">
                  <c:v>11.676251062719398</c:v>
                </c:pt>
                <c:pt idx="6236">
                  <c:v>-8.9873604071237239</c:v>
                </c:pt>
                <c:pt idx="6237">
                  <c:v>-7.6137496972880401</c:v>
                </c:pt>
                <c:pt idx="6238">
                  <c:v>9.3542696442113957</c:v>
                </c:pt>
                <c:pt idx="6239">
                  <c:v>9.1853900053678252</c:v>
                </c:pt>
                <c:pt idx="6240">
                  <c:v>-12.152508805128999</c:v>
                </c:pt>
                <c:pt idx="6241">
                  <c:v>-6.2208241965244095</c:v>
                </c:pt>
                <c:pt idx="6242">
                  <c:v>12.435964332627</c:v>
                </c:pt>
                <c:pt idx="6243">
                  <c:v>3.5283759629522149</c:v>
                </c:pt>
                <c:pt idx="6244">
                  <c:v>-13.684568964191151</c:v>
                </c:pt>
                <c:pt idx="6245">
                  <c:v>-1.8938485660668014</c:v>
                </c:pt>
                <c:pt idx="6246">
                  <c:v>12.731112763545699</c:v>
                </c:pt>
                <c:pt idx="6247">
                  <c:v>-4.2912326067488253</c:v>
                </c:pt>
                <c:pt idx="6248">
                  <c:v>-7.8233985915690551</c:v>
                </c:pt>
                <c:pt idx="6249">
                  <c:v>6.37479695741255</c:v>
                </c:pt>
                <c:pt idx="6250">
                  <c:v>10.887219830340051</c:v>
                </c:pt>
                <c:pt idx="6251">
                  <c:v>-9.5975931935919494</c:v>
                </c:pt>
                <c:pt idx="6252">
                  <c:v>-7.8626980095525347</c:v>
                </c:pt>
                <c:pt idx="6253">
                  <c:v>9.3719012865509903</c:v>
                </c:pt>
                <c:pt idx="6254">
                  <c:v>7.4920707476918746</c:v>
                </c:pt>
                <c:pt idx="6255">
                  <c:v>-12.01655376883115</c:v>
                </c:pt>
                <c:pt idx="6256">
                  <c:v>-5.2125867904412804</c:v>
                </c:pt>
                <c:pt idx="6257">
                  <c:v>12.833212346050551</c:v>
                </c:pt>
                <c:pt idx="6258">
                  <c:v>1.822661313986347</c:v>
                </c:pt>
                <c:pt idx="6259">
                  <c:v>-13.59866595739555</c:v>
                </c:pt>
                <c:pt idx="6260">
                  <c:v>1.7519891829286196</c:v>
                </c:pt>
                <c:pt idx="6261">
                  <c:v>12.963113836675349</c:v>
                </c:pt>
                <c:pt idx="6262">
                  <c:v>-4.2321485739278897</c:v>
                </c:pt>
                <c:pt idx="6263">
                  <c:v>-8.0460067857660551</c:v>
                </c:pt>
                <c:pt idx="6264">
                  <c:v>6.456617222198255</c:v>
                </c:pt>
                <c:pt idx="6265">
                  <c:v>10.429340710227304</c:v>
                </c:pt>
                <c:pt idx="6266">
                  <c:v>-9.6396786467098305</c:v>
                </c:pt>
                <c:pt idx="6267">
                  <c:v>-8.08167241322111</c:v>
                </c:pt>
                <c:pt idx="6268">
                  <c:v>10.82854975931625</c:v>
                </c:pt>
                <c:pt idx="6269">
                  <c:v>6.2484199021597604</c:v>
                </c:pt>
                <c:pt idx="6270">
                  <c:v>-13.089702987692849</c:v>
                </c:pt>
                <c:pt idx="6271">
                  <c:v>-3.0820072953051949</c:v>
                </c:pt>
                <c:pt idx="6272">
                  <c:v>12.778606518522349</c:v>
                </c:pt>
                <c:pt idx="6273">
                  <c:v>1.508445043956322</c:v>
                </c:pt>
                <c:pt idx="6274">
                  <c:v>-13.679198622310849</c:v>
                </c:pt>
                <c:pt idx="6275">
                  <c:v>2.3144488135415249</c:v>
                </c:pt>
                <c:pt idx="6276">
                  <c:v>12.478977695778749</c:v>
                </c:pt>
                <c:pt idx="6277">
                  <c:v>-6.3966985205082256</c:v>
                </c:pt>
                <c:pt idx="6278">
                  <c:v>-8.1669173288536392</c:v>
                </c:pt>
                <c:pt idx="6279">
                  <c:v>8.3968353218315102</c:v>
                </c:pt>
                <c:pt idx="6280">
                  <c:v>9.6706028197873692</c:v>
                </c:pt>
                <c:pt idx="6281">
                  <c:v>-10.9765237709567</c:v>
                </c:pt>
                <c:pt idx="6282">
                  <c:v>-8.1332137056197453</c:v>
                </c:pt>
                <c:pt idx="6283">
                  <c:v>11.165542523067401</c:v>
                </c:pt>
                <c:pt idx="6284">
                  <c:v>5.9894243683726449</c:v>
                </c:pt>
                <c:pt idx="6285">
                  <c:v>-13.2305394946526</c:v>
                </c:pt>
                <c:pt idx="6286">
                  <c:v>-3.1335386898795354</c:v>
                </c:pt>
                <c:pt idx="6287">
                  <c:v>12.923581534091749</c:v>
                </c:pt>
                <c:pt idx="6288">
                  <c:v>-1.6102615373971145</c:v>
                </c:pt>
                <c:pt idx="6289">
                  <c:v>-13.738873992571801</c:v>
                </c:pt>
                <c:pt idx="6290">
                  <c:v>2.1438612950704097</c:v>
                </c:pt>
                <c:pt idx="6291">
                  <c:v>12.45386969178805</c:v>
                </c:pt>
                <c:pt idx="6292">
                  <c:v>-6.4876493574594694</c:v>
                </c:pt>
                <c:pt idx="6293">
                  <c:v>-8.1619986050805444</c:v>
                </c:pt>
                <c:pt idx="6294">
                  <c:v>8.3794775210543158</c:v>
                </c:pt>
                <c:pt idx="6295">
                  <c:v>9.7158016510181398</c:v>
                </c:pt>
                <c:pt idx="6296">
                  <c:v>-11.05983373587625</c:v>
                </c:pt>
                <c:pt idx="6297">
                  <c:v>-7.7774968912202453</c:v>
                </c:pt>
                <c:pt idx="6298">
                  <c:v>12.008773451168452</c:v>
                </c:pt>
                <c:pt idx="6299">
                  <c:v>3.4471785128441255</c:v>
                </c:pt>
                <c:pt idx="6300">
                  <c:v>-13.5678309274667</c:v>
                </c:pt>
                <c:pt idx="6301">
                  <c:v>-3.5522618187287951</c:v>
                </c:pt>
                <c:pt idx="6302">
                  <c:v>12.98303632786125</c:v>
                </c:pt>
                <c:pt idx="6303">
                  <c:v>-1.313874913617409</c:v>
                </c:pt>
                <c:pt idx="6304">
                  <c:v>-9.9574197540816805</c:v>
                </c:pt>
                <c:pt idx="6305">
                  <c:v>4.3250449890668703</c:v>
                </c:pt>
                <c:pt idx="6306">
                  <c:v>11.704000844553899</c:v>
                </c:pt>
                <c:pt idx="6307">
                  <c:v>-8.2939928411656947</c:v>
                </c:pt>
                <c:pt idx="6308">
                  <c:v>-8.1714693245457504</c:v>
                </c:pt>
                <c:pt idx="6309">
                  <c:v>9.1401674590584108</c:v>
                </c:pt>
                <c:pt idx="6310">
                  <c:v>8.7696224528897453</c:v>
                </c:pt>
                <c:pt idx="6311">
                  <c:v>-12.377351585179699</c:v>
                </c:pt>
                <c:pt idx="6312">
                  <c:v>-7.4879390677722153</c:v>
                </c:pt>
                <c:pt idx="6313">
                  <c:v>12.1426036180445</c:v>
                </c:pt>
                <c:pt idx="6314">
                  <c:v>2.243163412982955</c:v>
                </c:pt>
                <c:pt idx="6315">
                  <c:v>-14.02052513189715</c:v>
                </c:pt>
                <c:pt idx="6316">
                  <c:v>-0.247352354547834</c:v>
                </c:pt>
                <c:pt idx="6317">
                  <c:v>12.478119876871649</c:v>
                </c:pt>
                <c:pt idx="6318">
                  <c:v>-4.8922652088683298</c:v>
                </c:pt>
                <c:pt idx="6319">
                  <c:v>-8.035585626082586</c:v>
                </c:pt>
                <c:pt idx="6320">
                  <c:v>4.5932010908258203</c:v>
                </c:pt>
                <c:pt idx="6321">
                  <c:v>10.6536631294061</c:v>
                </c:pt>
                <c:pt idx="6322">
                  <c:v>-9.44849438204532</c:v>
                </c:pt>
                <c:pt idx="6323">
                  <c:v>-7.9195532638330342</c:v>
                </c:pt>
                <c:pt idx="6324">
                  <c:v>9.8899638626097097</c:v>
                </c:pt>
                <c:pt idx="6325">
                  <c:v>6.6679111790625996</c:v>
                </c:pt>
                <c:pt idx="6326">
                  <c:v>-12.548453899122599</c:v>
                </c:pt>
                <c:pt idx="6327">
                  <c:v>-6.2497578842874502</c:v>
                </c:pt>
                <c:pt idx="6328">
                  <c:v>11.89943861423175</c:v>
                </c:pt>
                <c:pt idx="6329">
                  <c:v>2.22045690453466</c:v>
                </c:pt>
                <c:pt idx="6330">
                  <c:v>-7.7707388292950448</c:v>
                </c:pt>
                <c:pt idx="6331">
                  <c:v>-1.3616868026158671</c:v>
                </c:pt>
                <c:pt idx="6332">
                  <c:v>11.991870421597451</c:v>
                </c:pt>
                <c:pt idx="6333">
                  <c:v>-4.6177813580441152</c:v>
                </c:pt>
                <c:pt idx="6334">
                  <c:v>-7.6121833183307048</c:v>
                </c:pt>
                <c:pt idx="6335">
                  <c:v>6.3616979098855548</c:v>
                </c:pt>
                <c:pt idx="6336">
                  <c:v>10.216142455898931</c:v>
                </c:pt>
                <c:pt idx="6337">
                  <c:v>-10.011854990782485</c:v>
                </c:pt>
                <c:pt idx="6338">
                  <c:v>-7.4538303170860001</c:v>
                </c:pt>
                <c:pt idx="6339">
                  <c:v>10.144406264796764</c:v>
                </c:pt>
                <c:pt idx="6340">
                  <c:v>5.2562859406600353</c:v>
                </c:pt>
                <c:pt idx="6341">
                  <c:v>-13.572061981659001</c:v>
                </c:pt>
                <c:pt idx="6342">
                  <c:v>-4.3637437965341253</c:v>
                </c:pt>
                <c:pt idx="6343">
                  <c:v>11.899616554087551</c:v>
                </c:pt>
                <c:pt idx="6344">
                  <c:v>0.10496567668437495</c:v>
                </c:pt>
                <c:pt idx="6345">
                  <c:v>-7.277884627584295</c:v>
                </c:pt>
                <c:pt idx="6346">
                  <c:v>0.40284840430975355</c:v>
                </c:pt>
                <c:pt idx="6347">
                  <c:v>11.8234903397846</c:v>
                </c:pt>
                <c:pt idx="6348">
                  <c:v>-6.9874050021563301</c:v>
                </c:pt>
                <c:pt idx="6349">
                  <c:v>-7.1765792641896056</c:v>
                </c:pt>
                <c:pt idx="6350">
                  <c:v>6.4675491638171847</c:v>
                </c:pt>
                <c:pt idx="6351">
                  <c:v>9.7812388151051763</c:v>
                </c:pt>
                <c:pt idx="6352">
                  <c:v>-11.23931079270645</c:v>
                </c:pt>
                <c:pt idx="6353">
                  <c:v>-7.0772610715830506</c:v>
                </c:pt>
                <c:pt idx="6354">
                  <c:v>9.9726096318326753</c:v>
                </c:pt>
                <c:pt idx="6355">
                  <c:v>5.0404416370495504</c:v>
                </c:pt>
                <c:pt idx="6356">
                  <c:v>-13.481126899703099</c:v>
                </c:pt>
                <c:pt idx="6357">
                  <c:v>-4.9254030360232051</c:v>
                </c:pt>
                <c:pt idx="6358">
                  <c:v>12.053325658848699</c:v>
                </c:pt>
                <c:pt idx="6359">
                  <c:v>-1.866046271644717</c:v>
                </c:pt>
                <c:pt idx="6360">
                  <c:v>-6.988391120026785</c:v>
                </c:pt>
                <c:pt idx="6361">
                  <c:v>1.4598797635817191</c:v>
                </c:pt>
                <c:pt idx="6362">
                  <c:v>11.498624818499149</c:v>
                </c:pt>
                <c:pt idx="6363">
                  <c:v>-8.3058409866155944</c:v>
                </c:pt>
                <c:pt idx="6364">
                  <c:v>-6.9156309681490651</c:v>
                </c:pt>
                <c:pt idx="6365">
                  <c:v>7.3354177183087197</c:v>
                </c:pt>
                <c:pt idx="6366">
                  <c:v>8.4804064617189994</c:v>
                </c:pt>
                <c:pt idx="6367">
                  <c:v>-11.352988218202</c:v>
                </c:pt>
                <c:pt idx="6368">
                  <c:v>-6.8527134677860353</c:v>
                </c:pt>
                <c:pt idx="6369">
                  <c:v>10.9625117142593</c:v>
                </c:pt>
                <c:pt idx="6370">
                  <c:v>2.8880905866068352</c:v>
                </c:pt>
                <c:pt idx="6371">
                  <c:v>-10.31713821298578</c:v>
                </c:pt>
                <c:pt idx="6372">
                  <c:v>-2.17752214186683</c:v>
                </c:pt>
                <c:pt idx="6373">
                  <c:v>12.1373329405442</c:v>
                </c:pt>
                <c:pt idx="6374">
                  <c:v>-3.8013581081175305</c:v>
                </c:pt>
                <c:pt idx="6375">
                  <c:v>-6.8306943548017447</c:v>
                </c:pt>
                <c:pt idx="6376">
                  <c:v>2.7622217414921999</c:v>
                </c:pt>
                <c:pt idx="6377">
                  <c:v>11.1665063175321</c:v>
                </c:pt>
                <c:pt idx="6378">
                  <c:v>-8.1272021127737091</c:v>
                </c:pt>
                <c:pt idx="6379">
                  <c:v>-6.8019076719119802</c:v>
                </c:pt>
                <c:pt idx="6380">
                  <c:v>9.0581637472421299</c:v>
                </c:pt>
                <c:pt idx="6381">
                  <c:v>8.159251442464635</c:v>
                </c:pt>
                <c:pt idx="6382">
                  <c:v>-11.563311277872</c:v>
                </c:pt>
                <c:pt idx="6383">
                  <c:v>-6.7670436237254403</c:v>
                </c:pt>
                <c:pt idx="6384">
                  <c:v>11.4570297872014</c:v>
                </c:pt>
                <c:pt idx="6385">
                  <c:v>3.2809069097721548</c:v>
                </c:pt>
                <c:pt idx="6386">
                  <c:v>-10.305824580052516</c:v>
                </c:pt>
                <c:pt idx="6387">
                  <c:v>-2.83991126133802</c:v>
                </c:pt>
                <c:pt idx="6388">
                  <c:v>12.282161873871949</c:v>
                </c:pt>
                <c:pt idx="6389">
                  <c:v>-3.6177099995995952</c:v>
                </c:pt>
                <c:pt idx="6390">
                  <c:v>-6.8885762830079997</c:v>
                </c:pt>
                <c:pt idx="6391">
                  <c:v>4.2548474843653601</c:v>
                </c:pt>
                <c:pt idx="6392">
                  <c:v>11.2254381635319</c:v>
                </c:pt>
                <c:pt idx="6393">
                  <c:v>-8.9226229728705455</c:v>
                </c:pt>
                <c:pt idx="6394">
                  <c:v>-6.9198321966653147</c:v>
                </c:pt>
                <c:pt idx="6395">
                  <c:v>8.8030965282465097</c:v>
                </c:pt>
                <c:pt idx="6396">
                  <c:v>8.2079009342388041</c:v>
                </c:pt>
                <c:pt idx="6397">
                  <c:v>-12.597385155355049</c:v>
                </c:pt>
                <c:pt idx="6398">
                  <c:v>-6.6522812159760649</c:v>
                </c:pt>
                <c:pt idx="6399">
                  <c:v>12.31170961200935</c:v>
                </c:pt>
                <c:pt idx="6400">
                  <c:v>1.2800478222827649</c:v>
                </c:pt>
                <c:pt idx="6401">
                  <c:v>-10.47663448225841</c:v>
                </c:pt>
                <c:pt idx="6402">
                  <c:v>0.21609587127219049</c:v>
                </c:pt>
                <c:pt idx="6403">
                  <c:v>12.57116027807195</c:v>
                </c:pt>
                <c:pt idx="6404">
                  <c:v>-5.1050542819628006</c:v>
                </c:pt>
                <c:pt idx="6405">
                  <c:v>-7.1330759238141255</c:v>
                </c:pt>
                <c:pt idx="6406">
                  <c:v>6.2171983728428053</c:v>
                </c:pt>
                <c:pt idx="6407">
                  <c:v>10.753013027195951</c:v>
                </c:pt>
                <c:pt idx="6408">
                  <c:v>-9.1215335052748099</c:v>
                </c:pt>
                <c:pt idx="6409">
                  <c:v>-7.1944384428494157</c:v>
                </c:pt>
                <c:pt idx="6410">
                  <c:v>10.271132415324169</c:v>
                </c:pt>
                <c:pt idx="6411">
                  <c:v>5.8933490550744096</c:v>
                </c:pt>
                <c:pt idx="6412">
                  <c:v>-12.915673977612951</c:v>
                </c:pt>
                <c:pt idx="6413">
                  <c:v>-5.595742830842215</c:v>
                </c:pt>
                <c:pt idx="6414">
                  <c:v>12.480350300681899</c:v>
                </c:pt>
                <c:pt idx="6415">
                  <c:v>1.2400303336859095</c:v>
                </c:pt>
                <c:pt idx="6416">
                  <c:v>-10.556523759151496</c:v>
                </c:pt>
                <c:pt idx="6417">
                  <c:v>0.7737665439997925</c:v>
                </c:pt>
                <c:pt idx="6418">
                  <c:v>12.170224848740649</c:v>
                </c:pt>
                <c:pt idx="6419">
                  <c:v>-4.9431870449097755</c:v>
                </c:pt>
                <c:pt idx="6420">
                  <c:v>-7.3722119425972696</c:v>
                </c:pt>
                <c:pt idx="6421">
                  <c:v>7.5344899749327352</c:v>
                </c:pt>
                <c:pt idx="6422">
                  <c:v>9.4453087326126095</c:v>
                </c:pt>
                <c:pt idx="6423">
                  <c:v>-10.952132767469301</c:v>
                </c:pt>
                <c:pt idx="6424">
                  <c:v>-7.4129341222278553</c:v>
                </c:pt>
                <c:pt idx="6425">
                  <c:v>10.961200429394449</c:v>
                </c:pt>
                <c:pt idx="6426">
                  <c:v>6.0436416317044994</c:v>
                </c:pt>
                <c:pt idx="6427">
                  <c:v>-13.09082553284755</c:v>
                </c:pt>
                <c:pt idx="6428">
                  <c:v>-3.5469575999408454</c:v>
                </c:pt>
                <c:pt idx="6429">
                  <c:v>12.544552607645201</c:v>
                </c:pt>
                <c:pt idx="6430">
                  <c:v>-1.476691898710468</c:v>
                </c:pt>
                <c:pt idx="6431">
                  <c:v>-8.8439383626775001</c:v>
                </c:pt>
                <c:pt idx="6432">
                  <c:v>2.4081195137620952</c:v>
                </c:pt>
                <c:pt idx="6433">
                  <c:v>12.361025638190601</c:v>
                </c:pt>
                <c:pt idx="6434">
                  <c:v>-6.4589918418888903</c:v>
                </c:pt>
                <c:pt idx="6435">
                  <c:v>-7.5887906593647845</c:v>
                </c:pt>
                <c:pt idx="6436">
                  <c:v>8.3131017986775042</c:v>
                </c:pt>
                <c:pt idx="6437">
                  <c:v>9.4793808153258006</c:v>
                </c:pt>
                <c:pt idx="6438">
                  <c:v>-10.7326720387693</c:v>
                </c:pt>
                <c:pt idx="6439">
                  <c:v>-7.6036930848221447</c:v>
                </c:pt>
                <c:pt idx="6440">
                  <c:v>11.317981001141749</c:v>
                </c:pt>
                <c:pt idx="6441">
                  <c:v>3.7694669436866199</c:v>
                </c:pt>
                <c:pt idx="6442">
                  <c:v>-13.30904976068485</c:v>
                </c:pt>
                <c:pt idx="6443">
                  <c:v>-3.0160391506917952</c:v>
                </c:pt>
                <c:pt idx="6444">
                  <c:v>12.7386826727277</c:v>
                </c:pt>
                <c:pt idx="6445">
                  <c:v>-1.4013349053517234</c:v>
                </c:pt>
                <c:pt idx="6446">
                  <c:v>-7.692427940160675</c:v>
                </c:pt>
                <c:pt idx="6447">
                  <c:v>4.0739590714455254</c:v>
                </c:pt>
                <c:pt idx="6448">
                  <c:v>11.35062172912415</c:v>
                </c:pt>
                <c:pt idx="6449">
                  <c:v>-7.7180679136805148</c:v>
                </c:pt>
                <c:pt idx="6450">
                  <c:v>-7.6729301528313503</c:v>
                </c:pt>
                <c:pt idx="6451">
                  <c:v>9.3033044758613244</c:v>
                </c:pt>
                <c:pt idx="6452">
                  <c:v>8.0668072045237089</c:v>
                </c:pt>
                <c:pt idx="6453">
                  <c:v>-12.2790518934593</c:v>
                </c:pt>
                <c:pt idx="6454">
                  <c:v>-7.4845146439354</c:v>
                </c:pt>
                <c:pt idx="6455">
                  <c:v>11.27538482287725</c:v>
                </c:pt>
                <c:pt idx="6456">
                  <c:v>2.3618528180905849</c:v>
                </c:pt>
                <c:pt idx="6457">
                  <c:v>-13.75703361738395</c:v>
                </c:pt>
                <c:pt idx="6458">
                  <c:v>-2.4892059970049747</c:v>
                </c:pt>
                <c:pt idx="6459">
                  <c:v>12.4071254631386</c:v>
                </c:pt>
                <c:pt idx="6460">
                  <c:v>-1.620704002683117</c:v>
                </c:pt>
                <c:pt idx="6461">
                  <c:v>-7.6113391529821799</c:v>
                </c:pt>
                <c:pt idx="6462">
                  <c:v>4.8681472968083401</c:v>
                </c:pt>
                <c:pt idx="6463">
                  <c:v>10.949481799523699</c:v>
                </c:pt>
                <c:pt idx="6464">
                  <c:v>-9.299879074220776</c:v>
                </c:pt>
                <c:pt idx="6465">
                  <c:v>-7.5673108529368447</c:v>
                </c:pt>
                <c:pt idx="6466">
                  <c:v>9.0221074224011559</c:v>
                </c:pt>
                <c:pt idx="6467">
                  <c:v>8.1118547859014498</c:v>
                </c:pt>
                <c:pt idx="6468">
                  <c:v>-12.465498935916951</c:v>
                </c:pt>
                <c:pt idx="6469">
                  <c:v>-6.510819760004785</c:v>
                </c:pt>
                <c:pt idx="6470">
                  <c:v>12.06645574187665</c:v>
                </c:pt>
                <c:pt idx="6471">
                  <c:v>1.3114111982136041</c:v>
                </c:pt>
                <c:pt idx="6472">
                  <c:v>-13.82044281270475</c:v>
                </c:pt>
                <c:pt idx="6473">
                  <c:v>0.27738586537946597</c:v>
                </c:pt>
                <c:pt idx="6474">
                  <c:v>12.5423093441396</c:v>
                </c:pt>
                <c:pt idx="6475">
                  <c:v>-5.3626600979872849</c:v>
                </c:pt>
                <c:pt idx="6476">
                  <c:v>-7.6149240796891799</c:v>
                </c:pt>
                <c:pt idx="6477">
                  <c:v>6.3431776603017358</c:v>
                </c:pt>
                <c:pt idx="6478">
                  <c:v>11.0451442482685</c:v>
                </c:pt>
                <c:pt idx="6479">
                  <c:v>-9.1837912115636904</c:v>
                </c:pt>
                <c:pt idx="6480">
                  <c:v>-7.6491677467238448</c:v>
                </c:pt>
                <c:pt idx="6481">
                  <c:v>10.576469783925351</c:v>
                </c:pt>
                <c:pt idx="6482">
                  <c:v>7.0019857147696252</c:v>
                </c:pt>
                <c:pt idx="6483">
                  <c:v>-12.631678009245601</c:v>
                </c:pt>
                <c:pt idx="6484">
                  <c:v>-5.4135129422437096</c:v>
                </c:pt>
                <c:pt idx="6485">
                  <c:v>12.408048313140199</c:v>
                </c:pt>
                <c:pt idx="6486">
                  <c:v>1.2606481543250849</c:v>
                </c:pt>
                <c:pt idx="6487">
                  <c:v>-13.732992111680801</c:v>
                </c:pt>
                <c:pt idx="6488">
                  <c:v>1.8287615799818748</c:v>
                </c:pt>
                <c:pt idx="6489">
                  <c:v>12.63760377684325</c:v>
                </c:pt>
                <c:pt idx="6490">
                  <c:v>-5.8818300732004101</c:v>
                </c:pt>
                <c:pt idx="6491">
                  <c:v>-7.7700764757522354</c:v>
                </c:pt>
                <c:pt idx="6492">
                  <c:v>7.6344586645390748</c:v>
                </c:pt>
                <c:pt idx="6493">
                  <c:v>10.138873990843759</c:v>
                </c:pt>
                <c:pt idx="6494">
                  <c:v>-10.178776518933208</c:v>
                </c:pt>
                <c:pt idx="6495">
                  <c:v>-7.76765617380235</c:v>
                </c:pt>
                <c:pt idx="6496">
                  <c:v>11.253013459785549</c:v>
                </c:pt>
                <c:pt idx="6497">
                  <c:v>6.1990732814486602</c:v>
                </c:pt>
                <c:pt idx="6498">
                  <c:v>-13.04162842879515</c:v>
                </c:pt>
                <c:pt idx="6499">
                  <c:v>-5.5052645857568248</c:v>
                </c:pt>
                <c:pt idx="6500">
                  <c:v>12.400531135628601</c:v>
                </c:pt>
                <c:pt idx="6501">
                  <c:v>-0.42688433158621902</c:v>
                </c:pt>
                <c:pt idx="6502">
                  <c:v>-7.7599794280310599</c:v>
                </c:pt>
                <c:pt idx="6503">
                  <c:v>2.8690197415440299</c:v>
                </c:pt>
                <c:pt idx="6504">
                  <c:v>12.186331445811</c:v>
                </c:pt>
                <c:pt idx="6505">
                  <c:v>-7.2032226631829346</c:v>
                </c:pt>
                <c:pt idx="6506">
                  <c:v>-7.7102759401935153</c:v>
                </c:pt>
                <c:pt idx="6507">
                  <c:v>8.4440882219041651</c:v>
                </c:pt>
                <c:pt idx="6508">
                  <c:v>8.8121948451579701</c:v>
                </c:pt>
                <c:pt idx="6509">
                  <c:v>-11.020908428896451</c:v>
                </c:pt>
                <c:pt idx="6510">
                  <c:v>-7.6290652083335058</c:v>
                </c:pt>
                <c:pt idx="6511">
                  <c:v>10.982750977651801</c:v>
                </c:pt>
                <c:pt idx="6512">
                  <c:v>4.9341251630090648</c:v>
                </c:pt>
                <c:pt idx="6513">
                  <c:v>-13.725602650186151</c:v>
                </c:pt>
                <c:pt idx="6514">
                  <c:v>-3.6478596307363054</c:v>
                </c:pt>
                <c:pt idx="6515">
                  <c:v>12.366220910773301</c:v>
                </c:pt>
                <c:pt idx="6516">
                  <c:v>-1.8276010955719479</c:v>
                </c:pt>
                <c:pt idx="6517">
                  <c:v>-7.5386486251065499</c:v>
                </c:pt>
                <c:pt idx="6518">
                  <c:v>2.6329572018150649</c:v>
                </c:pt>
                <c:pt idx="6519">
                  <c:v>11.4566900257536</c:v>
                </c:pt>
                <c:pt idx="6520">
                  <c:v>-9.1631141658205486</c:v>
                </c:pt>
                <c:pt idx="6521">
                  <c:v>-7.4326328333991043</c:v>
                </c:pt>
                <c:pt idx="6522">
                  <c:v>7.9676322475143291</c:v>
                </c:pt>
                <c:pt idx="6523">
                  <c:v>8.1084817999015293</c:v>
                </c:pt>
                <c:pt idx="6524">
                  <c:v>-12.29890367524885</c:v>
                </c:pt>
                <c:pt idx="6525">
                  <c:v>-7.2921026651725702</c:v>
                </c:pt>
                <c:pt idx="6526">
                  <c:v>11.3604488464557</c:v>
                </c:pt>
                <c:pt idx="6527">
                  <c:v>1.5700694243944069</c:v>
                </c:pt>
                <c:pt idx="6528">
                  <c:v>-7.29349686119214</c:v>
                </c:pt>
                <c:pt idx="6529">
                  <c:v>-3.7716004742017804</c:v>
                </c:pt>
                <c:pt idx="6530">
                  <c:v>11.9627186205144</c:v>
                </c:pt>
                <c:pt idx="6531">
                  <c:v>-4.0269874183414895</c:v>
                </c:pt>
                <c:pt idx="6532">
                  <c:v>-7.1556161942382852</c:v>
                </c:pt>
                <c:pt idx="6533">
                  <c:v>4.3454563209965507</c:v>
                </c:pt>
                <c:pt idx="6534">
                  <c:v>10.4819836537553</c:v>
                </c:pt>
                <c:pt idx="6535">
                  <c:v>-10.085807763816264</c:v>
                </c:pt>
                <c:pt idx="6536">
                  <c:v>-7.0207256334211205</c:v>
                </c:pt>
                <c:pt idx="6537">
                  <c:v>9.6147219133975348</c:v>
                </c:pt>
                <c:pt idx="6538">
                  <c:v>6.9782991593394197</c:v>
                </c:pt>
                <c:pt idx="6539">
                  <c:v>-13.12604977196985</c:v>
                </c:pt>
                <c:pt idx="6540">
                  <c:v>-6.8926404180953051</c:v>
                </c:pt>
                <c:pt idx="6541">
                  <c:v>11.08303390899475</c:v>
                </c:pt>
                <c:pt idx="6542">
                  <c:v>0.68218304415693909</c:v>
                </c:pt>
                <c:pt idx="6543">
                  <c:v>-6.8461792572369404</c:v>
                </c:pt>
                <c:pt idx="6544">
                  <c:v>-2.4742624443797498</c:v>
                </c:pt>
                <c:pt idx="6545">
                  <c:v>11.58199663647175</c:v>
                </c:pt>
                <c:pt idx="6546">
                  <c:v>-5.7686451180482452</c:v>
                </c:pt>
                <c:pt idx="6547">
                  <c:v>-6.7088250217350254</c:v>
                </c:pt>
                <c:pt idx="6548">
                  <c:v>4.6134081452008253</c:v>
                </c:pt>
                <c:pt idx="6549">
                  <c:v>10.4762382718914</c:v>
                </c:pt>
                <c:pt idx="6550">
                  <c:v>-9.4128087764164103</c:v>
                </c:pt>
                <c:pt idx="6551">
                  <c:v>-6.6141132579061201</c:v>
                </c:pt>
                <c:pt idx="6552">
                  <c:v>8.9760400898417494</c:v>
                </c:pt>
                <c:pt idx="6553">
                  <c:v>5.1734881524525997</c:v>
                </c:pt>
                <c:pt idx="6554">
                  <c:v>-13.47526340412125</c:v>
                </c:pt>
                <c:pt idx="6555">
                  <c:v>-6.2630025640248599</c:v>
                </c:pt>
                <c:pt idx="6556">
                  <c:v>11.71613622594495</c:v>
                </c:pt>
                <c:pt idx="6557">
                  <c:v>-0.39066728525332556</c:v>
                </c:pt>
                <c:pt idx="6558">
                  <c:v>-6.5514265760688204</c:v>
                </c:pt>
                <c:pt idx="6559">
                  <c:v>-0.21071078065622101</c:v>
                </c:pt>
                <c:pt idx="6560">
                  <c:v>11.73112419353315</c:v>
                </c:pt>
                <c:pt idx="6561">
                  <c:v>-5.27458524834163</c:v>
                </c:pt>
                <c:pt idx="6562">
                  <c:v>-6.5284007739114349</c:v>
                </c:pt>
                <c:pt idx="6563">
                  <c:v>6.16113265084297</c:v>
                </c:pt>
                <c:pt idx="6564">
                  <c:v>9.4308858166111094</c:v>
                </c:pt>
                <c:pt idx="6565">
                  <c:v>-10.19018122927876</c:v>
                </c:pt>
                <c:pt idx="6566">
                  <c:v>-6.5429790126014105</c:v>
                </c:pt>
                <c:pt idx="6567">
                  <c:v>10.579807823711349</c:v>
                </c:pt>
                <c:pt idx="6568">
                  <c:v>6.0379275217101753</c:v>
                </c:pt>
                <c:pt idx="6569">
                  <c:v>-13.406210846243201</c:v>
                </c:pt>
                <c:pt idx="6570">
                  <c:v>-4.1129703232572199</c:v>
                </c:pt>
                <c:pt idx="6571">
                  <c:v>12.194364490818099</c:v>
                </c:pt>
                <c:pt idx="6572">
                  <c:v>-1.7532466371769302</c:v>
                </c:pt>
                <c:pt idx="6573">
                  <c:v>-6.66925521554756</c:v>
                </c:pt>
                <c:pt idx="6574">
                  <c:v>2.116944949867015</c:v>
                </c:pt>
                <c:pt idx="6575">
                  <c:v>12.27437307817255</c:v>
                </c:pt>
                <c:pt idx="6576">
                  <c:v>-7.1649914944644255</c:v>
                </c:pt>
                <c:pt idx="6577">
                  <c:v>-6.7439219828149799</c:v>
                </c:pt>
                <c:pt idx="6578">
                  <c:v>8.2518170622512912</c:v>
                </c:pt>
                <c:pt idx="6579">
                  <c:v>9.3349006419627294</c:v>
                </c:pt>
                <c:pt idx="6580">
                  <c:v>-11.326381653040201</c:v>
                </c:pt>
                <c:pt idx="6581">
                  <c:v>-6.82083854930596</c:v>
                </c:pt>
                <c:pt idx="6582">
                  <c:v>11.5665904191923</c:v>
                </c:pt>
                <c:pt idx="6583">
                  <c:v>3.5124260200405599</c:v>
                </c:pt>
                <c:pt idx="6584">
                  <c:v>-13.361273787862199</c:v>
                </c:pt>
                <c:pt idx="6585">
                  <c:v>-2.1181671881785089</c:v>
                </c:pt>
                <c:pt idx="6586">
                  <c:v>12.6689052818726</c:v>
                </c:pt>
                <c:pt idx="6587">
                  <c:v>-1.5498154563766551</c:v>
                </c:pt>
                <c:pt idx="6588">
                  <c:v>-7.040625836732465</c:v>
                </c:pt>
                <c:pt idx="6589">
                  <c:v>2.9041779302642952</c:v>
                </c:pt>
                <c:pt idx="6590">
                  <c:v>11.660616733561049</c:v>
                </c:pt>
                <c:pt idx="6591">
                  <c:v>-7.6669597826927642</c:v>
                </c:pt>
                <c:pt idx="6592">
                  <c:v>-7.142675707828495</c:v>
                </c:pt>
                <c:pt idx="6593">
                  <c:v>8.8580899913084608</c:v>
                </c:pt>
                <c:pt idx="6594">
                  <c:v>8.8007586858217444</c:v>
                </c:pt>
                <c:pt idx="6595">
                  <c:v>-11.303677645758951</c:v>
                </c:pt>
                <c:pt idx="6596">
                  <c:v>-7.240524918998255</c:v>
                </c:pt>
                <c:pt idx="6597">
                  <c:v>11.776175464171299</c:v>
                </c:pt>
                <c:pt idx="6598">
                  <c:v>3.6497287895652399</c:v>
                </c:pt>
                <c:pt idx="6599">
                  <c:v>-13.218052719887851</c:v>
                </c:pt>
                <c:pt idx="6600">
                  <c:v>-2.4753316277445951</c:v>
                </c:pt>
                <c:pt idx="6601">
                  <c:v>12.89726050212675</c:v>
                </c:pt>
                <c:pt idx="6602">
                  <c:v>-1.3952851279135625</c:v>
                </c:pt>
                <c:pt idx="6603">
                  <c:v>-7.7862617848633295</c:v>
                </c:pt>
                <c:pt idx="6604">
                  <c:v>4.9253027646248251</c:v>
                </c:pt>
                <c:pt idx="6605">
                  <c:v>11.450570736323201</c:v>
                </c:pt>
                <c:pt idx="6606">
                  <c:v>-7.9309284820223152</c:v>
                </c:pt>
                <c:pt idx="6607">
                  <c:v>-7.5837207072059751</c:v>
                </c:pt>
                <c:pt idx="6608">
                  <c:v>9.3346039869568145</c:v>
                </c:pt>
                <c:pt idx="6609">
                  <c:v>8.5702924703839756</c:v>
                </c:pt>
                <c:pt idx="6610">
                  <c:v>-11.746412433836451</c:v>
                </c:pt>
                <c:pt idx="6611">
                  <c:v>-6.6387399000265397</c:v>
                </c:pt>
                <c:pt idx="6612">
                  <c:v>12.601110863173851</c:v>
                </c:pt>
                <c:pt idx="6613">
                  <c:v>3.7627373807170148</c:v>
                </c:pt>
                <c:pt idx="6614">
                  <c:v>-13.549854783311901</c:v>
                </c:pt>
                <c:pt idx="6615">
                  <c:v>0.26078779999136953</c:v>
                </c:pt>
                <c:pt idx="6616">
                  <c:v>12.888499055416</c:v>
                </c:pt>
                <c:pt idx="6617">
                  <c:v>-1.5435877883127551</c:v>
                </c:pt>
                <c:pt idx="6618">
                  <c:v>-7.8799375910985852</c:v>
                </c:pt>
                <c:pt idx="6619">
                  <c:v>6.2910760504622552</c:v>
                </c:pt>
                <c:pt idx="6620">
                  <c:v>10.94534517621285</c:v>
                </c:pt>
                <c:pt idx="6621">
                  <c:v>-9.7214911111526003</c:v>
                </c:pt>
                <c:pt idx="6622">
                  <c:v>-7.9447057535401697</c:v>
                </c:pt>
                <c:pt idx="6623">
                  <c:v>10.535613936382875</c:v>
                </c:pt>
                <c:pt idx="6624">
                  <c:v>7.5483366460285701</c:v>
                </c:pt>
                <c:pt idx="6625">
                  <c:v>-12.1970950913412</c:v>
                </c:pt>
                <c:pt idx="6626">
                  <c:v>-5.802406476539975</c:v>
                </c:pt>
                <c:pt idx="6627">
                  <c:v>12.691294665328151</c:v>
                </c:pt>
                <c:pt idx="6628">
                  <c:v>1.565428066911366</c:v>
                </c:pt>
                <c:pt idx="6629">
                  <c:v>-13.820247828978701</c:v>
                </c:pt>
                <c:pt idx="6630">
                  <c:v>-1.8756434551409962E-2</c:v>
                </c:pt>
                <c:pt idx="6631">
                  <c:v>12.6206908774464</c:v>
                </c:pt>
                <c:pt idx="6632">
                  <c:v>-5.7081625639798599</c:v>
                </c:pt>
                <c:pt idx="6633">
                  <c:v>-8.0645132761373404</c:v>
                </c:pt>
                <c:pt idx="6634">
                  <c:v>6.33532995464663</c:v>
                </c:pt>
                <c:pt idx="6635">
                  <c:v>10.73880630580825</c:v>
                </c:pt>
                <c:pt idx="6636">
                  <c:v>-10.249518260175011</c:v>
                </c:pt>
                <c:pt idx="6637">
                  <c:v>-8.0570152663207999</c:v>
                </c:pt>
                <c:pt idx="6638">
                  <c:v>10.468234066747684</c:v>
                </c:pt>
                <c:pt idx="6639">
                  <c:v>6.0031898249832603</c:v>
                </c:pt>
                <c:pt idx="6640">
                  <c:v>-13.287840494093949</c:v>
                </c:pt>
                <c:pt idx="6641">
                  <c:v>-4.7709009498174151</c:v>
                </c:pt>
                <c:pt idx="6642">
                  <c:v>12.612908820369249</c:v>
                </c:pt>
                <c:pt idx="6643">
                  <c:v>-1.5322764812846885</c:v>
                </c:pt>
                <c:pt idx="6644">
                  <c:v>-13.7848788901081</c:v>
                </c:pt>
                <c:pt idx="6645">
                  <c:v>2.402523773216465</c:v>
                </c:pt>
                <c:pt idx="6646">
                  <c:v>12.617966046365851</c:v>
                </c:pt>
                <c:pt idx="6647">
                  <c:v>-5.4623507003824194</c:v>
                </c:pt>
                <c:pt idx="6648">
                  <c:v>-8.0721622062698799</c:v>
                </c:pt>
                <c:pt idx="6649">
                  <c:v>7.6559585644166805</c:v>
                </c:pt>
                <c:pt idx="6650">
                  <c:v>9.4938168655953596</c:v>
                </c:pt>
                <c:pt idx="6651">
                  <c:v>-11.049936181973649</c:v>
                </c:pt>
                <c:pt idx="6652">
                  <c:v>-8.0477893292317049</c:v>
                </c:pt>
                <c:pt idx="6653">
                  <c:v>10.978811988979949</c:v>
                </c:pt>
                <c:pt idx="6654">
                  <c:v>5.6603599007255898</c:v>
                </c:pt>
                <c:pt idx="6655">
                  <c:v>-13.587133727145901</c:v>
                </c:pt>
                <c:pt idx="6656">
                  <c:v>-2.3318612884796002</c:v>
                </c:pt>
                <c:pt idx="6657">
                  <c:v>12.8817892355517</c:v>
                </c:pt>
                <c:pt idx="6658">
                  <c:v>-0.81926773796489682</c:v>
                </c:pt>
                <c:pt idx="6659">
                  <c:v>-11.683632057769305</c:v>
                </c:pt>
                <c:pt idx="6660">
                  <c:v>3.91717491206628</c:v>
                </c:pt>
                <c:pt idx="6661">
                  <c:v>12.1978311902458</c:v>
                </c:pt>
                <c:pt idx="6662">
                  <c:v>-8.2076665629434356</c:v>
                </c:pt>
                <c:pt idx="6663">
                  <c:v>-8.0193904456713998</c:v>
                </c:pt>
                <c:pt idx="6664">
                  <c:v>8.6102739192876445</c:v>
                </c:pt>
                <c:pt idx="6665">
                  <c:v>8.8852542562206747</c:v>
                </c:pt>
                <c:pt idx="6666">
                  <c:v>-12.050044788443349</c:v>
                </c:pt>
                <c:pt idx="6667">
                  <c:v>-7.9338717140649155</c:v>
                </c:pt>
                <c:pt idx="6668">
                  <c:v>11.318329402786251</c:v>
                </c:pt>
                <c:pt idx="6669">
                  <c:v>3.3690649362166747</c:v>
                </c:pt>
                <c:pt idx="6670">
                  <c:v>-13.859352729453549</c:v>
                </c:pt>
                <c:pt idx="6671">
                  <c:v>-3.1463111432924249</c:v>
                </c:pt>
                <c:pt idx="6672">
                  <c:v>12.5254921957377</c:v>
                </c:pt>
                <c:pt idx="6673">
                  <c:v>-1.2246211490913952</c:v>
                </c:pt>
                <c:pt idx="6674">
                  <c:v>-7.8449808085114947</c:v>
                </c:pt>
                <c:pt idx="6675">
                  <c:v>4.1798704278608101</c:v>
                </c:pt>
                <c:pt idx="6676">
                  <c:v>11.26647263317815</c:v>
                </c:pt>
                <c:pt idx="6677">
                  <c:v>-9.6980000591022915</c:v>
                </c:pt>
                <c:pt idx="6678">
                  <c:v>-7.7212805318251352</c:v>
                </c:pt>
                <c:pt idx="6679">
                  <c:v>8.5599461604362101</c:v>
                </c:pt>
                <c:pt idx="6680">
                  <c:v>7.7670230768718049</c:v>
                </c:pt>
                <c:pt idx="6681">
                  <c:v>-12.258259980263151</c:v>
                </c:pt>
                <c:pt idx="6682">
                  <c:v>-7.1583390672292051</c:v>
                </c:pt>
                <c:pt idx="6683">
                  <c:v>11.58292513135685</c:v>
                </c:pt>
                <c:pt idx="6684">
                  <c:v>1.642753668587061</c:v>
                </c:pt>
                <c:pt idx="6685">
                  <c:v>-14.007755410159049</c:v>
                </c:pt>
                <c:pt idx="6686">
                  <c:v>-0.42141470407445758</c:v>
                </c:pt>
                <c:pt idx="6687">
                  <c:v>12.3503128707227</c:v>
                </c:pt>
                <c:pt idx="6688">
                  <c:v>-4.3349016959673552</c:v>
                </c:pt>
                <c:pt idx="6689">
                  <c:v>-7.5230041402627794</c:v>
                </c:pt>
                <c:pt idx="6690">
                  <c:v>4.7364411877378298</c:v>
                </c:pt>
                <c:pt idx="6691">
                  <c:v>11.130912887599351</c:v>
                </c:pt>
                <c:pt idx="6692">
                  <c:v>-9.5901794299462537</c:v>
                </c:pt>
                <c:pt idx="6693">
                  <c:v>-7.4430992713408699</c:v>
                </c:pt>
                <c:pt idx="6694">
                  <c:v>9.2655449786028008</c:v>
                </c:pt>
                <c:pt idx="6695">
                  <c:v>6.9705894406274993</c:v>
                </c:pt>
                <c:pt idx="6696">
                  <c:v>-13.080753810389751</c:v>
                </c:pt>
                <c:pt idx="6697">
                  <c:v>-6.1328331032383794</c:v>
                </c:pt>
                <c:pt idx="6698">
                  <c:v>11.829947110345049</c:v>
                </c:pt>
                <c:pt idx="6699">
                  <c:v>1.2733044905817845</c:v>
                </c:pt>
                <c:pt idx="6700">
                  <c:v>-7.408534375072815</c:v>
                </c:pt>
                <c:pt idx="6701">
                  <c:v>0.74231610707246654</c:v>
                </c:pt>
                <c:pt idx="6702">
                  <c:v>12.052106068909701</c:v>
                </c:pt>
                <c:pt idx="6703">
                  <c:v>-5.2658591516245643</c:v>
                </c:pt>
                <c:pt idx="6704">
                  <c:v>-7.2987396110731044</c:v>
                </c:pt>
                <c:pt idx="6705">
                  <c:v>6.3918617752898399</c:v>
                </c:pt>
                <c:pt idx="6706">
                  <c:v>9.851028655460496</c:v>
                </c:pt>
                <c:pt idx="6707">
                  <c:v>-11.09177031126495</c:v>
                </c:pt>
                <c:pt idx="6708">
                  <c:v>-7.21619403625985</c:v>
                </c:pt>
                <c:pt idx="6709">
                  <c:v>9.6151896774278658</c:v>
                </c:pt>
                <c:pt idx="6710">
                  <c:v>6.1933134597198354</c:v>
                </c:pt>
                <c:pt idx="6711">
                  <c:v>-13.6654419181364</c:v>
                </c:pt>
                <c:pt idx="6712">
                  <c:v>-4.6894198251619299</c:v>
                </c:pt>
                <c:pt idx="6713">
                  <c:v>11.877653199878999</c:v>
                </c:pt>
                <c:pt idx="6714">
                  <c:v>-1.7336721678963289</c:v>
                </c:pt>
                <c:pt idx="6715">
                  <c:v>-7.0675718390205651</c:v>
                </c:pt>
                <c:pt idx="6716">
                  <c:v>0.75951173822568852</c:v>
                </c:pt>
                <c:pt idx="6717">
                  <c:v>11.26585847804245</c:v>
                </c:pt>
                <c:pt idx="6718">
                  <c:v>-8.0302518684934903</c:v>
                </c:pt>
                <c:pt idx="6719">
                  <c:v>-6.9343680126535503</c:v>
                </c:pt>
                <c:pt idx="6720">
                  <c:v>6.1978788030957546</c:v>
                </c:pt>
                <c:pt idx="6721">
                  <c:v>9.1563582153669749</c:v>
                </c:pt>
                <c:pt idx="6722">
                  <c:v>-11.899628404544199</c:v>
                </c:pt>
                <c:pt idx="6723">
                  <c:v>-6.793646817902995</c:v>
                </c:pt>
                <c:pt idx="6724">
                  <c:v>9.8849669291633351</c:v>
                </c:pt>
                <c:pt idx="6725">
                  <c:v>3.5042379256068097</c:v>
                </c:pt>
                <c:pt idx="6726">
                  <c:v>-10.22902690559668</c:v>
                </c:pt>
                <c:pt idx="6727">
                  <c:v>-5.4816063770317758</c:v>
                </c:pt>
                <c:pt idx="6728">
                  <c:v>11.665559104461899</c:v>
                </c:pt>
                <c:pt idx="6729">
                  <c:v>-2.9679580379882298</c:v>
                </c:pt>
                <c:pt idx="6730">
                  <c:v>-6.6231924568492202</c:v>
                </c:pt>
                <c:pt idx="6731">
                  <c:v>1.8541306269128559</c:v>
                </c:pt>
                <c:pt idx="6732">
                  <c:v>11.18301183662555</c:v>
                </c:pt>
                <c:pt idx="6733">
                  <c:v>-7.9797110320749702</c:v>
                </c:pt>
                <c:pt idx="6734">
                  <c:v>-6.5004362880634652</c:v>
                </c:pt>
                <c:pt idx="6735">
                  <c:v>7.3538573900790496</c:v>
                </c:pt>
                <c:pt idx="6736">
                  <c:v>7.9635914418245655</c:v>
                </c:pt>
                <c:pt idx="6737">
                  <c:v>-12.78775505038325</c:v>
                </c:pt>
                <c:pt idx="6738">
                  <c:v>-6.3701754061929252</c:v>
                </c:pt>
                <c:pt idx="6739">
                  <c:v>10.141800989264631</c:v>
                </c:pt>
                <c:pt idx="6740">
                  <c:v>2.746087880971865</c:v>
                </c:pt>
                <c:pt idx="6741">
                  <c:v>-6.3364986230948999</c:v>
                </c:pt>
                <c:pt idx="6742">
                  <c:v>-4.2065388042566498</c:v>
                </c:pt>
                <c:pt idx="6743">
                  <c:v>11.847004758407451</c:v>
                </c:pt>
                <c:pt idx="6744">
                  <c:v>-4.0182218006149748</c:v>
                </c:pt>
                <c:pt idx="6745">
                  <c:v>-6.28751023129501</c:v>
                </c:pt>
                <c:pt idx="6746">
                  <c:v>2.5777327397540799</c:v>
                </c:pt>
                <c:pt idx="6747">
                  <c:v>10.4358523598491</c:v>
                </c:pt>
                <c:pt idx="6748">
                  <c:v>-9.1460605291036003</c:v>
                </c:pt>
                <c:pt idx="6749">
                  <c:v>-6.2494434148891349</c:v>
                </c:pt>
                <c:pt idx="6750">
                  <c:v>8.8368698621447503</c:v>
                </c:pt>
                <c:pt idx="6751">
                  <c:v>7.7609579656849199</c:v>
                </c:pt>
                <c:pt idx="6752">
                  <c:v>-12.909241236604501</c:v>
                </c:pt>
                <c:pt idx="6753">
                  <c:v>-6.2480836792777348</c:v>
                </c:pt>
                <c:pt idx="6754">
                  <c:v>11.29769697993245</c:v>
                </c:pt>
                <c:pt idx="6755">
                  <c:v>3.6825738395876053</c:v>
                </c:pt>
                <c:pt idx="6756">
                  <c:v>-6.3472114862683995</c:v>
                </c:pt>
                <c:pt idx="6757">
                  <c:v>-2.2956297927831648</c:v>
                </c:pt>
                <c:pt idx="6758">
                  <c:v>12.23147114480515</c:v>
                </c:pt>
                <c:pt idx="6759">
                  <c:v>-4.5391412121829955</c:v>
                </c:pt>
                <c:pt idx="6760">
                  <c:v>-6.3946365744950207</c:v>
                </c:pt>
                <c:pt idx="6761">
                  <c:v>4.3153648544200554</c:v>
                </c:pt>
                <c:pt idx="6762">
                  <c:v>10.392697132048156</c:v>
                </c:pt>
                <c:pt idx="6763">
                  <c:v>-8.6754240741670792</c:v>
                </c:pt>
                <c:pt idx="6764">
                  <c:v>-6.4629802043630544</c:v>
                </c:pt>
                <c:pt idx="6765">
                  <c:v>9.5546422482023452</c:v>
                </c:pt>
                <c:pt idx="6766">
                  <c:v>7.759953364599375</c:v>
                </c:pt>
                <c:pt idx="6767">
                  <c:v>-12.7181442082312</c:v>
                </c:pt>
                <c:pt idx="6768">
                  <c:v>-6.3993501023499952</c:v>
                </c:pt>
                <c:pt idx="6769">
                  <c:v>12.306465799300099</c:v>
                </c:pt>
                <c:pt idx="6770">
                  <c:v>1.4903802027979913</c:v>
                </c:pt>
                <c:pt idx="6771">
                  <c:v>-6.7023059635995654</c:v>
                </c:pt>
                <c:pt idx="6772">
                  <c:v>-0.43468895605400493</c:v>
                </c:pt>
                <c:pt idx="6773">
                  <c:v>12.397340578708249</c:v>
                </c:pt>
                <c:pt idx="6774">
                  <c:v>-5.2246066616240103</c:v>
                </c:pt>
                <c:pt idx="6775">
                  <c:v>-6.7804153796183044</c:v>
                </c:pt>
                <c:pt idx="6776">
                  <c:v>6.2702441707551895</c:v>
                </c:pt>
                <c:pt idx="6777">
                  <c:v>10.836352390432801</c:v>
                </c:pt>
                <c:pt idx="6778">
                  <c:v>-9.4816958544544203</c:v>
                </c:pt>
                <c:pt idx="6779">
                  <c:v>-6.8718980222081303</c:v>
                </c:pt>
                <c:pt idx="6780">
                  <c:v>10.722140718631401</c:v>
                </c:pt>
                <c:pt idx="6781">
                  <c:v>6.5036071188509448</c:v>
                </c:pt>
                <c:pt idx="6782">
                  <c:v>-12.58134712883075</c:v>
                </c:pt>
                <c:pt idx="6783">
                  <c:v>-5.3839132346583503</c:v>
                </c:pt>
                <c:pt idx="6784">
                  <c:v>12.556770693341001</c:v>
                </c:pt>
                <c:pt idx="6785">
                  <c:v>0.20568225572135151</c:v>
                </c:pt>
                <c:pt idx="6786">
                  <c:v>-13.573754141024601</c:v>
                </c:pt>
                <c:pt idx="6787">
                  <c:v>1.7471069188905393</c:v>
                </c:pt>
                <c:pt idx="6788">
                  <c:v>12.6828213955975</c:v>
                </c:pt>
                <c:pt idx="6789">
                  <c:v>-6.4448082228552543</c:v>
                </c:pt>
                <c:pt idx="6790">
                  <c:v>-7.28032242006506</c:v>
                </c:pt>
                <c:pt idx="6791">
                  <c:v>7.4886810228782101</c:v>
                </c:pt>
                <c:pt idx="6792">
                  <c:v>10.477828072023</c:v>
                </c:pt>
                <c:pt idx="6793">
                  <c:v>-9.7203443443773843</c:v>
                </c:pt>
                <c:pt idx="6794">
                  <c:v>-7.3074577384340795</c:v>
                </c:pt>
                <c:pt idx="6795">
                  <c:v>11.985295972174551</c:v>
                </c:pt>
                <c:pt idx="6796">
                  <c:v>5.12645699124002</c:v>
                </c:pt>
                <c:pt idx="6797">
                  <c:v>-12.883568050906</c:v>
                </c:pt>
                <c:pt idx="6798">
                  <c:v>-4.2703765999516197</c:v>
                </c:pt>
                <c:pt idx="6799">
                  <c:v>13.17297333287185</c:v>
                </c:pt>
                <c:pt idx="6800">
                  <c:v>0.51093491908859789</c:v>
                </c:pt>
                <c:pt idx="6801">
                  <c:v>-13.2692687496186</c:v>
                </c:pt>
                <c:pt idx="6802">
                  <c:v>4.0820070315779553</c:v>
                </c:pt>
                <c:pt idx="6803">
                  <c:v>12.82066322867195</c:v>
                </c:pt>
                <c:pt idx="6804">
                  <c:v>-6.0790373055168399</c:v>
                </c:pt>
                <c:pt idx="6805">
                  <c:v>-8.2385161507216242</c:v>
                </c:pt>
                <c:pt idx="6806">
                  <c:v>9.0960924896774049</c:v>
                </c:pt>
                <c:pt idx="6807">
                  <c:v>10.469003242858495</c:v>
                </c:pt>
                <c:pt idx="6808">
                  <c:v>-10.6280114437252</c:v>
                </c:pt>
                <c:pt idx="6809">
                  <c:v>-7.1388673124661395</c:v>
                </c:pt>
                <c:pt idx="6810">
                  <c:v>11.653893564833799</c:v>
                </c:pt>
                <c:pt idx="6811">
                  <c:v>4.8329625584275355</c:v>
                </c:pt>
                <c:pt idx="6812">
                  <c:v>-12.874647558884099</c:v>
                </c:pt>
                <c:pt idx="6813">
                  <c:v>-2.7160309797252848</c:v>
                </c:pt>
                <c:pt idx="6814">
                  <c:v>13.28355061099605</c:v>
                </c:pt>
                <c:pt idx="6815">
                  <c:v>-0.58974593589597557</c:v>
                </c:pt>
                <c:pt idx="6816">
                  <c:v>-13.062495386455449</c:v>
                </c:pt>
                <c:pt idx="6817">
                  <c:v>5.229911651140335</c:v>
                </c:pt>
                <c:pt idx="6818">
                  <c:v>12.114581806332449</c:v>
                </c:pt>
                <c:pt idx="6819">
                  <c:v>-7.7541746412106498</c:v>
                </c:pt>
                <c:pt idx="6820">
                  <c:v>-9.8438653342664537</c:v>
                </c:pt>
                <c:pt idx="6821">
                  <c:v>10.157632980220825</c:v>
                </c:pt>
                <c:pt idx="6822">
                  <c:v>8.7366246913693804</c:v>
                </c:pt>
                <c:pt idx="6823">
                  <c:v>-11.59864169027815</c:v>
                </c:pt>
                <c:pt idx="6824">
                  <c:v>-7.6355133848745602</c:v>
                </c:pt>
                <c:pt idx="6825">
                  <c:v>12.4272423703479</c:v>
                </c:pt>
                <c:pt idx="6826">
                  <c:v>3.69337450727246</c:v>
                </c:pt>
                <c:pt idx="6827">
                  <c:v>-13.32941597225385</c:v>
                </c:pt>
                <c:pt idx="6828">
                  <c:v>-0.71354842536195262</c:v>
                </c:pt>
                <c:pt idx="6829">
                  <c:v>13.39322272954295</c:v>
                </c:pt>
                <c:pt idx="6830">
                  <c:v>-3.0738952930738197</c:v>
                </c:pt>
                <c:pt idx="6831">
                  <c:v>-12.8324057917538</c:v>
                </c:pt>
                <c:pt idx="6832">
                  <c:v>4.9706962587631995</c:v>
                </c:pt>
                <c:pt idx="6833">
                  <c:v>11.7042965020844</c:v>
                </c:pt>
                <c:pt idx="6834">
                  <c:v>-8.1605524488898808</c:v>
                </c:pt>
                <c:pt idx="6835">
                  <c:v>-8.7922717261183951</c:v>
                </c:pt>
                <c:pt idx="6836">
                  <c:v>10.268083844543655</c:v>
                </c:pt>
                <c:pt idx="6837">
                  <c:v>8.7386978779379447</c:v>
                </c:pt>
                <c:pt idx="6838">
                  <c:v>-11.55914836441865</c:v>
                </c:pt>
                <c:pt idx="6839">
                  <c:v>-5.2133802669924698</c:v>
                </c:pt>
                <c:pt idx="6840">
                  <c:v>12.912945981166651</c:v>
                </c:pt>
                <c:pt idx="6841">
                  <c:v>1.4428499115488991</c:v>
                </c:pt>
                <c:pt idx="6842">
                  <c:v>-13.3501691402526</c:v>
                </c:pt>
                <c:pt idx="6843">
                  <c:v>1.8379181826995989</c:v>
                </c:pt>
                <c:pt idx="6844">
                  <c:v>13.10259353916895</c:v>
                </c:pt>
                <c:pt idx="6845">
                  <c:v>-4.9154631815363299</c:v>
                </c:pt>
                <c:pt idx="6846">
                  <c:v>-12.9464946996564</c:v>
                </c:pt>
                <c:pt idx="6847">
                  <c:v>6.2805791576798651</c:v>
                </c:pt>
                <c:pt idx="6848">
                  <c:v>11.24191056313845</c:v>
                </c:pt>
                <c:pt idx="6849">
                  <c:v>-9.3294876344544306</c:v>
                </c:pt>
                <c:pt idx="6850">
                  <c:v>-8.8155163844402207</c:v>
                </c:pt>
                <c:pt idx="6851">
                  <c:v>10.099891352551026</c:v>
                </c:pt>
                <c:pt idx="6852">
                  <c:v>7.0532296073580252</c:v>
                </c:pt>
                <c:pt idx="6853">
                  <c:v>-12.958690988757951</c:v>
                </c:pt>
                <c:pt idx="6854">
                  <c:v>-5.43933438036251</c:v>
                </c:pt>
                <c:pt idx="6855">
                  <c:v>12.74066826662375</c:v>
                </c:pt>
                <c:pt idx="6856">
                  <c:v>1.4902211198006785</c:v>
                </c:pt>
                <c:pt idx="6857">
                  <c:v>-14.0751462449723</c:v>
                </c:pt>
                <c:pt idx="6858">
                  <c:v>1.297244136591335</c:v>
                </c:pt>
                <c:pt idx="6859">
                  <c:v>12.20798026561665</c:v>
                </c:pt>
                <c:pt idx="6860">
                  <c:v>-5.3328761014613395</c:v>
                </c:pt>
                <c:pt idx="6861">
                  <c:v>-8.630781051989846</c:v>
                </c:pt>
                <c:pt idx="6862">
                  <c:v>6.6026993914597352</c:v>
                </c:pt>
                <c:pt idx="6863">
                  <c:v>10.326948670294474</c:v>
                </c:pt>
                <c:pt idx="6864">
                  <c:v>-9.7736576548925953</c:v>
                </c:pt>
                <c:pt idx="6865">
                  <c:v>-8.4810607549514287</c:v>
                </c:pt>
                <c:pt idx="6866">
                  <c:v>10.91366173336155</c:v>
                </c:pt>
                <c:pt idx="6867">
                  <c:v>5.1145387235012549</c:v>
                </c:pt>
                <c:pt idx="6868">
                  <c:v>-13.66561724554145</c:v>
                </c:pt>
                <c:pt idx="6869">
                  <c:v>-5.342710266405275</c:v>
                </c:pt>
                <c:pt idx="6870">
                  <c:v>12.241306461847799</c:v>
                </c:pt>
                <c:pt idx="6871">
                  <c:v>-1.4490766154694126</c:v>
                </c:pt>
                <c:pt idx="6872">
                  <c:v>-8.2259490976402603</c:v>
                </c:pt>
                <c:pt idx="6873">
                  <c:v>3.0136743953353546</c:v>
                </c:pt>
                <c:pt idx="6874">
                  <c:v>11.887668975845951</c:v>
                </c:pt>
                <c:pt idx="6875">
                  <c:v>-7.2907426756237754</c:v>
                </c:pt>
                <c:pt idx="6876">
                  <c:v>-8.041621121177144</c:v>
                </c:pt>
                <c:pt idx="6877">
                  <c:v>7.8741526585043147</c:v>
                </c:pt>
                <c:pt idx="6878">
                  <c:v>9.2705578158670185</c:v>
                </c:pt>
                <c:pt idx="6879">
                  <c:v>-11.200164013967999</c:v>
                </c:pt>
                <c:pt idx="6880">
                  <c:v>-7.8717438903103147</c:v>
                </c:pt>
                <c:pt idx="6881">
                  <c:v>11.2676629377079</c:v>
                </c:pt>
                <c:pt idx="6882">
                  <c:v>3.05063486873141</c:v>
                </c:pt>
                <c:pt idx="6883">
                  <c:v>-14.078256629538298</c:v>
                </c:pt>
                <c:pt idx="6884">
                  <c:v>-3.3689986349490999</c:v>
                </c:pt>
                <c:pt idx="6885">
                  <c:v>12.313814686055499</c:v>
                </c:pt>
                <c:pt idx="6886">
                  <c:v>-3.45299296739877</c:v>
                </c:pt>
                <c:pt idx="6887">
                  <c:v>-7.6519545010196044</c:v>
                </c:pt>
                <c:pt idx="6888">
                  <c:v>3.9709581407972649</c:v>
                </c:pt>
                <c:pt idx="6889">
                  <c:v>11.1564126916294</c:v>
                </c:pt>
                <c:pt idx="6890">
                  <c:v>-8.3652373978511747</c:v>
                </c:pt>
                <c:pt idx="6891">
                  <c:v>-7.4903559430331903</c:v>
                </c:pt>
                <c:pt idx="6892">
                  <c:v>8.5978118771197849</c:v>
                </c:pt>
                <c:pt idx="6893">
                  <c:v>8.6845525418893903</c:v>
                </c:pt>
                <c:pt idx="6894">
                  <c:v>-12.09968451953665</c:v>
                </c:pt>
                <c:pt idx="6895">
                  <c:v>-7.3158334150860398</c:v>
                </c:pt>
                <c:pt idx="6896">
                  <c:v>11.314633919012801</c:v>
                </c:pt>
                <c:pt idx="6897">
                  <c:v>2.4680204212204249</c:v>
                </c:pt>
                <c:pt idx="6898">
                  <c:v>-7.2838286708977744</c:v>
                </c:pt>
                <c:pt idx="6899">
                  <c:v>-2.7866097519341002</c:v>
                </c:pt>
                <c:pt idx="6900">
                  <c:v>11.9059881437976</c:v>
                </c:pt>
                <c:pt idx="6901">
                  <c:v>-4.11422189886731</c:v>
                </c:pt>
                <c:pt idx="6902">
                  <c:v>-7.0911327783109099</c:v>
                </c:pt>
                <c:pt idx="6903">
                  <c:v>4.7663265345687451</c:v>
                </c:pt>
                <c:pt idx="6904">
                  <c:v>10.24933399412452</c:v>
                </c:pt>
                <c:pt idx="6905">
                  <c:v>-9.7755449581123912</c:v>
                </c:pt>
                <c:pt idx="6906">
                  <c:v>-6.9147218372032544</c:v>
                </c:pt>
                <c:pt idx="6907">
                  <c:v>8.1692166138608808</c:v>
                </c:pt>
                <c:pt idx="6908">
                  <c:v>6.41050801991884</c:v>
                </c:pt>
                <c:pt idx="6909">
                  <c:v>-12.9132695971897</c:v>
                </c:pt>
                <c:pt idx="6910">
                  <c:v>-6.7170243376767651</c:v>
                </c:pt>
                <c:pt idx="6911">
                  <c:v>11.36834231638365</c:v>
                </c:pt>
                <c:pt idx="6912">
                  <c:v>1.3425892237910069</c:v>
                </c:pt>
                <c:pt idx="6913">
                  <c:v>-6.6766586252137206</c:v>
                </c:pt>
                <c:pt idx="6914">
                  <c:v>-0.40978914399213856</c:v>
                </c:pt>
                <c:pt idx="6915">
                  <c:v>11.572734207410001</c:v>
                </c:pt>
                <c:pt idx="6916">
                  <c:v>-5.3770879190903145</c:v>
                </c:pt>
                <c:pt idx="6917">
                  <c:v>-6.5218407230418052</c:v>
                </c:pt>
                <c:pt idx="6918">
                  <c:v>4.5584856014686848</c:v>
                </c:pt>
                <c:pt idx="6919">
                  <c:v>9.9132422025777593</c:v>
                </c:pt>
                <c:pt idx="6920">
                  <c:v>-11.12316892502975</c:v>
                </c:pt>
                <c:pt idx="6921">
                  <c:v>-6.3766330443288908</c:v>
                </c:pt>
                <c:pt idx="6922">
                  <c:v>9.0838000135366244</c:v>
                </c:pt>
                <c:pt idx="6923">
                  <c:v>5.5142863708286098</c:v>
                </c:pt>
                <c:pt idx="6924">
                  <c:v>-6.3813319018818397</c:v>
                </c:pt>
                <c:pt idx="6925">
                  <c:v>-6.2378016992269547</c:v>
                </c:pt>
                <c:pt idx="6926">
                  <c:v>11.169696688179901</c:v>
                </c:pt>
                <c:pt idx="6927">
                  <c:v>0.47467589499207047</c:v>
                </c:pt>
                <c:pt idx="6928">
                  <c:v>-6.2200347558082898</c:v>
                </c:pt>
                <c:pt idx="6929">
                  <c:v>0.39683187574214807</c:v>
                </c:pt>
                <c:pt idx="6930">
                  <c:v>11.582242864513699</c:v>
                </c:pt>
                <c:pt idx="6931">
                  <c:v>-5.6621039979667298</c:v>
                </c:pt>
                <c:pt idx="6932">
                  <c:v>-6.1648411797160403</c:v>
                </c:pt>
                <c:pt idx="6933">
                  <c:v>5.8737110643958346</c:v>
                </c:pt>
                <c:pt idx="6934">
                  <c:v>9.4668532993059955</c:v>
                </c:pt>
                <c:pt idx="6935">
                  <c:v>-10.98421159921455</c:v>
                </c:pt>
                <c:pt idx="6936">
                  <c:v>-6.1425570699112946</c:v>
                </c:pt>
                <c:pt idx="6937">
                  <c:v>9.2908689006418346</c:v>
                </c:pt>
                <c:pt idx="6938">
                  <c:v>4.60665735716836</c:v>
                </c:pt>
                <c:pt idx="6939">
                  <c:v>-9.6967313020688763</c:v>
                </c:pt>
                <c:pt idx="6940">
                  <c:v>-4.1993827929499954</c:v>
                </c:pt>
                <c:pt idx="6941">
                  <c:v>11.68455744270295</c:v>
                </c:pt>
                <c:pt idx="6942">
                  <c:v>-2.4165171060733499</c:v>
                </c:pt>
                <c:pt idx="6943">
                  <c:v>-6.2105320440444052</c:v>
                </c:pt>
                <c:pt idx="6944">
                  <c:v>0.7327072147518755</c:v>
                </c:pt>
                <c:pt idx="6945">
                  <c:v>11.7477225499371</c:v>
                </c:pt>
                <c:pt idx="6946">
                  <c:v>-7.6915587620781194</c:v>
                </c:pt>
                <c:pt idx="6947">
                  <c:v>-6.2645613949291956</c:v>
                </c:pt>
                <c:pt idx="6948">
                  <c:v>7.1758418473877494</c:v>
                </c:pt>
                <c:pt idx="6949">
                  <c:v>8.8734365764108603</c:v>
                </c:pt>
                <c:pt idx="6950">
                  <c:v>-11.75799476602945</c:v>
                </c:pt>
                <c:pt idx="6951">
                  <c:v>-6.3102307942091</c:v>
                </c:pt>
                <c:pt idx="6952">
                  <c:v>10.740239025420301</c:v>
                </c:pt>
                <c:pt idx="6953">
                  <c:v>3.0807317649949351</c:v>
                </c:pt>
                <c:pt idx="6954">
                  <c:v>-9.9651751421152106</c:v>
                </c:pt>
                <c:pt idx="6955">
                  <c:v>-2.7040960378462353</c:v>
                </c:pt>
                <c:pt idx="6956">
                  <c:v>12.3574592545413</c:v>
                </c:pt>
                <c:pt idx="6957">
                  <c:v>-1.591779316196499</c:v>
                </c:pt>
                <c:pt idx="6958">
                  <c:v>-6.4871238459340752</c:v>
                </c:pt>
                <c:pt idx="6959">
                  <c:v>2.5511352586800151</c:v>
                </c:pt>
                <c:pt idx="6960">
                  <c:v>11.5418015461207</c:v>
                </c:pt>
                <c:pt idx="6961">
                  <c:v>-8.1805553261321258</c:v>
                </c:pt>
                <c:pt idx="6962">
                  <c:v>-6.5633850546364307</c:v>
                </c:pt>
                <c:pt idx="6963">
                  <c:v>8.9898040005585607</c:v>
                </c:pt>
                <c:pt idx="6964">
                  <c:v>8.3834648758434351</c:v>
                </c:pt>
                <c:pt idx="6965">
                  <c:v>-11.5086344837535</c:v>
                </c:pt>
                <c:pt idx="6966">
                  <c:v>-6.4408120840259748</c:v>
                </c:pt>
                <c:pt idx="6967">
                  <c:v>11.771919980285301</c:v>
                </c:pt>
                <c:pt idx="6968">
                  <c:v>2.957009820456125</c:v>
                </c:pt>
                <c:pt idx="6969">
                  <c:v>-13.400528771964051</c:v>
                </c:pt>
                <c:pt idx="6970">
                  <c:v>-2.3287103883014049</c:v>
                </c:pt>
                <c:pt idx="6971">
                  <c:v>12.659182185903649</c:v>
                </c:pt>
                <c:pt idx="6972">
                  <c:v>-1.4553403209091009</c:v>
                </c:pt>
                <c:pt idx="6973">
                  <c:v>-6.9139899524106347</c:v>
                </c:pt>
                <c:pt idx="6974">
                  <c:v>4.6131985306138201</c:v>
                </c:pt>
                <c:pt idx="6975">
                  <c:v>11.321492456195401</c:v>
                </c:pt>
                <c:pt idx="6976">
                  <c:v>-7.7661325080210357</c:v>
                </c:pt>
                <c:pt idx="6977">
                  <c:v>-7.0215714139526604</c:v>
                </c:pt>
                <c:pt idx="6978">
                  <c:v>9.6460109119904764</c:v>
                </c:pt>
                <c:pt idx="6979">
                  <c:v>7.8362784186977894</c:v>
                </c:pt>
                <c:pt idx="6980">
                  <c:v>-12.135948412744799</c:v>
                </c:pt>
                <c:pt idx="6981">
                  <c:v>-6.1282675061556349</c:v>
                </c:pt>
                <c:pt idx="6982">
                  <c:v>12.659549799996299</c:v>
                </c:pt>
                <c:pt idx="6983">
                  <c:v>3.9225809090138748</c:v>
                </c:pt>
                <c:pt idx="6984">
                  <c:v>-13.430454655939601</c:v>
                </c:pt>
                <c:pt idx="6985">
                  <c:v>0.69778594812175143</c:v>
                </c:pt>
                <c:pt idx="6986">
                  <c:v>12.707494644775799</c:v>
                </c:pt>
                <c:pt idx="6987">
                  <c:v>-3.77153271501613</c:v>
                </c:pt>
                <c:pt idx="6988">
                  <c:v>-7.48329557060298</c:v>
                </c:pt>
                <c:pt idx="6989">
                  <c:v>6.6520686211567455</c:v>
                </c:pt>
                <c:pt idx="6990">
                  <c:v>11.634775466930499</c:v>
                </c:pt>
                <c:pt idx="6991">
                  <c:v>-9.3125804948902449</c:v>
                </c:pt>
                <c:pt idx="6992">
                  <c:v>-7.6200804350440396</c:v>
                </c:pt>
                <c:pt idx="6993">
                  <c:v>11.02083692210385</c:v>
                </c:pt>
                <c:pt idx="6994">
                  <c:v>7.7982338958821549</c:v>
                </c:pt>
                <c:pt idx="6995">
                  <c:v>-11.945784178067949</c:v>
                </c:pt>
                <c:pt idx="6996">
                  <c:v>-6.1200584868684906</c:v>
                </c:pt>
                <c:pt idx="6997">
                  <c:v>12.4531572024807</c:v>
                </c:pt>
                <c:pt idx="6998">
                  <c:v>1.4648279581393184</c:v>
                </c:pt>
                <c:pt idx="6999">
                  <c:v>-13.57019222583715</c:v>
                </c:pt>
                <c:pt idx="7000">
                  <c:v>0.74135711988902098</c:v>
                </c:pt>
                <c:pt idx="7001">
                  <c:v>12.705689614051849</c:v>
                </c:pt>
                <c:pt idx="7002">
                  <c:v>-5.2791884213757658</c:v>
                </c:pt>
                <c:pt idx="7003">
                  <c:v>-10.330320689085831</c:v>
                </c:pt>
                <c:pt idx="7004">
                  <c:v>7.6332975823835501</c:v>
                </c:pt>
                <c:pt idx="7005">
                  <c:v>10.983659427199751</c:v>
                </c:pt>
                <c:pt idx="7006">
                  <c:v>-9.5836573715908244</c:v>
                </c:pt>
                <c:pt idx="7007">
                  <c:v>-8.0929523640059244</c:v>
                </c:pt>
                <c:pt idx="7008">
                  <c:v>11.62229198136405</c:v>
                </c:pt>
                <c:pt idx="7009">
                  <c:v>6.5018221383767543</c:v>
                </c:pt>
                <c:pt idx="7010">
                  <c:v>-12.7738776678212</c:v>
                </c:pt>
                <c:pt idx="7011">
                  <c:v>-3.7380730979432699</c:v>
                </c:pt>
                <c:pt idx="7012">
                  <c:v>12.91538448065225</c:v>
                </c:pt>
                <c:pt idx="7013">
                  <c:v>0.72540056066472991</c:v>
                </c:pt>
                <c:pt idx="7014">
                  <c:v>-13.2569521662395</c:v>
                </c:pt>
                <c:pt idx="7015">
                  <c:v>1.7855673252151729</c:v>
                </c:pt>
                <c:pt idx="7016">
                  <c:v>12.920118941461102</c:v>
                </c:pt>
                <c:pt idx="7017">
                  <c:v>-6.0941408280265605</c:v>
                </c:pt>
                <c:pt idx="7018">
                  <c:v>-12.1101563783779</c:v>
                </c:pt>
                <c:pt idx="7019">
                  <c:v>8.7009498560729348</c:v>
                </c:pt>
                <c:pt idx="7020">
                  <c:v>9.6529263190945791</c:v>
                </c:pt>
                <c:pt idx="7021">
                  <c:v>-9.7271134236727654</c:v>
                </c:pt>
                <c:pt idx="7022">
                  <c:v>-8.1846573667027851</c:v>
                </c:pt>
                <c:pt idx="7023">
                  <c:v>11.707790699350451</c:v>
                </c:pt>
                <c:pt idx="7024">
                  <c:v>4.3952059473055805</c:v>
                </c:pt>
                <c:pt idx="7025">
                  <c:v>-12.89932856563385</c:v>
                </c:pt>
                <c:pt idx="7026">
                  <c:v>-3.39327398300422</c:v>
                </c:pt>
                <c:pt idx="7027">
                  <c:v>13.398723956087949</c:v>
                </c:pt>
                <c:pt idx="7028">
                  <c:v>-0.83756609731533749</c:v>
                </c:pt>
                <c:pt idx="7029">
                  <c:v>-13.3151425334671</c:v>
                </c:pt>
                <c:pt idx="7030">
                  <c:v>3.04100959250556</c:v>
                </c:pt>
                <c:pt idx="7031">
                  <c:v>11.957528298427601</c:v>
                </c:pt>
                <c:pt idx="7032">
                  <c:v>-7.7970735918265692</c:v>
                </c:pt>
                <c:pt idx="7033">
                  <c:v>-8.6337416654458963</c:v>
                </c:pt>
                <c:pt idx="7034">
                  <c:v>8.9360632825055646</c:v>
                </c:pt>
                <c:pt idx="7035">
                  <c:v>9.66093111386248</c:v>
                </c:pt>
                <c:pt idx="7036">
                  <c:v>-11.769889349866201</c:v>
                </c:pt>
                <c:pt idx="7037">
                  <c:v>-7.6688311843168995</c:v>
                </c:pt>
                <c:pt idx="7038">
                  <c:v>11.6286201952508</c:v>
                </c:pt>
                <c:pt idx="7039">
                  <c:v>3.5953022780178951</c:v>
                </c:pt>
                <c:pt idx="7040">
                  <c:v>-13.69735081169275</c:v>
                </c:pt>
                <c:pt idx="7041">
                  <c:v>-1.7922832773896369</c:v>
                </c:pt>
                <c:pt idx="7042">
                  <c:v>12.772913844835101</c:v>
                </c:pt>
                <c:pt idx="7043">
                  <c:v>-2.61834680033793</c:v>
                </c:pt>
                <c:pt idx="7044">
                  <c:v>-11.185913499227125</c:v>
                </c:pt>
                <c:pt idx="7045">
                  <c:v>3.4767130592560651</c:v>
                </c:pt>
                <c:pt idx="7046">
                  <c:v>10.854312415055301</c:v>
                </c:pt>
                <c:pt idx="7047">
                  <c:v>-8.4029041163829756</c:v>
                </c:pt>
                <c:pt idx="7048">
                  <c:v>-8.4167034597429851</c:v>
                </c:pt>
                <c:pt idx="7049">
                  <c:v>8.9322336432668354</c:v>
                </c:pt>
                <c:pt idx="7050">
                  <c:v>8.0125883775214746</c:v>
                </c:pt>
                <c:pt idx="7051">
                  <c:v>-12.258425615794099</c:v>
                </c:pt>
                <c:pt idx="7052">
                  <c:v>-7.6503626080880203</c:v>
                </c:pt>
                <c:pt idx="7053">
                  <c:v>11.666427132941301</c:v>
                </c:pt>
                <c:pt idx="7054">
                  <c:v>2.7478603133315849</c:v>
                </c:pt>
                <c:pt idx="7055">
                  <c:v>-14.257847373856849</c:v>
                </c:pt>
                <c:pt idx="7056">
                  <c:v>-2.2149342141850852</c:v>
                </c:pt>
                <c:pt idx="7057">
                  <c:v>12.31248173601935</c:v>
                </c:pt>
                <c:pt idx="7058">
                  <c:v>-5.1100188370980995</c:v>
                </c:pt>
                <c:pt idx="7059">
                  <c:v>-8.0681256553082044</c:v>
                </c:pt>
                <c:pt idx="7060">
                  <c:v>5.1187405208876644</c:v>
                </c:pt>
                <c:pt idx="7061">
                  <c:v>10.384865300391056</c:v>
                </c:pt>
                <c:pt idx="7062">
                  <c:v>-10.101294972850329</c:v>
                </c:pt>
                <c:pt idx="7063">
                  <c:v>-7.8649760379146203</c:v>
                </c:pt>
                <c:pt idx="7064">
                  <c:v>9.535935880789939</c:v>
                </c:pt>
                <c:pt idx="7065">
                  <c:v>6.0485504884368799</c:v>
                </c:pt>
                <c:pt idx="7066">
                  <c:v>-13.21893646722355</c:v>
                </c:pt>
                <c:pt idx="7067">
                  <c:v>-6.1716630534412751</c:v>
                </c:pt>
                <c:pt idx="7068">
                  <c:v>11.655694282318649</c:v>
                </c:pt>
                <c:pt idx="7069">
                  <c:v>-1.3588353821117389</c:v>
                </c:pt>
                <c:pt idx="7070">
                  <c:v>-7.5737922816175249</c:v>
                </c:pt>
                <c:pt idx="7071">
                  <c:v>-0.46711594073533247</c:v>
                </c:pt>
                <c:pt idx="7072">
                  <c:v>12.00114574564145</c:v>
                </c:pt>
                <c:pt idx="7073">
                  <c:v>-6.3091227393939651</c:v>
                </c:pt>
                <c:pt idx="7074">
                  <c:v>-7.4046508738481798</c:v>
                </c:pt>
                <c:pt idx="7075">
                  <c:v>6.159070234038345</c:v>
                </c:pt>
                <c:pt idx="7076">
                  <c:v>10.160913575663985</c:v>
                </c:pt>
                <c:pt idx="7077">
                  <c:v>-10.932637322840201</c:v>
                </c:pt>
                <c:pt idx="7078">
                  <c:v>-7.248274770985625</c:v>
                </c:pt>
                <c:pt idx="7079">
                  <c:v>10.161464005085964</c:v>
                </c:pt>
                <c:pt idx="7080">
                  <c:v>5.7623876698642853</c:v>
                </c:pt>
                <c:pt idx="7081">
                  <c:v>-13.62924160431195</c:v>
                </c:pt>
                <c:pt idx="7082">
                  <c:v>-5.0331396915726403</c:v>
                </c:pt>
                <c:pt idx="7083">
                  <c:v>11.889694440883449</c:v>
                </c:pt>
                <c:pt idx="7084">
                  <c:v>-0.85434407604833296</c:v>
                </c:pt>
                <c:pt idx="7085">
                  <c:v>-7.04925165832217</c:v>
                </c:pt>
                <c:pt idx="7086">
                  <c:v>0.40990077898602595</c:v>
                </c:pt>
                <c:pt idx="7087">
                  <c:v>11.675443719058951</c:v>
                </c:pt>
                <c:pt idx="7088">
                  <c:v>-7.6217256325492553</c:v>
                </c:pt>
                <c:pt idx="7089">
                  <c:v>-6.8997837330428098</c:v>
                </c:pt>
                <c:pt idx="7090">
                  <c:v>7.3293770417083648</c:v>
                </c:pt>
                <c:pt idx="7091">
                  <c:v>9.2159754215035115</c:v>
                </c:pt>
                <c:pt idx="7092">
                  <c:v>-11.4209237737418</c:v>
                </c:pt>
                <c:pt idx="7093">
                  <c:v>-6.7486516957856351</c:v>
                </c:pt>
                <c:pt idx="7094">
                  <c:v>9.9244773356946503</c:v>
                </c:pt>
                <c:pt idx="7095">
                  <c:v>3.806002246701695</c:v>
                </c:pt>
                <c:pt idx="7096">
                  <c:v>-6.6892000196719454</c:v>
                </c:pt>
                <c:pt idx="7097">
                  <c:v>-5.1681252062179794</c:v>
                </c:pt>
                <c:pt idx="7098">
                  <c:v>11.6051963910141</c:v>
                </c:pt>
                <c:pt idx="7099">
                  <c:v>-1.7013024769782052</c:v>
                </c:pt>
                <c:pt idx="7100">
                  <c:v>-6.5502867685354298</c:v>
                </c:pt>
                <c:pt idx="7101">
                  <c:v>2.1984536474576153</c:v>
                </c:pt>
                <c:pt idx="7102">
                  <c:v>10.96001980193755</c:v>
                </c:pt>
                <c:pt idx="7103">
                  <c:v>-9.314956753576876</c:v>
                </c:pt>
                <c:pt idx="7104">
                  <c:v>-6.4243528856486654</c:v>
                </c:pt>
                <c:pt idx="7105">
                  <c:v>7.3779041762627298</c:v>
                </c:pt>
                <c:pt idx="7106">
                  <c:v>7.8119614972410005</c:v>
                </c:pt>
                <c:pt idx="7107">
                  <c:v>-12.375411499686852</c:v>
                </c:pt>
                <c:pt idx="7108">
                  <c:v>-6.2691509809698207</c:v>
                </c:pt>
                <c:pt idx="7109">
                  <c:v>10.517371432182049</c:v>
                </c:pt>
                <c:pt idx="7110">
                  <c:v>2.6990660174775698</c:v>
                </c:pt>
                <c:pt idx="7111">
                  <c:v>-6.2127808923419003</c:v>
                </c:pt>
                <c:pt idx="7112">
                  <c:v>-2.4484807049732797</c:v>
                </c:pt>
                <c:pt idx="7113">
                  <c:v>11.629836211450701</c:v>
                </c:pt>
                <c:pt idx="7114">
                  <c:v>-3.4956130843808348</c:v>
                </c:pt>
                <c:pt idx="7115">
                  <c:v>-6.1341319321483851</c:v>
                </c:pt>
                <c:pt idx="7116">
                  <c:v>4.2612826103755452</c:v>
                </c:pt>
                <c:pt idx="7117">
                  <c:v>10.698182656958799</c:v>
                </c:pt>
                <c:pt idx="7118">
                  <c:v>-9.1325305758933393</c:v>
                </c:pt>
                <c:pt idx="7119">
                  <c:v>-6.11326359551063</c:v>
                </c:pt>
                <c:pt idx="7120">
                  <c:v>9.2268032247946259</c:v>
                </c:pt>
                <c:pt idx="7121">
                  <c:v>7.8414795832226503</c:v>
                </c:pt>
                <c:pt idx="7122">
                  <c:v>-12.83739869384665</c:v>
                </c:pt>
                <c:pt idx="7123">
                  <c:v>-6.12219429718178</c:v>
                </c:pt>
                <c:pt idx="7124">
                  <c:v>11.167242527329499</c:v>
                </c:pt>
                <c:pt idx="7125">
                  <c:v>1.2472441124436824</c:v>
                </c:pt>
                <c:pt idx="7126">
                  <c:v>-6.1890645487817899</c:v>
                </c:pt>
                <c:pt idx="7127">
                  <c:v>9.464601212400503E-2</c:v>
                </c:pt>
                <c:pt idx="7128">
                  <c:v>12.52124746424095</c:v>
                </c:pt>
                <c:pt idx="7129">
                  <c:v>-4.7242075009207554</c:v>
                </c:pt>
                <c:pt idx="7130">
                  <c:v>-6.3188545642372649</c:v>
                </c:pt>
                <c:pt idx="7131">
                  <c:v>4.5425809465510998</c:v>
                </c:pt>
                <c:pt idx="7132">
                  <c:v>10.650251643728801</c:v>
                </c:pt>
                <c:pt idx="7133">
                  <c:v>-9.4831679734442051</c:v>
                </c:pt>
                <c:pt idx="7134">
                  <c:v>-6.423037841740455</c:v>
                </c:pt>
                <c:pt idx="7135">
                  <c:v>9.9598685658750643</c:v>
                </c:pt>
                <c:pt idx="7136">
                  <c:v>7.3923646046284102</c:v>
                </c:pt>
                <c:pt idx="7137">
                  <c:v>-12.66955217897835</c:v>
                </c:pt>
                <c:pt idx="7138">
                  <c:v>-6.1367031386662347</c:v>
                </c:pt>
                <c:pt idx="7139">
                  <c:v>12.326912154036499</c:v>
                </c:pt>
                <c:pt idx="7140">
                  <c:v>1.6075270130837225</c:v>
                </c:pt>
                <c:pt idx="7141">
                  <c:v>-10.017613635495639</c:v>
                </c:pt>
                <c:pt idx="7142">
                  <c:v>0.7724609050431035</c:v>
                </c:pt>
                <c:pt idx="7143">
                  <c:v>12.31229472176625</c:v>
                </c:pt>
                <c:pt idx="7144">
                  <c:v>-4.3130264207239399</c:v>
                </c:pt>
                <c:pt idx="7145">
                  <c:v>-6.8063076627132606</c:v>
                </c:pt>
                <c:pt idx="7146">
                  <c:v>6.2477548877150202</c:v>
                </c:pt>
                <c:pt idx="7147">
                  <c:v>10.430579087096994</c:v>
                </c:pt>
                <c:pt idx="7148">
                  <c:v>-9.2811025221757255</c:v>
                </c:pt>
                <c:pt idx="7149">
                  <c:v>-6.9031246523377607</c:v>
                </c:pt>
                <c:pt idx="7150">
                  <c:v>10.9553631482044</c:v>
                </c:pt>
                <c:pt idx="7151">
                  <c:v>6.8419758967730004</c:v>
                </c:pt>
                <c:pt idx="7152">
                  <c:v>-12.1704334265866</c:v>
                </c:pt>
                <c:pt idx="7153">
                  <c:v>-3.9290225175464499</c:v>
                </c:pt>
                <c:pt idx="7154">
                  <c:v>12.762828989297549</c:v>
                </c:pt>
                <c:pt idx="7155">
                  <c:v>-0.31783883560430454</c:v>
                </c:pt>
                <c:pt idx="7156">
                  <c:v>-13.570725901599801</c:v>
                </c:pt>
                <c:pt idx="7157">
                  <c:v>0.77848749709429499</c:v>
                </c:pt>
                <c:pt idx="7158">
                  <c:v>12.4975007760622</c:v>
                </c:pt>
                <c:pt idx="7159">
                  <c:v>-6.4551097001781095</c:v>
                </c:pt>
                <c:pt idx="7160">
                  <c:v>-7.3013451312085449</c:v>
                </c:pt>
                <c:pt idx="7161">
                  <c:v>7.9882550188242751</c:v>
                </c:pt>
                <c:pt idx="7162">
                  <c:v>10.250775431696226</c:v>
                </c:pt>
                <c:pt idx="7163">
                  <c:v>-9.2187811591010043</c:v>
                </c:pt>
                <c:pt idx="7164">
                  <c:v>-7.4266207140450096</c:v>
                </c:pt>
                <c:pt idx="7165">
                  <c:v>11.2023966883577</c:v>
                </c:pt>
                <c:pt idx="7166">
                  <c:v>5.3185344838788495</c:v>
                </c:pt>
                <c:pt idx="7167">
                  <c:v>-12.8595819866621</c:v>
                </c:pt>
                <c:pt idx="7168">
                  <c:v>-4.36801405381929</c:v>
                </c:pt>
                <c:pt idx="7169">
                  <c:v>12.810547265323951</c:v>
                </c:pt>
                <c:pt idx="7170">
                  <c:v>-1.5629039194811305</c:v>
                </c:pt>
                <c:pt idx="7171">
                  <c:v>-13.589132600813549</c:v>
                </c:pt>
                <c:pt idx="7172">
                  <c:v>2.1274857817745652</c:v>
                </c:pt>
                <c:pt idx="7173">
                  <c:v>12.31249309248005</c:v>
                </c:pt>
                <c:pt idx="7174">
                  <c:v>-6.5739704473777305</c:v>
                </c:pt>
                <c:pt idx="7175">
                  <c:v>-7.8148179424149955</c:v>
                </c:pt>
                <c:pt idx="7176">
                  <c:v>9.4822316573040091</c:v>
                </c:pt>
                <c:pt idx="7177">
                  <c:v>9.7167739246730456</c:v>
                </c:pt>
                <c:pt idx="7178">
                  <c:v>-10.6534304468237</c:v>
                </c:pt>
                <c:pt idx="7179">
                  <c:v>-7.6039824137096099</c:v>
                </c:pt>
                <c:pt idx="7180">
                  <c:v>11.71697063040375</c:v>
                </c:pt>
                <c:pt idx="7181">
                  <c:v>3.8367229902579902</c:v>
                </c:pt>
                <c:pt idx="7182">
                  <c:v>-13.406019185943599</c:v>
                </c:pt>
                <c:pt idx="7183">
                  <c:v>-2.3705342960104798</c:v>
                </c:pt>
                <c:pt idx="7184">
                  <c:v>12.93051995597755</c:v>
                </c:pt>
                <c:pt idx="7185">
                  <c:v>-1.2081302668696901</c:v>
                </c:pt>
                <c:pt idx="7186">
                  <c:v>-12.906237956482151</c:v>
                </c:pt>
                <c:pt idx="7187">
                  <c:v>4.9861431982179507</c:v>
                </c:pt>
                <c:pt idx="7188">
                  <c:v>12.277865759592849</c:v>
                </c:pt>
                <c:pt idx="7189">
                  <c:v>-7.4237463974558455</c:v>
                </c:pt>
                <c:pt idx="7190">
                  <c:v>-8.1799381228505297</c:v>
                </c:pt>
                <c:pt idx="7191">
                  <c:v>8.9150249136174899</c:v>
                </c:pt>
                <c:pt idx="7192">
                  <c:v>9.117071005912015</c:v>
                </c:pt>
                <c:pt idx="7193">
                  <c:v>-12.286244999954299</c:v>
                </c:pt>
                <c:pt idx="7194">
                  <c:v>-6.697714864832415</c:v>
                </c:pt>
                <c:pt idx="7195">
                  <c:v>12.094793827958501</c:v>
                </c:pt>
                <c:pt idx="7196">
                  <c:v>2.0533284049418334</c:v>
                </c:pt>
                <c:pt idx="7197">
                  <c:v>-13.451955967556799</c:v>
                </c:pt>
                <c:pt idx="7198">
                  <c:v>-0.22678795082046255</c:v>
                </c:pt>
                <c:pt idx="7199">
                  <c:v>12.98683765500985</c:v>
                </c:pt>
                <c:pt idx="7200">
                  <c:v>-2.7175635920821648</c:v>
                </c:pt>
                <c:pt idx="7201">
                  <c:v>-10.88243368879654</c:v>
                </c:pt>
                <c:pt idx="7202">
                  <c:v>4.3349499339181197</c:v>
                </c:pt>
                <c:pt idx="7203">
                  <c:v>11.077295860685499</c:v>
                </c:pt>
                <c:pt idx="7204">
                  <c:v>-10.02859085087012</c:v>
                </c:pt>
                <c:pt idx="7205">
                  <c:v>-8.1833971412057842</c:v>
                </c:pt>
                <c:pt idx="7206">
                  <c:v>9.4095925676056495</c:v>
                </c:pt>
                <c:pt idx="7207">
                  <c:v>7.8467399800144948</c:v>
                </c:pt>
                <c:pt idx="7208">
                  <c:v>-12.595340218335199</c:v>
                </c:pt>
                <c:pt idx="7209">
                  <c:v>-6.6352626036806743</c:v>
                </c:pt>
                <c:pt idx="7210">
                  <c:v>12.129888350959849</c:v>
                </c:pt>
                <c:pt idx="7211">
                  <c:v>0.57177970177162551</c:v>
                </c:pt>
                <c:pt idx="7212">
                  <c:v>-13.932779542722951</c:v>
                </c:pt>
                <c:pt idx="7213">
                  <c:v>0.77325198631099346</c:v>
                </c:pt>
                <c:pt idx="7214">
                  <c:v>12.43812705034345</c:v>
                </c:pt>
                <c:pt idx="7215">
                  <c:v>-4.8131223486439048</c:v>
                </c:pt>
                <c:pt idx="7216">
                  <c:v>-8.0307672500374743</c:v>
                </c:pt>
                <c:pt idx="7217">
                  <c:v>6.6206649381812301</c:v>
                </c:pt>
                <c:pt idx="7218">
                  <c:v>10.27824672781016</c:v>
                </c:pt>
                <c:pt idx="7219">
                  <c:v>-10.049520444801296</c:v>
                </c:pt>
                <c:pt idx="7220">
                  <c:v>-7.9480681087335707</c:v>
                </c:pt>
                <c:pt idx="7221">
                  <c:v>10.17011906168414</c:v>
                </c:pt>
                <c:pt idx="7222">
                  <c:v>6.5923834200103997</c:v>
                </c:pt>
                <c:pt idx="7223">
                  <c:v>-13.232578746215101</c:v>
                </c:pt>
                <c:pt idx="7224">
                  <c:v>-5.3045095364029899</c:v>
                </c:pt>
                <c:pt idx="7225">
                  <c:v>12.568163232338</c:v>
                </c:pt>
                <c:pt idx="7226">
                  <c:v>0.58423797205949746</c:v>
                </c:pt>
                <c:pt idx="7227">
                  <c:v>-10.942852341343235</c:v>
                </c:pt>
                <c:pt idx="7228">
                  <c:v>2.1758110998681501</c:v>
                </c:pt>
                <c:pt idx="7229">
                  <c:v>12.318328770282649</c:v>
                </c:pt>
                <c:pt idx="7230">
                  <c:v>-5.32006254679529</c:v>
                </c:pt>
                <c:pt idx="7231">
                  <c:v>-7.8303841817895998</c:v>
                </c:pt>
                <c:pt idx="7232">
                  <c:v>6.7440980936303303</c:v>
                </c:pt>
                <c:pt idx="7233">
                  <c:v>9.3204362067325057</c:v>
                </c:pt>
                <c:pt idx="7234">
                  <c:v>-11.117286128381799</c:v>
                </c:pt>
                <c:pt idx="7235">
                  <c:v>-7.7791130744016348</c:v>
                </c:pt>
                <c:pt idx="7236">
                  <c:v>10.975527591398651</c:v>
                </c:pt>
                <c:pt idx="7237">
                  <c:v>5.6323896497965347</c:v>
                </c:pt>
                <c:pt idx="7238">
                  <c:v>-13.141687071821451</c:v>
                </c:pt>
                <c:pt idx="7239">
                  <c:v>-3.2557455606776946</c:v>
                </c:pt>
                <c:pt idx="7240">
                  <c:v>12.91762761418625</c:v>
                </c:pt>
                <c:pt idx="7241">
                  <c:v>-0.81806528101285847</c:v>
                </c:pt>
                <c:pt idx="7242">
                  <c:v>-10.757958559721345</c:v>
                </c:pt>
                <c:pt idx="7243">
                  <c:v>2.1522451568098422</c:v>
                </c:pt>
                <c:pt idx="7244">
                  <c:v>11.963990148522051</c:v>
                </c:pt>
                <c:pt idx="7245">
                  <c:v>-6.8053879537572843</c:v>
                </c:pt>
                <c:pt idx="7246">
                  <c:v>-7.8375918955498154</c:v>
                </c:pt>
                <c:pt idx="7247">
                  <c:v>8.2425923728355492</c:v>
                </c:pt>
                <c:pt idx="7248">
                  <c:v>8.5973876426298599</c:v>
                </c:pt>
                <c:pt idx="7249">
                  <c:v>-11.60858770333615</c:v>
                </c:pt>
                <c:pt idx="7250">
                  <c:v>-7.7718511346638444</c:v>
                </c:pt>
                <c:pt idx="7251">
                  <c:v>11.30086756682355</c:v>
                </c:pt>
                <c:pt idx="7252">
                  <c:v>3.3301400977507951</c:v>
                </c:pt>
                <c:pt idx="7253">
                  <c:v>-14.0067928406734</c:v>
                </c:pt>
                <c:pt idx="7254">
                  <c:v>-1.982193167823922</c:v>
                </c:pt>
                <c:pt idx="7255">
                  <c:v>12.319014006361499</c:v>
                </c:pt>
                <c:pt idx="7256">
                  <c:v>-2.1772874422484949</c:v>
                </c:pt>
                <c:pt idx="7257">
                  <c:v>-7.6824929831562798</c:v>
                </c:pt>
                <c:pt idx="7258">
                  <c:v>2.5784517049392752</c:v>
                </c:pt>
                <c:pt idx="7259">
                  <c:v>11.3114700820064</c:v>
                </c:pt>
                <c:pt idx="7260">
                  <c:v>-7.8635930802432501</c:v>
                </c:pt>
                <c:pt idx="7261">
                  <c:v>-7.5757416182658606</c:v>
                </c:pt>
                <c:pt idx="7262">
                  <c:v>8.2127087982727609</c:v>
                </c:pt>
                <c:pt idx="7263">
                  <c:v>8.1857301674907301</c:v>
                </c:pt>
                <c:pt idx="7264">
                  <c:v>-12.640805370013499</c:v>
                </c:pt>
                <c:pt idx="7265">
                  <c:v>-7.4459120400105796</c:v>
                </c:pt>
                <c:pt idx="7266">
                  <c:v>11.5316866924836</c:v>
                </c:pt>
                <c:pt idx="7267">
                  <c:v>3.0562342226361601</c:v>
                </c:pt>
                <c:pt idx="7268">
                  <c:v>-8.5915165911308797</c:v>
                </c:pt>
                <c:pt idx="7269">
                  <c:v>-1.6063866507519946</c:v>
                </c:pt>
                <c:pt idx="7270">
                  <c:v>11.95255698918775</c:v>
                </c:pt>
                <c:pt idx="7271">
                  <c:v>-5.3678015966849504</c:v>
                </c:pt>
                <c:pt idx="7272">
                  <c:v>-7.3367354720987645</c:v>
                </c:pt>
                <c:pt idx="7273">
                  <c:v>4.0320507851704752</c:v>
                </c:pt>
                <c:pt idx="7274">
                  <c:v>10.450837771882838</c:v>
                </c:pt>
                <c:pt idx="7275">
                  <c:v>-9.5509217364333043</c:v>
                </c:pt>
                <c:pt idx="7276">
                  <c:v>-7.1998663689277649</c:v>
                </c:pt>
                <c:pt idx="7277">
                  <c:v>9.6568430489596953</c:v>
                </c:pt>
                <c:pt idx="7278">
                  <c:v>6.7195976861294451</c:v>
                </c:pt>
                <c:pt idx="7279">
                  <c:v>-12.97899422836365</c:v>
                </c:pt>
                <c:pt idx="7280">
                  <c:v>-7.0213119016569552</c:v>
                </c:pt>
                <c:pt idx="7281">
                  <c:v>11.280579533507201</c:v>
                </c:pt>
                <c:pt idx="7282">
                  <c:v>0.79390650768307347</c:v>
                </c:pt>
                <c:pt idx="7283">
                  <c:v>-6.9273740749813246</c:v>
                </c:pt>
                <c:pt idx="7284">
                  <c:v>-2.6633551222361045</c:v>
                </c:pt>
                <c:pt idx="7285">
                  <c:v>11.28380810022025</c:v>
                </c:pt>
                <c:pt idx="7286">
                  <c:v>-5.7200841735082744</c:v>
                </c:pt>
                <c:pt idx="7287">
                  <c:v>-6.7332975289621402</c:v>
                </c:pt>
                <c:pt idx="7288">
                  <c:v>4.5454535321411349</c:v>
                </c:pt>
                <c:pt idx="7289">
                  <c:v>9.3185929833708094</c:v>
                </c:pt>
                <c:pt idx="7290">
                  <c:v>-11.048189148827699</c:v>
                </c:pt>
                <c:pt idx="7291">
                  <c:v>-6.5553058189150804</c:v>
                </c:pt>
                <c:pt idx="7292">
                  <c:v>9.1581011045432206</c:v>
                </c:pt>
                <c:pt idx="7293">
                  <c:v>4.9832776507096552</c:v>
                </c:pt>
                <c:pt idx="7294">
                  <c:v>-6.5269721880389096</c:v>
                </c:pt>
                <c:pt idx="7295">
                  <c:v>-5.9051766964443448</c:v>
                </c:pt>
                <c:pt idx="7296">
                  <c:v>11.840855697874851</c:v>
                </c:pt>
                <c:pt idx="7297">
                  <c:v>-1.9276758059146035</c:v>
                </c:pt>
                <c:pt idx="7298">
                  <c:v>-6.4493921046885347</c:v>
                </c:pt>
                <c:pt idx="7299">
                  <c:v>0.61655220352996254</c:v>
                </c:pt>
                <c:pt idx="7300">
                  <c:v>12.0129266925134</c:v>
                </c:pt>
                <c:pt idx="7301">
                  <c:v>-6.40363074345158</c:v>
                </c:pt>
                <c:pt idx="7302">
                  <c:v>-6.4755501663025301</c:v>
                </c:pt>
                <c:pt idx="7303">
                  <c:v>6.2910065171942406</c:v>
                </c:pt>
                <c:pt idx="7304">
                  <c:v>9.4290950923148547</c:v>
                </c:pt>
                <c:pt idx="7305">
                  <c:v>-10.536847630324795</c:v>
                </c:pt>
                <c:pt idx="7306">
                  <c:v>-6.5471465250664203</c:v>
                </c:pt>
                <c:pt idx="7307">
                  <c:v>11.003740957046951</c:v>
                </c:pt>
                <c:pt idx="7308">
                  <c:v>5.28918948815486</c:v>
                </c:pt>
                <c:pt idx="7309">
                  <c:v>-12.5460010132494</c:v>
                </c:pt>
                <c:pt idx="7310">
                  <c:v>-3.0626549701428551</c:v>
                </c:pt>
                <c:pt idx="7311">
                  <c:v>13.197505252595249</c:v>
                </c:pt>
                <c:pt idx="7312">
                  <c:v>-0.23098096308378246</c:v>
                </c:pt>
                <c:pt idx="7313">
                  <c:v>-6.9081314007784194</c:v>
                </c:pt>
                <c:pt idx="7314">
                  <c:v>3.0441164337451152</c:v>
                </c:pt>
                <c:pt idx="7315">
                  <c:v>12.2353241594538</c:v>
                </c:pt>
                <c:pt idx="7316">
                  <c:v>-6.4369511949761602</c:v>
                </c:pt>
                <c:pt idx="7317">
                  <c:v>-7.0840164841182656</c:v>
                </c:pt>
                <c:pt idx="7318">
                  <c:v>8.8919578869692408</c:v>
                </c:pt>
                <c:pt idx="7319">
                  <c:v>9.6209436055559401</c:v>
                </c:pt>
                <c:pt idx="7320">
                  <c:v>-10.361203534614649</c:v>
                </c:pt>
                <c:pt idx="7321">
                  <c:v>-7.168924922522705</c:v>
                </c:pt>
                <c:pt idx="7322">
                  <c:v>12.05757763957755</c:v>
                </c:pt>
                <c:pt idx="7323">
                  <c:v>4.2764634845525196</c:v>
                </c:pt>
                <c:pt idx="7324">
                  <c:v>-12.6735013811366</c:v>
                </c:pt>
                <c:pt idx="7325">
                  <c:v>-1.6289794005645859</c:v>
                </c:pt>
                <c:pt idx="7326">
                  <c:v>13.4002989579351</c:v>
                </c:pt>
                <c:pt idx="7327">
                  <c:v>-0.84466827553995905</c:v>
                </c:pt>
                <c:pt idx="7328">
                  <c:v>-13.039686392909651</c:v>
                </c:pt>
                <c:pt idx="7329">
                  <c:v>4.9450999057263703</c:v>
                </c:pt>
                <c:pt idx="7330">
                  <c:v>12.445214934286302</c:v>
                </c:pt>
                <c:pt idx="7331">
                  <c:v>-7.8757828925308697</c:v>
                </c:pt>
                <c:pt idx="7332">
                  <c:v>-7.8165721394889545</c:v>
                </c:pt>
                <c:pt idx="7333">
                  <c:v>9.2451597105414347</c:v>
                </c:pt>
                <c:pt idx="7334">
                  <c:v>9.8300826582153142</c:v>
                </c:pt>
                <c:pt idx="7335">
                  <c:v>-10.42807992583093</c:v>
                </c:pt>
                <c:pt idx="7336">
                  <c:v>-6.9759883791692054</c:v>
                </c:pt>
                <c:pt idx="7337">
                  <c:v>12.176791574352</c:v>
                </c:pt>
                <c:pt idx="7338">
                  <c:v>3.6213758148032351</c:v>
                </c:pt>
                <c:pt idx="7339">
                  <c:v>-13.317587861370651</c:v>
                </c:pt>
                <c:pt idx="7340">
                  <c:v>-0.570863287140845</c:v>
                </c:pt>
                <c:pt idx="7341">
                  <c:v>13.183008536340299</c:v>
                </c:pt>
                <c:pt idx="7342">
                  <c:v>-3.6164070224996299</c:v>
                </c:pt>
                <c:pt idx="7343">
                  <c:v>-12.65509258951675</c:v>
                </c:pt>
                <c:pt idx="7344">
                  <c:v>6.4973829466691999</c:v>
                </c:pt>
                <c:pt idx="7345">
                  <c:v>12.14712789924365</c:v>
                </c:pt>
                <c:pt idx="7346">
                  <c:v>-8.5942900271040852</c:v>
                </c:pt>
                <c:pt idx="7347">
                  <c:v>-10.31643052138131</c:v>
                </c:pt>
                <c:pt idx="7348">
                  <c:v>11.112997372948151</c:v>
                </c:pt>
                <c:pt idx="7349">
                  <c:v>8.8839786120105444</c:v>
                </c:pt>
                <c:pt idx="7350">
                  <c:v>-11.3290542614338</c:v>
                </c:pt>
                <c:pt idx="7351">
                  <c:v>-5.6146571186275498</c:v>
                </c:pt>
                <c:pt idx="7352">
                  <c:v>12.840001894113499</c:v>
                </c:pt>
                <c:pt idx="7353">
                  <c:v>2.1164362690782759</c:v>
                </c:pt>
                <c:pt idx="7354">
                  <c:v>-13.232139168999549</c:v>
                </c:pt>
                <c:pt idx="7355">
                  <c:v>1.2171867748852501</c:v>
                </c:pt>
                <c:pt idx="7356">
                  <c:v>13.68818159899115</c:v>
                </c:pt>
                <c:pt idx="7357">
                  <c:v>-3.0998500255149901</c:v>
                </c:pt>
                <c:pt idx="7358">
                  <c:v>-12.22187526466395</c:v>
                </c:pt>
                <c:pt idx="7359">
                  <c:v>7.6023870505096607</c:v>
                </c:pt>
                <c:pt idx="7360">
                  <c:v>12.15158598156165</c:v>
                </c:pt>
                <c:pt idx="7361">
                  <c:v>-8.9006991791295</c:v>
                </c:pt>
                <c:pt idx="7362">
                  <c:v>-9.1148190199426651</c:v>
                </c:pt>
                <c:pt idx="7363">
                  <c:v>10.94281627573905</c:v>
                </c:pt>
                <c:pt idx="7364">
                  <c:v>7.64438370010678</c:v>
                </c:pt>
                <c:pt idx="7365">
                  <c:v>-12.0783793734848</c:v>
                </c:pt>
                <c:pt idx="7366">
                  <c:v>-5.6574716207786153</c:v>
                </c:pt>
                <c:pt idx="7367">
                  <c:v>13.1338516349384</c:v>
                </c:pt>
                <c:pt idx="7368">
                  <c:v>0.23187523347161004</c:v>
                </c:pt>
                <c:pt idx="7369">
                  <c:v>-13.57103160932105</c:v>
                </c:pt>
                <c:pt idx="7370">
                  <c:v>0.24949120746060155</c:v>
                </c:pt>
                <c:pt idx="7371">
                  <c:v>12.902401962870449</c:v>
                </c:pt>
                <c:pt idx="7372">
                  <c:v>-6.6137349259635201</c:v>
                </c:pt>
                <c:pt idx="7373">
                  <c:v>-12.4975898932587</c:v>
                </c:pt>
                <c:pt idx="7374">
                  <c:v>6.3303213843966795</c:v>
                </c:pt>
                <c:pt idx="7375">
                  <c:v>10.000877234239244</c:v>
                </c:pt>
                <c:pt idx="7376">
                  <c:v>-10.642815869187865</c:v>
                </c:pt>
                <c:pt idx="7377">
                  <c:v>-8.9601517144885001</c:v>
                </c:pt>
                <c:pt idx="7378">
                  <c:v>10.30807441091059</c:v>
                </c:pt>
                <c:pt idx="7379">
                  <c:v>6.3548768055379998</c:v>
                </c:pt>
                <c:pt idx="7380">
                  <c:v>-12.701236404839051</c:v>
                </c:pt>
                <c:pt idx="7381">
                  <c:v>-4.0367667774313603</c:v>
                </c:pt>
                <c:pt idx="7382">
                  <c:v>13.25068460270875</c:v>
                </c:pt>
                <c:pt idx="7383">
                  <c:v>-0.64538456003961997</c:v>
                </c:pt>
                <c:pt idx="7384">
                  <c:v>-13.417680734348799</c:v>
                </c:pt>
                <c:pt idx="7385">
                  <c:v>2.1960110620932851</c:v>
                </c:pt>
                <c:pt idx="7386">
                  <c:v>12.5834368674806</c:v>
                </c:pt>
                <c:pt idx="7387">
                  <c:v>-6.80666610516628</c:v>
                </c:pt>
                <c:pt idx="7388">
                  <c:v>-11.76133910852765</c:v>
                </c:pt>
                <c:pt idx="7389">
                  <c:v>7.9529053117007091</c:v>
                </c:pt>
                <c:pt idx="7390">
                  <c:v>9.8776343259598853</c:v>
                </c:pt>
                <c:pt idx="7391">
                  <c:v>-11.294906091025799</c:v>
                </c:pt>
                <c:pt idx="7392">
                  <c:v>-8.1753896340032899</c:v>
                </c:pt>
                <c:pt idx="7393">
                  <c:v>11.804185781706501</c:v>
                </c:pt>
                <c:pt idx="7394">
                  <c:v>5.9700048073107954</c:v>
                </c:pt>
                <c:pt idx="7395">
                  <c:v>-13.269677094810401</c:v>
                </c:pt>
                <c:pt idx="7396">
                  <c:v>-3.5489831100342899</c:v>
                </c:pt>
                <c:pt idx="7397">
                  <c:v>12.729875328576849</c:v>
                </c:pt>
                <c:pt idx="7398">
                  <c:v>-4.056471859502965</c:v>
                </c:pt>
                <c:pt idx="7399">
                  <c:v>-14.19244931690435</c:v>
                </c:pt>
                <c:pt idx="7400">
                  <c:v>1.8259684922167658</c:v>
                </c:pt>
                <c:pt idx="7401">
                  <c:v>11.64150422117965</c:v>
                </c:pt>
                <c:pt idx="7402">
                  <c:v>-8.5567565379722943</c:v>
                </c:pt>
                <c:pt idx="7403">
                  <c:v>-8.6699912402706403</c:v>
                </c:pt>
                <c:pt idx="7404">
                  <c:v>9.2209715068143794</c:v>
                </c:pt>
                <c:pt idx="7405">
                  <c:v>8.6219721412358954</c:v>
                </c:pt>
                <c:pt idx="7406">
                  <c:v>-12.1312666794009</c:v>
                </c:pt>
                <c:pt idx="7407">
                  <c:v>-8.1699968175843658</c:v>
                </c:pt>
                <c:pt idx="7408">
                  <c:v>11.548870126143001</c:v>
                </c:pt>
                <c:pt idx="7409">
                  <c:v>2.016522795110665</c:v>
                </c:pt>
                <c:pt idx="7410">
                  <c:v>-14.3721153600215</c:v>
                </c:pt>
                <c:pt idx="7411">
                  <c:v>-1.726689116242548</c:v>
                </c:pt>
                <c:pt idx="7412">
                  <c:v>11.85988493052055</c:v>
                </c:pt>
                <c:pt idx="7413">
                  <c:v>-4.9004734824960199</c:v>
                </c:pt>
                <c:pt idx="7414">
                  <c:v>-8.0522636637076808</c:v>
                </c:pt>
                <c:pt idx="7415">
                  <c:v>2.9025124885531852</c:v>
                </c:pt>
                <c:pt idx="7416">
                  <c:v>10.506075983232851</c:v>
                </c:pt>
                <c:pt idx="7417">
                  <c:v>-10.03252249097967</c:v>
                </c:pt>
                <c:pt idx="7418">
                  <c:v>-7.7256016991321292</c:v>
                </c:pt>
                <c:pt idx="7419">
                  <c:v>8.0946608847150401</c:v>
                </c:pt>
                <c:pt idx="7420">
                  <c:v>6.5123196246560999</c:v>
                </c:pt>
                <c:pt idx="7421">
                  <c:v>-13.124121127626701</c:v>
                </c:pt>
                <c:pt idx="7422">
                  <c:v>-7.3804460955555395</c:v>
                </c:pt>
                <c:pt idx="7423">
                  <c:v>10.9566965496923</c:v>
                </c:pt>
                <c:pt idx="7424">
                  <c:v>0.80690285372210402</c:v>
                </c:pt>
                <c:pt idx="7425">
                  <c:v>-7.2171305363923395</c:v>
                </c:pt>
                <c:pt idx="7426">
                  <c:v>-1.9854831630895919</c:v>
                </c:pt>
                <c:pt idx="7427">
                  <c:v>11.7397166911091</c:v>
                </c:pt>
                <c:pt idx="7428">
                  <c:v>-5.9368659523448502</c:v>
                </c:pt>
                <c:pt idx="7429">
                  <c:v>-6.9881134503408955</c:v>
                </c:pt>
                <c:pt idx="7430">
                  <c:v>4.0388319654118003</c:v>
                </c:pt>
                <c:pt idx="7431">
                  <c:v>10.386724438801066</c:v>
                </c:pt>
                <c:pt idx="7432">
                  <c:v>-10.065262257048371</c:v>
                </c:pt>
                <c:pt idx="7433">
                  <c:v>-6.8043938690651649</c:v>
                </c:pt>
                <c:pt idx="7434">
                  <c:v>9.2773680555193714</c:v>
                </c:pt>
                <c:pt idx="7435">
                  <c:v>5.7568758242359301</c:v>
                </c:pt>
                <c:pt idx="7436">
                  <c:v>-10.06191229314382</c:v>
                </c:pt>
                <c:pt idx="7437">
                  <c:v>-6.0756020055425051</c:v>
                </c:pt>
                <c:pt idx="7438">
                  <c:v>11.6686243175721</c:v>
                </c:pt>
                <c:pt idx="7439">
                  <c:v>0.81589333740229342</c:v>
                </c:pt>
                <c:pt idx="7440">
                  <c:v>-6.5946696958867506</c:v>
                </c:pt>
                <c:pt idx="7441">
                  <c:v>4.6994625448329996E-2</c:v>
                </c:pt>
                <c:pt idx="7442">
                  <c:v>11.5575518883408</c:v>
                </c:pt>
                <c:pt idx="7443">
                  <c:v>-6.6833790135434796</c:v>
                </c:pt>
                <c:pt idx="7444">
                  <c:v>-6.4687118051434354</c:v>
                </c:pt>
                <c:pt idx="7445">
                  <c:v>6.0305620222846601</c:v>
                </c:pt>
                <c:pt idx="7446">
                  <c:v>9.6061410593584107</c:v>
                </c:pt>
                <c:pt idx="7447">
                  <c:v>-10.405939780264475</c:v>
                </c:pt>
                <c:pt idx="7448">
                  <c:v>-6.357139232683835</c:v>
                </c:pt>
                <c:pt idx="7449">
                  <c:v>9.4497950444447252</c:v>
                </c:pt>
                <c:pt idx="7450">
                  <c:v>3.0988636866113</c:v>
                </c:pt>
                <c:pt idx="7451">
                  <c:v>-6.6380730408209097</c:v>
                </c:pt>
                <c:pt idx="7452">
                  <c:v>-5.0956879743595405</c:v>
                </c:pt>
                <c:pt idx="7453">
                  <c:v>11.47172816445895</c:v>
                </c:pt>
                <c:pt idx="7454">
                  <c:v>-0.84736815819839151</c:v>
                </c:pt>
                <c:pt idx="7455">
                  <c:v>-6.201558597328245</c:v>
                </c:pt>
                <c:pt idx="7456">
                  <c:v>0.23513342058356446</c:v>
                </c:pt>
                <c:pt idx="7457">
                  <c:v>11.142469801798001</c:v>
                </c:pt>
                <c:pt idx="7458">
                  <c:v>-7.7574414248180954</c:v>
                </c:pt>
                <c:pt idx="7459">
                  <c:v>-6.0754619957519846</c:v>
                </c:pt>
                <c:pt idx="7460">
                  <c:v>5.5300394462245199</c:v>
                </c:pt>
                <c:pt idx="7461">
                  <c:v>7.5674840844913298</c:v>
                </c:pt>
                <c:pt idx="7462">
                  <c:v>-12.43579593948785</c:v>
                </c:pt>
                <c:pt idx="7463">
                  <c:v>-5.9103535384784944</c:v>
                </c:pt>
                <c:pt idx="7464">
                  <c:v>9.7630149901715999</c:v>
                </c:pt>
                <c:pt idx="7465">
                  <c:v>2.538552648153535</c:v>
                </c:pt>
                <c:pt idx="7466">
                  <c:v>-5.8389175026440245</c:v>
                </c:pt>
                <c:pt idx="7467">
                  <c:v>-5.3912380458236306</c:v>
                </c:pt>
                <c:pt idx="7468">
                  <c:v>10.8605993973721</c:v>
                </c:pt>
                <c:pt idx="7469">
                  <c:v>-4.4280838061384404</c:v>
                </c:pt>
                <c:pt idx="7470">
                  <c:v>-5.6532366024963654</c:v>
                </c:pt>
                <c:pt idx="7471">
                  <c:v>0.14304864488620506</c:v>
                </c:pt>
                <c:pt idx="7472">
                  <c:v>10.194680293861524</c:v>
                </c:pt>
                <c:pt idx="7473">
                  <c:v>-9.0697411682457236</c:v>
                </c:pt>
                <c:pt idx="7474">
                  <c:v>-5.4537523735531801</c:v>
                </c:pt>
                <c:pt idx="7475">
                  <c:v>6.9837083756668505</c:v>
                </c:pt>
                <c:pt idx="7476">
                  <c:v>7.4328536170215198</c:v>
                </c:pt>
                <c:pt idx="7477">
                  <c:v>-8.99940746047257</c:v>
                </c:pt>
                <c:pt idx="7478">
                  <c:v>-5.36593454385899</c:v>
                </c:pt>
                <c:pt idx="7479">
                  <c:v>10.167763294104439</c:v>
                </c:pt>
                <c:pt idx="7480">
                  <c:v>2.3947613119838649</c:v>
                </c:pt>
                <c:pt idx="7481">
                  <c:v>-5.4454107147599</c:v>
                </c:pt>
                <c:pt idx="7482">
                  <c:v>-3.8025204679444355</c:v>
                </c:pt>
                <c:pt idx="7483">
                  <c:v>11.443558504463549</c:v>
                </c:pt>
                <c:pt idx="7484">
                  <c:v>-3.8709623206728647</c:v>
                </c:pt>
                <c:pt idx="7485">
                  <c:v>-5.4756188080608794</c:v>
                </c:pt>
                <c:pt idx="7486">
                  <c:v>4.2203664807090249</c:v>
                </c:pt>
                <c:pt idx="7487">
                  <c:v>10.07112657833583</c:v>
                </c:pt>
                <c:pt idx="7488">
                  <c:v>-9.1053408710253798</c:v>
                </c:pt>
                <c:pt idx="7489">
                  <c:v>-5.5114659379647</c:v>
                </c:pt>
                <c:pt idx="7490">
                  <c:v>8.1971636664804652</c:v>
                </c:pt>
                <c:pt idx="7491">
                  <c:v>7.4105978293727501</c:v>
                </c:pt>
                <c:pt idx="7492">
                  <c:v>-12.5715283172886</c:v>
                </c:pt>
                <c:pt idx="7493">
                  <c:v>-5.6455521132161799</c:v>
                </c:pt>
                <c:pt idx="7494">
                  <c:v>11.2986049616401</c:v>
                </c:pt>
                <c:pt idx="7495">
                  <c:v>0.81431559886646843</c:v>
                </c:pt>
                <c:pt idx="7496">
                  <c:v>-5.7771029476743498</c:v>
                </c:pt>
                <c:pt idx="7497">
                  <c:v>-0.47434161820534154</c:v>
                </c:pt>
                <c:pt idx="7498">
                  <c:v>11.946712931812801</c:v>
                </c:pt>
                <c:pt idx="7499">
                  <c:v>-4.1371319387021002</c:v>
                </c:pt>
                <c:pt idx="7500">
                  <c:v>-5.8824991016259451</c:v>
                </c:pt>
                <c:pt idx="7501">
                  <c:v>4.3240696014076754</c:v>
                </c:pt>
                <c:pt idx="7502">
                  <c:v>10.489082372364249</c:v>
                </c:pt>
                <c:pt idx="7503">
                  <c:v>-9.4974987869252949</c:v>
                </c:pt>
                <c:pt idx="7504">
                  <c:v>-6.0061928857275051</c:v>
                </c:pt>
                <c:pt idx="7505">
                  <c:v>9.9572969691352249</c:v>
                </c:pt>
                <c:pt idx="7506">
                  <c:v>6.3401711125071056</c:v>
                </c:pt>
                <c:pt idx="7507">
                  <c:v>-13.29722047919415</c:v>
                </c:pt>
                <c:pt idx="7508">
                  <c:v>-6.0880076758941248</c:v>
                </c:pt>
                <c:pt idx="7509">
                  <c:v>11.44248309552235</c:v>
                </c:pt>
                <c:pt idx="7510">
                  <c:v>0.21606219088803646</c:v>
                </c:pt>
                <c:pt idx="7511">
                  <c:v>-6.1628129382684698</c:v>
                </c:pt>
                <c:pt idx="7512">
                  <c:v>0.59293528587536959</c:v>
                </c:pt>
                <c:pt idx="7513">
                  <c:v>11.68464894313</c:v>
                </c:pt>
                <c:pt idx="7514">
                  <c:v>-5.8034930505499158</c:v>
                </c:pt>
                <c:pt idx="7515">
                  <c:v>-6.2504946742146945</c:v>
                </c:pt>
                <c:pt idx="7516">
                  <c:v>6.6749852728540304</c:v>
                </c:pt>
                <c:pt idx="7517">
                  <c:v>9.7134388455330907</c:v>
                </c:pt>
                <c:pt idx="7518">
                  <c:v>-10.535814027654109</c:v>
                </c:pt>
                <c:pt idx="7519">
                  <c:v>-6.3769927368132553</c:v>
                </c:pt>
                <c:pt idx="7520">
                  <c:v>9.1903118074794889</c:v>
                </c:pt>
                <c:pt idx="7521">
                  <c:v>4.6419670602153102</c:v>
                </c:pt>
                <c:pt idx="7522">
                  <c:v>-13.1880493940638</c:v>
                </c:pt>
                <c:pt idx="7523">
                  <c:v>-5.4685658425105395</c:v>
                </c:pt>
                <c:pt idx="7524">
                  <c:v>11.90071966769335</c:v>
                </c:pt>
                <c:pt idx="7525">
                  <c:v>0.68154524797743998</c:v>
                </c:pt>
                <c:pt idx="7526">
                  <c:v>-6.5498619349489902</c:v>
                </c:pt>
                <c:pt idx="7527">
                  <c:v>2.4505051677564298</c:v>
                </c:pt>
                <c:pt idx="7528">
                  <c:v>11.714464256501099</c:v>
                </c:pt>
                <c:pt idx="7529">
                  <c:v>-6.466587056287235</c:v>
                </c:pt>
                <c:pt idx="7530">
                  <c:v>-6.6559194748260708</c:v>
                </c:pt>
                <c:pt idx="7531">
                  <c:v>7.3829878814280754</c:v>
                </c:pt>
                <c:pt idx="7532">
                  <c:v>9.2879804631211798</c:v>
                </c:pt>
                <c:pt idx="7533">
                  <c:v>-10.748405497500251</c:v>
                </c:pt>
                <c:pt idx="7534">
                  <c:v>-6.7498721064558094</c:v>
                </c:pt>
                <c:pt idx="7535">
                  <c:v>10.922367942876999</c:v>
                </c:pt>
                <c:pt idx="7536">
                  <c:v>3.846304729988375</c:v>
                </c:pt>
                <c:pt idx="7537">
                  <c:v>-13.0317319541264</c:v>
                </c:pt>
                <c:pt idx="7538">
                  <c:v>-2.4246100867546465</c:v>
                </c:pt>
                <c:pt idx="7539">
                  <c:v>13.18249838673265</c:v>
                </c:pt>
                <c:pt idx="7540">
                  <c:v>-0.85371232193688495</c:v>
                </c:pt>
                <c:pt idx="7541">
                  <c:v>-13.0333970987818</c:v>
                </c:pt>
                <c:pt idx="7542">
                  <c:v>3.0200310591086348</c:v>
                </c:pt>
                <c:pt idx="7543">
                  <c:v>12.234947080304899</c:v>
                </c:pt>
                <c:pt idx="7544">
                  <c:v>-7.5071316550864697</c:v>
                </c:pt>
                <c:pt idx="7545">
                  <c:v>-7.3624148839927308</c:v>
                </c:pt>
                <c:pt idx="7546">
                  <c:v>8.9186897077383147</c:v>
                </c:pt>
                <c:pt idx="7547">
                  <c:v>9.42787430931911</c:v>
                </c:pt>
                <c:pt idx="7548">
                  <c:v>-11.126593554464</c:v>
                </c:pt>
                <c:pt idx="7549">
                  <c:v>-7.0823185170686056</c:v>
                </c:pt>
                <c:pt idx="7550">
                  <c:v>11.8561350656103</c:v>
                </c:pt>
                <c:pt idx="7551">
                  <c:v>3.7515776149212798</c:v>
                </c:pt>
                <c:pt idx="7552">
                  <c:v>-12.88243808463835</c:v>
                </c:pt>
                <c:pt idx="7553">
                  <c:v>-2.2996893867222603</c:v>
                </c:pt>
                <c:pt idx="7554">
                  <c:v>13.228461160190999</c:v>
                </c:pt>
                <c:pt idx="7555">
                  <c:v>-2.9532233171582001</c:v>
                </c:pt>
                <c:pt idx="7556">
                  <c:v>-13.05487133485105</c:v>
                </c:pt>
                <c:pt idx="7557">
                  <c:v>4.8803337235957001</c:v>
                </c:pt>
                <c:pt idx="7558">
                  <c:v>11.978832740288251</c:v>
                </c:pt>
                <c:pt idx="7559">
                  <c:v>-7.61475214199044</c:v>
                </c:pt>
                <c:pt idx="7560">
                  <c:v>-7.98713363467128</c:v>
                </c:pt>
                <c:pt idx="7561">
                  <c:v>9.8212272961711662</c:v>
                </c:pt>
                <c:pt idx="7562">
                  <c:v>8.9999206698477998</c:v>
                </c:pt>
                <c:pt idx="7563">
                  <c:v>-11.314610688126251</c:v>
                </c:pt>
                <c:pt idx="7564">
                  <c:v>-6.7473162543220955</c:v>
                </c:pt>
                <c:pt idx="7565">
                  <c:v>12.345683503540799</c:v>
                </c:pt>
                <c:pt idx="7566">
                  <c:v>3.9177032808789649</c:v>
                </c:pt>
                <c:pt idx="7567">
                  <c:v>-13.472999312723601</c:v>
                </c:pt>
                <c:pt idx="7568">
                  <c:v>-1.560023586176249</c:v>
                </c:pt>
                <c:pt idx="7569">
                  <c:v>12.7543162589402</c:v>
                </c:pt>
                <c:pt idx="7570">
                  <c:v>-1.6061719694856036</c:v>
                </c:pt>
                <c:pt idx="7571">
                  <c:v>-10.853828777112454</c:v>
                </c:pt>
                <c:pt idx="7572">
                  <c:v>6.1750610574270155</c:v>
                </c:pt>
                <c:pt idx="7573">
                  <c:v>10.99790520048405</c:v>
                </c:pt>
                <c:pt idx="7574">
                  <c:v>-9.4899354950200454</c:v>
                </c:pt>
                <c:pt idx="7575">
                  <c:v>-8.2643399201819499</c:v>
                </c:pt>
                <c:pt idx="7576">
                  <c:v>10.47584404608163</c:v>
                </c:pt>
                <c:pt idx="7577">
                  <c:v>8.3234233428618154</c:v>
                </c:pt>
                <c:pt idx="7578">
                  <c:v>-12.36986146307455</c:v>
                </c:pt>
                <c:pt idx="7579">
                  <c:v>-5.1735390667539551</c:v>
                </c:pt>
                <c:pt idx="7580">
                  <c:v>12.204476369839199</c:v>
                </c:pt>
                <c:pt idx="7581">
                  <c:v>1.8965190204280755</c:v>
                </c:pt>
                <c:pt idx="7582">
                  <c:v>-14.058871539932799</c:v>
                </c:pt>
                <c:pt idx="7583">
                  <c:v>-0.47158273187110195</c:v>
                </c:pt>
                <c:pt idx="7584">
                  <c:v>12.421826976785901</c:v>
                </c:pt>
                <c:pt idx="7585">
                  <c:v>-5.675634485029585</c:v>
                </c:pt>
                <c:pt idx="7586">
                  <c:v>-8.2274042996289758</c:v>
                </c:pt>
                <c:pt idx="7587">
                  <c:v>6.3822731290962054</c:v>
                </c:pt>
                <c:pt idx="7588">
                  <c:v>10.03308224303542</c:v>
                </c:pt>
                <c:pt idx="7589">
                  <c:v>-10.96725229095175</c:v>
                </c:pt>
                <c:pt idx="7590">
                  <c:v>-8.1206587454667254</c:v>
                </c:pt>
                <c:pt idx="7591">
                  <c:v>9.3392660993777756</c:v>
                </c:pt>
                <c:pt idx="7592">
                  <c:v>6.0550191521178052</c:v>
                </c:pt>
                <c:pt idx="7593">
                  <c:v>-13.380796123677399</c:v>
                </c:pt>
                <c:pt idx="7594">
                  <c:v>-5.3913523806847454</c:v>
                </c:pt>
                <c:pt idx="7595">
                  <c:v>11.991802872193</c:v>
                </c:pt>
                <c:pt idx="7596">
                  <c:v>-0.7760571773102285</c:v>
                </c:pt>
                <c:pt idx="7597">
                  <c:v>-7.9079416678849048</c:v>
                </c:pt>
                <c:pt idx="7598">
                  <c:v>-0.12590280564570999</c:v>
                </c:pt>
                <c:pt idx="7599">
                  <c:v>11.8237012803268</c:v>
                </c:pt>
                <c:pt idx="7600">
                  <c:v>-6.9934224600774595</c:v>
                </c:pt>
                <c:pt idx="7601">
                  <c:v>-7.7539437654344354</c:v>
                </c:pt>
                <c:pt idx="7602">
                  <c:v>6.2726999997884594</c:v>
                </c:pt>
                <c:pt idx="7603">
                  <c:v>8.7571543841231261</c:v>
                </c:pt>
                <c:pt idx="7604">
                  <c:v>-11.815475031765551</c:v>
                </c:pt>
                <c:pt idx="7605">
                  <c:v>-7.5708297226006449</c:v>
                </c:pt>
                <c:pt idx="7606">
                  <c:v>10.55889281379485</c:v>
                </c:pt>
                <c:pt idx="7607">
                  <c:v>2.9702650573988549</c:v>
                </c:pt>
                <c:pt idx="7608">
                  <c:v>-13.893733500082799</c:v>
                </c:pt>
                <c:pt idx="7609">
                  <c:v>-5.2056098337414953</c:v>
                </c:pt>
                <c:pt idx="7610">
                  <c:v>11.879996739313</c:v>
                </c:pt>
                <c:pt idx="7611">
                  <c:v>-1.2222704958100015</c:v>
                </c:pt>
                <c:pt idx="7612">
                  <c:v>-7.3239199482167443</c:v>
                </c:pt>
                <c:pt idx="7613">
                  <c:v>2.9254859615180351</c:v>
                </c:pt>
                <c:pt idx="7614">
                  <c:v>11.47299789234285</c:v>
                </c:pt>
                <c:pt idx="7615">
                  <c:v>-8.0052266334731641</c:v>
                </c:pt>
                <c:pt idx="7616">
                  <c:v>-7.1968017211466702</c:v>
                </c:pt>
                <c:pt idx="7617">
                  <c:v>8.0431569051208047</c:v>
                </c:pt>
                <c:pt idx="7618">
                  <c:v>8.2534690766413092</c:v>
                </c:pt>
                <c:pt idx="7619">
                  <c:v>-11.6786970049838</c:v>
                </c:pt>
                <c:pt idx="7620">
                  <c:v>-7.0655970672002404</c:v>
                </c:pt>
                <c:pt idx="7621">
                  <c:v>10.885412261201949</c:v>
                </c:pt>
                <c:pt idx="7622">
                  <c:v>4.1091601965134146</c:v>
                </c:pt>
                <c:pt idx="7623">
                  <c:v>-10.431102906526494</c:v>
                </c:pt>
                <c:pt idx="7624">
                  <c:v>-3.3613048836206652</c:v>
                </c:pt>
                <c:pt idx="7625">
                  <c:v>12.01632697957675</c:v>
                </c:pt>
                <c:pt idx="7626">
                  <c:v>-3.548880740142585</c:v>
                </c:pt>
                <c:pt idx="7627">
                  <c:v>-6.9221645139201193</c:v>
                </c:pt>
                <c:pt idx="7628">
                  <c:v>2.358416338177995</c:v>
                </c:pt>
                <c:pt idx="7629">
                  <c:v>10.6381883022156</c:v>
                </c:pt>
                <c:pt idx="7630">
                  <c:v>-8.876703498918836</c:v>
                </c:pt>
                <c:pt idx="7631">
                  <c:v>-6.8372186692583554</c:v>
                </c:pt>
                <c:pt idx="7632">
                  <c:v>7.9938900385677645</c:v>
                </c:pt>
                <c:pt idx="7633">
                  <c:v>7.5097098567023153</c:v>
                </c:pt>
                <c:pt idx="7634">
                  <c:v>-11.996228872837651</c:v>
                </c:pt>
                <c:pt idx="7635">
                  <c:v>-6.7565005175207702</c:v>
                </c:pt>
                <c:pt idx="7636">
                  <c:v>11.548548593010899</c:v>
                </c:pt>
                <c:pt idx="7637">
                  <c:v>1.3974266108189086</c:v>
                </c:pt>
                <c:pt idx="7638">
                  <c:v>-6.7679140443912704</c:v>
                </c:pt>
                <c:pt idx="7639">
                  <c:v>-0.430638757314103</c:v>
                </c:pt>
                <c:pt idx="7640">
                  <c:v>12.3225649229928</c:v>
                </c:pt>
                <c:pt idx="7641">
                  <c:v>-4.5429312088401801</c:v>
                </c:pt>
                <c:pt idx="7642">
                  <c:v>-6.768369803328075</c:v>
                </c:pt>
                <c:pt idx="7643">
                  <c:v>4.8191310224343402</c:v>
                </c:pt>
                <c:pt idx="7644">
                  <c:v>10.8125879236008</c:v>
                </c:pt>
                <c:pt idx="7645">
                  <c:v>-9.2195389404538393</c:v>
                </c:pt>
                <c:pt idx="7646">
                  <c:v>-6.7795204602123</c:v>
                </c:pt>
                <c:pt idx="7647">
                  <c:v>9.0673368924527615</c:v>
                </c:pt>
                <c:pt idx="7648">
                  <c:v>7.67840064893924</c:v>
                </c:pt>
                <c:pt idx="7649">
                  <c:v>-13.024532414389</c:v>
                </c:pt>
                <c:pt idx="7650">
                  <c:v>-6.4065613036590401</c:v>
                </c:pt>
                <c:pt idx="7651">
                  <c:v>11.80288738521535</c:v>
                </c:pt>
                <c:pt idx="7652">
                  <c:v>1.5226714906678596</c:v>
                </c:pt>
                <c:pt idx="7653">
                  <c:v>-6.8422667301759601</c:v>
                </c:pt>
                <c:pt idx="7654">
                  <c:v>-0.46881349384237647</c:v>
                </c:pt>
                <c:pt idx="7655">
                  <c:v>11.969648956401</c:v>
                </c:pt>
                <c:pt idx="7656">
                  <c:v>-5.8811813379952795</c:v>
                </c:pt>
                <c:pt idx="7657">
                  <c:v>-6.8285988150136454</c:v>
                </c:pt>
                <c:pt idx="7658">
                  <c:v>6.2779467741553496</c:v>
                </c:pt>
                <c:pt idx="7659">
                  <c:v>10.5776427171169</c:v>
                </c:pt>
                <c:pt idx="7660">
                  <c:v>-10.536095114356485</c:v>
                </c:pt>
                <c:pt idx="7661">
                  <c:v>-6.8605193164492846</c:v>
                </c:pt>
                <c:pt idx="7662">
                  <c:v>10.213140913720689</c:v>
                </c:pt>
                <c:pt idx="7663">
                  <c:v>5.6705126980027405</c:v>
                </c:pt>
                <c:pt idx="7664">
                  <c:v>-12.99615275765635</c:v>
                </c:pt>
                <c:pt idx="7665">
                  <c:v>-5.1461532090554343</c:v>
                </c:pt>
                <c:pt idx="7666">
                  <c:v>12.340899149504349</c:v>
                </c:pt>
                <c:pt idx="7667">
                  <c:v>-0.24950413267062599</c:v>
                </c:pt>
                <c:pt idx="7668">
                  <c:v>-6.9668874501646307</c:v>
                </c:pt>
                <c:pt idx="7669">
                  <c:v>1.8849386056402795</c:v>
                </c:pt>
                <c:pt idx="7670">
                  <c:v>12.15820421672065</c:v>
                </c:pt>
                <c:pt idx="7671">
                  <c:v>-6.5039501154666297</c:v>
                </c:pt>
                <c:pt idx="7672">
                  <c:v>-7.0324027961973243</c:v>
                </c:pt>
                <c:pt idx="7673">
                  <c:v>7.6488185677956402</c:v>
                </c:pt>
                <c:pt idx="7674">
                  <c:v>10.227132324778321</c:v>
                </c:pt>
                <c:pt idx="7675">
                  <c:v>-10.029415039216325</c:v>
                </c:pt>
                <c:pt idx="7676">
                  <c:v>-7.1666856229286502</c:v>
                </c:pt>
                <c:pt idx="7677">
                  <c:v>10.8156931968535</c:v>
                </c:pt>
                <c:pt idx="7678">
                  <c:v>4.7423473515497152</c:v>
                </c:pt>
                <c:pt idx="7679">
                  <c:v>-12.8557192131512</c:v>
                </c:pt>
                <c:pt idx="7680">
                  <c:v>-3.514762186110985</c:v>
                </c:pt>
                <c:pt idx="7681">
                  <c:v>12.9493449135501</c:v>
                </c:pt>
                <c:pt idx="7682">
                  <c:v>-1.8050513730301485</c:v>
                </c:pt>
                <c:pt idx="7683">
                  <c:v>-13.253545487524701</c:v>
                </c:pt>
                <c:pt idx="7684">
                  <c:v>2.7404498463098799</c:v>
                </c:pt>
                <c:pt idx="7685">
                  <c:v>12.587583773323249</c:v>
                </c:pt>
                <c:pt idx="7686">
                  <c:v>-6.6084589337192945</c:v>
                </c:pt>
                <c:pt idx="7687">
                  <c:v>-7.5460841356530102</c:v>
                </c:pt>
                <c:pt idx="7688">
                  <c:v>9.3997587159016547</c:v>
                </c:pt>
                <c:pt idx="7689">
                  <c:v>9.1641390038441557</c:v>
                </c:pt>
                <c:pt idx="7690">
                  <c:v>-10.711189666225401</c:v>
                </c:pt>
                <c:pt idx="7691">
                  <c:v>-7.4210193044212804</c:v>
                </c:pt>
                <c:pt idx="7692">
                  <c:v>11.334756767907699</c:v>
                </c:pt>
                <c:pt idx="7693">
                  <c:v>4.5370407165635447</c:v>
                </c:pt>
                <c:pt idx="7694">
                  <c:v>-13.4451441560678</c:v>
                </c:pt>
                <c:pt idx="7695">
                  <c:v>-3.1615913564863352</c:v>
                </c:pt>
                <c:pt idx="7696">
                  <c:v>13.211733125385301</c:v>
                </c:pt>
                <c:pt idx="7697">
                  <c:v>-0.83798712739327441</c:v>
                </c:pt>
                <c:pt idx="7698">
                  <c:v>-13.2295424179379</c:v>
                </c:pt>
                <c:pt idx="7699">
                  <c:v>5.0386330497774257</c:v>
                </c:pt>
                <c:pt idx="7700">
                  <c:v>12.050889376310849</c:v>
                </c:pt>
                <c:pt idx="7701">
                  <c:v>-8.934673228756651</c:v>
                </c:pt>
                <c:pt idx="7702">
                  <c:v>-7.8783744515141452</c:v>
                </c:pt>
                <c:pt idx="7703">
                  <c:v>10.02407476638081</c:v>
                </c:pt>
                <c:pt idx="7704">
                  <c:v>8.2114734415028856</c:v>
                </c:pt>
                <c:pt idx="7705">
                  <c:v>-12.085931268547249</c:v>
                </c:pt>
                <c:pt idx="7706">
                  <c:v>-7.2658224902371948</c:v>
                </c:pt>
                <c:pt idx="7707">
                  <c:v>11.89466408562315</c:v>
                </c:pt>
                <c:pt idx="7708">
                  <c:v>3.6986688611196152</c:v>
                </c:pt>
                <c:pt idx="7709">
                  <c:v>-13.222575391520451</c:v>
                </c:pt>
                <c:pt idx="7710">
                  <c:v>-0.15202938671311994</c:v>
                </c:pt>
                <c:pt idx="7711">
                  <c:v>13.386592396996001</c:v>
                </c:pt>
                <c:pt idx="7712">
                  <c:v>-3.0358753220995496</c:v>
                </c:pt>
                <c:pt idx="7713">
                  <c:v>-12.9998759359353</c:v>
                </c:pt>
                <c:pt idx="7714">
                  <c:v>6.3032833455940649</c:v>
                </c:pt>
                <c:pt idx="7715">
                  <c:v>11.45236748275155</c:v>
                </c:pt>
                <c:pt idx="7716">
                  <c:v>-9.0522263948411155</c:v>
                </c:pt>
                <c:pt idx="7717">
                  <c:v>-8.1994528281217143</c:v>
                </c:pt>
                <c:pt idx="7718">
                  <c:v>11.224485289196799</c:v>
                </c:pt>
                <c:pt idx="7719">
                  <c:v>8.5489528888311312</c:v>
                </c:pt>
                <c:pt idx="7720">
                  <c:v>-11.4434304171796</c:v>
                </c:pt>
                <c:pt idx="7721">
                  <c:v>-5.4342009782446201</c:v>
                </c:pt>
                <c:pt idx="7722">
                  <c:v>13.0979766144577</c:v>
                </c:pt>
                <c:pt idx="7723">
                  <c:v>1.898940697320211</c:v>
                </c:pt>
                <c:pt idx="7724">
                  <c:v>-13.165982306861499</c:v>
                </c:pt>
                <c:pt idx="7725">
                  <c:v>-0.44216949017201407</c:v>
                </c:pt>
                <c:pt idx="7726">
                  <c:v>13.30213580647845</c:v>
                </c:pt>
                <c:pt idx="7727">
                  <c:v>-4.9054928266687252</c:v>
                </c:pt>
                <c:pt idx="7728">
                  <c:v>-12.7838180693191</c:v>
                </c:pt>
                <c:pt idx="7729">
                  <c:v>7.0047752372589596</c:v>
                </c:pt>
                <c:pt idx="7730">
                  <c:v>11.664945904002</c:v>
                </c:pt>
                <c:pt idx="7731">
                  <c:v>-9.3620338877005089</c:v>
                </c:pt>
                <c:pt idx="7732">
                  <c:v>-9.0773484139066589</c:v>
                </c:pt>
                <c:pt idx="7733">
                  <c:v>11.403742889823249</c:v>
                </c:pt>
                <c:pt idx="7734">
                  <c:v>7.941193391358075</c:v>
                </c:pt>
                <c:pt idx="7735">
                  <c:v>-12.423875576256449</c:v>
                </c:pt>
                <c:pt idx="7736">
                  <c:v>-4.0192229434564553</c:v>
                </c:pt>
                <c:pt idx="7737">
                  <c:v>12.993412605932999</c:v>
                </c:pt>
                <c:pt idx="7738">
                  <c:v>1.5869841739827375</c:v>
                </c:pt>
                <c:pt idx="7739">
                  <c:v>-13.66617243805265</c:v>
                </c:pt>
                <c:pt idx="7740">
                  <c:v>0.79046530373295654</c:v>
                </c:pt>
                <c:pt idx="7741">
                  <c:v>12.78770970249035</c:v>
                </c:pt>
                <c:pt idx="7742">
                  <c:v>-4.9171759131934802</c:v>
                </c:pt>
                <c:pt idx="7743">
                  <c:v>-12.6320904797652</c:v>
                </c:pt>
                <c:pt idx="7744">
                  <c:v>7.9302622063139498</c:v>
                </c:pt>
                <c:pt idx="7745">
                  <c:v>10.8129126404265</c:v>
                </c:pt>
                <c:pt idx="7746">
                  <c:v>-11.09070582478375</c:v>
                </c:pt>
                <c:pt idx="7747">
                  <c:v>-8.7429011260474141</c:v>
                </c:pt>
                <c:pt idx="7748">
                  <c:v>10.86346731431235</c:v>
                </c:pt>
                <c:pt idx="7749">
                  <c:v>6.2107830032402402</c:v>
                </c:pt>
                <c:pt idx="7750">
                  <c:v>-13.676897034726451</c:v>
                </c:pt>
                <c:pt idx="7751">
                  <c:v>-3.38351163563153</c:v>
                </c:pt>
                <c:pt idx="7752">
                  <c:v>12.49579932635795</c:v>
                </c:pt>
                <c:pt idx="7753">
                  <c:v>0.16813996896705996</c:v>
                </c:pt>
                <c:pt idx="7754">
                  <c:v>-13.946924102993549</c:v>
                </c:pt>
                <c:pt idx="7755">
                  <c:v>1.729771000853324</c:v>
                </c:pt>
                <c:pt idx="7756">
                  <c:v>12.41139293689025</c:v>
                </c:pt>
                <c:pt idx="7757">
                  <c:v>-6.8982511160681756</c:v>
                </c:pt>
                <c:pt idx="7758">
                  <c:v>-8.5338808863431908</c:v>
                </c:pt>
                <c:pt idx="7759">
                  <c:v>7.8957105496378848</c:v>
                </c:pt>
                <c:pt idx="7760">
                  <c:v>8.9002462252510401</c:v>
                </c:pt>
                <c:pt idx="7761">
                  <c:v>-11.277986227817401</c:v>
                </c:pt>
                <c:pt idx="7762">
                  <c:v>-8.3109019142564655</c:v>
                </c:pt>
                <c:pt idx="7763">
                  <c:v>11.953138381486099</c:v>
                </c:pt>
                <c:pt idx="7764">
                  <c:v>3.5105677830165902</c:v>
                </c:pt>
                <c:pt idx="7765">
                  <c:v>-13.52523907704305</c:v>
                </c:pt>
                <c:pt idx="7766">
                  <c:v>-3.9053599425421548</c:v>
                </c:pt>
                <c:pt idx="7767">
                  <c:v>13.123441501193099</c:v>
                </c:pt>
                <c:pt idx="7768">
                  <c:v>-1.6276825504019661</c:v>
                </c:pt>
                <c:pt idx="7769">
                  <c:v>-13.582051742351599</c:v>
                </c:pt>
                <c:pt idx="7770">
                  <c:v>3.0261734739054553</c:v>
                </c:pt>
                <c:pt idx="7771">
                  <c:v>11.5961408566587</c:v>
                </c:pt>
                <c:pt idx="7772">
                  <c:v>-7.9668423430016055</c:v>
                </c:pt>
                <c:pt idx="7773">
                  <c:v>-8.3777616040293843</c:v>
                </c:pt>
                <c:pt idx="7774">
                  <c:v>9.0080972831417494</c:v>
                </c:pt>
                <c:pt idx="7775">
                  <c:v>9.4413471593100802</c:v>
                </c:pt>
                <c:pt idx="7776">
                  <c:v>-11.37032464119245</c:v>
                </c:pt>
                <c:pt idx="7777">
                  <c:v>-7.879933089444874</c:v>
                </c:pt>
                <c:pt idx="7778">
                  <c:v>11.461055034560349</c:v>
                </c:pt>
                <c:pt idx="7779">
                  <c:v>3.5075187588605345</c:v>
                </c:pt>
                <c:pt idx="7780">
                  <c:v>-14.086703683952051</c:v>
                </c:pt>
                <c:pt idx="7781">
                  <c:v>-0.75261440391101397</c:v>
                </c:pt>
                <c:pt idx="7782">
                  <c:v>12.385686526845099</c:v>
                </c:pt>
                <c:pt idx="7783">
                  <c:v>-2.8841730435540001</c:v>
                </c:pt>
                <c:pt idx="7784">
                  <c:v>-8.0976818414959695</c:v>
                </c:pt>
                <c:pt idx="7785">
                  <c:v>4.5684579033744397</c:v>
                </c:pt>
                <c:pt idx="7786">
                  <c:v>10.456240832724074</c:v>
                </c:pt>
                <c:pt idx="7787">
                  <c:v>-9.1837790521238851</c:v>
                </c:pt>
                <c:pt idx="7788">
                  <c:v>-7.8857596977843647</c:v>
                </c:pt>
                <c:pt idx="7789">
                  <c:v>8.5821276965225444</c:v>
                </c:pt>
                <c:pt idx="7790">
                  <c:v>6.663378505822485</c:v>
                </c:pt>
                <c:pt idx="7791">
                  <c:v>-13.442776500920999</c:v>
                </c:pt>
                <c:pt idx="7792">
                  <c:v>-7.4371327951204957</c:v>
                </c:pt>
                <c:pt idx="7793">
                  <c:v>11.55499915513705</c:v>
                </c:pt>
                <c:pt idx="7794">
                  <c:v>1.8749391266593138</c:v>
                </c:pt>
                <c:pt idx="7795">
                  <c:v>-7.5230977497421296</c:v>
                </c:pt>
                <c:pt idx="7796">
                  <c:v>-0.62097342688970691</c:v>
                </c:pt>
                <c:pt idx="7797">
                  <c:v>11.569115665146551</c:v>
                </c:pt>
                <c:pt idx="7798">
                  <c:v>-6.0827002866530702</c:v>
                </c:pt>
                <c:pt idx="7799">
                  <c:v>-7.2823682241109804</c:v>
                </c:pt>
                <c:pt idx="7800">
                  <c:v>4.3727582520401853</c:v>
                </c:pt>
                <c:pt idx="7801">
                  <c:v>9.569803227343435</c:v>
                </c:pt>
                <c:pt idx="7802">
                  <c:v>-11.1179565612647</c:v>
                </c:pt>
                <c:pt idx="7803">
                  <c:v>-7.0524269363190797</c:v>
                </c:pt>
                <c:pt idx="7804">
                  <c:v>9.6877338287821448</c:v>
                </c:pt>
                <c:pt idx="7805">
                  <c:v>5.3204235780500451</c:v>
                </c:pt>
                <c:pt idx="7806">
                  <c:v>-13.443914081157299</c:v>
                </c:pt>
                <c:pt idx="7807">
                  <c:v>-6.2836807727558801</c:v>
                </c:pt>
                <c:pt idx="7808">
                  <c:v>11.7458073834045</c:v>
                </c:pt>
                <c:pt idx="7809">
                  <c:v>0.79684047928471546</c:v>
                </c:pt>
                <c:pt idx="7810">
                  <c:v>-6.8279863948355803</c:v>
                </c:pt>
                <c:pt idx="7811">
                  <c:v>-0.32029921967240554</c:v>
                </c:pt>
                <c:pt idx="7812">
                  <c:v>11.650425230378699</c:v>
                </c:pt>
                <c:pt idx="7813">
                  <c:v>-6.9051160851963758</c:v>
                </c:pt>
                <c:pt idx="7814">
                  <c:v>-6.6786023457639052</c:v>
                </c:pt>
                <c:pt idx="7815">
                  <c:v>6.0061064031434848</c:v>
                </c:pt>
                <c:pt idx="7816">
                  <c:v>9.0319812610798351</c:v>
                </c:pt>
                <c:pt idx="7817">
                  <c:v>-11.1418076715666</c:v>
                </c:pt>
                <c:pt idx="7818">
                  <c:v>-6.5233680937108849</c:v>
                </c:pt>
                <c:pt idx="7819">
                  <c:v>9.7574707280841046</c:v>
                </c:pt>
                <c:pt idx="7820">
                  <c:v>5.3503364185540203</c:v>
                </c:pt>
                <c:pt idx="7821">
                  <c:v>-6.5197527639539796</c:v>
                </c:pt>
                <c:pt idx="7822">
                  <c:v>-5.1437107501671804</c:v>
                </c:pt>
                <c:pt idx="7823">
                  <c:v>11.537059503905802</c:v>
                </c:pt>
                <c:pt idx="7824">
                  <c:v>-1.7538500646568811</c:v>
                </c:pt>
                <c:pt idx="7825">
                  <c:v>-6.3839788665052151</c:v>
                </c:pt>
                <c:pt idx="7826">
                  <c:v>-0.50518065371360987</c:v>
                </c:pt>
                <c:pt idx="7827">
                  <c:v>11.28157060636175</c:v>
                </c:pt>
                <c:pt idx="7828">
                  <c:v>-7.4711550861345346</c:v>
                </c:pt>
                <c:pt idx="7829">
                  <c:v>-6.2664693149233646</c:v>
                </c:pt>
                <c:pt idx="7830">
                  <c:v>7.3031791208493599</c:v>
                </c:pt>
                <c:pt idx="7831">
                  <c:v>8.86736889377792</c:v>
                </c:pt>
                <c:pt idx="7832">
                  <c:v>-12.07587188465755</c:v>
                </c:pt>
                <c:pt idx="7833">
                  <c:v>-6.1667994475150447</c:v>
                </c:pt>
                <c:pt idx="7834">
                  <c:v>10.15854120493556</c:v>
                </c:pt>
                <c:pt idx="7835">
                  <c:v>3.0703995086227951</c:v>
                </c:pt>
                <c:pt idx="7836">
                  <c:v>-6.1601550807092895</c:v>
                </c:pt>
                <c:pt idx="7837">
                  <c:v>-4.6830504040615599</c:v>
                </c:pt>
                <c:pt idx="7838">
                  <c:v>11.640798678111</c:v>
                </c:pt>
                <c:pt idx="7839">
                  <c:v>-3.9180079375029599</c:v>
                </c:pt>
                <c:pt idx="7840">
                  <c:v>-6.1148051337997753</c:v>
                </c:pt>
                <c:pt idx="7841">
                  <c:v>1.7664110552295715</c:v>
                </c:pt>
                <c:pt idx="7842">
                  <c:v>10.692473819324849</c:v>
                </c:pt>
                <c:pt idx="7843">
                  <c:v>-8.671768638820474</c:v>
                </c:pt>
                <c:pt idx="7844">
                  <c:v>-6.1108625877417051</c:v>
                </c:pt>
                <c:pt idx="7845">
                  <c:v>8.7988070479608496</c:v>
                </c:pt>
                <c:pt idx="7846">
                  <c:v>7.7393277821836453</c:v>
                </c:pt>
                <c:pt idx="7847">
                  <c:v>-12.39128716226735</c:v>
                </c:pt>
                <c:pt idx="7848">
                  <c:v>-6.1271074749262651</c:v>
                </c:pt>
                <c:pt idx="7849">
                  <c:v>11.23118318800695</c:v>
                </c:pt>
                <c:pt idx="7850">
                  <c:v>3.2043495452026498</c:v>
                </c:pt>
                <c:pt idx="7851">
                  <c:v>-9.8013442020019657</c:v>
                </c:pt>
                <c:pt idx="7852">
                  <c:v>-2.9825747629739952</c:v>
                </c:pt>
                <c:pt idx="7853">
                  <c:v>12.73609656404135</c:v>
                </c:pt>
                <c:pt idx="7854">
                  <c:v>-1.8519389140223386</c:v>
                </c:pt>
                <c:pt idx="7855">
                  <c:v>-6.3716770112610295</c:v>
                </c:pt>
                <c:pt idx="7856">
                  <c:v>5.2170997086664599</c:v>
                </c:pt>
                <c:pt idx="7857">
                  <c:v>11.2032052657476</c:v>
                </c:pt>
                <c:pt idx="7858">
                  <c:v>-8.637878179695635</c:v>
                </c:pt>
                <c:pt idx="7859">
                  <c:v>-6.5368404332609504</c:v>
                </c:pt>
                <c:pt idx="7860">
                  <c:v>9.6707397875118097</c:v>
                </c:pt>
                <c:pt idx="7861">
                  <c:v>8.8430575264097762</c:v>
                </c:pt>
                <c:pt idx="7862">
                  <c:v>-11.70722342159865</c:v>
                </c:pt>
                <c:pt idx="7863">
                  <c:v>-5.6661245678320746</c:v>
                </c:pt>
                <c:pt idx="7864">
                  <c:v>12.176635579263699</c:v>
                </c:pt>
                <c:pt idx="7865">
                  <c:v>1.5695288302370181</c:v>
                </c:pt>
                <c:pt idx="7866">
                  <c:v>-13.2250775917979</c:v>
                </c:pt>
                <c:pt idx="7867">
                  <c:v>0.78448635574704895</c:v>
                </c:pt>
                <c:pt idx="7868">
                  <c:v>12.638293262401099</c:v>
                </c:pt>
                <c:pt idx="7869">
                  <c:v>-4.28051608802462</c:v>
                </c:pt>
                <c:pt idx="7870">
                  <c:v>-7.0893350604225152</c:v>
                </c:pt>
                <c:pt idx="7871">
                  <c:v>6.369145338651685</c:v>
                </c:pt>
                <c:pt idx="7872">
                  <c:v>10.381938419614741</c:v>
                </c:pt>
                <c:pt idx="7873">
                  <c:v>-9.3425653932642199</c:v>
                </c:pt>
                <c:pt idx="7874">
                  <c:v>-7.1728473783830147</c:v>
                </c:pt>
                <c:pt idx="7875">
                  <c:v>9.4692754692264849</c:v>
                </c:pt>
                <c:pt idx="7876">
                  <c:v>6.8489222480516947</c:v>
                </c:pt>
                <c:pt idx="7877">
                  <c:v>-12.189322115551551</c:v>
                </c:pt>
                <c:pt idx="7878">
                  <c:v>-5.7676071150210149</c:v>
                </c:pt>
                <c:pt idx="7879">
                  <c:v>12.49053944853455</c:v>
                </c:pt>
                <c:pt idx="7880">
                  <c:v>1.3817671245954695</c:v>
                </c:pt>
                <c:pt idx="7881">
                  <c:v>-13.703315157485001</c:v>
                </c:pt>
                <c:pt idx="7882">
                  <c:v>0.49610390256185349</c:v>
                </c:pt>
                <c:pt idx="7883">
                  <c:v>12.48225089869525</c:v>
                </c:pt>
                <c:pt idx="7884">
                  <c:v>-5.3195620821984555</c:v>
                </c:pt>
                <c:pt idx="7885">
                  <c:v>-7.5277733825202446</c:v>
                </c:pt>
                <c:pt idx="7886">
                  <c:v>6.3922379909238352</c:v>
                </c:pt>
                <c:pt idx="7887">
                  <c:v>11.21119938782445</c:v>
                </c:pt>
                <c:pt idx="7888">
                  <c:v>-9.4541571847951644</c:v>
                </c:pt>
                <c:pt idx="7889">
                  <c:v>-7.6683636902509154</c:v>
                </c:pt>
                <c:pt idx="7890">
                  <c:v>11.041556096764051</c:v>
                </c:pt>
                <c:pt idx="7891">
                  <c:v>7.2423385270400251</c:v>
                </c:pt>
                <c:pt idx="7892">
                  <c:v>-12.2770190069775</c:v>
                </c:pt>
                <c:pt idx="7893">
                  <c:v>-2.4154427014409001</c:v>
                </c:pt>
                <c:pt idx="7894">
                  <c:v>13.3658464011442</c:v>
                </c:pt>
                <c:pt idx="7895">
                  <c:v>1.3725514072873148</c:v>
                </c:pt>
                <c:pt idx="7896">
                  <c:v>-13.245820498031851</c:v>
                </c:pt>
                <c:pt idx="7897">
                  <c:v>2.7716581326065501</c:v>
                </c:pt>
                <c:pt idx="7898">
                  <c:v>13.1485879247717</c:v>
                </c:pt>
                <c:pt idx="7899">
                  <c:v>-5.9841303110727448</c:v>
                </c:pt>
                <c:pt idx="7900">
                  <c:v>-11.1714360458491</c:v>
                </c:pt>
                <c:pt idx="7901">
                  <c:v>8.7076153251280459</c:v>
                </c:pt>
                <c:pt idx="7902">
                  <c:v>11.220235440095049</c:v>
                </c:pt>
                <c:pt idx="7903">
                  <c:v>-10.146532577487609</c:v>
                </c:pt>
                <c:pt idx="7904">
                  <c:v>-7.51410768462158</c:v>
                </c:pt>
                <c:pt idx="7905">
                  <c:v>11.9378647305738</c:v>
                </c:pt>
                <c:pt idx="7906">
                  <c:v>5.952358886730285</c:v>
                </c:pt>
                <c:pt idx="7907">
                  <c:v>-12.536395897682649</c:v>
                </c:pt>
                <c:pt idx="7908">
                  <c:v>-3.8774665105304349</c:v>
                </c:pt>
                <c:pt idx="7909">
                  <c:v>13.31379555994285</c:v>
                </c:pt>
                <c:pt idx="7910">
                  <c:v>-1.6747792263073153</c:v>
                </c:pt>
                <c:pt idx="7911">
                  <c:v>-12.90092649567255</c:v>
                </c:pt>
                <c:pt idx="7912">
                  <c:v>4.2376263605299949</c:v>
                </c:pt>
                <c:pt idx="7913">
                  <c:v>12.6208711338288</c:v>
                </c:pt>
                <c:pt idx="7914">
                  <c:v>-6.2675319406399899</c:v>
                </c:pt>
                <c:pt idx="7915">
                  <c:v>-10.8980440229039</c:v>
                </c:pt>
                <c:pt idx="7916">
                  <c:v>10.142088165378215</c:v>
                </c:pt>
                <c:pt idx="7917">
                  <c:v>9.1872914971188457</c:v>
                </c:pt>
                <c:pt idx="7918">
                  <c:v>-11.99339502571725</c:v>
                </c:pt>
                <c:pt idx="7919">
                  <c:v>-8.2709837385604956</c:v>
                </c:pt>
                <c:pt idx="7920">
                  <c:v>12.0560296240714</c:v>
                </c:pt>
                <c:pt idx="7921">
                  <c:v>3.6365555457063001</c:v>
                </c:pt>
                <c:pt idx="7922">
                  <c:v>-13.6176078173043</c:v>
                </c:pt>
                <c:pt idx="7923">
                  <c:v>-3.2355282951815454</c:v>
                </c:pt>
                <c:pt idx="7924">
                  <c:v>12.86727708740645</c:v>
                </c:pt>
                <c:pt idx="7925">
                  <c:v>-2.4112688965430249</c:v>
                </c:pt>
                <c:pt idx="7926">
                  <c:v>-13.658856994542599</c:v>
                </c:pt>
                <c:pt idx="7927">
                  <c:v>4.5410874602790949</c:v>
                </c:pt>
                <c:pt idx="7928">
                  <c:v>10.92046579518685</c:v>
                </c:pt>
                <c:pt idx="7929">
                  <c:v>-9.8942569261411393</c:v>
                </c:pt>
                <c:pt idx="7930">
                  <c:v>-8.6486037218111598</c:v>
                </c:pt>
                <c:pt idx="7931">
                  <c:v>8.5352510312383707</c:v>
                </c:pt>
                <c:pt idx="7932">
                  <c:v>8.3683413503505744</c:v>
                </c:pt>
                <c:pt idx="7933">
                  <c:v>-13.07604507317815</c:v>
                </c:pt>
                <c:pt idx="7934">
                  <c:v>-6.8214648361582553</c:v>
                </c:pt>
                <c:pt idx="7935">
                  <c:v>11.930178753639151</c:v>
                </c:pt>
                <c:pt idx="7936">
                  <c:v>1.8953357861334146</c:v>
                </c:pt>
                <c:pt idx="7937">
                  <c:v>-14.26813090723765</c:v>
                </c:pt>
                <c:pt idx="7938">
                  <c:v>-0.15167851995482506</c:v>
                </c:pt>
                <c:pt idx="7939">
                  <c:v>12.262745173183351</c:v>
                </c:pt>
                <c:pt idx="7940">
                  <c:v>-5.0760685292742647</c:v>
                </c:pt>
                <c:pt idx="7941">
                  <c:v>-8.2231770490836311</c:v>
                </c:pt>
                <c:pt idx="7942">
                  <c:v>4.1917297088011098</c:v>
                </c:pt>
                <c:pt idx="7943">
                  <c:v>10.472031727496825</c:v>
                </c:pt>
                <c:pt idx="7944">
                  <c:v>-9.6238858161386496</c:v>
                </c:pt>
                <c:pt idx="7945">
                  <c:v>-8.0310148246137043</c:v>
                </c:pt>
                <c:pt idx="7946">
                  <c:v>9.6273148868108649</c:v>
                </c:pt>
                <c:pt idx="7947">
                  <c:v>6.9147667986355046</c:v>
                </c:pt>
                <c:pt idx="7948">
                  <c:v>-12.9413813660457</c:v>
                </c:pt>
                <c:pt idx="7949">
                  <c:v>-5.5363366696303657</c:v>
                </c:pt>
                <c:pt idx="7950">
                  <c:v>12.2670880080959</c:v>
                </c:pt>
                <c:pt idx="7951">
                  <c:v>1.6537868416259931</c:v>
                </c:pt>
                <c:pt idx="7952">
                  <c:v>-8.5851852050730351</c:v>
                </c:pt>
                <c:pt idx="7953">
                  <c:v>0.19320877058741204</c:v>
                </c:pt>
                <c:pt idx="7954">
                  <c:v>12.53051743265685</c:v>
                </c:pt>
                <c:pt idx="7955">
                  <c:v>-6.1172401826387244</c:v>
                </c:pt>
                <c:pt idx="7956">
                  <c:v>-7.7833581800031553</c:v>
                </c:pt>
                <c:pt idx="7957">
                  <c:v>6.16299300969483</c:v>
                </c:pt>
                <c:pt idx="7958">
                  <c:v>10.573144193603749</c:v>
                </c:pt>
                <c:pt idx="7959">
                  <c:v>-9.9834198431893295</c:v>
                </c:pt>
                <c:pt idx="7960">
                  <c:v>-7.7099040652484998</c:v>
                </c:pt>
                <c:pt idx="7961">
                  <c:v>10.33736679831806</c:v>
                </c:pt>
                <c:pt idx="7962">
                  <c:v>6.6803455714083206</c:v>
                </c:pt>
                <c:pt idx="7963">
                  <c:v>-13.3089619757269</c:v>
                </c:pt>
                <c:pt idx="7964">
                  <c:v>-3.953259103949625</c:v>
                </c:pt>
                <c:pt idx="7965">
                  <c:v>12.45531420188575</c:v>
                </c:pt>
                <c:pt idx="7966">
                  <c:v>-0.77363476050575597</c:v>
                </c:pt>
                <c:pt idx="7967">
                  <c:v>-7.6809797507879303</c:v>
                </c:pt>
                <c:pt idx="7968">
                  <c:v>3.8628137103778899</c:v>
                </c:pt>
                <c:pt idx="7969">
                  <c:v>12.261942301112999</c:v>
                </c:pt>
                <c:pt idx="7970">
                  <c:v>-6.1943773150627948</c:v>
                </c:pt>
                <c:pt idx="7971">
                  <c:v>-7.6076206079154751</c:v>
                </c:pt>
                <c:pt idx="7972">
                  <c:v>7.6348306861703401</c:v>
                </c:pt>
                <c:pt idx="7973">
                  <c:v>9.3820154360467551</c:v>
                </c:pt>
                <c:pt idx="7974">
                  <c:v>-11.457350162462699</c:v>
                </c:pt>
                <c:pt idx="7975">
                  <c:v>-7.5198771353877003</c:v>
                </c:pt>
                <c:pt idx="7976">
                  <c:v>11.853658323824749</c:v>
                </c:pt>
                <c:pt idx="7977">
                  <c:v>4.1839734968690099</c:v>
                </c:pt>
                <c:pt idx="7978">
                  <c:v>-13.661537822319699</c:v>
                </c:pt>
                <c:pt idx="7979">
                  <c:v>-3.620447490534485</c:v>
                </c:pt>
                <c:pt idx="7980">
                  <c:v>12.70909553034895</c:v>
                </c:pt>
                <c:pt idx="7981">
                  <c:v>-1.28188625164304</c:v>
                </c:pt>
                <c:pt idx="7982">
                  <c:v>-7.5377577239721401</c:v>
                </c:pt>
                <c:pt idx="7983">
                  <c:v>1.9775668808826083</c:v>
                </c:pt>
                <c:pt idx="7984">
                  <c:v>11.78361053236485</c:v>
                </c:pt>
                <c:pt idx="7985">
                  <c:v>-7.0790460493593699</c:v>
                </c:pt>
                <c:pt idx="7986">
                  <c:v>-7.5017076909135101</c:v>
                </c:pt>
                <c:pt idx="7987">
                  <c:v>8.9946893714566691</c:v>
                </c:pt>
                <c:pt idx="7988">
                  <c:v>8.5590578403187099</c:v>
                </c:pt>
                <c:pt idx="7989">
                  <c:v>-11.6909912206324</c:v>
                </c:pt>
                <c:pt idx="7990">
                  <c:v>-7.4007061574133157</c:v>
                </c:pt>
                <c:pt idx="7991">
                  <c:v>11.013905384669599</c:v>
                </c:pt>
                <c:pt idx="7992">
                  <c:v>2.4189151491844099</c:v>
                </c:pt>
                <c:pt idx="7993">
                  <c:v>-10.75421040533684</c:v>
                </c:pt>
                <c:pt idx="7994">
                  <c:v>-3.309445165635585</c:v>
                </c:pt>
                <c:pt idx="7995">
                  <c:v>11.7893486353731</c:v>
                </c:pt>
                <c:pt idx="7996">
                  <c:v>-3.3727686043903899</c:v>
                </c:pt>
                <c:pt idx="7997">
                  <c:v>-7.2070452204560249</c:v>
                </c:pt>
                <c:pt idx="7998">
                  <c:v>3.5798975779606348</c:v>
                </c:pt>
                <c:pt idx="7999">
                  <c:v>10.57541174599335</c:v>
                </c:pt>
                <c:pt idx="8000">
                  <c:v>-9.3990473074568008</c:v>
                </c:pt>
                <c:pt idx="8001">
                  <c:v>-7.0384825820762398</c:v>
                </c:pt>
                <c:pt idx="8002">
                  <c:v>8.0382703275172602</c:v>
                </c:pt>
                <c:pt idx="8003">
                  <c:v>7.9817046986196551</c:v>
                </c:pt>
                <c:pt idx="8004">
                  <c:v>-12.4901166532732</c:v>
                </c:pt>
                <c:pt idx="8005">
                  <c:v>-6.9402963331292593</c:v>
                </c:pt>
                <c:pt idx="8006">
                  <c:v>11.6287254516578</c:v>
                </c:pt>
                <c:pt idx="8007">
                  <c:v>3.2101238602184852</c:v>
                </c:pt>
                <c:pt idx="8008">
                  <c:v>-7.511383224006325</c:v>
                </c:pt>
                <c:pt idx="8009">
                  <c:v>-2.0885648045034242</c:v>
                </c:pt>
                <c:pt idx="8010">
                  <c:v>11.988575225275149</c:v>
                </c:pt>
                <c:pt idx="8011">
                  <c:v>-5.011270013251405</c:v>
                </c:pt>
                <c:pt idx="8012">
                  <c:v>-6.9170646891911849</c:v>
                </c:pt>
                <c:pt idx="8013">
                  <c:v>4.8405777360112303</c:v>
                </c:pt>
                <c:pt idx="8014">
                  <c:v>10.604663719022749</c:v>
                </c:pt>
                <c:pt idx="8015">
                  <c:v>-9.0836598798689394</c:v>
                </c:pt>
                <c:pt idx="8016">
                  <c:v>-6.8894536973437503</c:v>
                </c:pt>
                <c:pt idx="8017">
                  <c:v>9.4811007715441846</c:v>
                </c:pt>
                <c:pt idx="8018">
                  <c:v>6.7780450168992097</c:v>
                </c:pt>
                <c:pt idx="8019">
                  <c:v>-12.896699988199899</c:v>
                </c:pt>
                <c:pt idx="8020">
                  <c:v>-5.3306515043773395</c:v>
                </c:pt>
                <c:pt idx="8021">
                  <c:v>12.417026129755751</c:v>
                </c:pt>
                <c:pt idx="8022">
                  <c:v>1.2326344794902222</c:v>
                </c:pt>
                <c:pt idx="8023">
                  <c:v>-7.5478797348525948</c:v>
                </c:pt>
                <c:pt idx="8024">
                  <c:v>7.8300416120349992E-2</c:v>
                </c:pt>
                <c:pt idx="8025">
                  <c:v>11.756574272220849</c:v>
                </c:pt>
                <c:pt idx="8026">
                  <c:v>-5.8333950510203501</c:v>
                </c:pt>
                <c:pt idx="8027">
                  <c:v>-6.8966686947645099</c:v>
                </c:pt>
                <c:pt idx="8028">
                  <c:v>6.4257440823017902</c:v>
                </c:pt>
                <c:pt idx="8029">
                  <c:v>9.1881672432433206</c:v>
                </c:pt>
                <c:pt idx="8030">
                  <c:v>-11.21662951480495</c:v>
                </c:pt>
                <c:pt idx="8031">
                  <c:v>-6.7941404943181753</c:v>
                </c:pt>
                <c:pt idx="8032">
                  <c:v>9.7640154078862302</c:v>
                </c:pt>
                <c:pt idx="8033">
                  <c:v>5.4344081622184301</c:v>
                </c:pt>
                <c:pt idx="8034">
                  <c:v>-13.415348126694649</c:v>
                </c:pt>
                <c:pt idx="8035">
                  <c:v>-5.9511086502705606</c:v>
                </c:pt>
                <c:pt idx="8036">
                  <c:v>11.877112704354751</c:v>
                </c:pt>
                <c:pt idx="8037">
                  <c:v>-0.88262121289484197</c:v>
                </c:pt>
                <c:pt idx="8038">
                  <c:v>-6.7621698533886949</c:v>
                </c:pt>
                <c:pt idx="8039">
                  <c:v>2.0021955530597646</c:v>
                </c:pt>
                <c:pt idx="8040">
                  <c:v>11.842172622978349</c:v>
                </c:pt>
                <c:pt idx="8041">
                  <c:v>-6.4598883903638207</c:v>
                </c:pt>
                <c:pt idx="8042">
                  <c:v>-6.7764122421755246</c:v>
                </c:pt>
                <c:pt idx="8043">
                  <c:v>8.212245723649545</c:v>
                </c:pt>
                <c:pt idx="8044">
                  <c:v>10.154192483918649</c:v>
                </c:pt>
                <c:pt idx="8045">
                  <c:v>-10.74809389663195</c:v>
                </c:pt>
                <c:pt idx="8046">
                  <c:v>-6.8768969749322899</c:v>
                </c:pt>
                <c:pt idx="8047">
                  <c:v>11.799380855901401</c:v>
                </c:pt>
                <c:pt idx="8048">
                  <c:v>6.0703726669096554</c:v>
                </c:pt>
                <c:pt idx="8049">
                  <c:v>-12.84773314937345</c:v>
                </c:pt>
                <c:pt idx="8050">
                  <c:v>-3.3881676270736696</c:v>
                </c:pt>
                <c:pt idx="8051">
                  <c:v>13.16659988239665</c:v>
                </c:pt>
                <c:pt idx="8052">
                  <c:v>0.418233922173957</c:v>
                </c:pt>
                <c:pt idx="8053">
                  <c:v>-13.097988977538801</c:v>
                </c:pt>
                <c:pt idx="8054">
                  <c:v>3.0009324268092854</c:v>
                </c:pt>
                <c:pt idx="8055">
                  <c:v>12.41318764529135</c:v>
                </c:pt>
                <c:pt idx="8056">
                  <c:v>-6.5335497952517549</c:v>
                </c:pt>
                <c:pt idx="8057">
                  <c:v>-7.4268865795574648</c:v>
                </c:pt>
                <c:pt idx="8058">
                  <c:v>9.4986286464884255</c:v>
                </c:pt>
                <c:pt idx="8059">
                  <c:v>10.295522009659649</c:v>
                </c:pt>
                <c:pt idx="8060">
                  <c:v>-10.204308857963486</c:v>
                </c:pt>
                <c:pt idx="8061">
                  <c:v>-7.3411542587525203</c:v>
                </c:pt>
                <c:pt idx="8062">
                  <c:v>12.1252974930861</c:v>
                </c:pt>
                <c:pt idx="8063">
                  <c:v>4.0543451236465593</c:v>
                </c:pt>
                <c:pt idx="8064">
                  <c:v>-13.101546381295</c:v>
                </c:pt>
                <c:pt idx="8065">
                  <c:v>-3.0470727434470448</c:v>
                </c:pt>
                <c:pt idx="8066">
                  <c:v>13.05242425016575</c:v>
                </c:pt>
                <c:pt idx="8067">
                  <c:v>-2.7548041981957399</c:v>
                </c:pt>
                <c:pt idx="8068">
                  <c:v>-12.842133059457449</c:v>
                </c:pt>
                <c:pt idx="8069">
                  <c:v>5.0245466860214902</c:v>
                </c:pt>
                <c:pt idx="8070">
                  <c:v>12.573985269842449</c:v>
                </c:pt>
                <c:pt idx="8071">
                  <c:v>-7.6569365420582098</c:v>
                </c:pt>
                <c:pt idx="8072">
                  <c:v>-10.560841486104</c:v>
                </c:pt>
                <c:pt idx="8073">
                  <c:v>10.381180044700764</c:v>
                </c:pt>
                <c:pt idx="8074">
                  <c:v>9.4486428955324264</c:v>
                </c:pt>
                <c:pt idx="8075">
                  <c:v>-11.3284869010502</c:v>
                </c:pt>
                <c:pt idx="8076">
                  <c:v>-5.78307622754261</c:v>
                </c:pt>
                <c:pt idx="8077">
                  <c:v>13.09081761722905</c:v>
                </c:pt>
                <c:pt idx="8078">
                  <c:v>3.88045950443535</c:v>
                </c:pt>
                <c:pt idx="8079">
                  <c:v>-12.32267664794295</c:v>
                </c:pt>
                <c:pt idx="8080">
                  <c:v>1.0580711574067749</c:v>
                </c:pt>
                <c:pt idx="8081">
                  <c:v>14.309470153293901</c:v>
                </c:pt>
                <c:pt idx="8082">
                  <c:v>-1.0326751100096399</c:v>
                </c:pt>
                <c:pt idx="8083">
                  <c:v>-12.1799362198369</c:v>
                </c:pt>
                <c:pt idx="8084">
                  <c:v>6.8701688941001651</c:v>
                </c:pt>
                <c:pt idx="8085">
                  <c:v>11.832585711438099</c:v>
                </c:pt>
                <c:pt idx="8086">
                  <c:v>-7.9263836359829298</c:v>
                </c:pt>
                <c:pt idx="8087">
                  <c:v>-9.1721085143504162</c:v>
                </c:pt>
                <c:pt idx="8088">
                  <c:v>11.5532129291663</c:v>
                </c:pt>
                <c:pt idx="8089">
                  <c:v>9.6256571572349099</c:v>
                </c:pt>
                <c:pt idx="8090">
                  <c:v>-11.1079732919764</c:v>
                </c:pt>
                <c:pt idx="8091">
                  <c:v>-5.05155849731727</c:v>
                </c:pt>
                <c:pt idx="8092">
                  <c:v>13.596117027519849</c:v>
                </c:pt>
                <c:pt idx="8093">
                  <c:v>3.8893282013603803</c:v>
                </c:pt>
                <c:pt idx="8094">
                  <c:v>-12.853008052571749</c:v>
                </c:pt>
                <c:pt idx="8095">
                  <c:v>0.8507000127350095</c:v>
                </c:pt>
                <c:pt idx="8096">
                  <c:v>13.490979018983399</c:v>
                </c:pt>
                <c:pt idx="8097">
                  <c:v>-3.0908922394814002</c:v>
                </c:pt>
                <c:pt idx="8098">
                  <c:v>-12.3848246430153</c:v>
                </c:pt>
                <c:pt idx="8099">
                  <c:v>6.9623205500377559</c:v>
                </c:pt>
                <c:pt idx="8100">
                  <c:v>11.767514206655701</c:v>
                </c:pt>
                <c:pt idx="8101">
                  <c:v>-9.0165699706789155</c:v>
                </c:pt>
                <c:pt idx="8102">
                  <c:v>-9.7623619230024445</c:v>
                </c:pt>
                <c:pt idx="8103">
                  <c:v>10.9141071887806</c:v>
                </c:pt>
                <c:pt idx="8104">
                  <c:v>5.8772946869192992</c:v>
                </c:pt>
                <c:pt idx="8105">
                  <c:v>-12.937887486614699</c:v>
                </c:pt>
                <c:pt idx="8106">
                  <c:v>-4.434228242942055</c:v>
                </c:pt>
                <c:pt idx="8107">
                  <c:v>13.009093078248501</c:v>
                </c:pt>
                <c:pt idx="8108">
                  <c:v>-1.4622052541999335</c:v>
                </c:pt>
                <c:pt idx="8109">
                  <c:v>-14.27449287729255</c:v>
                </c:pt>
                <c:pt idx="8110">
                  <c:v>-2.238498174835013E-3</c:v>
                </c:pt>
                <c:pt idx="8111">
                  <c:v>11.8207938393953</c:v>
                </c:pt>
                <c:pt idx="8112">
                  <c:v>-6.7978496042871903</c:v>
                </c:pt>
                <c:pt idx="8113">
                  <c:v>-13.1230251364303</c:v>
                </c:pt>
                <c:pt idx="8114">
                  <c:v>6.7568665154345098</c:v>
                </c:pt>
                <c:pt idx="8115">
                  <c:v>9.8628046916969865</c:v>
                </c:pt>
                <c:pt idx="8116">
                  <c:v>-11.479195757895351</c:v>
                </c:pt>
                <c:pt idx="8117">
                  <c:v>-9.2798475096189907</c:v>
                </c:pt>
                <c:pt idx="8118">
                  <c:v>10.488378847828901</c:v>
                </c:pt>
                <c:pt idx="8119">
                  <c:v>5.7040557195274797</c:v>
                </c:pt>
                <c:pt idx="8120">
                  <c:v>-14.25244400972835</c:v>
                </c:pt>
                <c:pt idx="8121">
                  <c:v>-5.8007807051256801</c:v>
                </c:pt>
                <c:pt idx="8122">
                  <c:v>12.209566292926599</c:v>
                </c:pt>
                <c:pt idx="8123">
                  <c:v>-1.5420161282145104</c:v>
                </c:pt>
                <c:pt idx="8124">
                  <c:v>-11.80289685082813</c:v>
                </c:pt>
                <c:pt idx="8125">
                  <c:v>1.8571949323733079</c:v>
                </c:pt>
                <c:pt idx="8126">
                  <c:v>11.206277387509999</c:v>
                </c:pt>
                <c:pt idx="8127">
                  <c:v>-8.0354383941597405</c:v>
                </c:pt>
                <c:pt idx="8128">
                  <c:v>-8.6155582688278454</c:v>
                </c:pt>
                <c:pt idx="8129">
                  <c:v>7.5343315134476452</c:v>
                </c:pt>
                <c:pt idx="8130">
                  <c:v>8.4338665298055897</c:v>
                </c:pt>
                <c:pt idx="8131">
                  <c:v>-12.75673090610635</c:v>
                </c:pt>
                <c:pt idx="8132">
                  <c:v>-8.3043293255693449</c:v>
                </c:pt>
                <c:pt idx="8133">
                  <c:v>10.640926028078001</c:v>
                </c:pt>
                <c:pt idx="8134">
                  <c:v>2.1242044294214599</c:v>
                </c:pt>
                <c:pt idx="8135">
                  <c:v>-8.0883768224473798</c:v>
                </c:pt>
                <c:pt idx="8136">
                  <c:v>-3.0595894041296097</c:v>
                </c:pt>
                <c:pt idx="8137">
                  <c:v>11.5632073409024</c:v>
                </c:pt>
                <c:pt idx="8138">
                  <c:v>-1.9360812477153977</c:v>
                </c:pt>
                <c:pt idx="8139">
                  <c:v>-7.7177048133914603</c:v>
                </c:pt>
                <c:pt idx="8140">
                  <c:v>3.76421079988781</c:v>
                </c:pt>
                <c:pt idx="8141">
                  <c:v>11.1061363813917</c:v>
                </c:pt>
                <c:pt idx="8142">
                  <c:v>-8.4410899809156792</c:v>
                </c:pt>
                <c:pt idx="8143">
                  <c:v>-7.4278715803028152</c:v>
                </c:pt>
                <c:pt idx="8144">
                  <c:v>8.2916002312226951</c:v>
                </c:pt>
                <c:pt idx="8145">
                  <c:v>7.5118647876518203</c:v>
                </c:pt>
                <c:pt idx="8146">
                  <c:v>-12.93753256021955</c:v>
                </c:pt>
                <c:pt idx="8147">
                  <c:v>-7.1665571970063198</c:v>
                </c:pt>
                <c:pt idx="8148">
                  <c:v>10.93234600177775</c:v>
                </c:pt>
                <c:pt idx="8149">
                  <c:v>2.8307706199075051</c:v>
                </c:pt>
                <c:pt idx="8150">
                  <c:v>-7.0449165563757354</c:v>
                </c:pt>
                <c:pt idx="8151">
                  <c:v>-3.179474816108165</c:v>
                </c:pt>
                <c:pt idx="8152">
                  <c:v>11.475290483738501</c:v>
                </c:pt>
                <c:pt idx="8153">
                  <c:v>-3.8599314776500648</c:v>
                </c:pt>
                <c:pt idx="8154">
                  <c:v>-6.7750897474486198</c:v>
                </c:pt>
                <c:pt idx="8155">
                  <c:v>2.6490508318739501</c:v>
                </c:pt>
                <c:pt idx="8156">
                  <c:v>9.3530684828307855</c:v>
                </c:pt>
                <c:pt idx="8157">
                  <c:v>-9.1292886924646854</c:v>
                </c:pt>
                <c:pt idx="8158">
                  <c:v>-6.3330660550108053</c:v>
                </c:pt>
                <c:pt idx="8159">
                  <c:v>9.1681477369310898</c:v>
                </c:pt>
                <c:pt idx="8160">
                  <c:v>5.8838722324779651</c:v>
                </c:pt>
                <c:pt idx="8161">
                  <c:v>-8.84061689092065</c:v>
                </c:pt>
                <c:pt idx="8162">
                  <c:v>-5.8258628407341497</c:v>
                </c:pt>
                <c:pt idx="8163">
                  <c:v>11.2178365042934</c:v>
                </c:pt>
                <c:pt idx="8164">
                  <c:v>1.4138324824405224</c:v>
                </c:pt>
                <c:pt idx="8165">
                  <c:v>-6.3421677806729555</c:v>
                </c:pt>
                <c:pt idx="8166">
                  <c:v>-1.921775413254071</c:v>
                </c:pt>
                <c:pt idx="8167">
                  <c:v>11.780813488897952</c:v>
                </c:pt>
                <c:pt idx="8168">
                  <c:v>-5.5895661810278945</c:v>
                </c:pt>
                <c:pt idx="8169">
                  <c:v>-6.2916240337495655</c:v>
                </c:pt>
                <c:pt idx="8170">
                  <c:v>5.6712048086023401</c:v>
                </c:pt>
                <c:pt idx="8171">
                  <c:v>10.327572032915064</c:v>
                </c:pt>
                <c:pt idx="8172">
                  <c:v>-10.877878944612899</c:v>
                </c:pt>
                <c:pt idx="8173">
                  <c:v>-6.2627881714008202</c:v>
                </c:pt>
                <c:pt idx="8174">
                  <c:v>9.7552395449949252</c:v>
                </c:pt>
                <c:pt idx="8175">
                  <c:v>6.6027731583852001</c:v>
                </c:pt>
                <c:pt idx="8176">
                  <c:v>-12.944647373574799</c:v>
                </c:pt>
                <c:pt idx="8177">
                  <c:v>-5.9057238714422349</c:v>
                </c:pt>
                <c:pt idx="8178">
                  <c:v>11.770820382398149</c:v>
                </c:pt>
                <c:pt idx="8179">
                  <c:v>-1.1303359271526099</c:v>
                </c:pt>
                <c:pt idx="8180">
                  <c:v>-6.3540446849616856</c:v>
                </c:pt>
                <c:pt idx="8181">
                  <c:v>-0.37603700611417745</c:v>
                </c:pt>
                <c:pt idx="8182">
                  <c:v>11.569630448777652</c:v>
                </c:pt>
                <c:pt idx="8183">
                  <c:v>-7.0023033150292253</c:v>
                </c:pt>
                <c:pt idx="8184">
                  <c:v>-6.3254060800204899</c:v>
                </c:pt>
                <c:pt idx="8185">
                  <c:v>6.1033176994344203</c:v>
                </c:pt>
                <c:pt idx="8186">
                  <c:v>9.5534364202364195</c:v>
                </c:pt>
                <c:pt idx="8187">
                  <c:v>-10.58253337647735</c:v>
                </c:pt>
                <c:pt idx="8188">
                  <c:v>-6.2772677036097697</c:v>
                </c:pt>
                <c:pt idx="8189">
                  <c:v>9.8339472673416051</c:v>
                </c:pt>
                <c:pt idx="8190">
                  <c:v>4.2905346728579099</c:v>
                </c:pt>
                <c:pt idx="8191">
                  <c:v>-13.36983961402945</c:v>
                </c:pt>
                <c:pt idx="8192">
                  <c:v>-4.2523741903599452</c:v>
                </c:pt>
                <c:pt idx="8193">
                  <c:v>11.765181971615849</c:v>
                </c:pt>
                <c:pt idx="8194">
                  <c:v>-1.6569110762147625</c:v>
                </c:pt>
                <c:pt idx="8195">
                  <c:v>-6.3471266401143094</c:v>
                </c:pt>
                <c:pt idx="8196">
                  <c:v>0.66225876171139397</c:v>
                </c:pt>
                <c:pt idx="8197">
                  <c:v>11.086645270419151</c:v>
                </c:pt>
                <c:pt idx="8198">
                  <c:v>-7.6143713821378149</c:v>
                </c:pt>
                <c:pt idx="8199">
                  <c:v>-6.3084433289689397</c:v>
                </c:pt>
                <c:pt idx="8200">
                  <c:v>7.2090474713378203</c:v>
                </c:pt>
                <c:pt idx="8201">
                  <c:v>9.1475460219156002</c:v>
                </c:pt>
                <c:pt idx="8202">
                  <c:v>-11.7200768800011</c:v>
                </c:pt>
                <c:pt idx="8203">
                  <c:v>-6.3597869277344596</c:v>
                </c:pt>
                <c:pt idx="8204">
                  <c:v>10.51114882679215</c:v>
                </c:pt>
                <c:pt idx="8205">
                  <c:v>3.1204726084734702</c:v>
                </c:pt>
                <c:pt idx="8206">
                  <c:v>-9.9657886241939355</c:v>
                </c:pt>
                <c:pt idx="8207">
                  <c:v>-2.8486690605276399</c:v>
                </c:pt>
                <c:pt idx="8208">
                  <c:v>11.862808575812451</c:v>
                </c:pt>
                <c:pt idx="8209">
                  <c:v>-2.9531376546884549</c:v>
                </c:pt>
                <c:pt idx="8210">
                  <c:v>-6.4504209514845243</c:v>
                </c:pt>
                <c:pt idx="8211">
                  <c:v>2.2297118934994251</c:v>
                </c:pt>
                <c:pt idx="8212">
                  <c:v>11.226832578557151</c:v>
                </c:pt>
                <c:pt idx="8213">
                  <c:v>-7.7275709012873754</c:v>
                </c:pt>
                <c:pt idx="8214">
                  <c:v>-6.4679708391894399</c:v>
                </c:pt>
                <c:pt idx="8215">
                  <c:v>8.5765999705085747</c:v>
                </c:pt>
                <c:pt idx="8216">
                  <c:v>8.7647264356372947</c:v>
                </c:pt>
                <c:pt idx="8217">
                  <c:v>-12.025576127304699</c:v>
                </c:pt>
                <c:pt idx="8218">
                  <c:v>-6.5217624173905353</c:v>
                </c:pt>
                <c:pt idx="8219">
                  <c:v>11.27059002032285</c:v>
                </c:pt>
                <c:pt idx="8220">
                  <c:v>2.5229061664347001</c:v>
                </c:pt>
                <c:pt idx="8221">
                  <c:v>-10.169861785537551</c:v>
                </c:pt>
                <c:pt idx="8222">
                  <c:v>-2.583263670967415</c:v>
                </c:pt>
                <c:pt idx="8223">
                  <c:v>12.1850690379498</c:v>
                </c:pt>
                <c:pt idx="8224">
                  <c:v>-2.9601247811852347</c:v>
                </c:pt>
                <c:pt idx="8225">
                  <c:v>-6.6737338545055405</c:v>
                </c:pt>
                <c:pt idx="8226">
                  <c:v>4.5065789920358545</c:v>
                </c:pt>
                <c:pt idx="8227">
                  <c:v>11.0667607431464</c:v>
                </c:pt>
                <c:pt idx="8228">
                  <c:v>-7.7869612810840003</c:v>
                </c:pt>
                <c:pt idx="8229">
                  <c:v>-6.7994097730908454</c:v>
                </c:pt>
                <c:pt idx="8230">
                  <c:v>9.4753169582514598</c:v>
                </c:pt>
                <c:pt idx="8231">
                  <c:v>7.3185691358439904</c:v>
                </c:pt>
                <c:pt idx="8232">
                  <c:v>-12.02747750790245</c:v>
                </c:pt>
                <c:pt idx="8233">
                  <c:v>-6.5268317596480596</c:v>
                </c:pt>
                <c:pt idx="8234">
                  <c:v>11.783493736445749</c:v>
                </c:pt>
                <c:pt idx="8235">
                  <c:v>2.2160569809024051</c:v>
                </c:pt>
                <c:pt idx="8236">
                  <c:v>-10.398386382771591</c:v>
                </c:pt>
                <c:pt idx="8237">
                  <c:v>0.61577739030309098</c:v>
                </c:pt>
                <c:pt idx="8238">
                  <c:v>12.722164435787501</c:v>
                </c:pt>
                <c:pt idx="8239">
                  <c:v>-4.3208437219115599</c:v>
                </c:pt>
                <c:pt idx="8240">
                  <c:v>-7.0930364676410447</c:v>
                </c:pt>
                <c:pt idx="8241">
                  <c:v>6.119638652845155</c:v>
                </c:pt>
                <c:pt idx="8242">
                  <c:v>10.627518613428499</c:v>
                </c:pt>
                <c:pt idx="8243">
                  <c:v>-9.6838364329814599</c:v>
                </c:pt>
                <c:pt idx="8244">
                  <c:v>-7.12971514891189</c:v>
                </c:pt>
                <c:pt idx="8245">
                  <c:v>9.7255834603244402</c:v>
                </c:pt>
                <c:pt idx="8246">
                  <c:v>5.9177184020378348</c:v>
                </c:pt>
                <c:pt idx="8247">
                  <c:v>-12.552054679186501</c:v>
                </c:pt>
                <c:pt idx="8248">
                  <c:v>-5.8782580961774453</c:v>
                </c:pt>
                <c:pt idx="8249">
                  <c:v>12.21220905080515</c:v>
                </c:pt>
                <c:pt idx="8250">
                  <c:v>0.61813334208265047</c:v>
                </c:pt>
                <c:pt idx="8251">
                  <c:v>-13.5977878823428</c:v>
                </c:pt>
                <c:pt idx="8252">
                  <c:v>0.57155456350623157</c:v>
                </c:pt>
                <c:pt idx="8253">
                  <c:v>12.6880372835955</c:v>
                </c:pt>
                <c:pt idx="8254">
                  <c:v>-5.5242924037350249</c:v>
                </c:pt>
                <c:pt idx="8255">
                  <c:v>-7.3508343560871605</c:v>
                </c:pt>
                <c:pt idx="8256">
                  <c:v>7.4076640149804547</c:v>
                </c:pt>
                <c:pt idx="8257">
                  <c:v>10.624140570107549</c:v>
                </c:pt>
                <c:pt idx="8258">
                  <c:v>-9.6538203932284787</c:v>
                </c:pt>
                <c:pt idx="8259">
                  <c:v>-7.4253318149408294</c:v>
                </c:pt>
                <c:pt idx="8260">
                  <c:v>10.851111214151949</c:v>
                </c:pt>
                <c:pt idx="8261">
                  <c:v>5.8426897033666148</c:v>
                </c:pt>
                <c:pt idx="8262">
                  <c:v>-12.9555422229604</c:v>
                </c:pt>
                <c:pt idx="8263">
                  <c:v>-4.0787521901603796</c:v>
                </c:pt>
                <c:pt idx="8264">
                  <c:v>12.851299296248051</c:v>
                </c:pt>
                <c:pt idx="8265">
                  <c:v>-0.75819332266289252</c:v>
                </c:pt>
                <c:pt idx="8266">
                  <c:v>-13.314817832410951</c:v>
                </c:pt>
                <c:pt idx="8267">
                  <c:v>2.6206666915766696</c:v>
                </c:pt>
                <c:pt idx="8268">
                  <c:v>12.355137302682</c:v>
                </c:pt>
                <c:pt idx="8269">
                  <c:v>-6.8007502051269801</c:v>
                </c:pt>
                <c:pt idx="8270">
                  <c:v>-7.7486730572453801</c:v>
                </c:pt>
                <c:pt idx="8271">
                  <c:v>7.7948616449414851</c:v>
                </c:pt>
                <c:pt idx="8272">
                  <c:v>9.4210030990787459</c:v>
                </c:pt>
                <c:pt idx="8273">
                  <c:v>-10.8233827251238</c:v>
                </c:pt>
                <c:pt idx="8274">
                  <c:v>-7.6186287212708397</c:v>
                </c:pt>
                <c:pt idx="8275">
                  <c:v>11.9241846002583</c:v>
                </c:pt>
                <c:pt idx="8276">
                  <c:v>5.5410566873013494</c:v>
                </c:pt>
                <c:pt idx="8277">
                  <c:v>-13.684924312784549</c:v>
                </c:pt>
                <c:pt idx="8278">
                  <c:v>-2.128299965051514</c:v>
                </c:pt>
                <c:pt idx="8279">
                  <c:v>12.6137093824897</c:v>
                </c:pt>
                <c:pt idx="8280">
                  <c:v>-2.9203199293175697</c:v>
                </c:pt>
                <c:pt idx="8281">
                  <c:v>-7.8938760650888504</c:v>
                </c:pt>
                <c:pt idx="8282">
                  <c:v>3.4322166290695302</c:v>
                </c:pt>
                <c:pt idx="8283">
                  <c:v>11.406335617037801</c:v>
                </c:pt>
                <c:pt idx="8284">
                  <c:v>-7.7978586976456752</c:v>
                </c:pt>
                <c:pt idx="8285">
                  <c:v>-7.88511654624517</c:v>
                </c:pt>
                <c:pt idx="8286">
                  <c:v>8.7664383171991194</c:v>
                </c:pt>
                <c:pt idx="8287">
                  <c:v>8.424313559403469</c:v>
                </c:pt>
                <c:pt idx="8288">
                  <c:v>-11.9861338024006</c:v>
                </c:pt>
                <c:pt idx="8289">
                  <c:v>-7.5293628977085056</c:v>
                </c:pt>
                <c:pt idx="8290">
                  <c:v>11.877600956144299</c:v>
                </c:pt>
                <c:pt idx="8291">
                  <c:v>3.8237725228453252</c:v>
                </c:pt>
                <c:pt idx="8292">
                  <c:v>-13.981853949441501</c:v>
                </c:pt>
                <c:pt idx="8293">
                  <c:v>-2.9324057564299499</c:v>
                </c:pt>
                <c:pt idx="8294">
                  <c:v>12.4805537577958</c:v>
                </c:pt>
                <c:pt idx="8295">
                  <c:v>-3.1806111862324302</c:v>
                </c:pt>
                <c:pt idx="8296">
                  <c:v>-7.8697250070907998</c:v>
                </c:pt>
                <c:pt idx="8297">
                  <c:v>4.8935022673359647</c:v>
                </c:pt>
                <c:pt idx="8298">
                  <c:v>10.740315944652849</c:v>
                </c:pt>
                <c:pt idx="8299">
                  <c:v>-9.9004416653725613</c:v>
                </c:pt>
                <c:pt idx="8300">
                  <c:v>-7.8120669511778003</c:v>
                </c:pt>
                <c:pt idx="8301">
                  <c:v>8.9381001249248602</c:v>
                </c:pt>
                <c:pt idx="8302">
                  <c:v>7.8969091352421348</c:v>
                </c:pt>
                <c:pt idx="8303">
                  <c:v>-12.484208170000699</c:v>
                </c:pt>
                <c:pt idx="8304">
                  <c:v>-7.3088968130602696</c:v>
                </c:pt>
                <c:pt idx="8305">
                  <c:v>11.859502278260351</c:v>
                </c:pt>
                <c:pt idx="8306">
                  <c:v>1.6031007427592652</c:v>
                </c:pt>
                <c:pt idx="8307">
                  <c:v>-11.008502125004071</c:v>
                </c:pt>
                <c:pt idx="8308">
                  <c:v>-0.33009448092481247</c:v>
                </c:pt>
                <c:pt idx="8309">
                  <c:v>12.0762005742166</c:v>
                </c:pt>
                <c:pt idx="8310">
                  <c:v>-5.7014696985377746</c:v>
                </c:pt>
                <c:pt idx="8311">
                  <c:v>-7.5954993964553097</c:v>
                </c:pt>
                <c:pt idx="8312">
                  <c:v>5.0093026953185955</c:v>
                </c:pt>
                <c:pt idx="8313">
                  <c:v>10.590799434906149</c:v>
                </c:pt>
                <c:pt idx="8314">
                  <c:v>-10.74281003342235</c:v>
                </c:pt>
                <c:pt idx="8315">
                  <c:v>-7.4349533320183845</c:v>
                </c:pt>
                <c:pt idx="8316">
                  <c:v>9.524176005849645</c:v>
                </c:pt>
                <c:pt idx="8317">
                  <c:v>5.6018403423462804</c:v>
                </c:pt>
                <c:pt idx="8318">
                  <c:v>-13.288314038179649</c:v>
                </c:pt>
                <c:pt idx="8319">
                  <c:v>-6.8825229575344</c:v>
                </c:pt>
                <c:pt idx="8320">
                  <c:v>11.48143001876665</c:v>
                </c:pt>
                <c:pt idx="8321">
                  <c:v>-9.2336555849910074E-2</c:v>
                </c:pt>
                <c:pt idx="8322">
                  <c:v>-7.1915275923851754</c:v>
                </c:pt>
                <c:pt idx="8323">
                  <c:v>-0.32656020323414203</c:v>
                </c:pt>
                <c:pt idx="8324">
                  <c:v>11.326209263105699</c:v>
                </c:pt>
                <c:pt idx="8325">
                  <c:v>-7.0309594824007302</c:v>
                </c:pt>
                <c:pt idx="8326">
                  <c:v>-7.0081793308085558</c:v>
                </c:pt>
                <c:pt idx="8327">
                  <c:v>6.0377898049558949</c:v>
                </c:pt>
                <c:pt idx="8328">
                  <c:v>8.9650192584489847</c:v>
                </c:pt>
                <c:pt idx="8329">
                  <c:v>-10.943199533626849</c:v>
                </c:pt>
                <c:pt idx="8330">
                  <c:v>-6.7729391035188851</c:v>
                </c:pt>
                <c:pt idx="8331">
                  <c:v>9.3450129306809142</c:v>
                </c:pt>
                <c:pt idx="8332">
                  <c:v>3.328188056724855</c:v>
                </c:pt>
                <c:pt idx="8333">
                  <c:v>-7.0929759586364547</c:v>
                </c:pt>
                <c:pt idx="8334">
                  <c:v>-6.3200048075905055</c:v>
                </c:pt>
                <c:pt idx="8335">
                  <c:v>11.2457173297138</c:v>
                </c:pt>
                <c:pt idx="8336">
                  <c:v>-1.876446529871441</c:v>
                </c:pt>
                <c:pt idx="8337">
                  <c:v>-6.4298852769371546</c:v>
                </c:pt>
                <c:pt idx="8338">
                  <c:v>-0.16378093486646844</c:v>
                </c:pt>
                <c:pt idx="8339">
                  <c:v>10.4918179575855</c:v>
                </c:pt>
                <c:pt idx="8340">
                  <c:v>-8.9286108066483543</c:v>
                </c:pt>
                <c:pt idx="8341">
                  <c:v>-6.17655495893856</c:v>
                </c:pt>
                <c:pt idx="8342">
                  <c:v>6.0473892145588053</c:v>
                </c:pt>
                <c:pt idx="8343">
                  <c:v>7.2276690814760753</c:v>
                </c:pt>
                <c:pt idx="8344">
                  <c:v>-9.2456319967611353</c:v>
                </c:pt>
                <c:pt idx="8345">
                  <c:v>-5.4979733065101453</c:v>
                </c:pt>
                <c:pt idx="8346">
                  <c:v>9.2378232285173798</c:v>
                </c:pt>
                <c:pt idx="8347">
                  <c:v>1.6785677422320535</c:v>
                </c:pt>
                <c:pt idx="8348">
                  <c:v>-5.8287318544970903</c:v>
                </c:pt>
                <c:pt idx="8349">
                  <c:v>-4.0895998290899396</c:v>
                </c:pt>
                <c:pt idx="8350">
                  <c:v>10.869610199505999</c:v>
                </c:pt>
                <c:pt idx="8351">
                  <c:v>-4.4174062393659295</c:v>
                </c:pt>
                <c:pt idx="8352">
                  <c:v>-5.6535413508624401</c:v>
                </c:pt>
                <c:pt idx="8353">
                  <c:v>0.92948073268900311</c:v>
                </c:pt>
                <c:pt idx="8354">
                  <c:v>10.265294379485447</c:v>
                </c:pt>
                <c:pt idx="8355">
                  <c:v>-8.9439484309188195</c:v>
                </c:pt>
                <c:pt idx="8356">
                  <c:v>-5.47007322026829</c:v>
                </c:pt>
                <c:pt idx="8357">
                  <c:v>6.753478151338685</c:v>
                </c:pt>
                <c:pt idx="8358">
                  <c:v>6.9519072250005554</c:v>
                </c:pt>
                <c:pt idx="8359">
                  <c:v>-8.0491184621698402</c:v>
                </c:pt>
                <c:pt idx="8360">
                  <c:v>-5.3932518886586305</c:v>
                </c:pt>
                <c:pt idx="8361">
                  <c:v>10.413481257779999</c:v>
                </c:pt>
                <c:pt idx="8362">
                  <c:v>3.1793907427150998</c:v>
                </c:pt>
                <c:pt idx="8363">
                  <c:v>-5.4968888481391849</c:v>
                </c:pt>
                <c:pt idx="8364">
                  <c:v>-2.9785835445341351</c:v>
                </c:pt>
                <c:pt idx="8365">
                  <c:v>11.039638364158101</c:v>
                </c:pt>
                <c:pt idx="8366">
                  <c:v>-4.2337882280159604</c:v>
                </c:pt>
                <c:pt idx="8367">
                  <c:v>-5.4564304349482455</c:v>
                </c:pt>
                <c:pt idx="8368">
                  <c:v>3.8915218068017055</c:v>
                </c:pt>
                <c:pt idx="8369">
                  <c:v>9.9623531912186003</c:v>
                </c:pt>
                <c:pt idx="8370">
                  <c:v>-9.7518502193575856</c:v>
                </c:pt>
                <c:pt idx="8371">
                  <c:v>-5.4757839599040103</c:v>
                </c:pt>
                <c:pt idx="8372">
                  <c:v>8.4778426009374392</c:v>
                </c:pt>
                <c:pt idx="8373">
                  <c:v>7.2742608161634603</c:v>
                </c:pt>
                <c:pt idx="8374">
                  <c:v>-12.563033590004499</c:v>
                </c:pt>
                <c:pt idx="8375">
                  <c:v>-5.5352673826294296</c:v>
                </c:pt>
                <c:pt idx="8376">
                  <c:v>10.886077321989202</c:v>
                </c:pt>
                <c:pt idx="8377">
                  <c:v>0.75668662247275509</c:v>
                </c:pt>
                <c:pt idx="8378">
                  <c:v>-5.6257043115314254</c:v>
                </c:pt>
                <c:pt idx="8379">
                  <c:v>-2.1394878142824183</c:v>
                </c:pt>
                <c:pt idx="8380">
                  <c:v>11.935763445529648</c:v>
                </c:pt>
                <c:pt idx="8381">
                  <c:v>-4.5370310479639198</c:v>
                </c:pt>
                <c:pt idx="8382">
                  <c:v>-5.7371039592480493</c:v>
                </c:pt>
                <c:pt idx="8383">
                  <c:v>5.0285531381775694</c:v>
                </c:pt>
                <c:pt idx="8384">
                  <c:v>10.097586654650044</c:v>
                </c:pt>
                <c:pt idx="8385">
                  <c:v>-8.7159499207860307</c:v>
                </c:pt>
                <c:pt idx="8386">
                  <c:v>-5.87865790666745</c:v>
                </c:pt>
                <c:pt idx="8387">
                  <c:v>9.7981979961618038</c:v>
                </c:pt>
                <c:pt idx="8388">
                  <c:v>6.7336871827692804</c:v>
                </c:pt>
                <c:pt idx="8389">
                  <c:v>-12.510320346530101</c:v>
                </c:pt>
                <c:pt idx="8390">
                  <c:v>-6.0049962031471251</c:v>
                </c:pt>
                <c:pt idx="8391">
                  <c:v>11.4936998041929</c:v>
                </c:pt>
                <c:pt idx="8392">
                  <c:v>0.54817439521502154</c:v>
                </c:pt>
                <c:pt idx="8393">
                  <c:v>-6.2536972236715398</c:v>
                </c:pt>
                <c:pt idx="8394">
                  <c:v>0.14884941522142503</c:v>
                </c:pt>
                <c:pt idx="8395">
                  <c:v>12.66963126893245</c:v>
                </c:pt>
                <c:pt idx="8396">
                  <c:v>-5.1308484530238303</c:v>
                </c:pt>
                <c:pt idx="8397">
                  <c:v>-6.4131708286461393</c:v>
                </c:pt>
                <c:pt idx="8398">
                  <c:v>7.3478538688779498</c:v>
                </c:pt>
                <c:pt idx="8399">
                  <c:v>9.9647890701842847</c:v>
                </c:pt>
                <c:pt idx="8400">
                  <c:v>-9.2882241780149446</c:v>
                </c:pt>
                <c:pt idx="8401">
                  <c:v>-6.6207898647693</c:v>
                </c:pt>
                <c:pt idx="8402">
                  <c:v>11.1796829184796</c:v>
                </c:pt>
                <c:pt idx="8403">
                  <c:v>7.4535309686754854</c:v>
                </c:pt>
                <c:pt idx="8404">
                  <c:v>-12.38746493572935</c:v>
                </c:pt>
                <c:pt idx="8405">
                  <c:v>-2.4835376167359771</c:v>
                </c:pt>
                <c:pt idx="8406">
                  <c:v>13.121443399128449</c:v>
                </c:pt>
                <c:pt idx="8407">
                  <c:v>-1.5816292347660279</c:v>
                </c:pt>
                <c:pt idx="8408">
                  <c:v>-12.952545097557151</c:v>
                </c:pt>
                <c:pt idx="8409">
                  <c:v>2.8121256084005699</c:v>
                </c:pt>
                <c:pt idx="8410">
                  <c:v>12.92586897995635</c:v>
                </c:pt>
                <c:pt idx="8411">
                  <c:v>-6.1801529035503302</c:v>
                </c:pt>
                <c:pt idx="8412">
                  <c:v>-7.3500705044392447</c:v>
                </c:pt>
                <c:pt idx="8413">
                  <c:v>7.6659399310131802</c:v>
                </c:pt>
                <c:pt idx="8414">
                  <c:v>10.57119433720049</c:v>
                </c:pt>
                <c:pt idx="8415">
                  <c:v>-10.656979516785999</c:v>
                </c:pt>
                <c:pt idx="8416">
                  <c:v>-7.5021823233762897</c:v>
                </c:pt>
                <c:pt idx="8417">
                  <c:v>11.95096241112695</c:v>
                </c:pt>
                <c:pt idx="8418">
                  <c:v>6.4564997753187603</c:v>
                </c:pt>
                <c:pt idx="8419">
                  <c:v>-12.435435505109751</c:v>
                </c:pt>
                <c:pt idx="8420">
                  <c:v>-1.5975022368911924</c:v>
                </c:pt>
                <c:pt idx="8421">
                  <c:v>13.41627132382845</c:v>
                </c:pt>
                <c:pt idx="8422">
                  <c:v>0.38518864058140595</c:v>
                </c:pt>
                <c:pt idx="8423">
                  <c:v>-13.160622478950099</c:v>
                </c:pt>
                <c:pt idx="8424">
                  <c:v>2.70081071031399</c:v>
                </c:pt>
                <c:pt idx="8425">
                  <c:v>12.299641344914349</c:v>
                </c:pt>
                <c:pt idx="8426">
                  <c:v>-6.70436780494303</c:v>
                </c:pt>
                <c:pt idx="8427">
                  <c:v>-9.9699106939303803</c:v>
                </c:pt>
                <c:pt idx="8428">
                  <c:v>9.4929532159261196</c:v>
                </c:pt>
                <c:pt idx="8429">
                  <c:v>9.9101230027399509</c:v>
                </c:pt>
                <c:pt idx="8430">
                  <c:v>-10.228916222741919</c:v>
                </c:pt>
                <c:pt idx="8431">
                  <c:v>-7.2682948198090394</c:v>
                </c:pt>
                <c:pt idx="8432">
                  <c:v>13.07138591031655</c:v>
                </c:pt>
                <c:pt idx="8433">
                  <c:v>5.8851067050487345</c:v>
                </c:pt>
                <c:pt idx="8434">
                  <c:v>-12.572237116410552</c:v>
                </c:pt>
                <c:pt idx="8435">
                  <c:v>-2.468539866137498E-2</c:v>
                </c:pt>
                <c:pt idx="8436">
                  <c:v>13.728656956992751</c:v>
                </c:pt>
                <c:pt idx="8437">
                  <c:v>-0.80770987205407252</c:v>
                </c:pt>
                <c:pt idx="8438">
                  <c:v>-12.810694783635199</c:v>
                </c:pt>
                <c:pt idx="8439">
                  <c:v>4.8379974480124401</c:v>
                </c:pt>
                <c:pt idx="8440">
                  <c:v>12.645902047775451</c:v>
                </c:pt>
                <c:pt idx="8441">
                  <c:v>-6.2519402791266057</c:v>
                </c:pt>
                <c:pt idx="8442">
                  <c:v>-9.7255857604289488</c:v>
                </c:pt>
                <c:pt idx="8443">
                  <c:v>11.37891101744175</c:v>
                </c:pt>
                <c:pt idx="8444">
                  <c:v>9.9878369706144063</c:v>
                </c:pt>
                <c:pt idx="8445">
                  <c:v>-10.663697509695801</c:v>
                </c:pt>
                <c:pt idx="8446">
                  <c:v>-5.0533774312559103</c:v>
                </c:pt>
                <c:pt idx="8447">
                  <c:v>13.495571086993049</c:v>
                </c:pt>
                <c:pt idx="8448">
                  <c:v>4.2456069882941598</c:v>
                </c:pt>
                <c:pt idx="8449">
                  <c:v>-12.79929276884495</c:v>
                </c:pt>
                <c:pt idx="8450">
                  <c:v>0.86445359249306652</c:v>
                </c:pt>
                <c:pt idx="8451">
                  <c:v>13.73208763201305</c:v>
                </c:pt>
                <c:pt idx="8452">
                  <c:v>-1.3982902210996271</c:v>
                </c:pt>
                <c:pt idx="8453">
                  <c:v>-12.353506750664749</c:v>
                </c:pt>
                <c:pt idx="8454">
                  <c:v>6.9150771258089403</c:v>
                </c:pt>
                <c:pt idx="8455">
                  <c:v>11.71972712384685</c:v>
                </c:pt>
                <c:pt idx="8456">
                  <c:v>-8.8443753924774153</c:v>
                </c:pt>
                <c:pt idx="8457">
                  <c:v>-9.1663086067367807</c:v>
                </c:pt>
                <c:pt idx="8458">
                  <c:v>10.35789405493683</c:v>
                </c:pt>
                <c:pt idx="8459">
                  <c:v>8.330864104275145</c:v>
                </c:pt>
                <c:pt idx="8460">
                  <c:v>-12.2121750054256</c:v>
                </c:pt>
                <c:pt idx="8461">
                  <c:v>-5.0234294084616149</c:v>
                </c:pt>
                <c:pt idx="8462">
                  <c:v>12.932459208083149</c:v>
                </c:pt>
                <c:pt idx="8463">
                  <c:v>2.3030738331477503</c:v>
                </c:pt>
                <c:pt idx="8464">
                  <c:v>-13.401185337009</c:v>
                </c:pt>
                <c:pt idx="8465">
                  <c:v>0.82860250557808046</c:v>
                </c:pt>
                <c:pt idx="8466">
                  <c:v>13.136719130824801</c:v>
                </c:pt>
                <c:pt idx="8467">
                  <c:v>-4.9210177858881856</c:v>
                </c:pt>
                <c:pt idx="8468">
                  <c:v>-12.575448462584252</c:v>
                </c:pt>
                <c:pt idx="8469">
                  <c:v>7.0537504122907198</c:v>
                </c:pt>
                <c:pt idx="8470">
                  <c:v>10.969800729244401</c:v>
                </c:pt>
                <c:pt idx="8471">
                  <c:v>-9.9476332997021757</c:v>
                </c:pt>
                <c:pt idx="8472">
                  <c:v>-9.4783900685278102</c:v>
                </c:pt>
                <c:pt idx="8473">
                  <c:v>11.2994200408179</c:v>
                </c:pt>
                <c:pt idx="8474">
                  <c:v>5.8776756666378649</c:v>
                </c:pt>
                <c:pt idx="8475">
                  <c:v>-13.235640450160851</c:v>
                </c:pt>
                <c:pt idx="8476">
                  <c:v>-4.4517310929233203</c:v>
                </c:pt>
                <c:pt idx="8477">
                  <c:v>12.873891259077951</c:v>
                </c:pt>
                <c:pt idx="8478">
                  <c:v>-0.26935037509509052</c:v>
                </c:pt>
                <c:pt idx="8479">
                  <c:v>-13.635644221233701</c:v>
                </c:pt>
                <c:pt idx="8480">
                  <c:v>3.0083909127233897</c:v>
                </c:pt>
                <c:pt idx="8481">
                  <c:v>12.73766867177935</c:v>
                </c:pt>
                <c:pt idx="8482">
                  <c:v>-6.7396194346545446</c:v>
                </c:pt>
                <c:pt idx="8483">
                  <c:v>-12.728060050906599</c:v>
                </c:pt>
                <c:pt idx="8484">
                  <c:v>8.0574665509086056</c:v>
                </c:pt>
                <c:pt idx="8485">
                  <c:v>10.283957942269275</c:v>
                </c:pt>
                <c:pt idx="8486">
                  <c:v>-9.8706595187718005</c:v>
                </c:pt>
                <c:pt idx="8487">
                  <c:v>-9.0221925995426453</c:v>
                </c:pt>
                <c:pt idx="8488">
                  <c:v>11.51262033093675</c:v>
                </c:pt>
                <c:pt idx="8489">
                  <c:v>5.979841712783915</c:v>
                </c:pt>
                <c:pt idx="8490">
                  <c:v>-13.2109058756434</c:v>
                </c:pt>
                <c:pt idx="8491">
                  <c:v>-2.3544046130740299</c:v>
                </c:pt>
                <c:pt idx="8492">
                  <c:v>13.05681130620515</c:v>
                </c:pt>
                <c:pt idx="8493">
                  <c:v>-1.7266621507858431</c:v>
                </c:pt>
                <c:pt idx="8494">
                  <c:v>-13.80157711838595</c:v>
                </c:pt>
                <c:pt idx="8495">
                  <c:v>2.9504089974355803</c:v>
                </c:pt>
                <c:pt idx="8496">
                  <c:v>12.205558951066051</c:v>
                </c:pt>
                <c:pt idx="8497">
                  <c:v>-6.9885640073646957</c:v>
                </c:pt>
                <c:pt idx="8498">
                  <c:v>-11.79200108585975</c:v>
                </c:pt>
                <c:pt idx="8499">
                  <c:v>8.5918391541932753</c:v>
                </c:pt>
                <c:pt idx="8500">
                  <c:v>9.7074456588666962</c:v>
                </c:pt>
                <c:pt idx="8501">
                  <c:v>-10.60832472492844</c:v>
                </c:pt>
                <c:pt idx="8502">
                  <c:v>-8.4175867834707852</c:v>
                </c:pt>
                <c:pt idx="8503">
                  <c:v>11.672758596731949</c:v>
                </c:pt>
                <c:pt idx="8504">
                  <c:v>3.7906131822301097</c:v>
                </c:pt>
                <c:pt idx="8505">
                  <c:v>-13.602151366748149</c:v>
                </c:pt>
                <c:pt idx="8506">
                  <c:v>-2.6446282087712998</c:v>
                </c:pt>
                <c:pt idx="8507">
                  <c:v>12.841819623639349</c:v>
                </c:pt>
                <c:pt idx="8508">
                  <c:v>-3.04955805203149</c:v>
                </c:pt>
                <c:pt idx="8509">
                  <c:v>-13.793511152642999</c:v>
                </c:pt>
                <c:pt idx="8510">
                  <c:v>4.5316032507463202</c:v>
                </c:pt>
                <c:pt idx="8511">
                  <c:v>11.368012223961451</c:v>
                </c:pt>
                <c:pt idx="8512">
                  <c:v>-8.1916230158735495</c:v>
                </c:pt>
                <c:pt idx="8513">
                  <c:v>-9.16088513581421</c:v>
                </c:pt>
                <c:pt idx="8514">
                  <c:v>8.6890503927087348</c:v>
                </c:pt>
                <c:pt idx="8515">
                  <c:v>8.1673233082925556</c:v>
                </c:pt>
                <c:pt idx="8516">
                  <c:v>-12.3536841466815</c:v>
                </c:pt>
                <c:pt idx="8517">
                  <c:v>-8.0117655515924806</c:v>
                </c:pt>
                <c:pt idx="8518">
                  <c:v>12.064740851106651</c:v>
                </c:pt>
                <c:pt idx="8519">
                  <c:v>2.4690381028006199</c:v>
                </c:pt>
                <c:pt idx="8520">
                  <c:v>-14.38718515275335</c:v>
                </c:pt>
                <c:pt idx="8521">
                  <c:v>-1.908502582971523</c:v>
                </c:pt>
                <c:pt idx="8522">
                  <c:v>12.3100606870179</c:v>
                </c:pt>
                <c:pt idx="8523">
                  <c:v>-4.3046882328430405</c:v>
                </c:pt>
                <c:pt idx="8524">
                  <c:v>-8.5849526556922999</c:v>
                </c:pt>
                <c:pt idx="8525">
                  <c:v>5.03855774759624</c:v>
                </c:pt>
                <c:pt idx="8526">
                  <c:v>10.33871102199468</c:v>
                </c:pt>
                <c:pt idx="8527">
                  <c:v>-9.4853549406487794</c:v>
                </c:pt>
                <c:pt idx="8528">
                  <c:v>-8.2940755881254695</c:v>
                </c:pt>
                <c:pt idx="8529">
                  <c:v>8.9253097377483961</c:v>
                </c:pt>
                <c:pt idx="8530">
                  <c:v>6.8066580025761798</c:v>
                </c:pt>
                <c:pt idx="8531">
                  <c:v>-13.28365664544275</c:v>
                </c:pt>
                <c:pt idx="8532">
                  <c:v>-7.6249660638302252</c:v>
                </c:pt>
                <c:pt idx="8533">
                  <c:v>11.631954387301551</c:v>
                </c:pt>
                <c:pt idx="8534">
                  <c:v>1.4322267813325018E-2</c:v>
                </c:pt>
                <c:pt idx="8535">
                  <c:v>-7.8467106827730797</c:v>
                </c:pt>
                <c:pt idx="8536">
                  <c:v>-2.2352567085962152</c:v>
                </c:pt>
                <c:pt idx="8537">
                  <c:v>11.403837570742901</c:v>
                </c:pt>
                <c:pt idx="8538">
                  <c:v>-6.3856834333124448</c:v>
                </c:pt>
                <c:pt idx="8539">
                  <c:v>-7.5262294953172546</c:v>
                </c:pt>
                <c:pt idx="8540">
                  <c:v>6.2143607392015747</c:v>
                </c:pt>
                <c:pt idx="8541">
                  <c:v>9.199497202975305</c:v>
                </c:pt>
                <c:pt idx="8542">
                  <c:v>-11.08393280988275</c:v>
                </c:pt>
                <c:pt idx="8543">
                  <c:v>-7.2584055845513156</c:v>
                </c:pt>
                <c:pt idx="8544">
                  <c:v>9.449165136686819</c:v>
                </c:pt>
                <c:pt idx="8545">
                  <c:v>5.8450500462975956</c:v>
                </c:pt>
                <c:pt idx="8546">
                  <c:v>-10.438513026007024</c:v>
                </c:pt>
                <c:pt idx="8547">
                  <c:v>-6.4463160493557501</c:v>
                </c:pt>
                <c:pt idx="8548">
                  <c:v>11.725681254505201</c:v>
                </c:pt>
                <c:pt idx="8549">
                  <c:v>-0.66642187082543758</c:v>
                </c:pt>
                <c:pt idx="8550">
                  <c:v>-6.9185154416657095</c:v>
                </c:pt>
                <c:pt idx="8551">
                  <c:v>-0.45749220048209494</c:v>
                </c:pt>
                <c:pt idx="8552">
                  <c:v>11.116282169741702</c:v>
                </c:pt>
                <c:pt idx="8553">
                  <c:v>-7.1446674675642807</c:v>
                </c:pt>
                <c:pt idx="8554">
                  <c:v>-6.6720457328242553</c:v>
                </c:pt>
                <c:pt idx="8555">
                  <c:v>6.3701712476484751</c:v>
                </c:pt>
                <c:pt idx="8556">
                  <c:v>8.3116002980787709</c:v>
                </c:pt>
                <c:pt idx="8557">
                  <c:v>-12.096983411255</c:v>
                </c:pt>
                <c:pt idx="8558">
                  <c:v>-5.7145226233788442</c:v>
                </c:pt>
                <c:pt idx="8559">
                  <c:v>9.8899688903115859</c:v>
                </c:pt>
                <c:pt idx="8560">
                  <c:v>4.4606420209740101</c:v>
                </c:pt>
                <c:pt idx="8561">
                  <c:v>-6.3503547292092897</c:v>
                </c:pt>
                <c:pt idx="8562">
                  <c:v>-3.6836866890138449</c:v>
                </c:pt>
                <c:pt idx="8563">
                  <c:v>11.467063937376299</c:v>
                </c:pt>
                <c:pt idx="8564">
                  <c:v>-2.7333306244955851</c:v>
                </c:pt>
                <c:pt idx="8565">
                  <c:v>-6.2235303901541599</c:v>
                </c:pt>
                <c:pt idx="8566">
                  <c:v>2.4605345303037751</c:v>
                </c:pt>
                <c:pt idx="8567">
                  <c:v>10.75095145974165</c:v>
                </c:pt>
                <c:pt idx="8568">
                  <c:v>-9.1340499691242556</c:v>
                </c:pt>
                <c:pt idx="8569">
                  <c:v>-6.0922982651907542</c:v>
                </c:pt>
                <c:pt idx="8570">
                  <c:v>7.0736696843162452</c:v>
                </c:pt>
                <c:pt idx="8571">
                  <c:v>7.8013900209380402</c:v>
                </c:pt>
                <c:pt idx="8572">
                  <c:v>-12.0078789097259</c:v>
                </c:pt>
                <c:pt idx="8573">
                  <c:v>-6.0178767220946252</c:v>
                </c:pt>
                <c:pt idx="8574">
                  <c:v>10.76781537252365</c:v>
                </c:pt>
                <c:pt idx="8575">
                  <c:v>3.5799747993143649</c:v>
                </c:pt>
                <c:pt idx="8576">
                  <c:v>-6.8705780377168999</c:v>
                </c:pt>
                <c:pt idx="8577">
                  <c:v>-3.032450991070275</c:v>
                </c:pt>
                <c:pt idx="8578">
                  <c:v>12.2791424827599</c:v>
                </c:pt>
                <c:pt idx="8579">
                  <c:v>-1.9519674171323464</c:v>
                </c:pt>
                <c:pt idx="8580">
                  <c:v>-6.2074358767878097</c:v>
                </c:pt>
                <c:pt idx="8581">
                  <c:v>3.6080633474910901</c:v>
                </c:pt>
                <c:pt idx="8582">
                  <c:v>11.919259018211498</c:v>
                </c:pt>
                <c:pt idx="8583">
                  <c:v>-8.1546120056655198</c:v>
                </c:pt>
                <c:pt idx="8584">
                  <c:v>-6.3414898445961754</c:v>
                </c:pt>
                <c:pt idx="8585">
                  <c:v>9.4868346357362157</c:v>
                </c:pt>
                <c:pt idx="8586">
                  <c:v>8.7206671627040642</c:v>
                </c:pt>
                <c:pt idx="8587">
                  <c:v>-11.5415375743467</c:v>
                </c:pt>
                <c:pt idx="8588">
                  <c:v>-6.5001091582810453</c:v>
                </c:pt>
                <c:pt idx="8589">
                  <c:v>12.06041441361765</c:v>
                </c:pt>
                <c:pt idx="8590">
                  <c:v>3.5329725839935699</c:v>
                </c:pt>
                <c:pt idx="8591">
                  <c:v>-12.9855226399999</c:v>
                </c:pt>
                <c:pt idx="8592">
                  <c:v>0.16832558170767498</c:v>
                </c:pt>
                <c:pt idx="8593">
                  <c:v>12.981207587052399</c:v>
                </c:pt>
                <c:pt idx="8594">
                  <c:v>-1.4415165688890577</c:v>
                </c:pt>
                <c:pt idx="8595">
                  <c:v>-6.9103616885687646</c:v>
                </c:pt>
                <c:pt idx="8596">
                  <c:v>6.4846413518389801</c:v>
                </c:pt>
                <c:pt idx="8597">
                  <c:v>11.509675877993551</c:v>
                </c:pt>
                <c:pt idx="8598">
                  <c:v>-8.9359001246564844</c:v>
                </c:pt>
                <c:pt idx="8599">
                  <c:v>-7.1002668415191748</c:v>
                </c:pt>
                <c:pt idx="8600">
                  <c:v>9.9004572601717058</c:v>
                </c:pt>
                <c:pt idx="8601">
                  <c:v>7.975867386080405</c:v>
                </c:pt>
                <c:pt idx="8602">
                  <c:v>-11.8019045281779</c:v>
                </c:pt>
                <c:pt idx="8603">
                  <c:v>-5.5839514552842902</c:v>
                </c:pt>
                <c:pt idx="8604">
                  <c:v>12.1710028436963</c:v>
                </c:pt>
                <c:pt idx="8605">
                  <c:v>1.5532449102168919</c:v>
                </c:pt>
                <c:pt idx="8606">
                  <c:v>-13.867004491430549</c:v>
                </c:pt>
                <c:pt idx="8607">
                  <c:v>0.71254773168578045</c:v>
                </c:pt>
                <c:pt idx="8608">
                  <c:v>12.814164870640401</c:v>
                </c:pt>
                <c:pt idx="8609">
                  <c:v>-3.9807582133317849</c:v>
                </c:pt>
                <c:pt idx="8610">
                  <c:v>-7.4604111733279499</c:v>
                </c:pt>
                <c:pt idx="8611">
                  <c:v>6.5995161812021248</c:v>
                </c:pt>
                <c:pt idx="8612">
                  <c:v>11.5312754423292</c:v>
                </c:pt>
                <c:pt idx="8613">
                  <c:v>-8.913589364993264</c:v>
                </c:pt>
                <c:pt idx="8614">
                  <c:v>-7.6158972128594451</c:v>
                </c:pt>
                <c:pt idx="8615">
                  <c:v>11.307818174458699</c:v>
                </c:pt>
                <c:pt idx="8616">
                  <c:v>7.7919628486965706</c:v>
                </c:pt>
                <c:pt idx="8617">
                  <c:v>-12.331517203271851</c:v>
                </c:pt>
                <c:pt idx="8618">
                  <c:v>-3.4315806158492101</c:v>
                </c:pt>
                <c:pt idx="8619">
                  <c:v>12.96917898664835</c:v>
                </c:pt>
                <c:pt idx="8620">
                  <c:v>0.68051649860192809</c:v>
                </c:pt>
                <c:pt idx="8621">
                  <c:v>-12.921178462155499</c:v>
                </c:pt>
                <c:pt idx="8622">
                  <c:v>2.347864981889515</c:v>
                </c:pt>
                <c:pt idx="8623">
                  <c:v>13.3857466437667</c:v>
                </c:pt>
                <c:pt idx="8624">
                  <c:v>-5.27258526058879</c:v>
                </c:pt>
                <c:pt idx="8625">
                  <c:v>-11.234093972230799</c:v>
                </c:pt>
                <c:pt idx="8626">
                  <c:v>7.8403231899439998</c:v>
                </c:pt>
                <c:pt idx="8627">
                  <c:v>10.82896263553595</c:v>
                </c:pt>
                <c:pt idx="8628">
                  <c:v>-9.5896019520389757</c:v>
                </c:pt>
                <c:pt idx="8629">
                  <c:v>-7.90288935118196</c:v>
                </c:pt>
                <c:pt idx="8630">
                  <c:v>11.65877192531055</c:v>
                </c:pt>
                <c:pt idx="8631">
                  <c:v>6.8763809697048455</c:v>
                </c:pt>
                <c:pt idx="8632">
                  <c:v>-12.786412550606101</c:v>
                </c:pt>
                <c:pt idx="8633">
                  <c:v>-2.34656132057358</c:v>
                </c:pt>
                <c:pt idx="8634">
                  <c:v>13.41467640835825</c:v>
                </c:pt>
                <c:pt idx="8635">
                  <c:v>1.3218860151084209</c:v>
                </c:pt>
                <c:pt idx="8636">
                  <c:v>-13.199064582858799</c:v>
                </c:pt>
                <c:pt idx="8637">
                  <c:v>3.09734934586757</c:v>
                </c:pt>
                <c:pt idx="8638">
                  <c:v>12.367552922856149</c:v>
                </c:pt>
                <c:pt idx="8639">
                  <c:v>-6.9501854928975195</c:v>
                </c:pt>
                <c:pt idx="8640">
                  <c:v>-10.656564176474649</c:v>
                </c:pt>
                <c:pt idx="8641">
                  <c:v>8.8601149954850396</c:v>
                </c:pt>
                <c:pt idx="8642">
                  <c:v>8.8768050909090412</c:v>
                </c:pt>
                <c:pt idx="8643">
                  <c:v>-11.80167437131875</c:v>
                </c:pt>
                <c:pt idx="8644">
                  <c:v>-8.2484731835534291</c:v>
                </c:pt>
                <c:pt idx="8645">
                  <c:v>11.72093118591955</c:v>
                </c:pt>
                <c:pt idx="8646">
                  <c:v>4.0469061810630951</c:v>
                </c:pt>
                <c:pt idx="8647">
                  <c:v>-13.8023329005226</c:v>
                </c:pt>
                <c:pt idx="8648">
                  <c:v>-2.9196964830476149</c:v>
                </c:pt>
                <c:pt idx="8649">
                  <c:v>12.57041125822275</c:v>
                </c:pt>
                <c:pt idx="8650">
                  <c:v>-2.1233384388760852</c:v>
                </c:pt>
                <c:pt idx="8651">
                  <c:v>-11.363664339862741</c:v>
                </c:pt>
                <c:pt idx="8652">
                  <c:v>4.2593364618832004</c:v>
                </c:pt>
                <c:pt idx="8653">
                  <c:v>11.3694038553393</c:v>
                </c:pt>
                <c:pt idx="8654">
                  <c:v>-8.3146158228625708</c:v>
                </c:pt>
                <c:pt idx="8655">
                  <c:v>-8.3786150329285292</c:v>
                </c:pt>
                <c:pt idx="8656">
                  <c:v>8.6677454007898849</c:v>
                </c:pt>
                <c:pt idx="8657">
                  <c:v>8.2776080716730949</c:v>
                </c:pt>
                <c:pt idx="8658">
                  <c:v>-12.5176800355793</c:v>
                </c:pt>
                <c:pt idx="8659">
                  <c:v>-8.0382439400831451</c:v>
                </c:pt>
                <c:pt idx="8660">
                  <c:v>11.2080072319522</c:v>
                </c:pt>
                <c:pt idx="8661">
                  <c:v>3.9600883689897901</c:v>
                </c:pt>
                <c:pt idx="8662">
                  <c:v>-14.0962381811561</c:v>
                </c:pt>
                <c:pt idx="8663">
                  <c:v>-1.6023737430715355</c:v>
                </c:pt>
                <c:pt idx="8664">
                  <c:v>12.11370607376025</c:v>
                </c:pt>
                <c:pt idx="8665">
                  <c:v>-3.411147922173245</c:v>
                </c:pt>
                <c:pt idx="8666">
                  <c:v>-7.9686522235847796</c:v>
                </c:pt>
                <c:pt idx="8667">
                  <c:v>4.75194727490031</c:v>
                </c:pt>
                <c:pt idx="8668">
                  <c:v>10.553491673183999</c:v>
                </c:pt>
                <c:pt idx="8669">
                  <c:v>-9.9788244478225252</c:v>
                </c:pt>
                <c:pt idx="8670">
                  <c:v>-7.7923306945434945</c:v>
                </c:pt>
                <c:pt idx="8671">
                  <c:v>8.522627340114731</c:v>
                </c:pt>
                <c:pt idx="8672">
                  <c:v>7.7709753382787756</c:v>
                </c:pt>
                <c:pt idx="8673">
                  <c:v>-12.708446392298001</c:v>
                </c:pt>
                <c:pt idx="8674">
                  <c:v>-6.8614053856048756</c:v>
                </c:pt>
                <c:pt idx="8675">
                  <c:v>11.415320495287549</c:v>
                </c:pt>
                <c:pt idx="8676">
                  <c:v>1.5032746509187485</c:v>
                </c:pt>
                <c:pt idx="8677">
                  <c:v>-7.5981591656036249</c:v>
                </c:pt>
                <c:pt idx="8678">
                  <c:v>-1.3444869282361793</c:v>
                </c:pt>
                <c:pt idx="8679">
                  <c:v>11.921053936517151</c:v>
                </c:pt>
                <c:pt idx="8680">
                  <c:v>-5.2687823353846692</c:v>
                </c:pt>
                <c:pt idx="8681">
                  <c:v>-7.3895650311514203</c:v>
                </c:pt>
                <c:pt idx="8682">
                  <c:v>6.2390673265356851</c:v>
                </c:pt>
                <c:pt idx="8683">
                  <c:v>10.058234992395349</c:v>
                </c:pt>
                <c:pt idx="8684">
                  <c:v>-9.9388550179299848</c:v>
                </c:pt>
                <c:pt idx="8685">
                  <c:v>-7.2427878802784846</c:v>
                </c:pt>
                <c:pt idx="8686">
                  <c:v>10.04746213700628</c:v>
                </c:pt>
                <c:pt idx="8687">
                  <c:v>6.5123872959139195</c:v>
                </c:pt>
                <c:pt idx="8688">
                  <c:v>-13.35563327077835</c:v>
                </c:pt>
                <c:pt idx="8689">
                  <c:v>-6.0733007745937346</c:v>
                </c:pt>
                <c:pt idx="8690">
                  <c:v>11.781501910598848</c:v>
                </c:pt>
                <c:pt idx="8691">
                  <c:v>-0.90755307108813488</c:v>
                </c:pt>
                <c:pt idx="8692">
                  <c:v>-7.0201019084365548</c:v>
                </c:pt>
                <c:pt idx="8693">
                  <c:v>-0.61551477788653952</c:v>
                </c:pt>
                <c:pt idx="8694">
                  <c:v>11.5718505116001</c:v>
                </c:pt>
                <c:pt idx="8695">
                  <c:v>-6.8494593829465602</c:v>
                </c:pt>
                <c:pt idx="8696">
                  <c:v>-6.8846276135577593</c:v>
                </c:pt>
                <c:pt idx="8697">
                  <c:v>6.35858891120506</c:v>
                </c:pt>
                <c:pt idx="8698">
                  <c:v>9.8620406467392705</c:v>
                </c:pt>
                <c:pt idx="8699">
                  <c:v>-10.814058287672299</c:v>
                </c:pt>
                <c:pt idx="8700">
                  <c:v>-6.7655136427589095</c:v>
                </c:pt>
                <c:pt idx="8701">
                  <c:v>10.586909753905299</c:v>
                </c:pt>
                <c:pt idx="8702">
                  <c:v>5.1466511830064547</c:v>
                </c:pt>
                <c:pt idx="8703">
                  <c:v>-10.19029350162111</c:v>
                </c:pt>
                <c:pt idx="8704">
                  <c:v>-5.3502337999628597</c:v>
                </c:pt>
                <c:pt idx="8705">
                  <c:v>12.07136193213255</c:v>
                </c:pt>
                <c:pt idx="8706">
                  <c:v>-0.75947936834377505</c:v>
                </c:pt>
                <c:pt idx="8707">
                  <c:v>-6.7087457457440101</c:v>
                </c:pt>
                <c:pt idx="8708">
                  <c:v>2.4175164686889699</c:v>
                </c:pt>
                <c:pt idx="8709">
                  <c:v>11.89030564762575</c:v>
                </c:pt>
                <c:pt idx="8710">
                  <c:v>-7.1658212463135751</c:v>
                </c:pt>
                <c:pt idx="8711">
                  <c:v>-6.6942913911656401</c:v>
                </c:pt>
                <c:pt idx="8712">
                  <c:v>7.2624729463630651</c:v>
                </c:pt>
                <c:pt idx="8713">
                  <c:v>9.0024567422794899</c:v>
                </c:pt>
                <c:pt idx="8714">
                  <c:v>-11.8116908663222</c:v>
                </c:pt>
                <c:pt idx="8715">
                  <c:v>-6.6939745417175498</c:v>
                </c:pt>
                <c:pt idx="8716">
                  <c:v>10.76348745911605</c:v>
                </c:pt>
                <c:pt idx="8717">
                  <c:v>3.4169484282204996</c:v>
                </c:pt>
                <c:pt idx="8718">
                  <c:v>-13.42325135284425</c:v>
                </c:pt>
                <c:pt idx="8719">
                  <c:v>-3.5341707314348101</c:v>
                </c:pt>
                <c:pt idx="8720">
                  <c:v>12.368553211768901</c:v>
                </c:pt>
                <c:pt idx="8721">
                  <c:v>-2.7378196122273901</c:v>
                </c:pt>
                <c:pt idx="8722">
                  <c:v>-6.7649094042310249</c:v>
                </c:pt>
                <c:pt idx="8723">
                  <c:v>2.9462664685153399</c:v>
                </c:pt>
                <c:pt idx="8724">
                  <c:v>11.120332113770051</c:v>
                </c:pt>
                <c:pt idx="8725">
                  <c:v>-7.71299709622396</c:v>
                </c:pt>
                <c:pt idx="8726">
                  <c:v>-6.7680473148354654</c:v>
                </c:pt>
                <c:pt idx="8727">
                  <c:v>8.3139242697023992</c:v>
                </c:pt>
                <c:pt idx="8728">
                  <c:v>8.1306571251223492</c:v>
                </c:pt>
                <c:pt idx="8729">
                  <c:v>-12.1062053790676</c:v>
                </c:pt>
                <c:pt idx="8730">
                  <c:v>-6.7179469293748397</c:v>
                </c:pt>
                <c:pt idx="8731">
                  <c:v>10.851370748956299</c:v>
                </c:pt>
                <c:pt idx="8732">
                  <c:v>3.6590142232219804</c:v>
                </c:pt>
                <c:pt idx="8733">
                  <c:v>-6.7547878376787747</c:v>
                </c:pt>
                <c:pt idx="8734">
                  <c:v>-2.36361745546917</c:v>
                </c:pt>
                <c:pt idx="8735">
                  <c:v>11.830494722898099</c:v>
                </c:pt>
                <c:pt idx="8736">
                  <c:v>-3.7229152734218252</c:v>
                </c:pt>
                <c:pt idx="8737">
                  <c:v>-6.6307138502215697</c:v>
                </c:pt>
                <c:pt idx="8738">
                  <c:v>2.26278591290755</c:v>
                </c:pt>
                <c:pt idx="8739">
                  <c:v>9.9571136791179544</c:v>
                </c:pt>
                <c:pt idx="8740">
                  <c:v>-9.4558073640093561</c:v>
                </c:pt>
                <c:pt idx="8741">
                  <c:v>-6.5052951669847499</c:v>
                </c:pt>
                <c:pt idx="8742">
                  <c:v>8.5242246960015109</c:v>
                </c:pt>
                <c:pt idx="8743">
                  <c:v>7.15553499436386</c:v>
                </c:pt>
                <c:pt idx="8744">
                  <c:v>-12.60840708048805</c:v>
                </c:pt>
                <c:pt idx="8745">
                  <c:v>-6.4368467377467153</c:v>
                </c:pt>
                <c:pt idx="8746">
                  <c:v>11.0335425691806</c:v>
                </c:pt>
                <c:pt idx="8747">
                  <c:v>8.2027454842965031E-2</c:v>
                </c:pt>
                <c:pt idx="8748">
                  <c:v>-6.4232643021706251</c:v>
                </c:pt>
                <c:pt idx="8749">
                  <c:v>-2.322332920738805</c:v>
                </c:pt>
                <c:pt idx="8750">
                  <c:v>11.5451159604987</c:v>
                </c:pt>
                <c:pt idx="8751">
                  <c:v>-5.0161800412815296</c:v>
                </c:pt>
                <c:pt idx="8752">
                  <c:v>-6.3542615914459297</c:v>
                </c:pt>
                <c:pt idx="8753">
                  <c:v>3.62111668180312</c:v>
                </c:pt>
                <c:pt idx="8754">
                  <c:v>10.462944222085099</c:v>
                </c:pt>
                <c:pt idx="8755">
                  <c:v>-8.8143930922021809</c:v>
                </c:pt>
                <c:pt idx="8756">
                  <c:v>-6.3359529565634354</c:v>
                </c:pt>
                <c:pt idx="8757">
                  <c:v>9.4472449123770161</c:v>
                </c:pt>
                <c:pt idx="8758">
                  <c:v>7.1160398057829548</c:v>
                </c:pt>
                <c:pt idx="8759">
                  <c:v>-13.112823486664851</c:v>
                </c:pt>
                <c:pt idx="8760">
                  <c:v>-6.2212535984679</c:v>
                </c:pt>
                <c:pt idx="8761">
                  <c:v>11.9139450348832</c:v>
                </c:pt>
                <c:pt idx="8762">
                  <c:v>1.4684889243976844</c:v>
                </c:pt>
                <c:pt idx="8763">
                  <c:v>-6.4684376611731498</c:v>
                </c:pt>
                <c:pt idx="8764">
                  <c:v>-7.3473354981359984E-2</c:v>
                </c:pt>
                <c:pt idx="8765">
                  <c:v>12.183972054714451</c:v>
                </c:pt>
                <c:pt idx="8766">
                  <c:v>-5.7867687985189349</c:v>
                </c:pt>
                <c:pt idx="8767">
                  <c:v>-6.5378955894291195</c:v>
                </c:pt>
                <c:pt idx="8768">
                  <c:v>6.7002855168992701</c:v>
                </c:pt>
                <c:pt idx="8769">
                  <c:v>10.60857249911405</c:v>
                </c:pt>
                <c:pt idx="8770">
                  <c:v>-10.5795369098142</c:v>
                </c:pt>
                <c:pt idx="8771">
                  <c:v>-6.6382913669265893</c:v>
                </c:pt>
                <c:pt idx="8772">
                  <c:v>10.50892784849545</c:v>
                </c:pt>
                <c:pt idx="8773">
                  <c:v>6.3224924024291651</c:v>
                </c:pt>
                <c:pt idx="8774">
                  <c:v>-12.84387187613595</c:v>
                </c:pt>
                <c:pt idx="8775">
                  <c:v>-4.7962054012452553</c:v>
                </c:pt>
                <c:pt idx="8776">
                  <c:v>12.019912206522651</c:v>
                </c:pt>
                <c:pt idx="8777">
                  <c:v>1.5907289254895041E-2</c:v>
                </c:pt>
                <c:pt idx="8778">
                  <c:v>-6.8166541887761305</c:v>
                </c:pt>
                <c:pt idx="8779">
                  <c:v>2.9741416238926051</c:v>
                </c:pt>
                <c:pt idx="8780">
                  <c:v>12.21161362878315</c:v>
                </c:pt>
                <c:pt idx="8781">
                  <c:v>-7.0905161916047401</c:v>
                </c:pt>
                <c:pt idx="8782">
                  <c:v>-6.9218703436523494</c:v>
                </c:pt>
                <c:pt idx="8783">
                  <c:v>7.3343836053674547</c:v>
                </c:pt>
                <c:pt idx="8784">
                  <c:v>9.6934626697137141</c:v>
                </c:pt>
                <c:pt idx="8785">
                  <c:v>-10.79563619860615</c:v>
                </c:pt>
                <c:pt idx="8786">
                  <c:v>-6.9936335987705895</c:v>
                </c:pt>
                <c:pt idx="8787">
                  <c:v>10.55440884137195</c:v>
                </c:pt>
                <c:pt idx="8788">
                  <c:v>3.596888161872295</c:v>
                </c:pt>
                <c:pt idx="8789">
                  <c:v>-13.15636213134005</c:v>
                </c:pt>
                <c:pt idx="8790">
                  <c:v>-2.4194161349168652</c:v>
                </c:pt>
                <c:pt idx="8791">
                  <c:v>12.76076218045695</c:v>
                </c:pt>
                <c:pt idx="8792">
                  <c:v>-0.50477274721766441</c:v>
                </c:pt>
                <c:pt idx="8793">
                  <c:v>-7.1986700729329502</c:v>
                </c:pt>
                <c:pt idx="8794">
                  <c:v>4.1824934803178246</c:v>
                </c:pt>
                <c:pt idx="8795">
                  <c:v>12.359833218729101</c:v>
                </c:pt>
                <c:pt idx="8796">
                  <c:v>-7.8800099089066649</c:v>
                </c:pt>
                <c:pt idx="8797">
                  <c:v>-7.3242715940976595</c:v>
                </c:pt>
                <c:pt idx="8798">
                  <c:v>9.4531732326336151</c:v>
                </c:pt>
                <c:pt idx="8799">
                  <c:v>9.1274055997264743</c:v>
                </c:pt>
                <c:pt idx="8800">
                  <c:v>-10.73140538162485</c:v>
                </c:pt>
                <c:pt idx="8801">
                  <c:v>-7.0259871902126099</c:v>
                </c:pt>
                <c:pt idx="8802">
                  <c:v>11.9109123512336</c:v>
                </c:pt>
                <c:pt idx="8803">
                  <c:v>4.0419155945225356</c:v>
                </c:pt>
                <c:pt idx="8804">
                  <c:v>-12.742375459563251</c:v>
                </c:pt>
                <c:pt idx="8805">
                  <c:v>-2.1302181327858571</c:v>
                </c:pt>
                <c:pt idx="8806">
                  <c:v>13.263160638798251</c:v>
                </c:pt>
                <c:pt idx="8807">
                  <c:v>-2.9040330762701601</c:v>
                </c:pt>
                <c:pt idx="8808">
                  <c:v>-10.376883368834321</c:v>
                </c:pt>
                <c:pt idx="8809">
                  <c:v>4.8290100812498702</c:v>
                </c:pt>
                <c:pt idx="8810">
                  <c:v>11.45820808499105</c:v>
                </c:pt>
                <c:pt idx="8811">
                  <c:v>-9.1929247957850801</c:v>
                </c:pt>
                <c:pt idx="8812">
                  <c:v>-7.8334553048836355</c:v>
                </c:pt>
                <c:pt idx="8813">
                  <c:v>9.0598549361967446</c:v>
                </c:pt>
                <c:pt idx="8814">
                  <c:v>8.8330802065889209</c:v>
                </c:pt>
                <c:pt idx="8815">
                  <c:v>-11.80253422998025</c:v>
                </c:pt>
                <c:pt idx="8816">
                  <c:v>-6.2714633911651152</c:v>
                </c:pt>
                <c:pt idx="8817">
                  <c:v>12.61042267245965</c:v>
                </c:pt>
                <c:pt idx="8818">
                  <c:v>1.4985238861717696</c:v>
                </c:pt>
                <c:pt idx="8819">
                  <c:v>-13.8860530174384</c:v>
                </c:pt>
                <c:pt idx="8820">
                  <c:v>-0.95816516630720605</c:v>
                </c:pt>
              </c:numCache>
            </c:numRef>
          </c:yVal>
          <c:smooth val="1"/>
          <c:extLst>
            <c:ext xmlns:c16="http://schemas.microsoft.com/office/drawing/2014/chart" uri="{C3380CC4-5D6E-409C-BE32-E72D297353CC}">
              <c16:uniqueId val="{00000000-DA7D-4E60-B0AA-4D180CE4A50A}"/>
            </c:ext>
          </c:extLst>
        </c:ser>
        <c:ser>
          <c:idx val="1"/>
          <c:order val="1"/>
          <c:tx>
            <c:v>תאוריה</c:v>
          </c:tx>
          <c:spPr>
            <a:ln w="317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Norm'!$H$2:$H$8822</c:f>
              <c:numCache>
                <c:formatCode>General</c:formatCode>
                <c:ptCount val="8821"/>
                <c:pt idx="0">
                  <c:v>0.35032248925785126</c:v>
                </c:pt>
                <c:pt idx="1">
                  <c:v>11.244978950704901</c:v>
                </c:pt>
                <c:pt idx="2">
                  <c:v>-2.8531220055201842</c:v>
                </c:pt>
                <c:pt idx="3">
                  <c:v>-11.01299879339798</c:v>
                </c:pt>
                <c:pt idx="4">
                  <c:v>5.4904719739571126</c:v>
                </c:pt>
                <c:pt idx="5">
                  <c:v>10.111964788638854</c:v>
                </c:pt>
                <c:pt idx="6">
                  <c:v>-7.8399594566381632</c:v>
                </c:pt>
                <c:pt idx="7">
                  <c:v>-8.6506505628056782</c:v>
                </c:pt>
                <c:pt idx="8">
                  <c:v>9.8958383783681487</c:v>
                </c:pt>
                <c:pt idx="9">
                  <c:v>6.5121887024977685</c:v>
                </c:pt>
                <c:pt idx="10">
                  <c:v>-11.5221378959661</c:v>
                </c:pt>
                <c:pt idx="11">
                  <c:v>-4.0352190803579422</c:v>
                </c:pt>
                <c:pt idx="12">
                  <c:v>12.127438934399898</c:v>
                </c:pt>
                <c:pt idx="13">
                  <c:v>1.2970352036137649</c:v>
                </c:pt>
                <c:pt idx="14">
                  <c:v>-12.662642556712498</c:v>
                </c:pt>
                <c:pt idx="15">
                  <c:v>1.4741717123040383</c:v>
                </c:pt>
                <c:pt idx="16">
                  <c:v>12.219677274868499</c:v>
                </c:pt>
                <c:pt idx="17">
                  <c:v>-4.1345094220592715</c:v>
                </c:pt>
                <c:pt idx="18">
                  <c:v>-11.305208296054632</c:v>
                </c:pt>
                <c:pt idx="19">
                  <c:v>6.6251737137393478</c:v>
                </c:pt>
                <c:pt idx="20">
                  <c:v>9.7495772842633741</c:v>
                </c:pt>
                <c:pt idx="21">
                  <c:v>-8.7976397567505238</c:v>
                </c:pt>
                <c:pt idx="22">
                  <c:v>-7.9173595507322778</c:v>
                </c:pt>
                <c:pt idx="23">
                  <c:v>10.471846268062858</c:v>
                </c:pt>
                <c:pt idx="24">
                  <c:v>5.5226713231644489</c:v>
                </c:pt>
                <c:pt idx="25">
                  <c:v>-11.727591819742663</c:v>
                </c:pt>
                <c:pt idx="26">
                  <c:v>-2.9456388894221615</c:v>
                </c:pt>
                <c:pt idx="27">
                  <c:v>12.323403894538428</c:v>
                </c:pt>
                <c:pt idx="28">
                  <c:v>0.23574995603225926</c:v>
                </c:pt>
                <c:pt idx="29">
                  <c:v>-12.455987150669527</c:v>
                </c:pt>
                <c:pt idx="30">
                  <c:v>2.4971931201380131</c:v>
                </c:pt>
                <c:pt idx="31">
                  <c:v>12.029101870396401</c:v>
                </c:pt>
                <c:pt idx="32">
                  <c:v>-5.2658924825917648</c:v>
                </c:pt>
                <c:pt idx="33">
                  <c:v>-10.957510383583489</c:v>
                </c:pt>
                <c:pt idx="34">
                  <c:v>7.5917033281447024</c:v>
                </c:pt>
                <c:pt idx="35">
                  <c:v>9.4646108843896837</c:v>
                </c:pt>
                <c:pt idx="36">
                  <c:v>-10.129472992006582</c:v>
                </c:pt>
                <c:pt idx="37">
                  <c:v>-7.4861576357985822</c:v>
                </c:pt>
                <c:pt idx="38">
                  <c:v>11.881959512485912</c:v>
                </c:pt>
                <c:pt idx="39">
                  <c:v>5.0270292161762917</c:v>
                </c:pt>
                <c:pt idx="40">
                  <c:v>-13.447334738115483</c:v>
                </c:pt>
                <c:pt idx="41">
                  <c:v>-2.1524640903147922</c:v>
                </c:pt>
                <c:pt idx="42">
                  <c:v>14.18281543162429</c:v>
                </c:pt>
                <c:pt idx="43">
                  <c:v>-0.96385129261238867</c:v>
                </c:pt>
                <c:pt idx="44">
                  <c:v>-14.338135836326275</c:v>
                </c:pt>
                <c:pt idx="45">
                  <c:v>4.0922206056589161</c:v>
                </c:pt>
                <c:pt idx="46">
                  <c:v>13.338935967238596</c:v>
                </c:pt>
                <c:pt idx="47">
                  <c:v>-7.1306312140826433</c:v>
                </c:pt>
                <c:pt idx="48">
                  <c:v>-11.876283228020522</c:v>
                </c:pt>
                <c:pt idx="49">
                  <c:v>9.6848167935048011</c:v>
                </c:pt>
                <c:pt idx="50">
                  <c:v>9.8345576329455788</c:v>
                </c:pt>
                <c:pt idx="51">
                  <c:v>-11.985121456296206</c:v>
                </c:pt>
                <c:pt idx="52">
                  <c:v>-7.1318865830195506</c:v>
                </c:pt>
                <c:pt idx="53">
                  <c:v>13.522437737556094</c:v>
                </c:pt>
                <c:pt idx="54">
                  <c:v>4.226753341861782</c:v>
                </c:pt>
                <c:pt idx="55">
                  <c:v>-14.473187137382196</c:v>
                </c:pt>
                <c:pt idx="56">
                  <c:v>-0.9989296657117559</c:v>
                </c:pt>
                <c:pt idx="57">
                  <c:v>14.559378578615755</c:v>
                </c:pt>
                <c:pt idx="58">
                  <c:v>-2.2131018675959737</c:v>
                </c:pt>
                <c:pt idx="59">
                  <c:v>-13.835108507259298</c:v>
                </c:pt>
                <c:pt idx="60">
                  <c:v>5.1186728211909163</c:v>
                </c:pt>
                <c:pt idx="61">
                  <c:v>12.492774333574763</c:v>
                </c:pt>
                <c:pt idx="62">
                  <c:v>-7.8505408407128092</c:v>
                </c:pt>
                <c:pt idx="63">
                  <c:v>-10.445446159350984</c:v>
                </c:pt>
                <c:pt idx="64">
                  <c:v>9.9298203988129892</c:v>
                </c:pt>
                <c:pt idx="65">
                  <c:v>8.248915758901564</c:v>
                </c:pt>
                <c:pt idx="66">
                  <c:v>-11.593874960450474</c:v>
                </c:pt>
                <c:pt idx="67">
                  <c:v>-5.4750790011784254</c:v>
                </c:pt>
                <c:pt idx="68">
                  <c:v>12.675980538392562</c:v>
                </c:pt>
                <c:pt idx="69">
                  <c:v>2.6984336717856658</c:v>
                </c:pt>
                <c:pt idx="70">
                  <c:v>-13.051920258697258</c:v>
                </c:pt>
                <c:pt idx="71">
                  <c:v>0.21846572794309174</c:v>
                </c:pt>
                <c:pt idx="72">
                  <c:v>12.961986157714666</c:v>
                </c:pt>
                <c:pt idx="73">
                  <c:v>-3.0438772563629448</c:v>
                </c:pt>
                <c:pt idx="74">
                  <c:v>-11.973134826145369</c:v>
                </c:pt>
                <c:pt idx="75">
                  <c:v>5.6069794568039999</c:v>
                </c:pt>
                <c:pt idx="76">
                  <c:v>10.498967078113937</c:v>
                </c:pt>
                <c:pt idx="77">
                  <c:v>-7.6450307961665454</c:v>
                </c:pt>
                <c:pt idx="78">
                  <c:v>-8.5409326242889332</c:v>
                </c:pt>
                <c:pt idx="79">
                  <c:v>9.5624219422745025</c:v>
                </c:pt>
                <c:pt idx="80">
                  <c:v>6.4530063390130215</c:v>
                </c:pt>
                <c:pt idx="81">
                  <c:v>-10.79795551560229</c:v>
                </c:pt>
                <c:pt idx="82">
                  <c:v>-3.9685833482595947</c:v>
                </c:pt>
                <c:pt idx="83">
                  <c:v>11.682275231120597</c:v>
                </c:pt>
                <c:pt idx="84">
                  <c:v>1.4191252701129182</c:v>
                </c:pt>
                <c:pt idx="85">
                  <c:v>-11.932198799993554</c:v>
                </c:pt>
                <c:pt idx="86">
                  <c:v>1.2344946531010785</c:v>
                </c:pt>
                <c:pt idx="87">
                  <c:v>11.850535154903092</c:v>
                </c:pt>
                <c:pt idx="88">
                  <c:v>-3.7512961134190115</c:v>
                </c:pt>
                <c:pt idx="89">
                  <c:v>-10.626159723722525</c:v>
                </c:pt>
                <c:pt idx="90">
                  <c:v>6.0872952557209885</c:v>
                </c:pt>
                <c:pt idx="91">
                  <c:v>9.1989906463729074</c:v>
                </c:pt>
                <c:pt idx="92">
                  <c:v>-7.9363897811318402</c:v>
                </c:pt>
                <c:pt idx="93">
                  <c:v>-7.3789426113519827</c:v>
                </c:pt>
                <c:pt idx="94">
                  <c:v>9.6215518225426067</c:v>
                </c:pt>
                <c:pt idx="95">
                  <c:v>5.2680228100527762</c:v>
                </c:pt>
                <c:pt idx="96">
                  <c:v>-10.747105260046263</c:v>
                </c:pt>
                <c:pt idx="97">
                  <c:v>-2.9002318789632797</c:v>
                </c:pt>
                <c:pt idx="98">
                  <c:v>11.467961869808178</c:v>
                </c:pt>
                <c:pt idx="99">
                  <c:v>0.379760279063592</c:v>
                </c:pt>
                <c:pt idx="100">
                  <c:v>-11.357211219608374</c:v>
                </c:pt>
                <c:pt idx="101">
                  <c:v>2.1309463936929709</c:v>
                </c:pt>
                <c:pt idx="102">
                  <c:v>10.770310842376752</c:v>
                </c:pt>
                <c:pt idx="103">
                  <c:v>-4.4122674415248486</c:v>
                </c:pt>
                <c:pt idx="104">
                  <c:v>-9.6780932189425659</c:v>
                </c:pt>
                <c:pt idx="105">
                  <c:v>6.5477715144540065</c:v>
                </c:pt>
                <c:pt idx="106">
                  <c:v>8.1433934450181447</c:v>
                </c:pt>
                <c:pt idx="107">
                  <c:v>-8.3252094663544813</c:v>
                </c:pt>
                <c:pt idx="108">
                  <c:v>-6.4642901056201616</c:v>
                </c:pt>
                <c:pt idx="109">
                  <c:v>10.018173259216391</c:v>
                </c:pt>
                <c:pt idx="110">
                  <c:v>4.3249594998167629</c:v>
                </c:pt>
                <c:pt idx="111">
                  <c:v>-10.944536646308897</c:v>
                </c:pt>
                <c:pt idx="112">
                  <c:v>-1.925603517813921</c:v>
                </c:pt>
                <c:pt idx="113">
                  <c:v>11.485035880298463</c:v>
                </c:pt>
                <c:pt idx="114">
                  <c:v>-0.59942697866310979</c:v>
                </c:pt>
                <c:pt idx="115">
                  <c:v>-11.323797557945394</c:v>
                </c:pt>
                <c:pt idx="116">
                  <c:v>3.1006747581126994</c:v>
                </c:pt>
                <c:pt idx="117">
                  <c:v>10.614618723305234</c:v>
                </c:pt>
                <c:pt idx="118">
                  <c:v>-5.3945480867063509</c:v>
                </c:pt>
                <c:pt idx="119">
                  <c:v>-9.3348759003477912</c:v>
                </c:pt>
                <c:pt idx="120">
                  <c:v>7.4482915469393909</c:v>
                </c:pt>
                <c:pt idx="121">
                  <c:v>7.7146071125056963</c:v>
                </c:pt>
                <c:pt idx="122">
                  <c:v>-9.2387048318524485</c:v>
                </c:pt>
                <c:pt idx="123">
                  <c:v>-5.8652071855141283</c:v>
                </c:pt>
                <c:pt idx="124">
                  <c:v>10.785136327451317</c:v>
                </c:pt>
                <c:pt idx="125">
                  <c:v>3.5026615976016471</c:v>
                </c:pt>
                <c:pt idx="126">
                  <c:v>-11.547690765524678</c:v>
                </c:pt>
                <c:pt idx="127">
                  <c:v>-0.98488032890435795</c:v>
                </c:pt>
                <c:pt idx="128">
                  <c:v>11.91775258708018</c:v>
                </c:pt>
                <c:pt idx="129">
                  <c:v>-1.6551618580430556</c:v>
                </c:pt>
                <c:pt idx="130">
                  <c:v>-11.810054286305286</c:v>
                </c:pt>
                <c:pt idx="131">
                  <c:v>4.2511674923445675</c:v>
                </c:pt>
                <c:pt idx="132">
                  <c:v>10.645751346367168</c:v>
                </c:pt>
                <c:pt idx="133">
                  <c:v>-6.5190094289502891</c:v>
                </c:pt>
                <c:pt idx="134">
                  <c:v>-9.2671498276676747</c:v>
                </c:pt>
                <c:pt idx="135">
                  <c:v>8.6535453083892513</c:v>
                </c:pt>
                <c:pt idx="136">
                  <c:v>7.4155866610959222</c:v>
                </c:pt>
                <c:pt idx="137">
                  <c:v>-10.394596597521922</c:v>
                </c:pt>
                <c:pt idx="138">
                  <c:v>-5.1781811959091968</c:v>
                </c:pt>
                <c:pt idx="139">
                  <c:v>11.428745991914663</c:v>
                </c:pt>
                <c:pt idx="140">
                  <c:v>2.6172128188569528</c:v>
                </c:pt>
                <c:pt idx="141">
                  <c:v>-12.127956529982585</c:v>
                </c:pt>
                <c:pt idx="142">
                  <c:v>3.0049056564708229E-2</c:v>
                </c:pt>
                <c:pt idx="143">
                  <c:v>12.446795836271804</c:v>
                </c:pt>
                <c:pt idx="144">
                  <c:v>-2.7983346105655844</c:v>
                </c:pt>
                <c:pt idx="145">
                  <c:v>-11.935601348518693</c:v>
                </c:pt>
                <c:pt idx="146">
                  <c:v>5.3439053013498539</c:v>
                </c:pt>
                <c:pt idx="147">
                  <c:v>10.53243200176642</c:v>
                </c:pt>
                <c:pt idx="148">
                  <c:v>-7.8338017537231934</c:v>
                </c:pt>
                <c:pt idx="149">
                  <c:v>-9.1607734618840979</c:v>
                </c:pt>
                <c:pt idx="150">
                  <c:v>9.7574732825811665</c:v>
                </c:pt>
                <c:pt idx="151">
                  <c:v>6.7911477632747612</c:v>
                </c:pt>
                <c:pt idx="152">
                  <c:v>-11.154569385925576</c:v>
                </c:pt>
                <c:pt idx="153">
                  <c:v>-4.2579673090904162</c:v>
                </c:pt>
                <c:pt idx="154">
                  <c:v>11.8016522286515</c:v>
                </c:pt>
                <c:pt idx="155">
                  <c:v>1.6192770004792465</c:v>
                </c:pt>
                <c:pt idx="156">
                  <c:v>-12.195922138393751</c:v>
                </c:pt>
                <c:pt idx="157">
                  <c:v>1.0544220794191013</c:v>
                </c:pt>
                <c:pt idx="158">
                  <c:v>11.662224286501759</c:v>
                </c:pt>
                <c:pt idx="159">
                  <c:v>-3.628014799843899</c:v>
                </c:pt>
                <c:pt idx="160">
                  <c:v>-10.821619503396271</c:v>
                </c:pt>
                <c:pt idx="161">
                  <c:v>5.9119060177262543</c:v>
                </c:pt>
                <c:pt idx="162">
                  <c:v>9.4566604969870927</c:v>
                </c:pt>
                <c:pt idx="163">
                  <c:v>-8.028777128192397</c:v>
                </c:pt>
                <c:pt idx="164">
                  <c:v>-7.4576309154540317</c:v>
                </c:pt>
                <c:pt idx="165">
                  <c:v>9.2849642363826028</c:v>
                </c:pt>
                <c:pt idx="166">
                  <c:v>5.306380165847659</c:v>
                </c:pt>
                <c:pt idx="167">
                  <c:v>-10.528126197423175</c:v>
                </c:pt>
                <c:pt idx="168">
                  <c:v>-2.9996177257274601</c:v>
                </c:pt>
                <c:pt idx="169">
                  <c:v>11.081046579394915</c:v>
                </c:pt>
                <c:pt idx="170">
                  <c:v>0.52377398116937013</c:v>
                </c:pt>
                <c:pt idx="171">
                  <c:v>-10.82043070082492</c:v>
                </c:pt>
                <c:pt idx="172">
                  <c:v>1.8449793607158611</c:v>
                </c:pt>
                <c:pt idx="173">
                  <c:v>10.211401025022665</c:v>
                </c:pt>
                <c:pt idx="174">
                  <c:v>-4.0828764472460559</c:v>
                </c:pt>
                <c:pt idx="175">
                  <c:v>-9.2942443615037291</c:v>
                </c:pt>
                <c:pt idx="176">
                  <c:v>6.1404237484750537</c:v>
                </c:pt>
                <c:pt idx="177">
                  <c:v>7.9361303426504257</c:v>
                </c:pt>
                <c:pt idx="178">
                  <c:v>-7.7585287732041905</c:v>
                </c:pt>
                <c:pt idx="179">
                  <c:v>-6.1121531019341271</c:v>
                </c:pt>
                <c:pt idx="180">
                  <c:v>9.2724993661080308</c:v>
                </c:pt>
                <c:pt idx="181">
                  <c:v>4.2263939026277093</c:v>
                </c:pt>
                <c:pt idx="182">
                  <c:v>-10.252512478986516</c:v>
                </c:pt>
                <c:pt idx="183">
                  <c:v>-1.9491716036564588</c:v>
                </c:pt>
                <c:pt idx="184">
                  <c:v>10.807386898013892</c:v>
                </c:pt>
                <c:pt idx="185">
                  <c:v>-0.4123310924982882</c:v>
                </c:pt>
                <c:pt idx="186">
                  <c:v>-10.679564433436614</c:v>
                </c:pt>
                <c:pt idx="187">
                  <c:v>2.7781194320363469</c:v>
                </c:pt>
                <c:pt idx="188">
                  <c:v>10.193137949603464</c:v>
                </c:pt>
                <c:pt idx="189">
                  <c:v>-5.0099002275913271</c:v>
                </c:pt>
                <c:pt idx="190">
                  <c:v>-8.9446164737461586</c:v>
                </c:pt>
                <c:pt idx="191">
                  <c:v>6.9044412558000436</c:v>
                </c:pt>
                <c:pt idx="192">
                  <c:v>7.3558502996870159</c:v>
                </c:pt>
                <c:pt idx="193">
                  <c:v>-8.5575053470237368</c:v>
                </c:pt>
                <c:pt idx="194">
                  <c:v>-5.591070356557255</c:v>
                </c:pt>
                <c:pt idx="195">
                  <c:v>10.027624632018401</c:v>
                </c:pt>
                <c:pt idx="196">
                  <c:v>3.4788276953358142</c:v>
                </c:pt>
                <c:pt idx="197">
                  <c:v>-10.948183572068908</c:v>
                </c:pt>
                <c:pt idx="198">
                  <c:v>-1.0986926187119119</c:v>
                </c:pt>
                <c:pt idx="199">
                  <c:v>11.427781422795828</c:v>
                </c:pt>
                <c:pt idx="200">
                  <c:v>-1.4118899716424085</c:v>
                </c:pt>
                <c:pt idx="201">
                  <c:v>-11.248244108400085</c:v>
                </c:pt>
                <c:pt idx="202">
                  <c:v>3.9786491480805237</c:v>
                </c:pt>
                <c:pt idx="203">
                  <c:v>10.719853964082498</c:v>
                </c:pt>
                <c:pt idx="204">
                  <c:v>-6.4161315811444926</c:v>
                </c:pt>
                <c:pt idx="205">
                  <c:v>-9.4790080738683411</c:v>
                </c:pt>
                <c:pt idx="206">
                  <c:v>8.749589984349095</c:v>
                </c:pt>
                <c:pt idx="207">
                  <c:v>7.7513896691674118</c:v>
                </c:pt>
                <c:pt idx="208">
                  <c:v>-10.492772528191079</c:v>
                </c:pt>
                <c:pt idx="209">
                  <c:v>-5.5541169066391793</c:v>
                </c:pt>
                <c:pt idx="210">
                  <c:v>12.28751642988516</c:v>
                </c:pt>
                <c:pt idx="211">
                  <c:v>3.0364808661431266</c:v>
                </c:pt>
                <c:pt idx="212">
                  <c:v>-13.085290315627251</c:v>
                </c:pt>
                <c:pt idx="213">
                  <c:v>-0.1599942321267607</c:v>
                </c:pt>
                <c:pt idx="214">
                  <c:v>13.646521850284213</c:v>
                </c:pt>
                <c:pt idx="215">
                  <c:v>-2.8757527407819521</c:v>
                </c:pt>
                <c:pt idx="216">
                  <c:v>-13.315841533295959</c:v>
                </c:pt>
                <c:pt idx="217">
                  <c:v>5.9595104877074814</c:v>
                </c:pt>
                <c:pt idx="218">
                  <c:v>12.524000081015579</c:v>
                </c:pt>
                <c:pt idx="219">
                  <c:v>-8.9387549054948732</c:v>
                </c:pt>
                <c:pt idx="220">
                  <c:v>-10.729709502932357</c:v>
                </c:pt>
                <c:pt idx="221">
                  <c:v>11.429350622116292</c:v>
                </c:pt>
                <c:pt idx="222">
                  <c:v>8.3360798684497794</c:v>
                </c:pt>
                <c:pt idx="223">
                  <c:v>-13.333654497285144</c:v>
                </c:pt>
                <c:pt idx="224">
                  <c:v>-5.4551312084730768</c:v>
                </c:pt>
                <c:pt idx="225">
                  <c:v>14.711453233391456</c:v>
                </c:pt>
                <c:pt idx="226">
                  <c:v>2.2076154363502751</c:v>
                </c:pt>
                <c:pt idx="227">
                  <c:v>-14.965328543725601</c:v>
                </c:pt>
                <c:pt idx="228">
                  <c:v>1.1065809224664644</c:v>
                </c:pt>
                <c:pt idx="229">
                  <c:v>14.775912002809182</c:v>
                </c:pt>
                <c:pt idx="230">
                  <c:v>-4.3323915948823304</c:v>
                </c:pt>
                <c:pt idx="231">
                  <c:v>-13.704887257909807</c:v>
                </c:pt>
                <c:pt idx="232">
                  <c:v>7.3941415019608128</c:v>
                </c:pt>
                <c:pt idx="233">
                  <c:v>12.236721781259677</c:v>
                </c:pt>
                <c:pt idx="234">
                  <c:v>-10.097511758281581</c:v>
                </c:pt>
                <c:pt idx="235">
                  <c:v>-9.9357659252715784</c:v>
                </c:pt>
                <c:pt idx="236">
                  <c:v>12.26097634405094</c:v>
                </c:pt>
                <c:pt idx="237">
                  <c:v>7.1701111104099384</c:v>
                </c:pt>
                <c:pt idx="238">
                  <c:v>-13.656945625884092</c:v>
                </c:pt>
                <c:pt idx="239">
                  <c:v>-4.1512435906445351</c:v>
                </c:pt>
                <c:pt idx="240">
                  <c:v>14.630650468495741</c:v>
                </c:pt>
                <c:pt idx="241">
                  <c:v>0.90734147321812508</c:v>
                </c:pt>
                <c:pt idx="242">
                  <c:v>-14.533218029263606</c:v>
                </c:pt>
                <c:pt idx="243">
                  <c:v>2.2701456920038008</c:v>
                </c:pt>
                <c:pt idx="244">
                  <c:v>13.585676221047912</c:v>
                </c:pt>
                <c:pt idx="245">
                  <c:v>-5.1787550849340995</c:v>
                </c:pt>
                <c:pt idx="246">
                  <c:v>-12.309861001251729</c:v>
                </c:pt>
                <c:pt idx="247">
                  <c:v>7.9179812913070613</c:v>
                </c:pt>
                <c:pt idx="248">
                  <c:v>10.513035963533451</c:v>
                </c:pt>
                <c:pt idx="249">
                  <c:v>-9.8766032687901752</c:v>
                </c:pt>
                <c:pt idx="250">
                  <c:v>-7.9022092315179275</c:v>
                </c:pt>
                <c:pt idx="251">
                  <c:v>11.463461872750567</c:v>
                </c:pt>
                <c:pt idx="252">
                  <c:v>5.3606159013861445</c:v>
                </c:pt>
                <c:pt idx="253">
                  <c:v>-12.378539004372252</c:v>
                </c:pt>
                <c:pt idx="254">
                  <c:v>-2.5197219454540556</c:v>
                </c:pt>
                <c:pt idx="255">
                  <c:v>12.783366681646424</c:v>
                </c:pt>
                <c:pt idx="256">
                  <c:v>-0.30080314289814075</c:v>
                </c:pt>
                <c:pt idx="257">
                  <c:v>-12.54835563668447</c:v>
                </c:pt>
                <c:pt idx="258">
                  <c:v>3.0820433495676922</c:v>
                </c:pt>
                <c:pt idx="259">
                  <c:v>11.874911555876967</c:v>
                </c:pt>
                <c:pt idx="260">
                  <c:v>-5.6362712133819226</c:v>
                </c:pt>
                <c:pt idx="261">
                  <c:v>-10.639990853699901</c:v>
                </c:pt>
                <c:pt idx="262">
                  <c:v>8.0116961244345486</c:v>
                </c:pt>
                <c:pt idx="263">
                  <c:v>8.6507627234251281</c:v>
                </c:pt>
                <c:pt idx="264">
                  <c:v>-9.7222307305683326</c:v>
                </c:pt>
                <c:pt idx="265">
                  <c:v>-6.5069870413990172</c:v>
                </c:pt>
                <c:pt idx="266">
                  <c:v>11.027619689842259</c:v>
                </c:pt>
                <c:pt idx="267">
                  <c:v>3.9396122456167624</c:v>
                </c:pt>
                <c:pt idx="268">
                  <c:v>-11.733745771150099</c:v>
                </c:pt>
                <c:pt idx="269">
                  <c:v>-1.3309254697287869</c:v>
                </c:pt>
                <c:pt idx="270">
                  <c:v>11.769929006427606</c:v>
                </c:pt>
                <c:pt idx="271">
                  <c:v>-1.265568272135946</c:v>
                </c:pt>
                <c:pt idx="272">
                  <c:v>-11.404071845358519</c:v>
                </c:pt>
                <c:pt idx="273">
                  <c:v>3.799194971224892</c:v>
                </c:pt>
                <c:pt idx="274">
                  <c:v>10.419036866655324</c:v>
                </c:pt>
                <c:pt idx="275">
                  <c:v>-5.9898659257141231</c:v>
                </c:pt>
                <c:pt idx="276">
                  <c:v>-9.130798901169765</c:v>
                </c:pt>
                <c:pt idx="277">
                  <c:v>8.018761480938112</c:v>
                </c:pt>
                <c:pt idx="278">
                  <c:v>7.166961848165263</c:v>
                </c:pt>
                <c:pt idx="279">
                  <c:v>-9.2105037407797514</c:v>
                </c:pt>
                <c:pt idx="280">
                  <c:v>-4.8489839678792315</c:v>
                </c:pt>
                <c:pt idx="281">
                  <c:v>9.9422395733270967</c:v>
                </c:pt>
                <c:pt idx="282">
                  <c:v>2.5477643398759882</c:v>
                </c:pt>
                <c:pt idx="283">
                  <c:v>-10.136430372052383</c:v>
                </c:pt>
                <c:pt idx="284">
                  <c:v>-0.26673520062828993</c:v>
                </c:pt>
                <c:pt idx="285">
                  <c:v>9.8419791875003462</c:v>
                </c:pt>
                <c:pt idx="286">
                  <c:v>-1.8475508365246354</c:v>
                </c:pt>
                <c:pt idx="287">
                  <c:v>-9.0272637973548697</c:v>
                </c:pt>
                <c:pt idx="288">
                  <c:v>3.7588646483050576</c:v>
                </c:pt>
                <c:pt idx="289">
                  <c:v>7.9371579084052719</c:v>
                </c:pt>
                <c:pt idx="290">
                  <c:v>-5.4327388321594317</c:v>
                </c:pt>
                <c:pt idx="291">
                  <c:v>-6.5278243846090422</c:v>
                </c:pt>
                <c:pt idx="292">
                  <c:v>6.5580610679969409</c:v>
                </c:pt>
                <c:pt idx="293">
                  <c:v>4.9119267545015779</c:v>
                </c:pt>
                <c:pt idx="294">
                  <c:v>-7.4484545917265033</c:v>
                </c:pt>
                <c:pt idx="295">
                  <c:v>-3.0915253178224438</c:v>
                </c:pt>
                <c:pt idx="296">
                  <c:v>8.0198183540613801</c:v>
                </c:pt>
                <c:pt idx="297">
                  <c:v>1.3263433295600795</c:v>
                </c:pt>
                <c:pt idx="298">
                  <c:v>-8.1587637128767785</c:v>
                </c:pt>
                <c:pt idx="299">
                  <c:v>0.488991990807777</c:v>
                </c:pt>
                <c:pt idx="300">
                  <c:v>8.1758613926696171</c:v>
                </c:pt>
                <c:pt idx="301">
                  <c:v>-2.2815963612829893</c:v>
                </c:pt>
                <c:pt idx="302">
                  <c:v>-7.677084260681827</c:v>
                </c:pt>
                <c:pt idx="303">
                  <c:v>4.0785394628793696</c:v>
                </c:pt>
                <c:pt idx="304">
                  <c:v>7.1588833085472041</c:v>
                </c:pt>
                <c:pt idx="305">
                  <c:v>-5.8021592801688708</c:v>
                </c:pt>
                <c:pt idx="306">
                  <c:v>-5.9550720626074991</c:v>
                </c:pt>
                <c:pt idx="307">
                  <c:v>7.3919934547951955</c:v>
                </c:pt>
                <c:pt idx="308">
                  <c:v>4.5785118834986243</c:v>
                </c:pt>
                <c:pt idx="309">
                  <c:v>-8.473336147700147</c:v>
                </c:pt>
                <c:pt idx="310">
                  <c:v>-2.7604024293164775</c:v>
                </c:pt>
                <c:pt idx="311">
                  <c:v>9.4518080604570045</c:v>
                </c:pt>
                <c:pt idx="312">
                  <c:v>0.73772739429349199</c:v>
                </c:pt>
                <c:pt idx="313">
                  <c:v>-9.7534121974589496</c:v>
                </c:pt>
                <c:pt idx="314">
                  <c:v>1.3971480391421387</c:v>
                </c:pt>
                <c:pt idx="315">
                  <c:v>9.3907837793041793</c:v>
                </c:pt>
                <c:pt idx="316">
                  <c:v>-3.5237676318757218</c:v>
                </c:pt>
                <c:pt idx="317">
                  <c:v>-8.7918029041036725</c:v>
                </c:pt>
                <c:pt idx="318">
                  <c:v>5.5641661858506373</c:v>
                </c:pt>
                <c:pt idx="319">
                  <c:v>8.0179561054271904</c:v>
                </c:pt>
                <c:pt idx="320">
                  <c:v>-7.7177335451769427</c:v>
                </c:pt>
                <c:pt idx="321">
                  <c:v>-6.5713924105392527</c:v>
                </c:pt>
                <c:pt idx="322">
                  <c:v>9.4424868578922307</c:v>
                </c:pt>
                <c:pt idx="323">
                  <c:v>4.6876592901521601</c:v>
                </c:pt>
                <c:pt idx="324">
                  <c:v>-10.756997610663548</c:v>
                </c:pt>
                <c:pt idx="325">
                  <c:v>-2.4126193731519767</c:v>
                </c:pt>
                <c:pt idx="326">
                  <c:v>11.493336886917772</c:v>
                </c:pt>
                <c:pt idx="327">
                  <c:v>-0.10808165072126073</c:v>
                </c:pt>
                <c:pt idx="328">
                  <c:v>-11.520870316002398</c:v>
                </c:pt>
                <c:pt idx="329">
                  <c:v>2.6073941676644852</c:v>
                </c:pt>
                <c:pt idx="330">
                  <c:v>10.819585699945019</c:v>
                </c:pt>
                <c:pt idx="331">
                  <c:v>-5.1135436822585332</c:v>
                </c:pt>
                <c:pt idx="332">
                  <c:v>-9.9136131918450943</c:v>
                </c:pt>
                <c:pt idx="333">
                  <c:v>7.1878768232843653</c:v>
                </c:pt>
                <c:pt idx="334">
                  <c:v>8.2816892642590467</c:v>
                </c:pt>
                <c:pt idx="335">
                  <c:v>-9.3675943499138903</c:v>
                </c:pt>
                <c:pt idx="336">
                  <c:v>-6.6506818418987343</c:v>
                </c:pt>
                <c:pt idx="337">
                  <c:v>11.296715700677101</c:v>
                </c:pt>
                <c:pt idx="338">
                  <c:v>4.3133535919247956</c:v>
                </c:pt>
                <c:pt idx="339">
                  <c:v>-12.44809084589037</c:v>
                </c:pt>
                <c:pt idx="340">
                  <c:v>-1.6466598984562777</c:v>
                </c:pt>
                <c:pt idx="341">
                  <c:v>13.345452098380319</c:v>
                </c:pt>
                <c:pt idx="342">
                  <c:v>-1.272040100245875</c:v>
                </c:pt>
                <c:pt idx="343">
                  <c:v>-13.236527945859889</c:v>
                </c:pt>
                <c:pt idx="344">
                  <c:v>4.2391577165650949</c:v>
                </c:pt>
                <c:pt idx="345">
                  <c:v>12.512055477754433</c:v>
                </c:pt>
                <c:pt idx="346">
                  <c:v>-6.9874382880860626</c:v>
                </c:pt>
                <c:pt idx="347">
                  <c:v>-10.745037231089363</c:v>
                </c:pt>
                <c:pt idx="348">
                  <c:v>9.0535321298062019</c:v>
                </c:pt>
                <c:pt idx="349">
                  <c:v>8.3207477050875003</c:v>
                </c:pt>
                <c:pt idx="350">
                  <c:v>-10.579022829559866</c:v>
                </c:pt>
                <c:pt idx="351">
                  <c:v>-5.9896427085861177</c:v>
                </c:pt>
                <c:pt idx="352">
                  <c:v>12.10220652462994</c:v>
                </c:pt>
                <c:pt idx="353">
                  <c:v>3.3556113741902047</c:v>
                </c:pt>
                <c:pt idx="354">
                  <c:v>-13.044915901662065</c:v>
                </c:pt>
                <c:pt idx="355">
                  <c:v>-0.54442819193017422</c:v>
                </c:pt>
                <c:pt idx="356">
                  <c:v>13.711861798983319</c:v>
                </c:pt>
                <c:pt idx="357">
                  <c:v>-2.6408676930362396</c:v>
                </c:pt>
                <c:pt idx="358">
                  <c:v>-15.119295134149956</c:v>
                </c:pt>
                <c:pt idx="359">
                  <c:v>6.2549175748029526</c:v>
                </c:pt>
                <c:pt idx="360">
                  <c:v>13.648146209621856</c:v>
                </c:pt>
                <c:pt idx="361">
                  <c:v>-8.8310770744353064</c:v>
                </c:pt>
                <c:pt idx="362">
                  <c:v>-11.010040311796025</c:v>
                </c:pt>
                <c:pt idx="363">
                  <c:v>10.935608737807016</c:v>
                </c:pt>
                <c:pt idx="364">
                  <c:v>8.3661354377767427</c:v>
                </c:pt>
                <c:pt idx="365">
                  <c:v>-12.453790742197718</c:v>
                </c:pt>
                <c:pt idx="366">
                  <c:v>-5.4685766203874691</c:v>
                </c:pt>
                <c:pt idx="367">
                  <c:v>13.226166732845344</c:v>
                </c:pt>
                <c:pt idx="368">
                  <c:v>2.343410846239661</c:v>
                </c:pt>
                <c:pt idx="369">
                  <c:v>-13.564162119817077</c:v>
                </c:pt>
                <c:pt idx="370">
                  <c:v>0.6390113155032342</c:v>
                </c:pt>
                <c:pt idx="371">
                  <c:v>14.743778485849159</c:v>
                </c:pt>
                <c:pt idx="372">
                  <c:v>-4.0589195163493113</c:v>
                </c:pt>
                <c:pt idx="373">
                  <c:v>-14.47427425860942</c:v>
                </c:pt>
                <c:pt idx="374">
                  <c:v>7.0809804629111763</c:v>
                </c:pt>
                <c:pt idx="375">
                  <c:v>12.088523468667098</c:v>
                </c:pt>
                <c:pt idx="376">
                  <c:v>-9.389458403116457</c:v>
                </c:pt>
                <c:pt idx="377">
                  <c:v>-10.00465553439232</c:v>
                </c:pt>
                <c:pt idx="378">
                  <c:v>11.767649087050293</c:v>
                </c:pt>
                <c:pt idx="379">
                  <c:v>7.3358566206766644</c:v>
                </c:pt>
                <c:pt idx="380">
                  <c:v>-13.013309988512464</c:v>
                </c:pt>
                <c:pt idx="381">
                  <c:v>-4.3801667145221126</c:v>
                </c:pt>
                <c:pt idx="382">
                  <c:v>14.198154344124978</c:v>
                </c:pt>
                <c:pt idx="383">
                  <c:v>1.3350818913842588</c:v>
                </c:pt>
                <c:pt idx="384">
                  <c:v>-14.889852618649034</c:v>
                </c:pt>
                <c:pt idx="385">
                  <c:v>1.9095592351471153</c:v>
                </c:pt>
                <c:pt idx="386">
                  <c:v>13.952964033988691</c:v>
                </c:pt>
                <c:pt idx="387">
                  <c:v>-4.8646554630725545</c:v>
                </c:pt>
                <c:pt idx="388">
                  <c:v>-12.595465015042059</c:v>
                </c:pt>
                <c:pt idx="389">
                  <c:v>7.6036768096360756</c:v>
                </c:pt>
                <c:pt idx="390">
                  <c:v>10.817062253824503</c:v>
                </c:pt>
                <c:pt idx="391">
                  <c:v>-9.9704871214149371</c:v>
                </c:pt>
                <c:pt idx="392">
                  <c:v>-9.0036783769534274</c:v>
                </c:pt>
                <c:pt idx="393">
                  <c:v>12.937721032867623</c:v>
                </c:pt>
                <c:pt idx="394">
                  <c:v>6.7623388681845196</c:v>
                </c:pt>
                <c:pt idx="395">
                  <c:v>-15.109458169717186</c:v>
                </c:pt>
                <c:pt idx="396">
                  <c:v>-3.7068968648963803</c:v>
                </c:pt>
                <c:pt idx="397">
                  <c:v>16.804085604004854</c:v>
                </c:pt>
                <c:pt idx="398">
                  <c:v>8.4291165773868207E-2</c:v>
                </c:pt>
                <c:pt idx="399">
                  <c:v>-16.047200891396223</c:v>
                </c:pt>
                <c:pt idx="400">
                  <c:v>3.3875032639730298</c:v>
                </c:pt>
                <c:pt idx="401">
                  <c:v>15.071815607106538</c:v>
                </c:pt>
                <c:pt idx="402">
                  <c:v>-6.8189972252256563</c:v>
                </c:pt>
                <c:pt idx="403">
                  <c:v>-13.948391448056126</c:v>
                </c:pt>
                <c:pt idx="404">
                  <c:v>10.154027837035811</c:v>
                </c:pt>
                <c:pt idx="405">
                  <c:v>12.117674453631183</c:v>
                </c:pt>
                <c:pt idx="406">
                  <c:v>-13.067394074996169</c:v>
                </c:pt>
                <c:pt idx="407">
                  <c:v>-9.4536337258567507</c:v>
                </c:pt>
                <c:pt idx="408">
                  <c:v>15.501580711433707</c:v>
                </c:pt>
                <c:pt idx="409">
                  <c:v>6.1712554107709154</c:v>
                </c:pt>
                <c:pt idx="410">
                  <c:v>-16.89905587833394</c:v>
                </c:pt>
                <c:pt idx="411">
                  <c:v>-2.402374585890767</c:v>
                </c:pt>
                <c:pt idx="412">
                  <c:v>16.461015106277767</c:v>
                </c:pt>
                <c:pt idx="413">
                  <c:v>-1.2831308151790877</c:v>
                </c:pt>
                <c:pt idx="414">
                  <c:v>-15.85214769351478</c:v>
                </c:pt>
                <c:pt idx="415">
                  <c:v>4.9174156750366702</c:v>
                </c:pt>
                <c:pt idx="416">
                  <c:v>15.514032705454143</c:v>
                </c:pt>
                <c:pt idx="417">
                  <c:v>-8.5941763747405915</c:v>
                </c:pt>
                <c:pt idx="418">
                  <c:v>-14.001574788029323</c:v>
                </c:pt>
                <c:pt idx="419">
                  <c:v>11.766471779622771</c:v>
                </c:pt>
                <c:pt idx="420">
                  <c:v>11.564275181780092</c:v>
                </c:pt>
                <c:pt idx="421">
                  <c:v>-14.60398882327541</c:v>
                </c:pt>
                <c:pt idx="422">
                  <c:v>-8.4390440235267317</c:v>
                </c:pt>
                <c:pt idx="423">
                  <c:v>16.094212504327079</c:v>
                </c:pt>
                <c:pt idx="424">
                  <c:v>4.57526095913639</c:v>
                </c:pt>
                <c:pt idx="425">
                  <c:v>-16.009266062759789</c:v>
                </c:pt>
                <c:pt idx="426">
                  <c:v>-0.86984964241633322</c:v>
                </c:pt>
                <c:pt idx="427">
                  <c:v>15.529286001136636</c:v>
                </c:pt>
                <c:pt idx="428">
                  <c:v>-2.5679296400096603</c:v>
                </c:pt>
                <c:pt idx="429">
                  <c:v>-15.148849602208839</c:v>
                </c:pt>
                <c:pt idx="430">
                  <c:v>5.8397603835090788</c:v>
                </c:pt>
                <c:pt idx="431">
                  <c:v>13.104824395464911</c:v>
                </c:pt>
                <c:pt idx="432">
                  <c:v>-8.4330510170271964</c:v>
                </c:pt>
                <c:pt idx="433">
                  <c:v>-11.154357736231853</c:v>
                </c:pt>
                <c:pt idx="434">
                  <c:v>10.698174397863687</c:v>
                </c:pt>
                <c:pt idx="435">
                  <c:v>8.443177055416335</c:v>
                </c:pt>
                <c:pt idx="436">
                  <c:v>-12.417261279571385</c:v>
                </c:pt>
                <c:pt idx="437">
                  <c:v>-5.6626604711741608</c:v>
                </c:pt>
                <c:pt idx="438">
                  <c:v>13.143573445747801</c:v>
                </c:pt>
                <c:pt idx="439">
                  <c:v>2.5644926536646322</c:v>
                </c:pt>
                <c:pt idx="440">
                  <c:v>-13.591971464354874</c:v>
                </c:pt>
                <c:pt idx="441">
                  <c:v>0.41702485395193878</c:v>
                </c:pt>
                <c:pt idx="442">
                  <c:v>13.466151704329471</c:v>
                </c:pt>
                <c:pt idx="443">
                  <c:v>-3.3824584887509501</c:v>
                </c:pt>
                <c:pt idx="444">
                  <c:v>-12.532274688440936</c:v>
                </c:pt>
                <c:pt idx="445">
                  <c:v>5.8414963707827088</c:v>
                </c:pt>
                <c:pt idx="446">
                  <c:v>10.324730248916349</c:v>
                </c:pt>
                <c:pt idx="447">
                  <c:v>-7.7367381116453702</c:v>
                </c:pt>
                <c:pt idx="448">
                  <c:v>-8.2402216860570494</c:v>
                </c:pt>
                <c:pt idx="449">
                  <c:v>9.24524944393929</c:v>
                </c:pt>
                <c:pt idx="450">
                  <c:v>6.0305174287149672</c:v>
                </c:pt>
                <c:pt idx="451">
                  <c:v>-10.517815380309072</c:v>
                </c:pt>
                <c:pt idx="452">
                  <c:v>-3.7095316840981605</c:v>
                </c:pt>
                <c:pt idx="453">
                  <c:v>11.316996801421357</c:v>
                </c:pt>
                <c:pt idx="454">
                  <c:v>1.22766283512983</c:v>
                </c:pt>
                <c:pt idx="455">
                  <c:v>-11.877787757193621</c:v>
                </c:pt>
                <c:pt idx="456">
                  <c:v>1.3513886357350346</c:v>
                </c:pt>
                <c:pt idx="457">
                  <c:v>11.154065743413167</c:v>
                </c:pt>
                <c:pt idx="458">
                  <c:v>-3.7911903204592896</c:v>
                </c:pt>
                <c:pt idx="459">
                  <c:v>-10.260696160546946</c:v>
                </c:pt>
                <c:pt idx="460">
                  <c:v>5.8393368980984182</c:v>
                </c:pt>
                <c:pt idx="461">
                  <c:v>8.3628409663168561</c:v>
                </c:pt>
                <c:pt idx="462">
                  <c:v>-7.2004402846991802</c:v>
                </c:pt>
                <c:pt idx="463">
                  <c:v>-6.2614619488831158</c:v>
                </c:pt>
                <c:pt idx="464">
                  <c:v>8.2879939298365581</c:v>
                </c:pt>
                <c:pt idx="465">
                  <c:v>4.4414980897884515</c:v>
                </c:pt>
                <c:pt idx="466">
                  <c:v>-9.4246830819623213</c:v>
                </c:pt>
                <c:pt idx="467">
                  <c:v>-2.3273784877880903</c:v>
                </c:pt>
                <c:pt idx="468">
                  <c:v>9.4860810265197646</c:v>
                </c:pt>
                <c:pt idx="469">
                  <c:v>0.18627144519922006</c:v>
                </c:pt>
                <c:pt idx="470">
                  <c:v>-9.3719704464296534</c:v>
                </c:pt>
                <c:pt idx="471">
                  <c:v>1.8000388534491161</c:v>
                </c:pt>
                <c:pt idx="472">
                  <c:v>8.4170351683317293</c:v>
                </c:pt>
                <c:pt idx="473">
                  <c:v>-3.5811722627950031</c:v>
                </c:pt>
                <c:pt idx="474">
                  <c:v>-7.3606229814893132</c:v>
                </c:pt>
                <c:pt idx="475">
                  <c:v>5.0788535369511516</c:v>
                </c:pt>
                <c:pt idx="476">
                  <c:v>6.0980383005414032</c:v>
                </c:pt>
                <c:pt idx="477">
                  <c:v>-6.2569485240277674</c:v>
                </c:pt>
                <c:pt idx="478">
                  <c:v>-4.6598885123822722</c:v>
                </c:pt>
                <c:pt idx="479">
                  <c:v>7.4163925268267663</c:v>
                </c:pt>
                <c:pt idx="480">
                  <c:v>3.0705724258750813</c:v>
                </c:pt>
                <c:pt idx="481">
                  <c:v>-8.0482485853858421</c:v>
                </c:pt>
                <c:pt idx="482">
                  <c:v>-1.2751453679352787</c:v>
                </c:pt>
                <c:pt idx="483">
                  <c:v>8.1553462186914825</c:v>
                </c:pt>
                <c:pt idx="484">
                  <c:v>-0.53694050464170084</c:v>
                </c:pt>
                <c:pt idx="485">
                  <c:v>-8.1299987226888089</c:v>
                </c:pt>
                <c:pt idx="486">
                  <c:v>2.3760176228799148</c:v>
                </c:pt>
                <c:pt idx="487">
                  <c:v>7.6661749003091142</c:v>
                </c:pt>
                <c:pt idx="488">
                  <c:v>-3.9074934492215911</c:v>
                </c:pt>
                <c:pt idx="489">
                  <c:v>-6.3323862641319417</c:v>
                </c:pt>
                <c:pt idx="490">
                  <c:v>5.0879887165725384</c:v>
                </c:pt>
                <c:pt idx="491">
                  <c:v>5.0918809348175627</c:v>
                </c:pt>
                <c:pt idx="492">
                  <c:v>-6.0689489357373869</c:v>
                </c:pt>
                <c:pt idx="493">
                  <c:v>-3.5000301736068971</c:v>
                </c:pt>
                <c:pt idx="494">
                  <c:v>6.4552372830621447</c:v>
                </c:pt>
                <c:pt idx="495">
                  <c:v>1.9693946169450778</c:v>
                </c:pt>
                <c:pt idx="496">
                  <c:v>-6.5092744772948947</c:v>
                </c:pt>
                <c:pt idx="497">
                  <c:v>-0.44531417168209658</c:v>
                </c:pt>
                <c:pt idx="498">
                  <c:v>6.3223907256627081</c:v>
                </c:pt>
                <c:pt idx="499">
                  <c:v>-0.96475415057545644</c:v>
                </c:pt>
                <c:pt idx="500">
                  <c:v>-6.4523272440695969</c:v>
                </c:pt>
                <c:pt idx="501">
                  <c:v>2.4489740896005685</c:v>
                </c:pt>
                <c:pt idx="502">
                  <c:v>5.7923573534748609</c:v>
                </c:pt>
                <c:pt idx="503">
                  <c:v>-3.6257181832971885</c:v>
                </c:pt>
                <c:pt idx="504">
                  <c:v>-4.8698296122098661</c:v>
                </c:pt>
                <c:pt idx="505">
                  <c:v>4.6253227282267186</c:v>
                </c:pt>
                <c:pt idx="506">
                  <c:v>3.9804500270686667</c:v>
                </c:pt>
                <c:pt idx="507">
                  <c:v>-5.7334106617022593</c:v>
                </c:pt>
                <c:pt idx="508">
                  <c:v>-2.7645083889178608</c:v>
                </c:pt>
                <c:pt idx="509">
                  <c:v>6.6090040247326751</c:v>
                </c:pt>
                <c:pt idx="510">
                  <c:v>1.3848081442057671</c:v>
                </c:pt>
                <c:pt idx="511">
                  <c:v>-6.4223986109067868</c:v>
                </c:pt>
                <c:pt idx="512">
                  <c:v>0.10900745421935695</c:v>
                </c:pt>
                <c:pt idx="513">
                  <c:v>7.4665528993486845</c:v>
                </c:pt>
                <c:pt idx="514">
                  <c:v>-1.8920204120480519</c:v>
                </c:pt>
                <c:pt idx="515">
                  <c:v>-7.5450894675717599</c:v>
                </c:pt>
                <c:pt idx="516">
                  <c:v>3.4793218476728049</c:v>
                </c:pt>
                <c:pt idx="517">
                  <c:v>6.8557408832688518</c:v>
                </c:pt>
                <c:pt idx="518">
                  <c:v>-5.3037549023000938</c:v>
                </c:pt>
                <c:pt idx="519">
                  <c:v>-6.1317893814496456</c:v>
                </c:pt>
                <c:pt idx="520">
                  <c:v>7.3080085562436281</c:v>
                </c:pt>
                <c:pt idx="521">
                  <c:v>5.1818828061948397</c:v>
                </c:pt>
                <c:pt idx="522">
                  <c:v>-8.7658694096415637</c:v>
                </c:pt>
                <c:pt idx="523">
                  <c:v>-3.3408032385409996</c:v>
                </c:pt>
                <c:pt idx="524">
                  <c:v>9.6200687329098482</c:v>
                </c:pt>
                <c:pt idx="525">
                  <c:v>1.0513311916341752</c:v>
                </c:pt>
                <c:pt idx="526">
                  <c:v>-8.3272348576697848</c:v>
                </c:pt>
                <c:pt idx="527">
                  <c:v>0.85767181126431058</c:v>
                </c:pt>
                <c:pt idx="528">
                  <c:v>7.8752125604541758</c:v>
                </c:pt>
                <c:pt idx="529">
                  <c:v>-2.4019189301959032</c:v>
                </c:pt>
                <c:pt idx="530">
                  <c:v>-7.0840444382316434</c:v>
                </c:pt>
                <c:pt idx="531">
                  <c:v>4.2876965014549109</c:v>
                </c:pt>
                <c:pt idx="532">
                  <c:v>6.616703629896687</c:v>
                </c:pt>
                <c:pt idx="533">
                  <c:v>-5.5136286039975193</c:v>
                </c:pt>
                <c:pt idx="534">
                  <c:v>-5.2904922880798297</c:v>
                </c:pt>
                <c:pt idx="535">
                  <c:v>8.2145010912199972</c:v>
                </c:pt>
                <c:pt idx="536">
                  <c:v>5.3563894017606142</c:v>
                </c:pt>
                <c:pt idx="537">
                  <c:v>-11.632611281349233</c:v>
                </c:pt>
                <c:pt idx="538">
                  <c:v>-3.0253839413436823</c:v>
                </c:pt>
                <c:pt idx="539">
                  <c:v>11.074035682036829</c:v>
                </c:pt>
                <c:pt idx="540">
                  <c:v>0.36203644757462067</c:v>
                </c:pt>
                <c:pt idx="541">
                  <c:v>-10.675854908139295</c:v>
                </c:pt>
                <c:pt idx="542">
                  <c:v>2.1361536253581215</c:v>
                </c:pt>
                <c:pt idx="543">
                  <c:v>13.088092342436781</c:v>
                </c:pt>
                <c:pt idx="544">
                  <c:v>-6.3990626275766331</c:v>
                </c:pt>
                <c:pt idx="545">
                  <c:v>-14.951394095821001</c:v>
                </c:pt>
                <c:pt idx="546">
                  <c:v>10.201884302204951</c:v>
                </c:pt>
                <c:pt idx="547">
                  <c:v>12.576435690344265</c:v>
                </c:pt>
                <c:pt idx="548">
                  <c:v>-12.126724154617142</c:v>
                </c:pt>
                <c:pt idx="549">
                  <c:v>-8.8874645781325654</c:v>
                </c:pt>
                <c:pt idx="550">
                  <c:v>13.50621963111718</c:v>
                </c:pt>
                <c:pt idx="551">
                  <c:v>5.8472539907156529</c:v>
                </c:pt>
                <c:pt idx="552">
                  <c:v>-14.838940223321986</c:v>
                </c:pt>
                <c:pt idx="553">
                  <c:v>-2.5710775711962826</c:v>
                </c:pt>
                <c:pt idx="554">
                  <c:v>14.638367488105644</c:v>
                </c:pt>
                <c:pt idx="555">
                  <c:v>-0.75223733365269707</c:v>
                </c:pt>
                <c:pt idx="556">
                  <c:v>-15.367571312901836</c:v>
                </c:pt>
                <c:pt idx="557">
                  <c:v>4.6422766537488904</c:v>
                </c:pt>
                <c:pt idx="558">
                  <c:v>17.485291520020994</c:v>
                </c:pt>
                <c:pt idx="559">
                  <c:v>-9.256700241984035</c:v>
                </c:pt>
                <c:pt idx="560">
                  <c:v>-15.351090693344407</c:v>
                </c:pt>
                <c:pt idx="561">
                  <c:v>11.022699579218214</c:v>
                </c:pt>
                <c:pt idx="562">
                  <c:v>10.487321201464489</c:v>
                </c:pt>
                <c:pt idx="563">
                  <c:v>-11.816827114542001</c:v>
                </c:pt>
                <c:pt idx="564">
                  <c:v>-6.966532031154081</c:v>
                </c:pt>
                <c:pt idx="565">
                  <c:v>12.167777094249894</c:v>
                </c:pt>
                <c:pt idx="566">
                  <c:v>4.0107336182305477</c:v>
                </c:pt>
                <c:pt idx="567">
                  <c:v>-13.183091433495282</c:v>
                </c:pt>
                <c:pt idx="568">
                  <c:v>-1.0724450612500473</c:v>
                </c:pt>
                <c:pt idx="569">
                  <c:v>12.266334834772939</c:v>
                </c:pt>
                <c:pt idx="570">
                  <c:v>-1.7033665944026894</c:v>
                </c:pt>
                <c:pt idx="571">
                  <c:v>-12.734390829320978</c:v>
                </c:pt>
                <c:pt idx="572">
                  <c:v>4.9002450364763783</c:v>
                </c:pt>
                <c:pt idx="573">
                  <c:v>13.427580103309149</c:v>
                </c:pt>
                <c:pt idx="574">
                  <c:v>-8.6759856619292641</c:v>
                </c:pt>
                <c:pt idx="575">
                  <c:v>-12.006023211327463</c:v>
                </c:pt>
                <c:pt idx="576">
                  <c:v>10.314356711897991</c:v>
                </c:pt>
                <c:pt idx="577">
                  <c:v>8.354580394658969</c:v>
                </c:pt>
                <c:pt idx="578">
                  <c:v>-11.798009010338721</c:v>
                </c:pt>
                <c:pt idx="579">
                  <c:v>-6.1246456678829801</c:v>
                </c:pt>
                <c:pt idx="580">
                  <c:v>13.984543812451037</c:v>
                </c:pt>
                <c:pt idx="581">
                  <c:v>3.4323762233252384</c:v>
                </c:pt>
                <c:pt idx="582">
                  <c:v>-17.430202611942537</c:v>
                </c:pt>
                <c:pt idx="583">
                  <c:v>3.3736834059508156E-2</c:v>
                </c:pt>
                <c:pt idx="584">
                  <c:v>18.489109482671662</c:v>
                </c:pt>
                <c:pt idx="585">
                  <c:v>-4.1542512160538516</c:v>
                </c:pt>
                <c:pt idx="586">
                  <c:v>-17.682546305661582</c:v>
                </c:pt>
                <c:pt idx="587">
                  <c:v>7.7896215959176818</c:v>
                </c:pt>
                <c:pt idx="588">
                  <c:v>15.539378560796285</c:v>
                </c:pt>
                <c:pt idx="589">
                  <c:v>-11.584689172462923</c:v>
                </c:pt>
                <c:pt idx="590">
                  <c:v>-13.296213238239311</c:v>
                </c:pt>
                <c:pt idx="591">
                  <c:v>13.799861355502562</c:v>
                </c:pt>
                <c:pt idx="592">
                  <c:v>9.2954834635067609</c:v>
                </c:pt>
                <c:pt idx="593">
                  <c:v>-15.054662634415305</c:v>
                </c:pt>
                <c:pt idx="594">
                  <c:v>-5.7957639497396221</c:v>
                </c:pt>
                <c:pt idx="595">
                  <c:v>15.661516641881482</c:v>
                </c:pt>
                <c:pt idx="596">
                  <c:v>2.1391723317082301</c:v>
                </c:pt>
                <c:pt idx="597">
                  <c:v>-16.660805440416819</c:v>
                </c:pt>
                <c:pt idx="598">
                  <c:v>1.4714967162624779</c:v>
                </c:pt>
                <c:pt idx="599">
                  <c:v>16.428902553525244</c:v>
                </c:pt>
                <c:pt idx="600">
                  <c:v>-4.9070764689355197</c:v>
                </c:pt>
                <c:pt idx="601">
                  <c:v>-13.530080122365858</c:v>
                </c:pt>
                <c:pt idx="602">
                  <c:v>7.1742688348450585</c:v>
                </c:pt>
                <c:pt idx="603">
                  <c:v>11.82662318811902</c:v>
                </c:pt>
                <c:pt idx="604">
                  <c:v>-9.9140085689526725</c:v>
                </c:pt>
                <c:pt idx="605">
                  <c:v>-9.1682568655756285</c:v>
                </c:pt>
                <c:pt idx="606">
                  <c:v>12.11005259429681</c:v>
                </c:pt>
                <c:pt idx="607">
                  <c:v>7.2107037268386573</c:v>
                </c:pt>
                <c:pt idx="608">
                  <c:v>-13.558538293429972</c:v>
                </c:pt>
                <c:pt idx="609">
                  <c:v>-3.5478833884054888</c:v>
                </c:pt>
                <c:pt idx="610">
                  <c:v>13.073705042981985</c:v>
                </c:pt>
                <c:pt idx="611">
                  <c:v>0.66006318745345383</c:v>
                </c:pt>
                <c:pt idx="612">
                  <c:v>-13.192023115750512</c:v>
                </c:pt>
                <c:pt idx="613">
                  <c:v>2.135320262040453</c:v>
                </c:pt>
                <c:pt idx="614">
                  <c:v>12.155948382050237</c:v>
                </c:pt>
                <c:pt idx="615">
                  <c:v>-4.9668417425782314</c:v>
                </c:pt>
                <c:pt idx="616">
                  <c:v>-11.179995451642386</c:v>
                </c:pt>
                <c:pt idx="617">
                  <c:v>7.5555862338996418</c:v>
                </c:pt>
                <c:pt idx="618">
                  <c:v>10.542761733637217</c:v>
                </c:pt>
                <c:pt idx="619">
                  <c:v>-11.161327957798536</c:v>
                </c:pt>
                <c:pt idx="620">
                  <c:v>-9.1431313367198648</c:v>
                </c:pt>
                <c:pt idx="621">
                  <c:v>13.270591988695458</c:v>
                </c:pt>
                <c:pt idx="622">
                  <c:v>5.3603616215196901</c:v>
                </c:pt>
                <c:pt idx="623">
                  <c:v>-11.148519956101644</c:v>
                </c:pt>
                <c:pt idx="624">
                  <c:v>-1.9770747532150594</c:v>
                </c:pt>
                <c:pt idx="625">
                  <c:v>11.245493676779775</c:v>
                </c:pt>
                <c:pt idx="626">
                  <c:v>-0.43313606027675999</c:v>
                </c:pt>
                <c:pt idx="627">
                  <c:v>-11.49582725450575</c:v>
                </c:pt>
                <c:pt idx="628">
                  <c:v>3.0934224143143854</c:v>
                </c:pt>
                <c:pt idx="629">
                  <c:v>11.895326737674399</c:v>
                </c:pt>
                <c:pt idx="630">
                  <c:v>-5.9888463401729171</c:v>
                </c:pt>
                <c:pt idx="631">
                  <c:v>-10.706215636449047</c:v>
                </c:pt>
                <c:pt idx="632">
                  <c:v>8.3631382807424508</c:v>
                </c:pt>
                <c:pt idx="633">
                  <c:v>9.4693315448244455</c:v>
                </c:pt>
                <c:pt idx="634">
                  <c:v>-11.244014721431192</c:v>
                </c:pt>
                <c:pt idx="635">
                  <c:v>-6.9621242630692315</c:v>
                </c:pt>
                <c:pt idx="636">
                  <c:v>12.395715382444742</c:v>
                </c:pt>
                <c:pt idx="637">
                  <c:v>4.5781390790113434</c:v>
                </c:pt>
                <c:pt idx="638">
                  <c:v>-14.286009851525062</c:v>
                </c:pt>
                <c:pt idx="639">
                  <c:v>-1.3236648535374373</c:v>
                </c:pt>
                <c:pt idx="640">
                  <c:v>12.695472256762134</c:v>
                </c:pt>
                <c:pt idx="641">
                  <c:v>-1.5360738982047701</c:v>
                </c:pt>
                <c:pt idx="642">
                  <c:v>-12.725816205901888</c:v>
                </c:pt>
                <c:pt idx="643">
                  <c:v>4.6638420663684874</c:v>
                </c:pt>
                <c:pt idx="644">
                  <c:v>12.465066717182868</c:v>
                </c:pt>
                <c:pt idx="645">
                  <c:v>-7.0434648532451538</c:v>
                </c:pt>
                <c:pt idx="646">
                  <c:v>-9.7276121894472656</c:v>
                </c:pt>
                <c:pt idx="647">
                  <c:v>8.4546917214612947</c:v>
                </c:pt>
                <c:pt idx="648">
                  <c:v>7.1918312968466207</c:v>
                </c:pt>
                <c:pt idx="649">
                  <c:v>-9.4907440493884074</c:v>
                </c:pt>
                <c:pt idx="650">
                  <c:v>-4.9780813014096896</c:v>
                </c:pt>
                <c:pt idx="651">
                  <c:v>11.135852160301543</c:v>
                </c:pt>
                <c:pt idx="652">
                  <c:v>2.8825963952433162</c:v>
                </c:pt>
                <c:pt idx="653">
                  <c:v>-12.646355545120317</c:v>
                </c:pt>
                <c:pt idx="654">
                  <c:v>-0.15751909807456774</c:v>
                </c:pt>
                <c:pt idx="655">
                  <c:v>12.46680086111304</c:v>
                </c:pt>
                <c:pt idx="656">
                  <c:v>-2.5270700985814138</c:v>
                </c:pt>
                <c:pt idx="657">
                  <c:v>-10.584202592964951</c:v>
                </c:pt>
                <c:pt idx="658">
                  <c:v>4.2598206592698622</c:v>
                </c:pt>
                <c:pt idx="659">
                  <c:v>8.267700027520652</c:v>
                </c:pt>
                <c:pt idx="660">
                  <c:v>-5.2523456910781707</c:v>
                </c:pt>
                <c:pt idx="661">
                  <c:v>-5.9683817451807135</c:v>
                </c:pt>
                <c:pt idx="662">
                  <c:v>6.5416251428026655</c:v>
                </c:pt>
                <c:pt idx="663">
                  <c:v>4.694080171482641</c:v>
                </c:pt>
                <c:pt idx="664">
                  <c:v>-7.1950663624036943</c:v>
                </c:pt>
                <c:pt idx="665">
                  <c:v>-2.8523526948191784</c:v>
                </c:pt>
                <c:pt idx="666">
                  <c:v>7.316297633914421</c:v>
                </c:pt>
                <c:pt idx="667">
                  <c:v>1.1169403207277429</c:v>
                </c:pt>
                <c:pt idx="668">
                  <c:v>-7.8868336919497066</c:v>
                </c:pt>
                <c:pt idx="669">
                  <c:v>0.57022421258293732</c:v>
                </c:pt>
                <c:pt idx="670">
                  <c:v>7.6886616424772356</c:v>
                </c:pt>
                <c:pt idx="671">
                  <c:v>-2.3721547041674622</c:v>
                </c:pt>
                <c:pt idx="672">
                  <c:v>-7.9609586299090243</c:v>
                </c:pt>
                <c:pt idx="673">
                  <c:v>4.5095976389045713</c:v>
                </c:pt>
                <c:pt idx="674">
                  <c:v>7.5481184038935636</c:v>
                </c:pt>
                <c:pt idx="675">
                  <c:v>-5.9906564634265571</c:v>
                </c:pt>
                <c:pt idx="676">
                  <c:v>-5.6827621670461737</c:v>
                </c:pt>
                <c:pt idx="677">
                  <c:v>7.0997702255881237</c:v>
                </c:pt>
                <c:pt idx="678">
                  <c:v>4.5979877468504178</c:v>
                </c:pt>
                <c:pt idx="679">
                  <c:v>-9.7788884665057143</c:v>
                </c:pt>
                <c:pt idx="680">
                  <c:v>-3.0936787692670333</c:v>
                </c:pt>
                <c:pt idx="681">
                  <c:v>11.055529504470369</c:v>
                </c:pt>
                <c:pt idx="682">
                  <c:v>0.71670555705873307</c:v>
                </c:pt>
                <c:pt idx="683">
                  <c:v>-11.639337102899242</c:v>
                </c:pt>
                <c:pt idx="684">
                  <c:v>1.8254362491250817</c:v>
                </c:pt>
                <c:pt idx="685">
                  <c:v>10.764079145520958</c:v>
                </c:pt>
                <c:pt idx="686">
                  <c:v>-3.9437801291566532</c:v>
                </c:pt>
                <c:pt idx="687">
                  <c:v>-9.0152762585869031</c:v>
                </c:pt>
                <c:pt idx="688">
                  <c:v>5.3087041168725637</c:v>
                </c:pt>
                <c:pt idx="689">
                  <c:v>6.4273717237422758</c:v>
                </c:pt>
                <c:pt idx="690">
                  <c:v>-5.7483508958645686</c:v>
                </c:pt>
                <c:pt idx="691">
                  <c:v>-4.2400623701913949</c:v>
                </c:pt>
                <c:pt idx="692">
                  <c:v>5.8517698971396923</c:v>
                </c:pt>
                <c:pt idx="693">
                  <c:v>2.915702973443044</c:v>
                </c:pt>
                <c:pt idx="694">
                  <c:v>-6.7632254222790475</c:v>
                </c:pt>
                <c:pt idx="695">
                  <c:v>-1.3667197944987128</c:v>
                </c:pt>
                <c:pt idx="696">
                  <c:v>7.4874169040692626</c:v>
                </c:pt>
                <c:pt idx="697">
                  <c:v>-0.17566991784505789</c:v>
                </c:pt>
                <c:pt idx="698">
                  <c:v>-7.2568979667329323</c:v>
                </c:pt>
                <c:pt idx="699">
                  <c:v>1.8465201962940121</c:v>
                </c:pt>
                <c:pt idx="700">
                  <c:v>7.4042151570578625</c:v>
                </c:pt>
                <c:pt idx="701">
                  <c:v>-3.425572561456224</c:v>
                </c:pt>
                <c:pt idx="702">
                  <c:v>-6.3210334169235116</c:v>
                </c:pt>
                <c:pt idx="703">
                  <c:v>4.751414022175104</c:v>
                </c:pt>
                <c:pt idx="704">
                  <c:v>5.2345706279580089</c:v>
                </c:pt>
                <c:pt idx="705">
                  <c:v>-6.0195695474207973</c:v>
                </c:pt>
                <c:pt idx="706">
                  <c:v>-4.0547002863462653</c:v>
                </c:pt>
                <c:pt idx="707">
                  <c:v>6.998157310989142</c:v>
                </c:pt>
                <c:pt idx="708">
                  <c:v>2.7155604746361637</c:v>
                </c:pt>
                <c:pt idx="709">
                  <c:v>-8.7902983393479293</c:v>
                </c:pt>
                <c:pt idx="710">
                  <c:v>-1.004734225364126</c:v>
                </c:pt>
                <c:pt idx="711">
                  <c:v>8.3565326145954693</c:v>
                </c:pt>
                <c:pt idx="712">
                  <c:v>-0.87450363891710148</c:v>
                </c:pt>
                <c:pt idx="713">
                  <c:v>-7.9107467160145708</c:v>
                </c:pt>
                <c:pt idx="714">
                  <c:v>2.6369866905723462</c:v>
                </c:pt>
                <c:pt idx="715">
                  <c:v>7.655370576747023</c:v>
                </c:pt>
                <c:pt idx="716">
                  <c:v>-4.593403642791424</c:v>
                </c:pt>
                <c:pt idx="717">
                  <c:v>-7.0427196590751073</c:v>
                </c:pt>
                <c:pt idx="718">
                  <c:v>6.3196665580410922</c:v>
                </c:pt>
                <c:pt idx="719">
                  <c:v>5.6448179009702324</c:v>
                </c:pt>
                <c:pt idx="720">
                  <c:v>-7.051675836747024</c:v>
                </c:pt>
                <c:pt idx="721">
                  <c:v>-3.9218309563803997</c:v>
                </c:pt>
                <c:pt idx="722">
                  <c:v>9.1605619366830133</c:v>
                </c:pt>
                <c:pt idx="723">
                  <c:v>2.7396199047733498</c:v>
                </c:pt>
                <c:pt idx="724">
                  <c:v>-11.87896932708794</c:v>
                </c:pt>
                <c:pt idx="725">
                  <c:v>-0.29953646528066874</c:v>
                </c:pt>
                <c:pt idx="726">
                  <c:v>9.8166330717832011</c:v>
                </c:pt>
                <c:pt idx="727">
                  <c:v>-1.940785927742273</c:v>
                </c:pt>
                <c:pt idx="728">
                  <c:v>-9.9353337003824809</c:v>
                </c:pt>
                <c:pt idx="729">
                  <c:v>3.8788800996388382</c:v>
                </c:pt>
                <c:pt idx="730">
                  <c:v>8.2826865988765839</c:v>
                </c:pt>
                <c:pt idx="731">
                  <c:v>-6.2022605864379274</c:v>
                </c:pt>
                <c:pt idx="732">
                  <c:v>-7.6552028509660675</c:v>
                </c:pt>
                <c:pt idx="733">
                  <c:v>7.5543588021886352</c:v>
                </c:pt>
                <c:pt idx="734">
                  <c:v>5.8815372221204356</c:v>
                </c:pt>
                <c:pt idx="735">
                  <c:v>-9.8501075340936097</c:v>
                </c:pt>
                <c:pt idx="736">
                  <c:v>-4.5684619652891723</c:v>
                </c:pt>
                <c:pt idx="737">
                  <c:v>12.495173480010362</c:v>
                </c:pt>
                <c:pt idx="738">
                  <c:v>2.1008343360342057</c:v>
                </c:pt>
                <c:pt idx="739">
                  <c:v>-13.252063290925637</c:v>
                </c:pt>
                <c:pt idx="740">
                  <c:v>0.8238691582426122</c:v>
                </c:pt>
                <c:pt idx="741">
                  <c:v>14.341869859941763</c:v>
                </c:pt>
                <c:pt idx="742">
                  <c:v>-4.1254723859483819</c:v>
                </c:pt>
                <c:pt idx="743">
                  <c:v>-14.364185951250199</c:v>
                </c:pt>
                <c:pt idx="744">
                  <c:v>7.618447117472317</c:v>
                </c:pt>
                <c:pt idx="745">
                  <c:v>13.322115550344121</c:v>
                </c:pt>
                <c:pt idx="746">
                  <c:v>-10.911112110182135</c:v>
                </c:pt>
                <c:pt idx="747">
                  <c:v>-11.114820348386534</c:v>
                </c:pt>
                <c:pt idx="748">
                  <c:v>13.788360782620728</c:v>
                </c:pt>
                <c:pt idx="749">
                  <c:v>8.8212960232165383</c:v>
                </c:pt>
                <c:pt idx="750">
                  <c:v>-16.195766488978716</c:v>
                </c:pt>
                <c:pt idx="751">
                  <c:v>-5.073890346258132</c:v>
                </c:pt>
                <c:pt idx="752">
                  <c:v>16.933640609100177</c:v>
                </c:pt>
                <c:pt idx="753">
                  <c:v>1.2960134576646967</c:v>
                </c:pt>
                <c:pt idx="754">
                  <c:v>-17.041052805452306</c:v>
                </c:pt>
                <c:pt idx="755">
                  <c:v>2.5420232503456797</c:v>
                </c:pt>
                <c:pt idx="756">
                  <c:v>16.805792885166483</c:v>
                </c:pt>
                <c:pt idx="757">
                  <c:v>-5.8865684130635598</c:v>
                </c:pt>
                <c:pt idx="758">
                  <c:v>-14.779118473364381</c:v>
                </c:pt>
                <c:pt idx="759">
                  <c:v>9.4448125582314439</c:v>
                </c:pt>
                <c:pt idx="760">
                  <c:v>13.032980031631027</c:v>
                </c:pt>
                <c:pt idx="761">
                  <c:v>-12.247668961709726</c:v>
                </c:pt>
                <c:pt idx="762">
                  <c:v>-10.443877840383049</c:v>
                </c:pt>
                <c:pt idx="763">
                  <c:v>14.299751280314345</c:v>
                </c:pt>
                <c:pt idx="764">
                  <c:v>6.5749478080913715</c:v>
                </c:pt>
                <c:pt idx="765">
                  <c:v>-14.337170301116432</c:v>
                </c:pt>
                <c:pt idx="766">
                  <c:v>-3.1969655401945993</c:v>
                </c:pt>
                <c:pt idx="767">
                  <c:v>15.185895773192644</c:v>
                </c:pt>
                <c:pt idx="768">
                  <c:v>-0.13176165981094881</c:v>
                </c:pt>
                <c:pt idx="769">
                  <c:v>-14.862437012542964</c:v>
                </c:pt>
                <c:pt idx="770">
                  <c:v>3.3764535478891569</c:v>
                </c:pt>
                <c:pt idx="771">
                  <c:v>14.238494449438845</c:v>
                </c:pt>
                <c:pt idx="772">
                  <c:v>-6.7652216623031567</c:v>
                </c:pt>
                <c:pt idx="773">
                  <c:v>-13.046803722105086</c:v>
                </c:pt>
                <c:pt idx="774">
                  <c:v>8.9656924903832191</c:v>
                </c:pt>
                <c:pt idx="775">
                  <c:v>9.3820789901050254</c:v>
                </c:pt>
                <c:pt idx="776">
                  <c:v>-9.7758324199337103</c:v>
                </c:pt>
                <c:pt idx="777">
                  <c:v>-6.5496005660595262</c:v>
                </c:pt>
                <c:pt idx="778">
                  <c:v>10.26245234920043</c:v>
                </c:pt>
                <c:pt idx="779">
                  <c:v>3.6947370352136675</c:v>
                </c:pt>
                <c:pt idx="780">
                  <c:v>-10.643890046299898</c:v>
                </c:pt>
                <c:pt idx="781">
                  <c:v>-1.4166712917310922</c:v>
                </c:pt>
                <c:pt idx="782">
                  <c:v>11.202661545444624</c:v>
                </c:pt>
                <c:pt idx="783">
                  <c:v>-1.0606481661433231</c:v>
                </c:pt>
                <c:pt idx="784">
                  <c:v>-11.570231483327069</c:v>
                </c:pt>
                <c:pt idx="785">
                  <c:v>3.9492282410229711</c:v>
                </c:pt>
                <c:pt idx="786">
                  <c:v>12.23503055512734</c:v>
                </c:pt>
                <c:pt idx="787">
                  <c:v>-6.8263486786945995</c:v>
                </c:pt>
                <c:pt idx="788">
                  <c:v>-10.639848747245152</c:v>
                </c:pt>
                <c:pt idx="789">
                  <c:v>9.6508585345336648</c:v>
                </c:pt>
                <c:pt idx="790">
                  <c:v>9.4907848824066114</c:v>
                </c:pt>
                <c:pt idx="791">
                  <c:v>-11.849151635455188</c:v>
                </c:pt>
                <c:pt idx="792">
                  <c:v>-6.4312103293980432</c:v>
                </c:pt>
                <c:pt idx="793">
                  <c:v>13.106431901280489</c:v>
                </c:pt>
                <c:pt idx="794">
                  <c:v>3.5993129153980026</c:v>
                </c:pt>
                <c:pt idx="795">
                  <c:v>-12.636445486004702</c:v>
                </c:pt>
                <c:pt idx="796">
                  <c:v>-0.50261061683306796</c:v>
                </c:pt>
                <c:pt idx="797">
                  <c:v>12.833813384290563</c:v>
                </c:pt>
                <c:pt idx="798">
                  <c:v>-2.382068585807338</c:v>
                </c:pt>
                <c:pt idx="799">
                  <c:v>-12.26295958652849</c:v>
                </c:pt>
                <c:pt idx="800">
                  <c:v>4.7629970086155344</c:v>
                </c:pt>
                <c:pt idx="801">
                  <c:v>10.483568235078939</c:v>
                </c:pt>
                <c:pt idx="802">
                  <c:v>-6.9107747174442151</c:v>
                </c:pt>
                <c:pt idx="803">
                  <c:v>-8.942989034794957</c:v>
                </c:pt>
                <c:pt idx="804">
                  <c:v>9.2997203935182995</c:v>
                </c:pt>
                <c:pt idx="805">
                  <c:v>7.3383503103803287</c:v>
                </c:pt>
                <c:pt idx="806">
                  <c:v>-11.130667121815335</c:v>
                </c:pt>
                <c:pt idx="807">
                  <c:v>-4.9736982779254664</c:v>
                </c:pt>
                <c:pt idx="808">
                  <c:v>12.139366582618884</c:v>
                </c:pt>
                <c:pt idx="809">
                  <c:v>2.2072719932661111</c:v>
                </c:pt>
                <c:pt idx="810">
                  <c:v>-12.757889679191031</c:v>
                </c:pt>
                <c:pt idx="811">
                  <c:v>0.55733104922909471</c:v>
                </c:pt>
                <c:pt idx="812">
                  <c:v>11.966554543332396</c:v>
                </c:pt>
                <c:pt idx="813">
                  <c:v>-3.0736157286340124</c:v>
                </c:pt>
                <c:pt idx="814">
                  <c:v>-10.324964236933548</c:v>
                </c:pt>
                <c:pt idx="815">
                  <c:v>4.8782565971948593</c:v>
                </c:pt>
                <c:pt idx="816">
                  <c:v>8.2860416683799389</c:v>
                </c:pt>
                <c:pt idx="817">
                  <c:v>-6.1789353680396024</c:v>
                </c:pt>
                <c:pt idx="818">
                  <c:v>-6.4944889932094299</c:v>
                </c:pt>
                <c:pt idx="819">
                  <c:v>7.8827718825647333</c:v>
                </c:pt>
                <c:pt idx="820">
                  <c:v>4.9127129461418493</c:v>
                </c:pt>
                <c:pt idx="821">
                  <c:v>-8.8210454691661102</c:v>
                </c:pt>
                <c:pt idx="822">
                  <c:v>-3.1971263862192263</c:v>
                </c:pt>
                <c:pt idx="823">
                  <c:v>10.532458765342595</c:v>
                </c:pt>
                <c:pt idx="824">
                  <c:v>0.96631272652997224</c:v>
                </c:pt>
                <c:pt idx="825">
                  <c:v>-10.964979850806515</c:v>
                </c:pt>
                <c:pt idx="826">
                  <c:v>1.4642620302299643</c:v>
                </c:pt>
                <c:pt idx="827">
                  <c:v>10.545927472743587</c:v>
                </c:pt>
                <c:pt idx="828">
                  <c:v>-3.4857721285983669</c:v>
                </c:pt>
                <c:pt idx="829">
                  <c:v>-9.2327617260020762</c:v>
                </c:pt>
                <c:pt idx="830">
                  <c:v>5.8555033076848142</c:v>
                </c:pt>
                <c:pt idx="831">
                  <c:v>8.2529191787466889</c:v>
                </c:pt>
                <c:pt idx="832">
                  <c:v>-7.4141093728888041</c:v>
                </c:pt>
                <c:pt idx="833">
                  <c:v>-6.6446103636646745</c:v>
                </c:pt>
                <c:pt idx="834">
                  <c:v>8.990133989139574</c:v>
                </c:pt>
                <c:pt idx="835">
                  <c:v>4.4271684672952691</c:v>
                </c:pt>
                <c:pt idx="836">
                  <c:v>-9.8043845893343438</c:v>
                </c:pt>
                <c:pt idx="837">
                  <c:v>-2.364544111842696</c:v>
                </c:pt>
                <c:pt idx="838">
                  <c:v>10.411866774216236</c:v>
                </c:pt>
                <c:pt idx="839">
                  <c:v>5.8466955196949645E-2</c:v>
                </c:pt>
                <c:pt idx="840">
                  <c:v>-9.8901614635305677</c:v>
                </c:pt>
                <c:pt idx="841">
                  <c:v>2.0742122912730783</c:v>
                </c:pt>
                <c:pt idx="842">
                  <c:v>9.1975277378478584</c:v>
                </c:pt>
                <c:pt idx="843">
                  <c:v>-4.0754291486267986</c:v>
                </c:pt>
                <c:pt idx="844">
                  <c:v>-8.3912453981916233</c:v>
                </c:pt>
                <c:pt idx="845">
                  <c:v>6.1114094775903585</c:v>
                </c:pt>
                <c:pt idx="846">
                  <c:v>7.2525333805558363</c:v>
                </c:pt>
                <c:pt idx="847">
                  <c:v>-8.1630034593785421</c:v>
                </c:pt>
                <c:pt idx="848">
                  <c:v>-6.1976225984857436</c:v>
                </c:pt>
                <c:pt idx="849">
                  <c:v>10.081760153126774</c:v>
                </c:pt>
                <c:pt idx="850">
                  <c:v>3.9954988600116956</c:v>
                </c:pt>
                <c:pt idx="851">
                  <c:v>-11.439432710736902</c:v>
                </c:pt>
                <c:pt idx="852">
                  <c:v>-1.7730624395126686</c:v>
                </c:pt>
                <c:pt idx="853">
                  <c:v>12.786590991124356</c:v>
                </c:pt>
                <c:pt idx="854">
                  <c:v>-0.97764031648872096</c:v>
                </c:pt>
                <c:pt idx="855">
                  <c:v>-11.773689649346164</c:v>
                </c:pt>
                <c:pt idx="856">
                  <c:v>3.6428306778175812</c:v>
                </c:pt>
                <c:pt idx="857">
                  <c:v>11.545926699568271</c:v>
                </c:pt>
                <c:pt idx="858">
                  <c:v>-6.1353199625398691</c:v>
                </c:pt>
                <c:pt idx="859">
                  <c:v>-9.3340082656264283</c:v>
                </c:pt>
                <c:pt idx="860">
                  <c:v>7.6818309738098902</c:v>
                </c:pt>
                <c:pt idx="861">
                  <c:v>7.5865727755970429</c:v>
                </c:pt>
                <c:pt idx="862">
                  <c:v>-8.974283175057252</c:v>
                </c:pt>
                <c:pt idx="863">
                  <c:v>-5.0987327752207108</c:v>
                </c:pt>
                <c:pt idx="864">
                  <c:v>10.839844733998246</c:v>
                </c:pt>
                <c:pt idx="865">
                  <c:v>3.3014271779452136</c:v>
                </c:pt>
                <c:pt idx="866">
                  <c:v>-11.213599338674692</c:v>
                </c:pt>
                <c:pt idx="867">
                  <c:v>-0.60360456161454956</c:v>
                </c:pt>
                <c:pt idx="868">
                  <c:v>10.778359809054379</c:v>
                </c:pt>
                <c:pt idx="869">
                  <c:v>-1.8120506417272655</c:v>
                </c:pt>
                <c:pt idx="870">
                  <c:v>-10.622766627069637</c:v>
                </c:pt>
                <c:pt idx="871">
                  <c:v>3.932817543826407</c:v>
                </c:pt>
                <c:pt idx="872">
                  <c:v>9.1390321083984141</c:v>
                </c:pt>
                <c:pt idx="873">
                  <c:v>-6.2171978986693084</c:v>
                </c:pt>
                <c:pt idx="874">
                  <c:v>-7.9033151175201271</c:v>
                </c:pt>
                <c:pt idx="875">
                  <c:v>7.2837837586436516</c:v>
                </c:pt>
                <c:pt idx="876">
                  <c:v>6.0502469143703363</c:v>
                </c:pt>
                <c:pt idx="877">
                  <c:v>-9.1285501509361673</c:v>
                </c:pt>
                <c:pt idx="878">
                  <c:v>-4.1379491649306992</c:v>
                </c:pt>
                <c:pt idx="879">
                  <c:v>9.8786026469000703</c:v>
                </c:pt>
                <c:pt idx="880">
                  <c:v>1.9923493440340365</c:v>
                </c:pt>
                <c:pt idx="881">
                  <c:v>-10.321598818232459</c:v>
                </c:pt>
                <c:pt idx="882">
                  <c:v>0.30266614928077273</c:v>
                </c:pt>
                <c:pt idx="883">
                  <c:v>10.00588267052367</c:v>
                </c:pt>
                <c:pt idx="884">
                  <c:v>-2.4756459846459444</c:v>
                </c:pt>
                <c:pt idx="885">
                  <c:v>-9.0302145319164246</c:v>
                </c:pt>
                <c:pt idx="886">
                  <c:v>4.3369700066700032</c:v>
                </c:pt>
                <c:pt idx="887">
                  <c:v>7.8922017012275267</c:v>
                </c:pt>
                <c:pt idx="888">
                  <c:v>-5.9831252754229292</c:v>
                </c:pt>
                <c:pt idx="889">
                  <c:v>-7.0158263526284994</c:v>
                </c:pt>
                <c:pt idx="890">
                  <c:v>8.7058902768664677</c:v>
                </c:pt>
                <c:pt idx="891">
                  <c:v>5.7079031580775554</c:v>
                </c:pt>
                <c:pt idx="892">
                  <c:v>-9.7668081883291755</c:v>
                </c:pt>
                <c:pt idx="893">
                  <c:v>-3.5317231002186786</c:v>
                </c:pt>
                <c:pt idx="894">
                  <c:v>10.871928256187468</c:v>
                </c:pt>
                <c:pt idx="895">
                  <c:v>1.196530293378905</c:v>
                </c:pt>
                <c:pt idx="896">
                  <c:v>-12.294080402847467</c:v>
                </c:pt>
                <c:pt idx="897">
                  <c:v>1.4996029326188476</c:v>
                </c:pt>
                <c:pt idx="898">
                  <c:v>11.93846265792064</c:v>
                </c:pt>
                <c:pt idx="899">
                  <c:v>-3.4270900431231706</c:v>
                </c:pt>
                <c:pt idx="900">
                  <c:v>-8.2844260900935911</c:v>
                </c:pt>
                <c:pt idx="901">
                  <c:v>4.8815796875793245</c:v>
                </c:pt>
                <c:pt idx="902">
                  <c:v>7.4788225605934171</c:v>
                </c:pt>
                <c:pt idx="903">
                  <c:v>-6.5999841415069351</c:v>
                </c:pt>
                <c:pt idx="904">
                  <c:v>-5.8904203663199484</c:v>
                </c:pt>
                <c:pt idx="905">
                  <c:v>8.1392667157130667</c:v>
                </c:pt>
                <c:pt idx="906">
                  <c:v>4.3126297011840666</c:v>
                </c:pt>
                <c:pt idx="907">
                  <c:v>-8.6082303997944756</c:v>
                </c:pt>
                <c:pt idx="908">
                  <c:v>-2.3092116703403498</c:v>
                </c:pt>
                <c:pt idx="909">
                  <c:v>11.269361455655536</c:v>
                </c:pt>
                <c:pt idx="910">
                  <c:v>0.24950108184608644</c:v>
                </c:pt>
                <c:pt idx="911">
                  <c:v>-12.788653677039177</c:v>
                </c:pt>
                <c:pt idx="912">
                  <c:v>2.6063040344925388</c:v>
                </c:pt>
                <c:pt idx="913">
                  <c:v>11.99925105089315</c:v>
                </c:pt>
                <c:pt idx="914">
                  <c:v>-4.8129888376590859</c:v>
                </c:pt>
                <c:pt idx="915">
                  <c:v>-9.9731302506358634</c:v>
                </c:pt>
                <c:pt idx="916">
                  <c:v>7.2399937731203767</c:v>
                </c:pt>
                <c:pt idx="917">
                  <c:v>9.2235662435288788</c:v>
                </c:pt>
                <c:pt idx="918">
                  <c:v>-9.3941426196084876</c:v>
                </c:pt>
                <c:pt idx="919">
                  <c:v>-6.3936533946311078</c:v>
                </c:pt>
                <c:pt idx="920">
                  <c:v>9.6078838021760387</c:v>
                </c:pt>
                <c:pt idx="921">
                  <c:v>3.9528733725539835</c:v>
                </c:pt>
                <c:pt idx="922">
                  <c:v>-10.283927505884783</c:v>
                </c:pt>
                <c:pt idx="923">
                  <c:v>-1.7266318362407278</c:v>
                </c:pt>
                <c:pt idx="924">
                  <c:v>11.708964623547296</c:v>
                </c:pt>
                <c:pt idx="925">
                  <c:v>-0.75245997288295985</c:v>
                </c:pt>
                <c:pt idx="926">
                  <c:v>-11.123238119654644</c:v>
                </c:pt>
                <c:pt idx="927">
                  <c:v>3.319124913727177</c:v>
                </c:pt>
                <c:pt idx="928">
                  <c:v>11.394851103489657</c:v>
                </c:pt>
                <c:pt idx="929">
                  <c:v>-6.1925580903645896</c:v>
                </c:pt>
                <c:pt idx="930">
                  <c:v>-10.699246025626504</c:v>
                </c:pt>
                <c:pt idx="931">
                  <c:v>9.157901956803995</c:v>
                </c:pt>
                <c:pt idx="932">
                  <c:v>9.6977034181722228</c:v>
                </c:pt>
                <c:pt idx="933">
                  <c:v>-12.185005521883614</c:v>
                </c:pt>
                <c:pt idx="934">
                  <c:v>-7.4533547374433953</c:v>
                </c:pt>
                <c:pt idx="935">
                  <c:v>14.263072829634917</c:v>
                </c:pt>
                <c:pt idx="936">
                  <c:v>4.6155555015981138</c:v>
                </c:pt>
                <c:pt idx="937">
                  <c:v>-16.117936575712179</c:v>
                </c:pt>
                <c:pt idx="938">
                  <c:v>-1.0914621930297801</c:v>
                </c:pt>
                <c:pt idx="939">
                  <c:v>15.1632500021199</c:v>
                </c:pt>
                <c:pt idx="940">
                  <c:v>-2.3753123792529092</c:v>
                </c:pt>
                <c:pt idx="941">
                  <c:v>-15.563394959909919</c:v>
                </c:pt>
                <c:pt idx="942">
                  <c:v>5.8326366311640658</c:v>
                </c:pt>
                <c:pt idx="943">
                  <c:v>14.686509554947962</c:v>
                </c:pt>
                <c:pt idx="944">
                  <c:v>-9.6787348836109679</c:v>
                </c:pt>
                <c:pt idx="945">
                  <c:v>-13.84047249672027</c:v>
                </c:pt>
                <c:pt idx="946">
                  <c:v>13.613533942337675</c:v>
                </c:pt>
                <c:pt idx="947">
                  <c:v>11.244908967917075</c:v>
                </c:pt>
                <c:pt idx="948">
                  <c:v>-16.251201068353641</c:v>
                </c:pt>
                <c:pt idx="949">
                  <c:v>-8.1745496805115696</c:v>
                </c:pt>
                <c:pt idx="950">
                  <c:v>18.91987534016376</c:v>
                </c:pt>
                <c:pt idx="951">
                  <c:v>3.9289436514256382</c:v>
                </c:pt>
                <c:pt idx="952">
                  <c:v>-18.929933395971737</c:v>
                </c:pt>
                <c:pt idx="953">
                  <c:v>0.30058338047333943</c:v>
                </c:pt>
                <c:pt idx="954">
                  <c:v>19.517178589007361</c:v>
                </c:pt>
                <c:pt idx="955">
                  <c:v>-4.6323971293295241</c:v>
                </c:pt>
                <c:pt idx="956">
                  <c:v>-18.616002863241956</c:v>
                </c:pt>
                <c:pt idx="957">
                  <c:v>8.6858638693414516</c:v>
                </c:pt>
                <c:pt idx="958">
                  <c:v>16.373907702481819</c:v>
                </c:pt>
                <c:pt idx="959">
                  <c:v>-12.151496487818246</c:v>
                </c:pt>
                <c:pt idx="960">
                  <c:v>-13.401206507014898</c:v>
                </c:pt>
                <c:pt idx="961">
                  <c:v>14.069227410277721</c:v>
                </c:pt>
                <c:pt idx="962">
                  <c:v>9.1730585813807384</c:v>
                </c:pt>
                <c:pt idx="963">
                  <c:v>-15.078115363886157</c:v>
                </c:pt>
                <c:pt idx="964">
                  <c:v>-5.3149543965294219</c:v>
                </c:pt>
                <c:pt idx="965">
                  <c:v>14.902444803817119</c:v>
                </c:pt>
                <c:pt idx="966">
                  <c:v>1.8341642379495455</c:v>
                </c:pt>
                <c:pt idx="967">
                  <c:v>-15.511930325202247</c:v>
                </c:pt>
                <c:pt idx="968">
                  <c:v>1.5811766413197283</c:v>
                </c:pt>
                <c:pt idx="969">
                  <c:v>15.589648931016654</c:v>
                </c:pt>
                <c:pt idx="970">
                  <c:v>-5.1608894172388888</c:v>
                </c:pt>
                <c:pt idx="971">
                  <c:v>-14.935842280653224</c:v>
                </c:pt>
                <c:pt idx="972">
                  <c:v>8.4405505224361903</c:v>
                </c:pt>
                <c:pt idx="973">
                  <c:v>13.117482929607853</c:v>
                </c:pt>
                <c:pt idx="974">
                  <c:v>-11.459866319848253</c:v>
                </c:pt>
                <c:pt idx="975">
                  <c:v>-10.442426311019686</c:v>
                </c:pt>
                <c:pt idx="976">
                  <c:v>13.54300515335447</c:v>
                </c:pt>
                <c:pt idx="977">
                  <c:v>7.2956501369253468</c:v>
                </c:pt>
                <c:pt idx="978">
                  <c:v>-14.343452390158522</c:v>
                </c:pt>
                <c:pt idx="979">
                  <c:v>-3.988590304107217</c:v>
                </c:pt>
                <c:pt idx="980">
                  <c:v>15.594656105913291</c:v>
                </c:pt>
                <c:pt idx="981">
                  <c:v>0.50037880765238485</c:v>
                </c:pt>
                <c:pt idx="982">
                  <c:v>-14.620296551771796</c:v>
                </c:pt>
                <c:pt idx="983">
                  <c:v>2.8107069786327199</c:v>
                </c:pt>
                <c:pt idx="984">
                  <c:v>13.367180192509526</c:v>
                </c:pt>
                <c:pt idx="985">
                  <c:v>-5.2498809029685267</c:v>
                </c:pt>
                <c:pt idx="986">
                  <c:v>-12.028469039195226</c:v>
                </c:pt>
                <c:pt idx="987">
                  <c:v>7.9839020281822526</c:v>
                </c:pt>
                <c:pt idx="988">
                  <c:v>9.6453710576263187</c:v>
                </c:pt>
                <c:pt idx="989">
                  <c:v>-10.135347575577871</c:v>
                </c:pt>
                <c:pt idx="990">
                  <c:v>-7.7597226567763098</c:v>
                </c:pt>
                <c:pt idx="991">
                  <c:v>11.598286798972168</c:v>
                </c:pt>
                <c:pt idx="992">
                  <c:v>5.4741421257510092</c:v>
                </c:pt>
                <c:pt idx="993">
                  <c:v>-14.856875310400751</c:v>
                </c:pt>
                <c:pt idx="994">
                  <c:v>-2.484674868548252</c:v>
                </c:pt>
                <c:pt idx="995">
                  <c:v>14.329546367587355</c:v>
                </c:pt>
                <c:pt idx="996">
                  <c:v>-0.76993565971977596</c:v>
                </c:pt>
                <c:pt idx="997">
                  <c:v>-14.280852108933322</c:v>
                </c:pt>
                <c:pt idx="998">
                  <c:v>3.4804341975671531</c:v>
                </c:pt>
                <c:pt idx="999">
                  <c:v>11.398450524221635</c:v>
                </c:pt>
                <c:pt idx="1000">
                  <c:v>-5.7984386915581982</c:v>
                </c:pt>
                <c:pt idx="1001">
                  <c:v>-10.227357412018074</c:v>
                </c:pt>
                <c:pt idx="1002">
                  <c:v>7.8345682127988958</c:v>
                </c:pt>
                <c:pt idx="1003">
                  <c:v>7.5133293430657062</c:v>
                </c:pt>
                <c:pt idx="1004">
                  <c:v>-9.1884407727503294</c:v>
                </c:pt>
                <c:pt idx="1005">
                  <c:v>-5.9832431249871556</c:v>
                </c:pt>
                <c:pt idx="1006">
                  <c:v>10.393489648471247</c:v>
                </c:pt>
                <c:pt idx="1007">
                  <c:v>3.5073603876876791</c:v>
                </c:pt>
                <c:pt idx="1008">
                  <c:v>-11.816495435322986</c:v>
                </c:pt>
                <c:pt idx="1009">
                  <c:v>-0.93191840800013004</c:v>
                </c:pt>
                <c:pt idx="1010">
                  <c:v>11.057534787192079</c:v>
                </c:pt>
                <c:pt idx="1011">
                  <c:v>-1.5883633617571622</c:v>
                </c:pt>
                <c:pt idx="1012">
                  <c:v>-10.810540354350382</c:v>
                </c:pt>
                <c:pt idx="1013">
                  <c:v>3.8669860751922589</c:v>
                </c:pt>
                <c:pt idx="1014">
                  <c:v>10.201241523422308</c:v>
                </c:pt>
                <c:pt idx="1015">
                  <c:v>-6.1564408393875514</c:v>
                </c:pt>
                <c:pt idx="1016">
                  <c:v>-8.8662275530663486</c:v>
                </c:pt>
                <c:pt idx="1017">
                  <c:v>8.4532448823069739</c:v>
                </c:pt>
                <c:pt idx="1018">
                  <c:v>7.2900159262188131</c:v>
                </c:pt>
                <c:pt idx="1019">
                  <c:v>-10.267485384443921</c:v>
                </c:pt>
                <c:pt idx="1020">
                  <c:v>-4.806976299666899</c:v>
                </c:pt>
                <c:pt idx="1021">
                  <c:v>9.8349580375436929</c:v>
                </c:pt>
                <c:pt idx="1022">
                  <c:v>2.3204737339867805</c:v>
                </c:pt>
                <c:pt idx="1023">
                  <c:v>-10.266157062506899</c:v>
                </c:pt>
                <c:pt idx="1024">
                  <c:v>1.1635329969926979E-2</c:v>
                </c:pt>
                <c:pt idx="1025">
                  <c:v>9.67868057570114</c:v>
                </c:pt>
                <c:pt idx="1026">
                  <c:v>-2.0757682052692159</c:v>
                </c:pt>
                <c:pt idx="1027">
                  <c:v>-8.3697242641853205</c:v>
                </c:pt>
                <c:pt idx="1028">
                  <c:v>3.9516638542619948</c:v>
                </c:pt>
                <c:pt idx="1029">
                  <c:v>7.9911963116703113</c:v>
                </c:pt>
                <c:pt idx="1030">
                  <c:v>-5.6174868804307083</c:v>
                </c:pt>
                <c:pt idx="1031">
                  <c:v>-6.6040306078848703</c:v>
                </c:pt>
                <c:pt idx="1032">
                  <c:v>7.208343319359531</c:v>
                </c:pt>
                <c:pt idx="1033">
                  <c:v>5.0623717932088832</c:v>
                </c:pt>
                <c:pt idx="1034">
                  <c:v>-8.3712368888974265</c:v>
                </c:pt>
                <c:pt idx="1035">
                  <c:v>-3.2299242625380113</c:v>
                </c:pt>
                <c:pt idx="1036">
                  <c:v>9.0689806444372643</c:v>
                </c:pt>
                <c:pt idx="1037">
                  <c:v>1.2795807055758339</c:v>
                </c:pt>
                <c:pt idx="1038">
                  <c:v>-9.4811949230333585</c:v>
                </c:pt>
                <c:pt idx="1039">
                  <c:v>0.79131259572445178</c:v>
                </c:pt>
                <c:pt idx="1040">
                  <c:v>9.0401927053573274</c:v>
                </c:pt>
                <c:pt idx="1041">
                  <c:v>-3.0016419457351211</c:v>
                </c:pt>
                <c:pt idx="1042">
                  <c:v>-9.186374544654754</c:v>
                </c:pt>
                <c:pt idx="1043">
                  <c:v>4.5444244149320934</c:v>
                </c:pt>
                <c:pt idx="1044">
                  <c:v>6.4874282925069515</c:v>
                </c:pt>
                <c:pt idx="1045">
                  <c:v>-5.3068517687160446</c:v>
                </c:pt>
                <c:pt idx="1046">
                  <c:v>-5.0753846036650465</c:v>
                </c:pt>
                <c:pt idx="1047">
                  <c:v>6.5808685573961601</c:v>
                </c:pt>
                <c:pt idx="1048">
                  <c:v>3.5471444522338995</c:v>
                </c:pt>
                <c:pt idx="1049">
                  <c:v>-6.0025954944085873</c:v>
                </c:pt>
                <c:pt idx="1050">
                  <c:v>-1.7073533590781327</c:v>
                </c:pt>
                <c:pt idx="1051">
                  <c:v>6.779040554801905</c:v>
                </c:pt>
                <c:pt idx="1052">
                  <c:v>0.32049991818639745</c:v>
                </c:pt>
                <c:pt idx="1053">
                  <c:v>-6.7625293522929866</c:v>
                </c:pt>
                <c:pt idx="1054">
                  <c:v>1.3520672022127513</c:v>
                </c:pt>
                <c:pt idx="1055">
                  <c:v>8.0187209954976577</c:v>
                </c:pt>
                <c:pt idx="1056">
                  <c:v>-3.0024405078591285</c:v>
                </c:pt>
                <c:pt idx="1057">
                  <c:v>-6.4375003041611532</c:v>
                </c:pt>
                <c:pt idx="1058">
                  <c:v>4.2316203943589503</c:v>
                </c:pt>
                <c:pt idx="1059">
                  <c:v>5.7628941901656034</c:v>
                </c:pt>
                <c:pt idx="1060">
                  <c:v>-5.8885210622702955</c:v>
                </c:pt>
                <c:pt idx="1061">
                  <c:v>-4.4918354113487915</c:v>
                </c:pt>
                <c:pt idx="1062">
                  <c:v>6.1815500424940319</c:v>
                </c:pt>
                <c:pt idx="1063">
                  <c:v>2.7511168339799039</c:v>
                </c:pt>
                <c:pt idx="1064">
                  <c:v>-6.8902895634996328</c:v>
                </c:pt>
                <c:pt idx="1065">
                  <c:v>-1.2540381082112391</c:v>
                </c:pt>
                <c:pt idx="1066">
                  <c:v>6.0415433487644261</c:v>
                </c:pt>
                <c:pt idx="1067">
                  <c:v>-0.21063071943515876</c:v>
                </c:pt>
                <c:pt idx="1068">
                  <c:v>-5.6987348966042353</c:v>
                </c:pt>
                <c:pt idx="1069">
                  <c:v>1.4594018404678699</c:v>
                </c:pt>
                <c:pt idx="1070">
                  <c:v>5.4652474398331137</c:v>
                </c:pt>
                <c:pt idx="1071">
                  <c:v>-2.982395811707796</c:v>
                </c:pt>
                <c:pt idx="1072">
                  <c:v>-5.9667262530590959</c:v>
                </c:pt>
                <c:pt idx="1073">
                  <c:v>4.4952655356139459</c:v>
                </c:pt>
                <c:pt idx="1074">
                  <c:v>4.4235151402618005</c:v>
                </c:pt>
                <c:pt idx="1075">
                  <c:v>-5.90335011292904</c:v>
                </c:pt>
                <c:pt idx="1076">
                  <c:v>-4.7847751062624795</c:v>
                </c:pt>
                <c:pt idx="1077">
                  <c:v>8.6865726713332343</c:v>
                </c:pt>
                <c:pt idx="1078">
                  <c:v>2.7703364853697701</c:v>
                </c:pt>
                <c:pt idx="1079">
                  <c:v>-8.8105507864314987</c:v>
                </c:pt>
                <c:pt idx="1080">
                  <c:v>-0.95838858993382747</c:v>
                </c:pt>
                <c:pt idx="1081">
                  <c:v>10.398973414756737</c:v>
                </c:pt>
                <c:pt idx="1082">
                  <c:v>-1.3201594973130679</c:v>
                </c:pt>
                <c:pt idx="1083">
                  <c:v>-10.079123665653388</c:v>
                </c:pt>
                <c:pt idx="1084">
                  <c:v>3.1313753503222701</c:v>
                </c:pt>
                <c:pt idx="1085">
                  <c:v>7.4647164021167587</c:v>
                </c:pt>
                <c:pt idx="1086">
                  <c:v>-3.88712716131755</c:v>
                </c:pt>
                <c:pt idx="1087">
                  <c:v>-5.3985678707996501</c:v>
                </c:pt>
                <c:pt idx="1088">
                  <c:v>5.2960938486567199</c:v>
                </c:pt>
                <c:pt idx="1089">
                  <c:v>4.9400502584702481</c:v>
                </c:pt>
                <c:pt idx="1090">
                  <c:v>-6.8885742669753061</c:v>
                </c:pt>
                <c:pt idx="1091">
                  <c:v>-3.7805671550984576</c:v>
                </c:pt>
                <c:pt idx="1092">
                  <c:v>7.6550314673129618</c:v>
                </c:pt>
                <c:pt idx="1093">
                  <c:v>1.7732306774238076</c:v>
                </c:pt>
                <c:pt idx="1094">
                  <c:v>-9.5732967212924631</c:v>
                </c:pt>
                <c:pt idx="1095">
                  <c:v>-0.16882241705769394</c:v>
                </c:pt>
                <c:pt idx="1096">
                  <c:v>13.647849147233394</c:v>
                </c:pt>
                <c:pt idx="1097">
                  <c:v>-2.5142572225546527</c:v>
                </c:pt>
                <c:pt idx="1098">
                  <c:v>-10.49443897036841</c:v>
                </c:pt>
                <c:pt idx="1099">
                  <c:v>4.6526011837095727</c:v>
                </c:pt>
                <c:pt idx="1100">
                  <c:v>9.6989384162955243</c:v>
                </c:pt>
                <c:pt idx="1101">
                  <c:v>-6.7054172307964466</c:v>
                </c:pt>
                <c:pt idx="1102">
                  <c:v>-8.4075409751944807</c:v>
                </c:pt>
                <c:pt idx="1103">
                  <c:v>9.4260001006672667</c:v>
                </c:pt>
                <c:pt idx="1104">
                  <c:v>6.6576974948760741</c:v>
                </c:pt>
                <c:pt idx="1105">
                  <c:v>-10.115795909651805</c:v>
                </c:pt>
                <c:pt idx="1106">
                  <c:v>-4.43742206107048</c:v>
                </c:pt>
                <c:pt idx="1107">
                  <c:v>13.554735687228346</c:v>
                </c:pt>
                <c:pt idx="1108">
                  <c:v>2.2078414589130029</c:v>
                </c:pt>
                <c:pt idx="1109">
                  <c:v>-14.782587880731072</c:v>
                </c:pt>
                <c:pt idx="1110">
                  <c:v>1.0555302315067316</c:v>
                </c:pt>
                <c:pt idx="1111">
                  <c:v>14.62289794756617</c:v>
                </c:pt>
                <c:pt idx="1112">
                  <c:v>-4.4139497299240338</c:v>
                </c:pt>
                <c:pt idx="1113">
                  <c:v>-14.04432190606701</c:v>
                </c:pt>
                <c:pt idx="1114">
                  <c:v>7.3302302208504582</c:v>
                </c:pt>
                <c:pt idx="1115">
                  <c:v>12.344278791214286</c:v>
                </c:pt>
                <c:pt idx="1116">
                  <c:v>-11.055631681824044</c:v>
                </c:pt>
                <c:pt idx="1117">
                  <c:v>-11.411249413628713</c:v>
                </c:pt>
                <c:pt idx="1118">
                  <c:v>13.865260867993184</c:v>
                </c:pt>
                <c:pt idx="1119">
                  <c:v>8.3242880892593334</c:v>
                </c:pt>
                <c:pt idx="1120">
                  <c:v>-16.43692679480322</c:v>
                </c:pt>
                <c:pt idx="1121">
                  <c:v>-5.0111356963600029</c:v>
                </c:pt>
                <c:pt idx="1122">
                  <c:v>17.646131220420457</c:v>
                </c:pt>
                <c:pt idx="1123">
                  <c:v>1.1376729874924607</c:v>
                </c:pt>
                <c:pt idx="1124">
                  <c:v>-17.91558342318957</c:v>
                </c:pt>
                <c:pt idx="1125">
                  <c:v>2.7819686975784284</c:v>
                </c:pt>
                <c:pt idx="1126">
                  <c:v>17.027828978676368</c:v>
                </c:pt>
                <c:pt idx="1127">
                  <c:v>-6.5877300865566166</c:v>
                </c:pt>
                <c:pt idx="1128">
                  <c:v>-15.729837804083802</c:v>
                </c:pt>
                <c:pt idx="1129">
                  <c:v>9.9065456548053312</c:v>
                </c:pt>
                <c:pt idx="1130">
                  <c:v>13.512851327642148</c:v>
                </c:pt>
                <c:pt idx="1131">
                  <c:v>-13.478425484478079</c:v>
                </c:pt>
                <c:pt idx="1132">
                  <c:v>-11.013534953569467</c:v>
                </c:pt>
                <c:pt idx="1133">
                  <c:v>15.642472361355312</c:v>
                </c:pt>
                <c:pt idx="1134">
                  <c:v>7.236849275272963</c:v>
                </c:pt>
                <c:pt idx="1135">
                  <c:v>-16.555432619401863</c:v>
                </c:pt>
                <c:pt idx="1136">
                  <c:v>-3.4643705106200531</c:v>
                </c:pt>
                <c:pt idx="1137">
                  <c:v>17.938065623656097</c:v>
                </c:pt>
                <c:pt idx="1138">
                  <c:v>-0.40256569108834006</c:v>
                </c:pt>
                <c:pt idx="1139">
                  <c:v>-17.879923303522705</c:v>
                </c:pt>
                <c:pt idx="1140">
                  <c:v>4.4374061197901788</c:v>
                </c:pt>
                <c:pt idx="1141">
                  <c:v>17.706482802000796</c:v>
                </c:pt>
                <c:pt idx="1142">
                  <c:v>-8.7447628133315192</c:v>
                </c:pt>
                <c:pt idx="1143">
                  <c:v>-16.321278550952972</c:v>
                </c:pt>
                <c:pt idx="1144">
                  <c:v>11.745344510369804</c:v>
                </c:pt>
                <c:pt idx="1145">
                  <c:v>12.839775936133695</c:v>
                </c:pt>
                <c:pt idx="1146">
                  <c:v>-14.157040253325222</c:v>
                </c:pt>
                <c:pt idx="1147">
                  <c:v>-8.7295619675253544</c:v>
                </c:pt>
                <c:pt idx="1148">
                  <c:v>14.110002252496717</c:v>
                </c:pt>
                <c:pt idx="1149">
                  <c:v>5.0695690544424368</c:v>
                </c:pt>
                <c:pt idx="1150">
                  <c:v>-14.602301204115108</c:v>
                </c:pt>
                <c:pt idx="1151">
                  <c:v>-1.6538094978354914</c:v>
                </c:pt>
                <c:pt idx="1152">
                  <c:v>15.378898815815042</c:v>
                </c:pt>
                <c:pt idx="1153">
                  <c:v>-1.7540334820701653</c:v>
                </c:pt>
                <c:pt idx="1154">
                  <c:v>-16.153224184953231</c:v>
                </c:pt>
                <c:pt idx="1155">
                  <c:v>5.3335746818247856</c:v>
                </c:pt>
                <c:pt idx="1156">
                  <c:v>15.377343581550601</c:v>
                </c:pt>
                <c:pt idx="1157">
                  <c:v>-9.1568526005426847</c:v>
                </c:pt>
                <c:pt idx="1158">
                  <c:v>-13.455198857980937</c:v>
                </c:pt>
                <c:pt idx="1159">
                  <c:v>11.199017029826079</c:v>
                </c:pt>
                <c:pt idx="1160">
                  <c:v>10.191172312522534</c:v>
                </c:pt>
                <c:pt idx="1161">
                  <c:v>-13.595806861734097</c:v>
                </c:pt>
                <c:pt idx="1162">
                  <c:v>-7.2254640706160913</c:v>
                </c:pt>
                <c:pt idx="1163">
                  <c:v>15.236646572115827</c:v>
                </c:pt>
                <c:pt idx="1164">
                  <c:v>4.1889664604779373</c:v>
                </c:pt>
                <c:pt idx="1165">
                  <c:v>-16.404896883474034</c:v>
                </c:pt>
                <c:pt idx="1166">
                  <c:v>-0.43424389054702983</c:v>
                </c:pt>
                <c:pt idx="1167">
                  <c:v>16.358289690301298</c:v>
                </c:pt>
                <c:pt idx="1168">
                  <c:v>-3.1831743587302292</c:v>
                </c:pt>
                <c:pt idx="1169">
                  <c:v>-14.699276221529221</c:v>
                </c:pt>
                <c:pt idx="1170">
                  <c:v>5.8951012226289414</c:v>
                </c:pt>
                <c:pt idx="1171">
                  <c:v>12.056672224087091</c:v>
                </c:pt>
                <c:pt idx="1172">
                  <c:v>-7.7018636017528985</c:v>
                </c:pt>
                <c:pt idx="1173">
                  <c:v>-9.7186959877942165</c:v>
                </c:pt>
                <c:pt idx="1174">
                  <c:v>10.203070697866686</c:v>
                </c:pt>
                <c:pt idx="1175">
                  <c:v>7.4446646273147765</c:v>
                </c:pt>
                <c:pt idx="1176">
                  <c:v>-12.356309946355209</c:v>
                </c:pt>
                <c:pt idx="1177">
                  <c:v>-5.7477948185790204</c:v>
                </c:pt>
                <c:pt idx="1178">
                  <c:v>14.463911340411416</c:v>
                </c:pt>
                <c:pt idx="1179">
                  <c:v>2.3844346059807138</c:v>
                </c:pt>
                <c:pt idx="1180">
                  <c:v>-14.863803990126106</c:v>
                </c:pt>
                <c:pt idx="1181">
                  <c:v>0.82773897878851721</c:v>
                </c:pt>
                <c:pt idx="1182">
                  <c:v>13.703730856249351</c:v>
                </c:pt>
                <c:pt idx="1183">
                  <c:v>-3.7448940912194097</c:v>
                </c:pt>
                <c:pt idx="1184">
                  <c:v>-11.340720235688313</c:v>
                </c:pt>
                <c:pt idx="1185">
                  <c:v>5.5643913152205702</c:v>
                </c:pt>
                <c:pt idx="1186">
                  <c:v>9.9938852100818742</c:v>
                </c:pt>
                <c:pt idx="1187">
                  <c:v>-7.8226404608482243</c:v>
                </c:pt>
                <c:pt idx="1188">
                  <c:v>-7.5464865473867873</c:v>
                </c:pt>
                <c:pt idx="1189">
                  <c:v>9.4371366952551519</c:v>
                </c:pt>
                <c:pt idx="1190">
                  <c:v>5.9973807186241039</c:v>
                </c:pt>
                <c:pt idx="1191">
                  <c:v>-10.546841278803493</c:v>
                </c:pt>
                <c:pt idx="1192">
                  <c:v>-3.1390074995650163</c:v>
                </c:pt>
                <c:pt idx="1193">
                  <c:v>10.412019466062622</c:v>
                </c:pt>
                <c:pt idx="1194">
                  <c:v>0.86311055080193577</c:v>
                </c:pt>
                <c:pt idx="1195">
                  <c:v>-11.189795402675433</c:v>
                </c:pt>
                <c:pt idx="1196">
                  <c:v>1.5009154155786131</c:v>
                </c:pt>
                <c:pt idx="1197">
                  <c:v>9.9490982077119199</c:v>
                </c:pt>
                <c:pt idx="1198">
                  <c:v>-3.7700292207102013</c:v>
                </c:pt>
                <c:pt idx="1199">
                  <c:v>-9.7136655843982656</c:v>
                </c:pt>
                <c:pt idx="1200">
                  <c:v>6.2343989864934519</c:v>
                </c:pt>
                <c:pt idx="1201">
                  <c:v>8.7446705393212074</c:v>
                </c:pt>
                <c:pt idx="1202">
                  <c:v>-8.239815228081433</c:v>
                </c:pt>
                <c:pt idx="1203">
                  <c:v>-7.1580682861633838</c:v>
                </c:pt>
                <c:pt idx="1204">
                  <c:v>10.260169127040641</c:v>
                </c:pt>
                <c:pt idx="1205">
                  <c:v>5.0318336183449226</c:v>
                </c:pt>
                <c:pt idx="1206">
                  <c:v>-11.230385816016664</c:v>
                </c:pt>
                <c:pt idx="1207">
                  <c:v>-2.5029714173857802</c:v>
                </c:pt>
                <c:pt idx="1208">
                  <c:v>11.983707441928392</c:v>
                </c:pt>
                <c:pt idx="1209">
                  <c:v>-8.9960544334038578E-2</c:v>
                </c:pt>
                <c:pt idx="1210">
                  <c:v>-9.959187295107446</c:v>
                </c:pt>
                <c:pt idx="1211">
                  <c:v>2.5754277534057595</c:v>
                </c:pt>
                <c:pt idx="1212">
                  <c:v>11.964690559987117</c:v>
                </c:pt>
                <c:pt idx="1213">
                  <c:v>-4.9353793811559417</c:v>
                </c:pt>
                <c:pt idx="1214">
                  <c:v>-9.0809558053331081</c:v>
                </c:pt>
                <c:pt idx="1215">
                  <c:v>7.3346600081460753</c:v>
                </c:pt>
                <c:pt idx="1216">
                  <c:v>8.0684572807012849</c:v>
                </c:pt>
                <c:pt idx="1217">
                  <c:v>-7.7527586521456842</c:v>
                </c:pt>
                <c:pt idx="1218">
                  <c:v>-5.4003310844558934</c:v>
                </c:pt>
                <c:pt idx="1219">
                  <c:v>9.9181300714248906</c:v>
                </c:pt>
                <c:pt idx="1220">
                  <c:v>3.9546495025259114</c:v>
                </c:pt>
                <c:pt idx="1221">
                  <c:v>-10.968576935818019</c:v>
                </c:pt>
                <c:pt idx="1222">
                  <c:v>-1.4551290698628474</c:v>
                </c:pt>
                <c:pt idx="1223">
                  <c:v>12.25067822003275</c:v>
                </c:pt>
                <c:pt idx="1224">
                  <c:v>-1.0980840701917853</c:v>
                </c:pt>
                <c:pt idx="1225">
                  <c:v>-10.71548490308191</c:v>
                </c:pt>
                <c:pt idx="1226">
                  <c:v>3.6356260185448894</c:v>
                </c:pt>
                <c:pt idx="1227">
                  <c:v>11.201544040501529</c:v>
                </c:pt>
                <c:pt idx="1228">
                  <c:v>-5.7808704740047103</c:v>
                </c:pt>
                <c:pt idx="1229">
                  <c:v>-8.4753575370311225</c:v>
                </c:pt>
                <c:pt idx="1230">
                  <c:v>7.1533810126868955</c:v>
                </c:pt>
                <c:pt idx="1231">
                  <c:v>6.3083900741441568</c:v>
                </c:pt>
                <c:pt idx="1232">
                  <c:v>-7.3216263807715007</c:v>
                </c:pt>
                <c:pt idx="1233">
                  <c:v>-4.0664867304540442</c:v>
                </c:pt>
                <c:pt idx="1234">
                  <c:v>8.2767515496226007</c:v>
                </c:pt>
                <c:pt idx="1235">
                  <c:v>2.0376804894942002</c:v>
                </c:pt>
                <c:pt idx="1236">
                  <c:v>-7.083775204335808</c:v>
                </c:pt>
                <c:pt idx="1237">
                  <c:v>-0.33881282428085063</c:v>
                </c:pt>
                <c:pt idx="1238">
                  <c:v>8.2352077417680825</c:v>
                </c:pt>
                <c:pt idx="1239">
                  <c:v>-1.3523059770497177</c:v>
                </c:pt>
                <c:pt idx="1240">
                  <c:v>-7.8697544978497591</c:v>
                </c:pt>
                <c:pt idx="1241">
                  <c:v>3.3285590548543866</c:v>
                </c:pt>
                <c:pt idx="1242">
                  <c:v>6.9972630561900635</c:v>
                </c:pt>
                <c:pt idx="1243">
                  <c:v>-5.0038382981946121</c:v>
                </c:pt>
                <c:pt idx="1244">
                  <c:v>-6.9036574683209588</c:v>
                </c:pt>
                <c:pt idx="1245">
                  <c:v>6.3910611712521144</c:v>
                </c:pt>
                <c:pt idx="1246">
                  <c:v>4.5823411788472628</c:v>
                </c:pt>
                <c:pt idx="1247">
                  <c:v>-7.0619451884420492</c:v>
                </c:pt>
                <c:pt idx="1248">
                  <c:v>-3.3263115953940883</c:v>
                </c:pt>
                <c:pt idx="1249">
                  <c:v>8.2160952368085507</c:v>
                </c:pt>
                <c:pt idx="1250">
                  <c:v>1.3797719853568697</c:v>
                </c:pt>
                <c:pt idx="1251">
                  <c:v>-7.220119983367649</c:v>
                </c:pt>
                <c:pt idx="1252">
                  <c:v>0.29820006315450831</c:v>
                </c:pt>
                <c:pt idx="1253">
                  <c:v>6.2301797356240805</c:v>
                </c:pt>
                <c:pt idx="1254">
                  <c:v>-1.7187868579043479</c:v>
                </c:pt>
                <c:pt idx="1255">
                  <c:v>-7.0153759714965167</c:v>
                </c:pt>
                <c:pt idx="1256">
                  <c:v>3.703154184905658</c:v>
                </c:pt>
                <c:pt idx="1257">
                  <c:v>6.5795702207477644</c:v>
                </c:pt>
                <c:pt idx="1258">
                  <c:v>-5.4158773014592194</c:v>
                </c:pt>
                <c:pt idx="1259">
                  <c:v>-6.0577867179629052</c:v>
                </c:pt>
                <c:pt idx="1260">
                  <c:v>7.002429546681558</c:v>
                </c:pt>
                <c:pt idx="1261">
                  <c:v>4.1835140533339912</c:v>
                </c:pt>
                <c:pt idx="1262">
                  <c:v>-7.5254627306728867</c:v>
                </c:pt>
                <c:pt idx="1263">
                  <c:v>-2.8108072599523801</c:v>
                </c:pt>
                <c:pt idx="1264">
                  <c:v>10.171496461158423</c:v>
                </c:pt>
                <c:pt idx="1265">
                  <c:v>1.0303892218687343</c:v>
                </c:pt>
                <c:pt idx="1266">
                  <c:v>-11.110039765757156</c:v>
                </c:pt>
                <c:pt idx="1267">
                  <c:v>1.2930794428097623</c:v>
                </c:pt>
                <c:pt idx="1268">
                  <c:v>8.2018783139996021</c:v>
                </c:pt>
                <c:pt idx="1269">
                  <c:v>-2.4487672029118484</c:v>
                </c:pt>
                <c:pt idx="1270">
                  <c:v>-6.6510523265502108</c:v>
                </c:pt>
                <c:pt idx="1271">
                  <c:v>4.3808642073405011</c:v>
                </c:pt>
                <c:pt idx="1272">
                  <c:v>5.8287125653168808</c:v>
                </c:pt>
                <c:pt idx="1273">
                  <c:v>-5.1645528094837436</c:v>
                </c:pt>
                <c:pt idx="1274">
                  <c:v>-4.7256015997865992</c:v>
                </c:pt>
                <c:pt idx="1275">
                  <c:v>5.565523359734998</c:v>
                </c:pt>
                <c:pt idx="1276">
                  <c:v>2.6193692821070718</c:v>
                </c:pt>
                <c:pt idx="1277">
                  <c:v>-7.8623219768366104</c:v>
                </c:pt>
                <c:pt idx="1278">
                  <c:v>-2.4970779647697157</c:v>
                </c:pt>
                <c:pt idx="1279">
                  <c:v>12.195176898095669</c:v>
                </c:pt>
                <c:pt idx="1280">
                  <c:v>7.6963355812471212E-2</c:v>
                </c:pt>
                <c:pt idx="1281">
                  <c:v>-11.707978788991481</c:v>
                </c:pt>
                <c:pt idx="1282">
                  <c:v>2.386321196868705</c:v>
                </c:pt>
                <c:pt idx="1283">
                  <c:v>10.251529607294618</c:v>
                </c:pt>
                <c:pt idx="1284">
                  <c:v>-4.569010629716221</c:v>
                </c:pt>
                <c:pt idx="1285">
                  <c:v>-9.3038771319918521</c:v>
                </c:pt>
                <c:pt idx="1286">
                  <c:v>6.2663457405472558</c:v>
                </c:pt>
                <c:pt idx="1287">
                  <c:v>7.1583183837284299</c:v>
                </c:pt>
                <c:pt idx="1288">
                  <c:v>-7.8500888450937696</c:v>
                </c:pt>
                <c:pt idx="1289">
                  <c:v>-5.4847753107661603</c:v>
                </c:pt>
                <c:pt idx="1290">
                  <c:v>9.234771148279167</c:v>
                </c:pt>
                <c:pt idx="1291">
                  <c:v>4.3775194569031983</c:v>
                </c:pt>
                <c:pt idx="1292">
                  <c:v>-13.185425063090062</c:v>
                </c:pt>
                <c:pt idx="1293">
                  <c:v>-1.8807771582543862</c:v>
                </c:pt>
                <c:pt idx="1294">
                  <c:v>12.822343602010319</c:v>
                </c:pt>
                <c:pt idx="1295">
                  <c:v>-1.0030632923080478</c:v>
                </c:pt>
                <c:pt idx="1296">
                  <c:v>-12.203946101137037</c:v>
                </c:pt>
                <c:pt idx="1297">
                  <c:v>3.470712524799457</c:v>
                </c:pt>
                <c:pt idx="1298">
                  <c:v>10.667528732272334</c:v>
                </c:pt>
                <c:pt idx="1299">
                  <c:v>-6.2604889024892421</c:v>
                </c:pt>
                <c:pt idx="1300">
                  <c:v>-10.424113503456562</c:v>
                </c:pt>
                <c:pt idx="1301">
                  <c:v>8.7399024781486467</c:v>
                </c:pt>
                <c:pt idx="1302">
                  <c:v>9.4990245269861813</c:v>
                </c:pt>
                <c:pt idx="1303">
                  <c:v>-13.073711189955619</c:v>
                </c:pt>
                <c:pt idx="1304">
                  <c:v>-7.6662371201198249</c:v>
                </c:pt>
                <c:pt idx="1305">
                  <c:v>14.832526523065338</c:v>
                </c:pt>
                <c:pt idx="1306">
                  <c:v>4.3552403178968166</c:v>
                </c:pt>
                <c:pt idx="1307">
                  <c:v>-14.775413819133421</c:v>
                </c:pt>
                <c:pt idx="1308">
                  <c:v>-0.79124836536884713</c:v>
                </c:pt>
                <c:pt idx="1309">
                  <c:v>14.189525613409174</c:v>
                </c:pt>
                <c:pt idx="1310">
                  <c:v>-2.3477111116944802</c:v>
                </c:pt>
                <c:pt idx="1311">
                  <c:v>-13.092864990343321</c:v>
                </c:pt>
                <c:pt idx="1312">
                  <c:v>5.0788201278194069</c:v>
                </c:pt>
                <c:pt idx="1313">
                  <c:v>12.615831904219188</c:v>
                </c:pt>
                <c:pt idx="1314">
                  <c:v>-8.3680252041157939</c:v>
                </c:pt>
                <c:pt idx="1315">
                  <c:v>-11.534572838623092</c:v>
                </c:pt>
                <c:pt idx="1316">
                  <c:v>11.821874317783294</c:v>
                </c:pt>
                <c:pt idx="1317">
                  <c:v>8.9048699993736946</c:v>
                </c:pt>
                <c:pt idx="1318">
                  <c:v>-12.133843254717462</c:v>
                </c:pt>
                <c:pt idx="1319">
                  <c:v>-5.6846992394675357</c:v>
                </c:pt>
                <c:pt idx="1320">
                  <c:v>12.82013711703736</c:v>
                </c:pt>
                <c:pt idx="1321">
                  <c:v>2.4339381994588929</c:v>
                </c:pt>
                <c:pt idx="1322">
                  <c:v>-13.509422914622707</c:v>
                </c:pt>
                <c:pt idx="1323">
                  <c:v>0.41081080407097148</c:v>
                </c:pt>
                <c:pt idx="1324">
                  <c:v>14.799667202183807</c:v>
                </c:pt>
                <c:pt idx="1325">
                  <c:v>-4.0689485180445768</c:v>
                </c:pt>
                <c:pt idx="1326">
                  <c:v>-15.345034100757548</c:v>
                </c:pt>
                <c:pt idx="1327">
                  <c:v>7.4688855468502249</c:v>
                </c:pt>
                <c:pt idx="1328">
                  <c:v>14.645162537328499</c:v>
                </c:pt>
                <c:pt idx="1329">
                  <c:v>-10.88464490480335</c:v>
                </c:pt>
                <c:pt idx="1330">
                  <c:v>-10.827593281915956</c:v>
                </c:pt>
                <c:pt idx="1331">
                  <c:v>11.652072811111029</c:v>
                </c:pt>
                <c:pt idx="1332">
                  <c:v>7.3087263768668427</c:v>
                </c:pt>
                <c:pt idx="1333">
                  <c:v>-12.253783848127151</c:v>
                </c:pt>
                <c:pt idx="1334">
                  <c:v>-4.1279193091326958</c:v>
                </c:pt>
                <c:pt idx="1335">
                  <c:v>11.772082926504387</c:v>
                </c:pt>
                <c:pt idx="1336">
                  <c:v>1.3491294478749181</c:v>
                </c:pt>
                <c:pt idx="1337">
                  <c:v>-14.134307773923352</c:v>
                </c:pt>
                <c:pt idx="1338">
                  <c:v>1.6378691292559182</c:v>
                </c:pt>
                <c:pt idx="1339">
                  <c:v>13.967992099967535</c:v>
                </c:pt>
                <c:pt idx="1340">
                  <c:v>-5.0639572804533666</c:v>
                </c:pt>
                <c:pt idx="1341">
                  <c:v>-14.664393008843975</c:v>
                </c:pt>
                <c:pt idx="1342">
                  <c:v>8.3720187714657381</c:v>
                </c:pt>
                <c:pt idx="1343">
                  <c:v>11.665234287420873</c:v>
                </c:pt>
                <c:pt idx="1344">
                  <c:v>-10.198237361365033</c:v>
                </c:pt>
                <c:pt idx="1345">
                  <c:v>-9.4267097168215344</c:v>
                </c:pt>
                <c:pt idx="1346">
                  <c:v>12.806625893966762</c:v>
                </c:pt>
                <c:pt idx="1347">
                  <c:v>6.724924541766935</c:v>
                </c:pt>
                <c:pt idx="1348">
                  <c:v>-13.471286021641841</c:v>
                </c:pt>
                <c:pt idx="1349">
                  <c:v>-3.3959726263002845</c:v>
                </c:pt>
                <c:pt idx="1350">
                  <c:v>15.23986078979679</c:v>
                </c:pt>
                <c:pt idx="1351">
                  <c:v>0.31949208461596534</c:v>
                </c:pt>
                <c:pt idx="1352">
                  <c:v>-13.617305529333169</c:v>
                </c:pt>
                <c:pt idx="1353">
                  <c:v>2.5844320105351266</c:v>
                </c:pt>
                <c:pt idx="1354">
                  <c:v>13.285332848571123</c:v>
                </c:pt>
                <c:pt idx="1355">
                  <c:v>-5.4487136356395292</c:v>
                </c:pt>
                <c:pt idx="1356">
                  <c:v>-9.9046171735164883</c:v>
                </c:pt>
                <c:pt idx="1357">
                  <c:v>6.8853073392075048</c:v>
                </c:pt>
                <c:pt idx="1358">
                  <c:v>9.0256188897959664</c:v>
                </c:pt>
                <c:pt idx="1359">
                  <c:v>-8.9722128139378174</c:v>
                </c:pt>
                <c:pt idx="1360">
                  <c:v>-6.57985563867308</c:v>
                </c:pt>
                <c:pt idx="1361">
                  <c:v>11.521824008112546</c:v>
                </c:pt>
                <c:pt idx="1362">
                  <c:v>4.9201869289991196</c:v>
                </c:pt>
                <c:pt idx="1363">
                  <c:v>-12.534170885004663</c:v>
                </c:pt>
                <c:pt idx="1364">
                  <c:v>-2.172389539766217</c:v>
                </c:pt>
                <c:pt idx="1365">
                  <c:v>14.724307883126935</c:v>
                </c:pt>
                <c:pt idx="1366">
                  <c:v>-0.89642322042629052</c:v>
                </c:pt>
                <c:pt idx="1367">
                  <c:v>-12.6699115105102</c:v>
                </c:pt>
                <c:pt idx="1368">
                  <c:v>3.4610514681320024</c:v>
                </c:pt>
                <c:pt idx="1369">
                  <c:v>10.511165175147038</c:v>
                </c:pt>
                <c:pt idx="1370">
                  <c:v>-5.425225365674013</c:v>
                </c:pt>
                <c:pt idx="1371">
                  <c:v>-9.9897245435424864</c:v>
                </c:pt>
                <c:pt idx="1372">
                  <c:v>8.6244847390764878</c:v>
                </c:pt>
                <c:pt idx="1373">
                  <c:v>8.2446543742121268</c:v>
                </c:pt>
                <c:pt idx="1374">
                  <c:v>-9.5356879800031003</c:v>
                </c:pt>
                <c:pt idx="1375">
                  <c:v>-5.8723409602009902</c:v>
                </c:pt>
                <c:pt idx="1376">
                  <c:v>10.832994643464271</c:v>
                </c:pt>
                <c:pt idx="1377">
                  <c:v>3.1912543987217057</c:v>
                </c:pt>
                <c:pt idx="1378">
                  <c:v>-10.863047695798498</c:v>
                </c:pt>
                <c:pt idx="1379">
                  <c:v>-0.79284860700407256</c:v>
                </c:pt>
                <c:pt idx="1380">
                  <c:v>11.277556728844333</c:v>
                </c:pt>
                <c:pt idx="1381">
                  <c:v>-1.7088976820297002</c:v>
                </c:pt>
                <c:pt idx="1382">
                  <c:v>-11.479742349293854</c:v>
                </c:pt>
                <c:pt idx="1383">
                  <c:v>4.5615066309748311</c:v>
                </c:pt>
                <c:pt idx="1384">
                  <c:v>11.404192109109498</c:v>
                </c:pt>
                <c:pt idx="1385">
                  <c:v>-7.3502688673046972</c:v>
                </c:pt>
                <c:pt idx="1386">
                  <c:v>-10.824311091831628</c:v>
                </c:pt>
                <c:pt idx="1387">
                  <c:v>10.498028508311425</c:v>
                </c:pt>
                <c:pt idx="1388">
                  <c:v>8.3209846091641531</c:v>
                </c:pt>
                <c:pt idx="1389">
                  <c:v>-11.826723143662004</c:v>
                </c:pt>
                <c:pt idx="1390">
                  <c:v>-5.5269677225608067</c:v>
                </c:pt>
                <c:pt idx="1391">
                  <c:v>11.654464942646035</c:v>
                </c:pt>
                <c:pt idx="1392">
                  <c:v>2.5577767064967882</c:v>
                </c:pt>
                <c:pt idx="1393">
                  <c:v>-12.875287670612604</c:v>
                </c:pt>
                <c:pt idx="1394">
                  <c:v>0.18416985232609062</c:v>
                </c:pt>
                <c:pt idx="1395">
                  <c:v>12.467521695957551</c:v>
                </c:pt>
                <c:pt idx="1396">
                  <c:v>-3.0272744065357098</c:v>
                </c:pt>
                <c:pt idx="1397">
                  <c:v>-11.652349903865664</c:v>
                </c:pt>
                <c:pt idx="1398">
                  <c:v>5.6248486679669796</c:v>
                </c:pt>
                <c:pt idx="1399">
                  <c:v>11.211370960239339</c:v>
                </c:pt>
                <c:pt idx="1400">
                  <c:v>-7.7578107609944338</c:v>
                </c:pt>
                <c:pt idx="1401">
                  <c:v>-8.7342312644161169</c:v>
                </c:pt>
                <c:pt idx="1402">
                  <c:v>10.551212725453484</c:v>
                </c:pt>
                <c:pt idx="1403">
                  <c:v>7.0197248358328803</c:v>
                </c:pt>
                <c:pt idx="1404">
                  <c:v>-11.418288520047494</c:v>
                </c:pt>
                <c:pt idx="1405">
                  <c:v>-4.4218319753118029</c:v>
                </c:pt>
                <c:pt idx="1406">
                  <c:v>12.590214782105724</c:v>
                </c:pt>
                <c:pt idx="1407">
                  <c:v>1.5511755707709542</c:v>
                </c:pt>
                <c:pt idx="1408">
                  <c:v>-14.702553097958237</c:v>
                </c:pt>
                <c:pt idx="1409">
                  <c:v>1.541092553101681</c:v>
                </c:pt>
                <c:pt idx="1410">
                  <c:v>13.575866371481958</c:v>
                </c:pt>
                <c:pt idx="1411">
                  <c:v>-4.1927864040418532</c:v>
                </c:pt>
                <c:pt idx="1412">
                  <c:v>-12.351707762467553</c:v>
                </c:pt>
                <c:pt idx="1413">
                  <c:v>6.72735434589148</c:v>
                </c:pt>
                <c:pt idx="1414">
                  <c:v>9.8566173691672958</c:v>
                </c:pt>
                <c:pt idx="1415">
                  <c:v>-8.2346560725279971</c:v>
                </c:pt>
                <c:pt idx="1416">
                  <c:v>-6.8519314701582914</c:v>
                </c:pt>
                <c:pt idx="1417">
                  <c:v>8.3402397296131916</c:v>
                </c:pt>
                <c:pt idx="1418">
                  <c:v>4.998862681743578</c:v>
                </c:pt>
                <c:pt idx="1419">
                  <c:v>-10.722793288568177</c:v>
                </c:pt>
                <c:pt idx="1420">
                  <c:v>-2.7175538184356718</c:v>
                </c:pt>
                <c:pt idx="1421">
                  <c:v>10.107923225636656</c:v>
                </c:pt>
                <c:pt idx="1422">
                  <c:v>0.38404879875145881</c:v>
                </c:pt>
                <c:pt idx="1423">
                  <c:v>-11.595853167046542</c:v>
                </c:pt>
                <c:pt idx="1424">
                  <c:v>2.0396817188253626</c:v>
                </c:pt>
                <c:pt idx="1425">
                  <c:v>10.213302338549617</c:v>
                </c:pt>
                <c:pt idx="1426">
                  <c:v>-4.5386459697617898</c:v>
                </c:pt>
                <c:pt idx="1427">
                  <c:v>-10.407848860668972</c:v>
                </c:pt>
                <c:pt idx="1428">
                  <c:v>6.8495833601422591</c:v>
                </c:pt>
                <c:pt idx="1429">
                  <c:v>8.6069284389634415</c:v>
                </c:pt>
                <c:pt idx="1430">
                  <c:v>-8.8093522299552056</c:v>
                </c:pt>
                <c:pt idx="1431">
                  <c:v>-6.364390753076612</c:v>
                </c:pt>
                <c:pt idx="1432">
                  <c:v>9.1326313890193997</c:v>
                </c:pt>
                <c:pt idx="1433">
                  <c:v>4.0441238742739962</c:v>
                </c:pt>
                <c:pt idx="1434">
                  <c:v>-9.8309811802386911</c:v>
                </c:pt>
                <c:pt idx="1435">
                  <c:v>-1.5067279880597182</c:v>
                </c:pt>
                <c:pt idx="1436">
                  <c:v>8.7476262014633761</c:v>
                </c:pt>
                <c:pt idx="1437">
                  <c:v>-0.47393473387947049</c:v>
                </c:pt>
                <c:pt idx="1438">
                  <c:v>-8.215439372935986</c:v>
                </c:pt>
                <c:pt idx="1439">
                  <c:v>1.9015533655298382</c:v>
                </c:pt>
                <c:pt idx="1440">
                  <c:v>7.4442816538063639</c:v>
                </c:pt>
                <c:pt idx="1441">
                  <c:v>-4.4694616441505</c:v>
                </c:pt>
                <c:pt idx="1442">
                  <c:v>-8.0196120298064102</c:v>
                </c:pt>
                <c:pt idx="1443">
                  <c:v>6.2107381081904443</c:v>
                </c:pt>
                <c:pt idx="1444">
                  <c:v>6.3861111263260915</c:v>
                </c:pt>
                <c:pt idx="1445">
                  <c:v>-7.67304257471576</c:v>
                </c:pt>
                <c:pt idx="1446">
                  <c:v>-5.0515518694408712</c:v>
                </c:pt>
                <c:pt idx="1447">
                  <c:v>10.2818352087578</c:v>
                </c:pt>
                <c:pt idx="1448">
                  <c:v>3.8860155962329275</c:v>
                </c:pt>
                <c:pt idx="1449">
                  <c:v>-12.822174882232128</c:v>
                </c:pt>
                <c:pt idx="1450">
                  <c:v>-0.90091947442651499</c:v>
                </c:pt>
                <c:pt idx="1451">
                  <c:v>8.0783353852083692</c:v>
                </c:pt>
                <c:pt idx="1452">
                  <c:v>-1.0693164134817414</c:v>
                </c:pt>
                <c:pt idx="1453">
                  <c:v>-8.4602097472348223</c:v>
                </c:pt>
                <c:pt idx="1454">
                  <c:v>2.9002766889908664</c:v>
                </c:pt>
                <c:pt idx="1455">
                  <c:v>6.4516828256033527</c:v>
                </c:pt>
                <c:pt idx="1456">
                  <c:v>-3.8227160173511181</c:v>
                </c:pt>
                <c:pt idx="1457">
                  <c:v>-5.4568892881693039</c:v>
                </c:pt>
                <c:pt idx="1458">
                  <c:v>5.0884189052224107</c:v>
                </c:pt>
                <c:pt idx="1459">
                  <c:v>5.1150696399612325</c:v>
                </c:pt>
                <c:pt idx="1460">
                  <c:v>-8.9088748322027413</c:v>
                </c:pt>
                <c:pt idx="1461">
                  <c:v>-5.2662967614574656</c:v>
                </c:pt>
                <c:pt idx="1462">
                  <c:v>13.0726582061633</c:v>
                </c:pt>
                <c:pt idx="1463">
                  <c:v>3.1399375793237012</c:v>
                </c:pt>
                <c:pt idx="1464">
                  <c:v>-13.358906859894729</c:v>
                </c:pt>
                <c:pt idx="1465">
                  <c:v>7.1675564776296991E-3</c:v>
                </c:pt>
                <c:pt idx="1466">
                  <c:v>10.958038887579139</c:v>
                </c:pt>
                <c:pt idx="1467">
                  <c:v>-2.5751536356700147</c:v>
                </c:pt>
                <c:pt idx="1468">
                  <c:v>-11.967081559175661</c:v>
                </c:pt>
                <c:pt idx="1469">
                  <c:v>5.087113769651106</c:v>
                </c:pt>
                <c:pt idx="1470">
                  <c:v>9.255493826447708</c:v>
                </c:pt>
                <c:pt idx="1471">
                  <c:v>-6.9970572480162785</c:v>
                </c:pt>
                <c:pt idx="1472">
                  <c:v>-8.5395992827169991</c:v>
                </c:pt>
                <c:pt idx="1473">
                  <c:v>9.5980157081005064</c:v>
                </c:pt>
                <c:pt idx="1474">
                  <c:v>7.4879216129228627</c:v>
                </c:pt>
                <c:pt idx="1475">
                  <c:v>-13.012438795695299</c:v>
                </c:pt>
                <c:pt idx="1476">
                  <c:v>-5.1264408270547248</c:v>
                </c:pt>
                <c:pt idx="1477">
                  <c:v>14.654635408643536</c:v>
                </c:pt>
                <c:pt idx="1478">
                  <c:v>1.9529999611507489</c:v>
                </c:pt>
                <c:pt idx="1479">
                  <c:v>-13.791606720476789</c:v>
                </c:pt>
                <c:pt idx="1480">
                  <c:v>1.2869401178888424</c:v>
                </c:pt>
                <c:pt idx="1481">
                  <c:v>15.474524735461891</c:v>
                </c:pt>
                <c:pt idx="1482">
                  <c:v>-4.4428172310644261</c:v>
                </c:pt>
                <c:pt idx="1483">
                  <c:v>-13.761977174649143</c:v>
                </c:pt>
                <c:pt idx="1484">
                  <c:v>8.5844076002620113</c:v>
                </c:pt>
                <c:pt idx="1485">
                  <c:v>13.826431479696993</c:v>
                </c:pt>
                <c:pt idx="1486">
                  <c:v>-11.260862562248297</c:v>
                </c:pt>
                <c:pt idx="1487">
                  <c:v>-11.704080577809195</c:v>
                </c:pt>
                <c:pt idx="1488">
                  <c:v>15.688998898169414</c:v>
                </c:pt>
                <c:pt idx="1489">
                  <c:v>8.1634191237518738</c:v>
                </c:pt>
                <c:pt idx="1490">
                  <c:v>-14.428898036954671</c:v>
                </c:pt>
                <c:pt idx="1491">
                  <c:v>-4.2530179959647274</c:v>
                </c:pt>
                <c:pt idx="1492">
                  <c:v>16.370897084935013</c:v>
                </c:pt>
                <c:pt idx="1493">
                  <c:v>0.80510163252203859</c:v>
                </c:pt>
                <c:pt idx="1494">
                  <c:v>-15.720026827715934</c:v>
                </c:pt>
                <c:pt idx="1495">
                  <c:v>2.585395727115634</c:v>
                </c:pt>
                <c:pt idx="1496">
                  <c:v>15.132245873869911</c:v>
                </c:pt>
                <c:pt idx="1497">
                  <c:v>-6.5368495214676683</c:v>
                </c:pt>
                <c:pt idx="1498">
                  <c:v>-14.651765341133677</c:v>
                </c:pt>
                <c:pt idx="1499">
                  <c:v>9.3478039467968532</c:v>
                </c:pt>
                <c:pt idx="1500">
                  <c:v>12.851208019867597</c:v>
                </c:pt>
                <c:pt idx="1501">
                  <c:v>-12.089081032130254</c:v>
                </c:pt>
                <c:pt idx="1502">
                  <c:v>-8.7970074887671341</c:v>
                </c:pt>
                <c:pt idx="1503">
                  <c:v>14.045863327712768</c:v>
                </c:pt>
                <c:pt idx="1504">
                  <c:v>6.1646197067620125</c:v>
                </c:pt>
                <c:pt idx="1505">
                  <c:v>-12.939237489426803</c:v>
                </c:pt>
                <c:pt idx="1506">
                  <c:v>-2.8469644793585913</c:v>
                </c:pt>
                <c:pt idx="1507">
                  <c:v>18.051237437539314</c:v>
                </c:pt>
                <c:pt idx="1508">
                  <c:v>-0.61370076808857876</c:v>
                </c:pt>
                <c:pt idx="1509">
                  <c:v>-16.520966084276651</c:v>
                </c:pt>
                <c:pt idx="1510">
                  <c:v>4.6222506357342548</c:v>
                </c:pt>
                <c:pt idx="1511">
                  <c:v>17.122294012814798</c:v>
                </c:pt>
                <c:pt idx="1512">
                  <c:v>-8.4128846755356506</c:v>
                </c:pt>
                <c:pt idx="1513">
                  <c:v>-14.743990378721238</c:v>
                </c:pt>
                <c:pt idx="1514">
                  <c:v>9.986130006492731</c:v>
                </c:pt>
                <c:pt idx="1515">
                  <c:v>9.831698496499687</c:v>
                </c:pt>
                <c:pt idx="1516">
                  <c:v>-11.677269897645601</c:v>
                </c:pt>
                <c:pt idx="1517">
                  <c:v>-7.8700260002679396</c:v>
                </c:pt>
                <c:pt idx="1518">
                  <c:v>13.828175421525591</c:v>
                </c:pt>
                <c:pt idx="1519">
                  <c:v>4.4642486137578148</c:v>
                </c:pt>
                <c:pt idx="1520">
                  <c:v>-13.725032007548648</c:v>
                </c:pt>
                <c:pt idx="1521">
                  <c:v>-1.5253036179672856</c:v>
                </c:pt>
                <c:pt idx="1522">
                  <c:v>16.187561883495629</c:v>
                </c:pt>
                <c:pt idx="1523">
                  <c:v>-2.0489690587851581</c:v>
                </c:pt>
                <c:pt idx="1524">
                  <c:v>-17.006234994417831</c:v>
                </c:pt>
                <c:pt idx="1525">
                  <c:v>5.3660610484996614</c:v>
                </c:pt>
                <c:pt idx="1526">
                  <c:v>13.679322046335948</c:v>
                </c:pt>
                <c:pt idx="1527">
                  <c:v>-8.9635723044672382</c:v>
                </c:pt>
                <c:pt idx="1528">
                  <c:v>-12.756220377206594</c:v>
                </c:pt>
                <c:pt idx="1529">
                  <c:v>9.8605686849752718</c:v>
                </c:pt>
                <c:pt idx="1530">
                  <c:v>8.682438475140561</c:v>
                </c:pt>
                <c:pt idx="1531">
                  <c:v>-12.944187976492934</c:v>
                </c:pt>
                <c:pt idx="1532">
                  <c:v>-6.8335422264458385</c:v>
                </c:pt>
                <c:pt idx="1533">
                  <c:v>13.565249520293166</c:v>
                </c:pt>
                <c:pt idx="1534">
                  <c:v>3.3082636904661697</c:v>
                </c:pt>
                <c:pt idx="1535">
                  <c:v>-15.373214933762275</c:v>
                </c:pt>
                <c:pt idx="1536">
                  <c:v>-0.20268925487295378</c:v>
                </c:pt>
                <c:pt idx="1537">
                  <c:v>12.060040534175187</c:v>
                </c:pt>
                <c:pt idx="1538">
                  <c:v>-2.46156698223077</c:v>
                </c:pt>
                <c:pt idx="1539">
                  <c:v>-12.185333906729944</c:v>
                </c:pt>
                <c:pt idx="1540">
                  <c:v>4.7188438678153704</c:v>
                </c:pt>
                <c:pt idx="1541">
                  <c:v>8.7828066709133523</c:v>
                </c:pt>
                <c:pt idx="1542">
                  <c:v>-6.6428817600883958</c:v>
                </c:pt>
                <c:pt idx="1543">
                  <c:v>-8.5144533733754209</c:v>
                </c:pt>
                <c:pt idx="1544">
                  <c:v>9.2591046600293652</c:v>
                </c:pt>
                <c:pt idx="1545">
                  <c:v>6.9542503316878967</c:v>
                </c:pt>
                <c:pt idx="1546">
                  <c:v>-11.479855107550248</c:v>
                </c:pt>
                <c:pt idx="1547">
                  <c:v>-4.8323552840928858</c:v>
                </c:pt>
                <c:pt idx="1548">
                  <c:v>12.426112664437333</c:v>
                </c:pt>
                <c:pt idx="1549">
                  <c:v>1.8461926183043267</c:v>
                </c:pt>
                <c:pt idx="1550">
                  <c:v>-13.113570505996591</c:v>
                </c:pt>
                <c:pt idx="1551">
                  <c:v>0.90622050660427322</c:v>
                </c:pt>
                <c:pt idx="1552">
                  <c:v>10.39664182519504</c:v>
                </c:pt>
                <c:pt idx="1553">
                  <c:v>-2.8155281204858751</c:v>
                </c:pt>
                <c:pt idx="1554">
                  <c:v>-9.4776734994995859</c:v>
                </c:pt>
                <c:pt idx="1555">
                  <c:v>5.1277470194885133</c:v>
                </c:pt>
                <c:pt idx="1556">
                  <c:v>8.3941909095157534</c:v>
                </c:pt>
                <c:pt idx="1557">
                  <c:v>-6.9127378218901399</c:v>
                </c:pt>
                <c:pt idx="1558">
                  <c:v>-6.6429526372989356</c:v>
                </c:pt>
                <c:pt idx="1559">
                  <c:v>7.7351782895699017</c:v>
                </c:pt>
                <c:pt idx="1560">
                  <c:v>4.2692333668987246</c:v>
                </c:pt>
                <c:pt idx="1561">
                  <c:v>-7.7046576838293745</c:v>
                </c:pt>
                <c:pt idx="1562">
                  <c:v>-2.3678736643264306</c:v>
                </c:pt>
                <c:pt idx="1563">
                  <c:v>8.3697344451132434</c:v>
                </c:pt>
                <c:pt idx="1564">
                  <c:v>0.52046329198520014</c:v>
                </c:pt>
                <c:pt idx="1565">
                  <c:v>-8.0151318349104308</c:v>
                </c:pt>
                <c:pt idx="1566">
                  <c:v>1.2355329225607667</c:v>
                </c:pt>
                <c:pt idx="1567">
                  <c:v>7.4133877830462458</c:v>
                </c:pt>
                <c:pt idx="1568">
                  <c:v>-3.0215278044854164</c:v>
                </c:pt>
                <c:pt idx="1569">
                  <c:v>-7.8784777721367956</c:v>
                </c:pt>
                <c:pt idx="1570">
                  <c:v>5.1753987996641611</c:v>
                </c:pt>
                <c:pt idx="1571">
                  <c:v>7.333776484216453</c:v>
                </c:pt>
                <c:pt idx="1572">
                  <c:v>-6.9813977309492383</c:v>
                </c:pt>
                <c:pt idx="1573">
                  <c:v>-4.6833400252001871</c:v>
                </c:pt>
                <c:pt idx="1574">
                  <c:v>6.113764382916405</c:v>
                </c:pt>
                <c:pt idx="1575">
                  <c:v>3.3635442369332949</c:v>
                </c:pt>
                <c:pt idx="1576">
                  <c:v>-7.9602438174379451</c:v>
                </c:pt>
                <c:pt idx="1577">
                  <c:v>-1.4387915190509073</c:v>
                </c:pt>
                <c:pt idx="1578">
                  <c:v>6.9123972105717213</c:v>
                </c:pt>
                <c:pt idx="1579">
                  <c:v>-0.14459965440224248</c:v>
                </c:pt>
                <c:pt idx="1580">
                  <c:v>-6.0788884476278477</c:v>
                </c:pt>
                <c:pt idx="1581">
                  <c:v>1.5652971089512044</c:v>
                </c:pt>
                <c:pt idx="1582">
                  <c:v>6.5754061654303655</c:v>
                </c:pt>
                <c:pt idx="1583">
                  <c:v>-3.0481975125776675</c:v>
                </c:pt>
                <c:pt idx="1584">
                  <c:v>-5.7147807964063126</c:v>
                </c:pt>
                <c:pt idx="1585">
                  <c:v>4.7005485846988977</c:v>
                </c:pt>
                <c:pt idx="1586">
                  <c:v>5.5350019852792096</c:v>
                </c:pt>
                <c:pt idx="1587">
                  <c:v>-5.8282863243169372</c:v>
                </c:pt>
                <c:pt idx="1588">
                  <c:v>-3.6032351770797955</c:v>
                </c:pt>
                <c:pt idx="1589">
                  <c:v>6.6505810284329261</c:v>
                </c:pt>
                <c:pt idx="1590">
                  <c:v>2.6897527452884398</c:v>
                </c:pt>
                <c:pt idx="1591">
                  <c:v>-8.4209852069660798</c:v>
                </c:pt>
                <c:pt idx="1592">
                  <c:v>-1.0306831319006311</c:v>
                </c:pt>
                <c:pt idx="1593">
                  <c:v>8.9390846308771685</c:v>
                </c:pt>
                <c:pt idx="1594">
                  <c:v>-0.85443958347628701</c:v>
                </c:pt>
                <c:pt idx="1595">
                  <c:v>-7.2597266846378039</c:v>
                </c:pt>
                <c:pt idx="1596">
                  <c:v>2.3559624786079718</c:v>
                </c:pt>
                <c:pt idx="1597">
                  <c:v>6.4852034341898763</c:v>
                </c:pt>
                <c:pt idx="1598">
                  <c:v>-3.6801278967230409</c:v>
                </c:pt>
                <c:pt idx="1599">
                  <c:v>-5.0620917302985617</c:v>
                </c:pt>
                <c:pt idx="1600">
                  <c:v>3.7710532598300239</c:v>
                </c:pt>
                <c:pt idx="1601">
                  <c:v>3.3118550874610846</c:v>
                </c:pt>
                <c:pt idx="1602">
                  <c:v>-4.8308416119413398</c:v>
                </c:pt>
                <c:pt idx="1603">
                  <c:v>-3.030146245817777</c:v>
                </c:pt>
                <c:pt idx="1604">
                  <c:v>7.0386073477775328</c:v>
                </c:pt>
                <c:pt idx="1605">
                  <c:v>1.9164667016746175</c:v>
                </c:pt>
                <c:pt idx="1606">
                  <c:v>-8.0767327208652961</c:v>
                </c:pt>
                <c:pt idx="1607">
                  <c:v>-0.24938688394606179</c:v>
                </c:pt>
                <c:pt idx="1608">
                  <c:v>9.0408473406327143</c:v>
                </c:pt>
                <c:pt idx="1609">
                  <c:v>-1.7177845847578928</c:v>
                </c:pt>
                <c:pt idx="1610">
                  <c:v>-8.7921480413017221</c:v>
                </c:pt>
                <c:pt idx="1611">
                  <c:v>3.8134566227774802</c:v>
                </c:pt>
                <c:pt idx="1612">
                  <c:v>8.403725429635637</c:v>
                </c:pt>
                <c:pt idx="1613">
                  <c:v>-5.6669301903322262</c:v>
                </c:pt>
                <c:pt idx="1614">
                  <c:v>-6.4564983181188547</c:v>
                </c:pt>
                <c:pt idx="1615">
                  <c:v>6.3394670134993998</c:v>
                </c:pt>
                <c:pt idx="1616">
                  <c:v>5.0638156179091913</c:v>
                </c:pt>
                <c:pt idx="1617">
                  <c:v>-8.1445695373733251</c:v>
                </c:pt>
                <c:pt idx="1618">
                  <c:v>-3.3821951139312283</c:v>
                </c:pt>
                <c:pt idx="1619">
                  <c:v>8.4135288956474845</c:v>
                </c:pt>
                <c:pt idx="1620">
                  <c:v>1.4101693594871132</c:v>
                </c:pt>
                <c:pt idx="1621">
                  <c:v>-8.5660424332728091</c:v>
                </c:pt>
                <c:pt idx="1622">
                  <c:v>0.48852718071458956</c:v>
                </c:pt>
                <c:pt idx="1623">
                  <c:v>8.4582312461521436</c:v>
                </c:pt>
                <c:pt idx="1624">
                  <c:v>-2.31270492672654</c:v>
                </c:pt>
                <c:pt idx="1625">
                  <c:v>-7.9581974995403719</c:v>
                </c:pt>
                <c:pt idx="1626">
                  <c:v>4.7074237716708476</c:v>
                </c:pt>
                <c:pt idx="1627">
                  <c:v>8.6556488423032754</c:v>
                </c:pt>
                <c:pt idx="1628">
                  <c:v>-7.0687488658106119</c:v>
                </c:pt>
                <c:pt idx="1629">
                  <c:v>-8.8162867489823267</c:v>
                </c:pt>
                <c:pt idx="1630">
                  <c:v>12.895621941025505</c:v>
                </c:pt>
                <c:pt idx="1631">
                  <c:v>7.631373724885588</c:v>
                </c:pt>
                <c:pt idx="1632">
                  <c:v>-11.673479188104064</c:v>
                </c:pt>
                <c:pt idx="1633">
                  <c:v>-3.2006541314127723</c:v>
                </c:pt>
                <c:pt idx="1634">
                  <c:v>9.3400165677331675</c:v>
                </c:pt>
                <c:pt idx="1635">
                  <c:v>0.66658826314665409</c:v>
                </c:pt>
                <c:pt idx="1636">
                  <c:v>-8.3289741976560716</c:v>
                </c:pt>
                <c:pt idx="1637">
                  <c:v>1.1915271120519157</c:v>
                </c:pt>
                <c:pt idx="1638">
                  <c:v>8.0560046196587418</c:v>
                </c:pt>
                <c:pt idx="1639">
                  <c:v>-2.7848450198421197</c:v>
                </c:pt>
                <c:pt idx="1640">
                  <c:v>-6.9871425047719082</c:v>
                </c:pt>
                <c:pt idx="1641">
                  <c:v>5.4838663905106504</c:v>
                </c:pt>
                <c:pt idx="1642">
                  <c:v>9.8808182667156395</c:v>
                </c:pt>
                <c:pt idx="1643">
                  <c:v>-10.781680491893338</c:v>
                </c:pt>
                <c:pt idx="1644">
                  <c:v>-9.8569985730217589</c:v>
                </c:pt>
                <c:pt idx="1645">
                  <c:v>13.646846042434586</c:v>
                </c:pt>
                <c:pt idx="1646">
                  <c:v>6.0353321205957497</c:v>
                </c:pt>
                <c:pt idx="1647">
                  <c:v>-12.141474439816275</c:v>
                </c:pt>
                <c:pt idx="1648">
                  <c:v>-2.4995526509649859</c:v>
                </c:pt>
                <c:pt idx="1649">
                  <c:v>11.462654318051872</c:v>
                </c:pt>
                <c:pt idx="1650">
                  <c:v>-9.0110311469837362E-2</c:v>
                </c:pt>
                <c:pt idx="1651">
                  <c:v>-12.35315249595908</c:v>
                </c:pt>
                <c:pt idx="1652">
                  <c:v>2.8304775639090916</c:v>
                </c:pt>
                <c:pt idx="1653">
                  <c:v>12.019356379180975</c:v>
                </c:pt>
                <c:pt idx="1654">
                  <c:v>-5.71186580278835</c:v>
                </c:pt>
                <c:pt idx="1655">
                  <c:v>-12.195258637893522</c:v>
                </c:pt>
                <c:pt idx="1656">
                  <c:v>10.052020708640262</c:v>
                </c:pt>
                <c:pt idx="1657">
                  <c:v>11.87742006876692</c:v>
                </c:pt>
                <c:pt idx="1658">
                  <c:v>-12.232243732451556</c:v>
                </c:pt>
                <c:pt idx="1659">
                  <c:v>-7.7835249683253673</c:v>
                </c:pt>
                <c:pt idx="1660">
                  <c:v>12.133790754024613</c:v>
                </c:pt>
                <c:pt idx="1661">
                  <c:v>4.6602722939995962</c:v>
                </c:pt>
                <c:pt idx="1662">
                  <c:v>-13.940767743302409</c:v>
                </c:pt>
                <c:pt idx="1663">
                  <c:v>-1.8600539730431298</c:v>
                </c:pt>
                <c:pt idx="1664">
                  <c:v>14.8703891347441</c:v>
                </c:pt>
                <c:pt idx="1665">
                  <c:v>-1.4696196131477408</c:v>
                </c:pt>
                <c:pt idx="1666">
                  <c:v>-16.388221908395096</c:v>
                </c:pt>
                <c:pt idx="1667">
                  <c:v>5.405286066365643</c:v>
                </c:pt>
                <c:pt idx="1668">
                  <c:v>16.714357329137215</c:v>
                </c:pt>
                <c:pt idx="1669">
                  <c:v>-9.2622209582220147</c:v>
                </c:pt>
                <c:pt idx="1670">
                  <c:v>-13.673001354149093</c:v>
                </c:pt>
                <c:pt idx="1671">
                  <c:v>11.236313904896296</c:v>
                </c:pt>
                <c:pt idx="1672">
                  <c:v>10.167243870271701</c:v>
                </c:pt>
                <c:pt idx="1673">
                  <c:v>-12.366533963113508</c:v>
                </c:pt>
                <c:pt idx="1674">
                  <c:v>-7.1149672023038697</c:v>
                </c:pt>
                <c:pt idx="1675">
                  <c:v>14.963133533579192</c:v>
                </c:pt>
                <c:pt idx="1676">
                  <c:v>4.1969010165987903</c:v>
                </c:pt>
                <c:pt idx="1677">
                  <c:v>-16.286074436146382</c:v>
                </c:pt>
                <c:pt idx="1678">
                  <c:v>-0.73622145755916701</c:v>
                </c:pt>
                <c:pt idx="1679">
                  <c:v>17.894582199116108</c:v>
                </c:pt>
                <c:pt idx="1680">
                  <c:v>-3.2667650836185267</c:v>
                </c:pt>
                <c:pt idx="1681">
                  <c:v>-17.366885493777716</c:v>
                </c:pt>
                <c:pt idx="1682">
                  <c:v>6.4579980132249934</c:v>
                </c:pt>
                <c:pt idx="1683">
                  <c:v>13.640529831889699</c:v>
                </c:pt>
                <c:pt idx="1684">
                  <c:v>-8.8869545478387639</c:v>
                </c:pt>
                <c:pt idx="1685">
                  <c:v>-10.585520195651915</c:v>
                </c:pt>
                <c:pt idx="1686">
                  <c:v>10.06492691881129</c:v>
                </c:pt>
                <c:pt idx="1687">
                  <c:v>8.5449618574468129</c:v>
                </c:pt>
                <c:pt idx="1688">
                  <c:v>-14.43441560147839</c:v>
                </c:pt>
                <c:pt idx="1689">
                  <c:v>-6.6935532504114814</c:v>
                </c:pt>
                <c:pt idx="1690">
                  <c:v>16.960938673022451</c:v>
                </c:pt>
                <c:pt idx="1691">
                  <c:v>3.4032557581983358</c:v>
                </c:pt>
                <c:pt idx="1692">
                  <c:v>-20.376238449591661</c:v>
                </c:pt>
                <c:pt idx="1693">
                  <c:v>0.85083052908287404</c:v>
                </c:pt>
                <c:pt idx="1694">
                  <c:v>18.905684830150509</c:v>
                </c:pt>
                <c:pt idx="1695">
                  <c:v>-4.9336517775162996</c:v>
                </c:pt>
                <c:pt idx="1696">
                  <c:v>-16.120234431014218</c:v>
                </c:pt>
                <c:pt idx="1697">
                  <c:v>7.209248733485226</c:v>
                </c:pt>
                <c:pt idx="1698">
                  <c:v>12.473974725753349</c:v>
                </c:pt>
                <c:pt idx="1699">
                  <c:v>-9.8835106108609843</c:v>
                </c:pt>
                <c:pt idx="1700">
                  <c:v>-10.629046167254156</c:v>
                </c:pt>
                <c:pt idx="1701">
                  <c:v>12.60666869621237</c:v>
                </c:pt>
                <c:pt idx="1702">
                  <c:v>8.1155107800155868</c:v>
                </c:pt>
                <c:pt idx="1703">
                  <c:v>-15.415493879401774</c:v>
                </c:pt>
                <c:pt idx="1704">
                  <c:v>-5.5440342661050384</c:v>
                </c:pt>
                <c:pt idx="1705">
                  <c:v>17.744372652885716</c:v>
                </c:pt>
                <c:pt idx="1706">
                  <c:v>1.6651599859750179</c:v>
                </c:pt>
                <c:pt idx="1707">
                  <c:v>-17.472039196488932</c:v>
                </c:pt>
                <c:pt idx="1708">
                  <c:v>2.0670340894248378</c:v>
                </c:pt>
                <c:pt idx="1709">
                  <c:v>15.585536801639071</c:v>
                </c:pt>
                <c:pt idx="1710">
                  <c:v>-5.7897765640989931</c:v>
                </c:pt>
                <c:pt idx="1711">
                  <c:v>-15.174928035283262</c:v>
                </c:pt>
                <c:pt idx="1712">
                  <c:v>9.1972371849594197</c:v>
                </c:pt>
                <c:pt idx="1713">
                  <c:v>13.815919737249803</c:v>
                </c:pt>
                <c:pt idx="1714">
                  <c:v>-12.74117496419395</c:v>
                </c:pt>
                <c:pt idx="1715">
                  <c:v>-11.028330667692009</c:v>
                </c:pt>
                <c:pt idx="1716">
                  <c:v>15.34185551362259</c:v>
                </c:pt>
                <c:pt idx="1717">
                  <c:v>7.8226018948147198</c:v>
                </c:pt>
                <c:pt idx="1718">
                  <c:v>-15.780953576464643</c:v>
                </c:pt>
                <c:pt idx="1719">
                  <c:v>-3.3585326280533097</c:v>
                </c:pt>
                <c:pt idx="1720">
                  <c:v>13.700001473972367</c:v>
                </c:pt>
                <c:pt idx="1721">
                  <c:v>8.9382423082991352E-2</c:v>
                </c:pt>
                <c:pt idx="1722">
                  <c:v>-11.529328406499781</c:v>
                </c:pt>
                <c:pt idx="1723">
                  <c:v>2.3766122910625871</c:v>
                </c:pt>
                <c:pt idx="1724">
                  <c:v>12.090433517353235</c:v>
                </c:pt>
                <c:pt idx="1725">
                  <c:v>-5.864067298489867</c:v>
                </c:pt>
                <c:pt idx="1726">
                  <c:v>-11.814592785791904</c:v>
                </c:pt>
                <c:pt idx="1727">
                  <c:v>8.7106008338042056</c:v>
                </c:pt>
                <c:pt idx="1728">
                  <c:v>10.874873919204241</c:v>
                </c:pt>
                <c:pt idx="1729">
                  <c:v>-11.392560842602943</c:v>
                </c:pt>
                <c:pt idx="1730">
                  <c:v>-8.014626127779346</c:v>
                </c:pt>
                <c:pt idx="1731">
                  <c:v>13.480809987925587</c:v>
                </c:pt>
                <c:pt idx="1732">
                  <c:v>5.3368053257349981</c:v>
                </c:pt>
                <c:pt idx="1733">
                  <c:v>-12.959673041535302</c:v>
                </c:pt>
                <c:pt idx="1734">
                  <c:v>-1.6859430521161012</c:v>
                </c:pt>
                <c:pt idx="1735">
                  <c:v>11.577000877264226</c:v>
                </c:pt>
                <c:pt idx="1736">
                  <c:v>-0.92150538911547286</c:v>
                </c:pt>
                <c:pt idx="1737">
                  <c:v>-11.642455680854864</c:v>
                </c:pt>
                <c:pt idx="1738">
                  <c:v>3.5633560958552115</c:v>
                </c:pt>
                <c:pt idx="1739">
                  <c:v>11.365628050298614</c:v>
                </c:pt>
                <c:pt idx="1740">
                  <c:v>-6.2593093590813096</c:v>
                </c:pt>
                <c:pt idx="1741">
                  <c:v>-10.263861427437096</c:v>
                </c:pt>
                <c:pt idx="1742">
                  <c:v>8.5416708266996917</c:v>
                </c:pt>
                <c:pt idx="1743">
                  <c:v>7.9369323170153354</c:v>
                </c:pt>
                <c:pt idx="1744">
                  <c:v>-9.2152642369707305</c:v>
                </c:pt>
                <c:pt idx="1745">
                  <c:v>-5.3119324027013777</c:v>
                </c:pt>
                <c:pt idx="1746">
                  <c:v>10.702541521475538</c:v>
                </c:pt>
                <c:pt idx="1747">
                  <c:v>3.3024576293039343</c:v>
                </c:pt>
                <c:pt idx="1748">
                  <c:v>-12.522414356711353</c:v>
                </c:pt>
                <c:pt idx="1749">
                  <c:v>-0.74960570869586796</c:v>
                </c:pt>
                <c:pt idx="1750">
                  <c:v>13.266639117079261</c:v>
                </c:pt>
                <c:pt idx="1751">
                  <c:v>-2.1952703769883266</c:v>
                </c:pt>
                <c:pt idx="1752">
                  <c:v>-13.14945525881139</c:v>
                </c:pt>
                <c:pt idx="1753">
                  <c:v>5.1141716747256467</c:v>
                </c:pt>
                <c:pt idx="1754">
                  <c:v>11.87059813798369</c:v>
                </c:pt>
                <c:pt idx="1755">
                  <c:v>-7.2436125697686311</c:v>
                </c:pt>
                <c:pt idx="1756">
                  <c:v>-8.4842253204562255</c:v>
                </c:pt>
                <c:pt idx="1757">
                  <c:v>7.701267056008227</c:v>
                </c:pt>
                <c:pt idx="1758">
                  <c:v>6.1354706521830584</c:v>
                </c:pt>
                <c:pt idx="1759">
                  <c:v>-8.483288535432818</c:v>
                </c:pt>
                <c:pt idx="1760">
                  <c:v>-3.7702775580236301</c:v>
                </c:pt>
                <c:pt idx="1761">
                  <c:v>9.2491179944828357</c:v>
                </c:pt>
                <c:pt idx="1762">
                  <c:v>1.8791845622538792</c:v>
                </c:pt>
                <c:pt idx="1763">
                  <c:v>-9.8415302697930489</c:v>
                </c:pt>
                <c:pt idx="1764">
                  <c:v>0.29379240357193115</c:v>
                </c:pt>
                <c:pt idx="1765">
                  <c:v>10.229128309074705</c:v>
                </c:pt>
                <c:pt idx="1766">
                  <c:v>-2.4580034670603905</c:v>
                </c:pt>
                <c:pt idx="1767">
                  <c:v>-9.1240433211686369</c:v>
                </c:pt>
                <c:pt idx="1768">
                  <c:v>4.3495758800743909</c:v>
                </c:pt>
                <c:pt idx="1769">
                  <c:v>7.5423421404417699</c:v>
                </c:pt>
                <c:pt idx="1770">
                  <c:v>-5.3757548536559181</c:v>
                </c:pt>
                <c:pt idx="1771">
                  <c:v>-5.7342993493912937</c:v>
                </c:pt>
                <c:pt idx="1772">
                  <c:v>6.4549082893174976</c:v>
                </c:pt>
                <c:pt idx="1773">
                  <c:v>4.2135832960395616</c:v>
                </c:pt>
                <c:pt idx="1774">
                  <c:v>-7.4872308026874022</c:v>
                </c:pt>
                <c:pt idx="1775">
                  <c:v>-2.7239874269629114</c:v>
                </c:pt>
                <c:pt idx="1776">
                  <c:v>8.0820095709731969</c:v>
                </c:pt>
                <c:pt idx="1777">
                  <c:v>0.83450719679693497</c:v>
                </c:pt>
                <c:pt idx="1778">
                  <c:v>-7.4189962554493265</c:v>
                </c:pt>
                <c:pt idx="1779">
                  <c:v>0.8013629837853834</c:v>
                </c:pt>
                <c:pt idx="1780">
                  <c:v>6.3812753330596887</c:v>
                </c:pt>
                <c:pt idx="1781">
                  <c:v>-1.9789519295860596</c:v>
                </c:pt>
                <c:pt idx="1782">
                  <c:v>-5.1383753376512287</c:v>
                </c:pt>
                <c:pt idx="1783">
                  <c:v>2.8618237334894094</c:v>
                </c:pt>
                <c:pt idx="1784">
                  <c:v>4.0878405170422472</c:v>
                </c:pt>
                <c:pt idx="1785">
                  <c:v>-3.9140473396572903</c:v>
                </c:pt>
                <c:pt idx="1786">
                  <c:v>-3.9096093054799956</c:v>
                </c:pt>
                <c:pt idx="1787">
                  <c:v>5.2516615640459241</c:v>
                </c:pt>
                <c:pt idx="1788">
                  <c:v>2.9614147174810963</c:v>
                </c:pt>
                <c:pt idx="1789">
                  <c:v>-7.1385164012230762</c:v>
                </c:pt>
                <c:pt idx="1790">
                  <c:v>-1.8469351133922598</c:v>
                </c:pt>
                <c:pt idx="1791">
                  <c:v>7.124329937197305</c:v>
                </c:pt>
                <c:pt idx="1792">
                  <c:v>0.15634118220136464</c:v>
                </c:pt>
                <c:pt idx="1793">
                  <c:v>-7.469799049635502</c:v>
                </c:pt>
                <c:pt idx="1794">
                  <c:v>1.3624634306667374</c:v>
                </c:pt>
                <c:pt idx="1795">
                  <c:v>6.018497323049921</c:v>
                </c:pt>
                <c:pt idx="1796">
                  <c:v>-2.4881391086786704</c:v>
                </c:pt>
                <c:pt idx="1797">
                  <c:v>-5.271563652638668</c:v>
                </c:pt>
                <c:pt idx="1798">
                  <c:v>3.8927683641565314</c:v>
                </c:pt>
                <c:pt idx="1799">
                  <c:v>4.8838674968944069</c:v>
                </c:pt>
                <c:pt idx="1800">
                  <c:v>-4.8734521986525925</c:v>
                </c:pt>
                <c:pt idx="1801">
                  <c:v>-3.4309479958032099</c:v>
                </c:pt>
                <c:pt idx="1802">
                  <c:v>4.9644425514850576</c:v>
                </c:pt>
                <c:pt idx="1803">
                  <c:v>2.0037652048577295</c:v>
                </c:pt>
                <c:pt idx="1804">
                  <c:v>-5.8253450692355964</c:v>
                </c:pt>
                <c:pt idx="1805">
                  <c:v>-0.97167290562029407</c:v>
                </c:pt>
                <c:pt idx="1806">
                  <c:v>5.6067310761944791</c:v>
                </c:pt>
                <c:pt idx="1807">
                  <c:v>-0.35811429244526832</c:v>
                </c:pt>
                <c:pt idx="1808">
                  <c:v>-5.9796167961570212</c:v>
                </c:pt>
                <c:pt idx="1809">
                  <c:v>1.8291910863251628</c:v>
                </c:pt>
                <c:pt idx="1810">
                  <c:v>7.5255934467471919</c:v>
                </c:pt>
                <c:pt idx="1811">
                  <c:v>-5.3237368073820539</c:v>
                </c:pt>
                <c:pt idx="1812">
                  <c:v>-10.099371543553023</c:v>
                </c:pt>
                <c:pt idx="1813">
                  <c:v>7.5473409097410231</c:v>
                </c:pt>
                <c:pt idx="1814">
                  <c:v>6.3537803370969241</c:v>
                </c:pt>
                <c:pt idx="1815">
                  <c:v>-6.4800455716179419</c:v>
                </c:pt>
                <c:pt idx="1816">
                  <c:v>-3.5756517982670872</c:v>
                </c:pt>
                <c:pt idx="1817">
                  <c:v>7.0098759711329839</c:v>
                </c:pt>
                <c:pt idx="1818">
                  <c:v>2.333751778607664</c:v>
                </c:pt>
                <c:pt idx="1819">
                  <c:v>-7.4685196828533549</c:v>
                </c:pt>
                <c:pt idx="1820">
                  <c:v>-0.45576706277100648</c:v>
                </c:pt>
                <c:pt idx="1821">
                  <c:v>5.8096406321884935</c:v>
                </c:pt>
                <c:pt idx="1822">
                  <c:v>-0.96077605627690599</c:v>
                </c:pt>
                <c:pt idx="1823">
                  <c:v>-8.3036674362006035</c:v>
                </c:pt>
                <c:pt idx="1824">
                  <c:v>4.2831787605095917</c:v>
                </c:pt>
                <c:pt idx="1825">
                  <c:v>12.695921629083072</c:v>
                </c:pt>
                <c:pt idx="1826">
                  <c:v>-8.2511318764994037</c:v>
                </c:pt>
                <c:pt idx="1827">
                  <c:v>-10.741555058450153</c:v>
                </c:pt>
                <c:pt idx="1828">
                  <c:v>9.6595808057972441</c:v>
                </c:pt>
                <c:pt idx="1829">
                  <c:v>7.7368139789611305</c:v>
                </c:pt>
                <c:pt idx="1830">
                  <c:v>-10.630906306078975</c:v>
                </c:pt>
                <c:pt idx="1831">
                  <c:v>-4.9181657683421802</c:v>
                </c:pt>
                <c:pt idx="1832">
                  <c:v>11.124670374521196</c:v>
                </c:pt>
                <c:pt idx="1833">
                  <c:v>2.4274492517538402</c:v>
                </c:pt>
                <c:pt idx="1834">
                  <c:v>-11.280358637759276</c:v>
                </c:pt>
                <c:pt idx="1835">
                  <c:v>0.15824090877665986</c:v>
                </c:pt>
                <c:pt idx="1836">
                  <c:v>12.521768940025975</c:v>
                </c:pt>
                <c:pt idx="1837">
                  <c:v>-3.4210953143191807</c:v>
                </c:pt>
                <c:pt idx="1838">
                  <c:v>-14.257471181492694</c:v>
                </c:pt>
                <c:pt idx="1839">
                  <c:v>6.5783676405655234</c:v>
                </c:pt>
                <c:pt idx="1840">
                  <c:v>12.556332811630508</c:v>
                </c:pt>
                <c:pt idx="1841">
                  <c:v>-8.9733446886725545</c:v>
                </c:pt>
                <c:pt idx="1842">
                  <c:v>-9.5925113205498693</c:v>
                </c:pt>
                <c:pt idx="1843">
                  <c:v>10.248787919440327</c:v>
                </c:pt>
                <c:pt idx="1844">
                  <c:v>6.5955671523483312</c:v>
                </c:pt>
                <c:pt idx="1845">
                  <c:v>-10.509369671330205</c:v>
                </c:pt>
                <c:pt idx="1846">
                  <c:v>-4.0411473777124653</c:v>
                </c:pt>
                <c:pt idx="1847">
                  <c:v>12.842379836909517</c:v>
                </c:pt>
                <c:pt idx="1848">
                  <c:v>1.6946754095998153</c:v>
                </c:pt>
                <c:pt idx="1849">
                  <c:v>-14.445212185591332</c:v>
                </c:pt>
                <c:pt idx="1850">
                  <c:v>1.504752673555404</c:v>
                </c:pt>
                <c:pt idx="1851">
                  <c:v>15.23257652870501</c:v>
                </c:pt>
                <c:pt idx="1852">
                  <c:v>-4.6578620213111162</c:v>
                </c:pt>
                <c:pt idx="1853">
                  <c:v>-12.276148532341844</c:v>
                </c:pt>
                <c:pt idx="1854">
                  <c:v>6.7682146304390951</c:v>
                </c:pt>
                <c:pt idx="1855">
                  <c:v>10.230914059642741</c:v>
                </c:pt>
                <c:pt idx="1856">
                  <c:v>-8.2447984209707563</c:v>
                </c:pt>
                <c:pt idx="1857">
                  <c:v>-7.4298552874924031</c:v>
                </c:pt>
                <c:pt idx="1858">
                  <c:v>10.339756796326798</c:v>
                </c:pt>
                <c:pt idx="1859">
                  <c:v>6.1024590971432353</c:v>
                </c:pt>
                <c:pt idx="1860">
                  <c:v>-12.640907060271161</c:v>
                </c:pt>
                <c:pt idx="1861">
                  <c:v>-3.6297521840793348</c:v>
                </c:pt>
                <c:pt idx="1862">
                  <c:v>15.404983322011999</c:v>
                </c:pt>
                <c:pt idx="1863">
                  <c:v>0.54854826276404867</c:v>
                </c:pt>
                <c:pt idx="1864">
                  <c:v>-13.794192379823508</c:v>
                </c:pt>
                <c:pt idx="1865">
                  <c:v>2.3352491715465629</c:v>
                </c:pt>
                <c:pt idx="1866">
                  <c:v>11.703173595326941</c:v>
                </c:pt>
                <c:pt idx="1867">
                  <c:v>-4.7160799490955609</c:v>
                </c:pt>
                <c:pt idx="1868">
                  <c:v>-10.518390140643231</c:v>
                </c:pt>
                <c:pt idx="1869">
                  <c:v>7.2883861688324529</c:v>
                </c:pt>
                <c:pt idx="1870">
                  <c:v>9.4371484936325061</c:v>
                </c:pt>
                <c:pt idx="1871">
                  <c:v>-10.404334351180147</c:v>
                </c:pt>
                <c:pt idx="1872">
                  <c:v>-8.8585070933654002</c:v>
                </c:pt>
                <c:pt idx="1873">
                  <c:v>14.519368002843146</c:v>
                </c:pt>
                <c:pt idx="1874">
                  <c:v>6.7300116701547399</c:v>
                </c:pt>
                <c:pt idx="1875">
                  <c:v>-17.204111672765126</c:v>
                </c:pt>
                <c:pt idx="1876">
                  <c:v>-2.82562137611936</c:v>
                </c:pt>
                <c:pt idx="1877">
                  <c:v>15.027292159973248</c:v>
                </c:pt>
                <c:pt idx="1878">
                  <c:v>-0.70592436797048874</c:v>
                </c:pt>
                <c:pt idx="1879">
                  <c:v>-13.234677952952508</c:v>
                </c:pt>
                <c:pt idx="1880">
                  <c:v>3.4844228519887399</c:v>
                </c:pt>
                <c:pt idx="1881">
                  <c:v>12.063768700376642</c:v>
                </c:pt>
                <c:pt idx="1882">
                  <c:v>-5.9516668046184051</c:v>
                </c:pt>
                <c:pt idx="1883">
                  <c:v>-10.440668357609052</c:v>
                </c:pt>
                <c:pt idx="1884">
                  <c:v>9.0740906884639312</c:v>
                </c:pt>
                <c:pt idx="1885">
                  <c:v>10.049082437209375</c:v>
                </c:pt>
                <c:pt idx="1886">
                  <c:v>-11.796475721081904</c:v>
                </c:pt>
                <c:pt idx="1887">
                  <c:v>-7.367813958719557</c:v>
                </c:pt>
                <c:pt idx="1888">
                  <c:v>13.100356105050613</c:v>
                </c:pt>
                <c:pt idx="1889">
                  <c:v>3.9392421787914422</c:v>
                </c:pt>
                <c:pt idx="1890">
                  <c:v>-11.924706345497288</c:v>
                </c:pt>
                <c:pt idx="1891">
                  <c:v>-1.0352760365323299</c:v>
                </c:pt>
                <c:pt idx="1892">
                  <c:v>12.093017971029738</c:v>
                </c:pt>
                <c:pt idx="1893">
                  <c:v>-1.6990862420343531</c:v>
                </c:pt>
                <c:pt idx="1894">
                  <c:v>-13.220069101897119</c:v>
                </c:pt>
                <c:pt idx="1895">
                  <c:v>4.7145715859972332</c:v>
                </c:pt>
                <c:pt idx="1896">
                  <c:v>11.610326010884533</c:v>
                </c:pt>
                <c:pt idx="1897">
                  <c:v>-7.7064301325946216</c:v>
                </c:pt>
                <c:pt idx="1898">
                  <c:v>-11.824291596548781</c:v>
                </c:pt>
                <c:pt idx="1899">
                  <c:v>10.479117072677251</c:v>
                </c:pt>
                <c:pt idx="1900">
                  <c:v>8.3099912709730148</c:v>
                </c:pt>
                <c:pt idx="1901">
                  <c:v>-10.563549857180307</c:v>
                </c:pt>
                <c:pt idx="1902">
                  <c:v>-4.4918277861052838</c:v>
                </c:pt>
                <c:pt idx="1903">
                  <c:v>8.6032113082367552</c:v>
                </c:pt>
                <c:pt idx="1904">
                  <c:v>2.0044293853059201</c:v>
                </c:pt>
                <c:pt idx="1905">
                  <c:v>-9.5798895042137442</c:v>
                </c:pt>
                <c:pt idx="1906">
                  <c:v>-4.6894557022307011E-5</c:v>
                </c:pt>
                <c:pt idx="1907">
                  <c:v>11.973983737652592</c:v>
                </c:pt>
                <c:pt idx="1908">
                  <c:v>-2.8333030686384477</c:v>
                </c:pt>
                <c:pt idx="1909">
                  <c:v>-12.354850375921131</c:v>
                </c:pt>
                <c:pt idx="1910">
                  <c:v>5.8503382843670799</c:v>
                </c:pt>
                <c:pt idx="1911">
                  <c:v>12.51290553766693</c:v>
                </c:pt>
                <c:pt idx="1912">
                  <c:v>-9.3240964996080979</c:v>
                </c:pt>
                <c:pt idx="1913">
                  <c:v>-10.660318251427594</c:v>
                </c:pt>
                <c:pt idx="1914">
                  <c:v>10.749872117954334</c:v>
                </c:pt>
                <c:pt idx="1915">
                  <c:v>6.8259786486738152</c:v>
                </c:pt>
                <c:pt idx="1916">
                  <c:v>-10.314027436084345</c:v>
                </c:pt>
                <c:pt idx="1917">
                  <c:v>-3.9816489019578283</c:v>
                </c:pt>
                <c:pt idx="1918">
                  <c:v>11.336567978326457</c:v>
                </c:pt>
                <c:pt idx="1919">
                  <c:v>1.6328451775166586</c:v>
                </c:pt>
                <c:pt idx="1920">
                  <c:v>-12.512501309429547</c:v>
                </c:pt>
                <c:pt idx="1921">
                  <c:v>1.0719752490494963</c:v>
                </c:pt>
                <c:pt idx="1922">
                  <c:v>12.287527457348135</c:v>
                </c:pt>
                <c:pt idx="1923">
                  <c:v>-3.9301133862989328</c:v>
                </c:pt>
                <c:pt idx="1924">
                  <c:v>-12.348619550868731</c:v>
                </c:pt>
                <c:pt idx="1925">
                  <c:v>6.6980461071764283</c:v>
                </c:pt>
                <c:pt idx="1926">
                  <c:v>10.592982137342647</c:v>
                </c:pt>
                <c:pt idx="1927">
                  <c:v>-9.1002074337033569</c:v>
                </c:pt>
                <c:pt idx="1928">
                  <c:v>-8.6610570126252835</c:v>
                </c:pt>
                <c:pt idx="1929">
                  <c:v>10.697162917963078</c:v>
                </c:pt>
                <c:pt idx="1930">
                  <c:v>6.2515311144568146</c:v>
                </c:pt>
                <c:pt idx="1931">
                  <c:v>-12.679280585915576</c:v>
                </c:pt>
                <c:pt idx="1932">
                  <c:v>-3.6645043425102375</c:v>
                </c:pt>
                <c:pt idx="1933">
                  <c:v>13.773013982532241</c:v>
                </c:pt>
                <c:pt idx="1934">
                  <c:v>0.73385088356095707</c:v>
                </c:pt>
                <c:pt idx="1935">
                  <c:v>-15.093402220899087</c:v>
                </c:pt>
                <c:pt idx="1936">
                  <c:v>2.5440790539095204</c:v>
                </c:pt>
                <c:pt idx="1937">
                  <c:v>14.080644467105081</c:v>
                </c:pt>
                <c:pt idx="1938">
                  <c:v>-5.3164681527785307</c:v>
                </c:pt>
                <c:pt idx="1939">
                  <c:v>-11.385435549116741</c:v>
                </c:pt>
                <c:pt idx="1940">
                  <c:v>7.2133284862394538</c:v>
                </c:pt>
                <c:pt idx="1941">
                  <c:v>9.1511376667433737</c:v>
                </c:pt>
                <c:pt idx="1942">
                  <c:v>-8.8659873326751253</c:v>
                </c:pt>
                <c:pt idx="1943">
                  <c:v>-7.218471274644136</c:v>
                </c:pt>
                <c:pt idx="1944">
                  <c:v>10.89568127453399</c:v>
                </c:pt>
                <c:pt idx="1945">
                  <c:v>5.0322793752826778</c:v>
                </c:pt>
                <c:pt idx="1946">
                  <c:v>-12.750881934282679</c:v>
                </c:pt>
                <c:pt idx="1947">
                  <c:v>-2.4799577258336312</c:v>
                </c:pt>
                <c:pt idx="1948">
                  <c:v>13.593026970452941</c:v>
                </c:pt>
                <c:pt idx="1949">
                  <c:v>-0.5107456931111497</c:v>
                </c:pt>
                <c:pt idx="1950">
                  <c:v>-13.921016517851637</c:v>
                </c:pt>
                <c:pt idx="1951">
                  <c:v>3.3472342724017916</c:v>
                </c:pt>
                <c:pt idx="1952">
                  <c:v>12.448944828774589</c:v>
                </c:pt>
                <c:pt idx="1953">
                  <c:v>-5.999047195236515</c:v>
                </c:pt>
                <c:pt idx="1954">
                  <c:v>-9.9944018138296205</c:v>
                </c:pt>
                <c:pt idx="1955">
                  <c:v>7.5919894725228376</c:v>
                </c:pt>
                <c:pt idx="1956">
                  <c:v>8.3081016907317942</c:v>
                </c:pt>
                <c:pt idx="1957">
                  <c:v>-9.6299396779264761</c:v>
                </c:pt>
                <c:pt idx="1958">
                  <c:v>-6.4431959139877559</c:v>
                </c:pt>
                <c:pt idx="1959">
                  <c:v>11.38110805708755</c:v>
                </c:pt>
                <c:pt idx="1960">
                  <c:v>3.8166456523480741</c:v>
                </c:pt>
                <c:pt idx="1961">
                  <c:v>-11.622118497188508</c:v>
                </c:pt>
                <c:pt idx="1962">
                  <c:v>-1.1428493611058876</c:v>
                </c:pt>
                <c:pt idx="1963">
                  <c:v>10.722278285411708</c:v>
                </c:pt>
                <c:pt idx="1964">
                  <c:v>-1.210222612198026</c:v>
                </c:pt>
                <c:pt idx="1965">
                  <c:v>-9.3504152380321734</c:v>
                </c:pt>
                <c:pt idx="1966">
                  <c:v>3.2497120374196378</c:v>
                </c:pt>
                <c:pt idx="1967">
                  <c:v>8.8163465047126479</c:v>
                </c:pt>
                <c:pt idx="1968">
                  <c:v>-5.0392687039253881</c:v>
                </c:pt>
                <c:pt idx="1969">
                  <c:v>-7.3139156303304995</c:v>
                </c:pt>
                <c:pt idx="1970">
                  <c:v>7.1357196867638697</c:v>
                </c:pt>
                <c:pt idx="1971">
                  <c:v>7.0658167526184528</c:v>
                </c:pt>
                <c:pt idx="1972">
                  <c:v>-9.9819051257943023</c:v>
                </c:pt>
                <c:pt idx="1973">
                  <c:v>-4.9884870772548719</c:v>
                </c:pt>
                <c:pt idx="1974">
                  <c:v>10.068755107962721</c:v>
                </c:pt>
                <c:pt idx="1975">
                  <c:v>2.367684970414242</c:v>
                </c:pt>
                <c:pt idx="1976">
                  <c:v>-9.1106730830686793</c:v>
                </c:pt>
                <c:pt idx="1977">
                  <c:v>-0.12419076056097801</c:v>
                </c:pt>
                <c:pt idx="1978">
                  <c:v>8.7077517192214149</c:v>
                </c:pt>
                <c:pt idx="1979">
                  <c:v>-1.7000007260012</c:v>
                </c:pt>
                <c:pt idx="1980">
                  <c:v>-7.2557943710859281</c:v>
                </c:pt>
                <c:pt idx="1981">
                  <c:v>3.0774803881008697</c:v>
                </c:pt>
                <c:pt idx="1982">
                  <c:v>6.5090789631754218</c:v>
                </c:pt>
                <c:pt idx="1983">
                  <c:v>-5.1358132295697319</c:v>
                </c:pt>
                <c:pt idx="1984">
                  <c:v>-6.705706000607905</c:v>
                </c:pt>
                <c:pt idx="1985">
                  <c:v>6.5147766462697625</c:v>
                </c:pt>
                <c:pt idx="1986">
                  <c:v>4.390761619926562</c:v>
                </c:pt>
                <c:pt idx="1987">
                  <c:v>-7.1630695286512083</c:v>
                </c:pt>
                <c:pt idx="1988">
                  <c:v>-2.831342494855666</c:v>
                </c:pt>
                <c:pt idx="1989">
                  <c:v>7.1915495626255774</c:v>
                </c:pt>
                <c:pt idx="1990">
                  <c:v>1.2421488973198032</c:v>
                </c:pt>
                <c:pt idx="1991">
                  <c:v>-10.356295638324521</c:v>
                </c:pt>
                <c:pt idx="1992">
                  <c:v>0.86894649871401464</c:v>
                </c:pt>
                <c:pt idx="1993">
                  <c:v>12.214380642890402</c:v>
                </c:pt>
                <c:pt idx="1994">
                  <c:v>-3.1539799088757361</c:v>
                </c:pt>
                <c:pt idx="1995">
                  <c:v>-8.9252626585819765</c:v>
                </c:pt>
                <c:pt idx="1996">
                  <c:v>4.7443166497260725</c:v>
                </c:pt>
                <c:pt idx="1997">
                  <c:v>8.0006306378019012</c:v>
                </c:pt>
                <c:pt idx="1998">
                  <c:v>-6.0927828217381856</c:v>
                </c:pt>
                <c:pt idx="1999">
                  <c:v>-5.4322756117484223</c:v>
                </c:pt>
                <c:pt idx="2000">
                  <c:v>6.7663850973380315</c:v>
                </c:pt>
                <c:pt idx="2001">
                  <c:v>4.0285732582624503</c:v>
                </c:pt>
                <c:pt idx="2002">
                  <c:v>-6.8536283237338411</c:v>
                </c:pt>
                <c:pt idx="2003">
                  <c:v>-2.2922930614535821</c:v>
                </c:pt>
                <c:pt idx="2004">
                  <c:v>11.444182045966945</c:v>
                </c:pt>
                <c:pt idx="2005">
                  <c:v>0.95198999746402646</c:v>
                </c:pt>
                <c:pt idx="2006">
                  <c:v>-15.785392792800781</c:v>
                </c:pt>
                <c:pt idx="2007">
                  <c:v>2.46049679931521</c:v>
                </c:pt>
                <c:pt idx="2008">
                  <c:v>14.998876890510408</c:v>
                </c:pt>
                <c:pt idx="2009">
                  <c:v>-5.4319239521426965</c:v>
                </c:pt>
                <c:pt idx="2010">
                  <c:v>-12.206392796166558</c:v>
                </c:pt>
                <c:pt idx="2011">
                  <c:v>7.5976441721566275</c:v>
                </c:pt>
                <c:pt idx="2012">
                  <c:v>10.079527507384356</c:v>
                </c:pt>
                <c:pt idx="2013">
                  <c:v>-9.3115829043508569</c:v>
                </c:pt>
                <c:pt idx="2014">
                  <c:v>-7.3619411480543402</c:v>
                </c:pt>
                <c:pt idx="2015">
                  <c:v>10.577880306578692</c:v>
                </c:pt>
                <c:pt idx="2016">
                  <c:v>5.372034263233453</c:v>
                </c:pt>
                <c:pt idx="2017">
                  <c:v>-14.44573836544947</c:v>
                </c:pt>
                <c:pt idx="2018">
                  <c:v>-3.3176448222943442</c:v>
                </c:pt>
                <c:pt idx="2019">
                  <c:v>16.867395149619629</c:v>
                </c:pt>
                <c:pt idx="2020">
                  <c:v>-0.35956031857851689</c:v>
                </c:pt>
                <c:pt idx="2021">
                  <c:v>-16.841489142800604</c:v>
                </c:pt>
                <c:pt idx="2022">
                  <c:v>3.9321422464850229</c:v>
                </c:pt>
                <c:pt idx="2023">
                  <c:v>14.781532428241039</c:v>
                </c:pt>
                <c:pt idx="2024">
                  <c:v>-6.8724182944124292</c:v>
                </c:pt>
                <c:pt idx="2025">
                  <c:v>-12.711169295314162</c:v>
                </c:pt>
                <c:pt idx="2026">
                  <c:v>9.7619443922281448</c:v>
                </c:pt>
                <c:pt idx="2027">
                  <c:v>11.55519949425423</c:v>
                </c:pt>
                <c:pt idx="2028">
                  <c:v>-13.754620569693712</c:v>
                </c:pt>
                <c:pt idx="2029">
                  <c:v>-9.5579514769124412</c:v>
                </c:pt>
                <c:pt idx="2030">
                  <c:v>16.801572740752043</c:v>
                </c:pt>
                <c:pt idx="2031">
                  <c:v>6.2665475566567537</c:v>
                </c:pt>
                <c:pt idx="2032">
                  <c:v>-18.424559219796425</c:v>
                </c:pt>
                <c:pt idx="2033">
                  <c:v>-2.0313179645606478</c:v>
                </c:pt>
                <c:pt idx="2034">
                  <c:v>16.269642018392918</c:v>
                </c:pt>
                <c:pt idx="2035">
                  <c:v>-1.5731280350572732</c:v>
                </c:pt>
                <c:pt idx="2036">
                  <c:v>-13.628339512171589</c:v>
                </c:pt>
                <c:pt idx="2037">
                  <c:v>4.494129767682332</c:v>
                </c:pt>
                <c:pt idx="2038">
                  <c:v>12.979706225300813</c:v>
                </c:pt>
                <c:pt idx="2039">
                  <c:v>-7.8909845662619666</c:v>
                </c:pt>
                <c:pt idx="2040">
                  <c:v>-13.032076111061974</c:v>
                </c:pt>
                <c:pt idx="2041">
                  <c:v>12.155222070587383</c:v>
                </c:pt>
                <c:pt idx="2042">
                  <c:v>11.44929008893808</c:v>
                </c:pt>
                <c:pt idx="2043">
                  <c:v>-15.352302278105721</c:v>
                </c:pt>
                <c:pt idx="2044">
                  <c:v>-8.1952032578680463</c:v>
                </c:pt>
                <c:pt idx="2045">
                  <c:v>15.772072628384008</c:v>
                </c:pt>
                <c:pt idx="2046">
                  <c:v>3.8412232634941263</c:v>
                </c:pt>
                <c:pt idx="2047">
                  <c:v>-14.651611969830256</c:v>
                </c:pt>
                <c:pt idx="2048">
                  <c:v>-0.41260597830483331</c:v>
                </c:pt>
                <c:pt idx="2049">
                  <c:v>13.994197007355433</c:v>
                </c:pt>
                <c:pt idx="2050">
                  <c:v>-2.7192072829312441</c:v>
                </c:pt>
                <c:pt idx="2051">
                  <c:v>-14.615148157165295</c:v>
                </c:pt>
                <c:pt idx="2052">
                  <c:v>6.6077659340347319</c:v>
                </c:pt>
                <c:pt idx="2053">
                  <c:v>15.166439501778976</c:v>
                </c:pt>
                <c:pt idx="2054">
                  <c:v>-11.106754183060865</c:v>
                </c:pt>
                <c:pt idx="2055">
                  <c:v>-14.083161296630013</c:v>
                </c:pt>
                <c:pt idx="2056">
                  <c:v>13.835744652118196</c:v>
                </c:pt>
                <c:pt idx="2057">
                  <c:v>9.8333785771327644</c:v>
                </c:pt>
                <c:pt idx="2058">
                  <c:v>-14.010210017500896</c:v>
                </c:pt>
                <c:pt idx="2059">
                  <c:v>-5.4489821279241681</c:v>
                </c:pt>
                <c:pt idx="2060">
                  <c:v>13.333898335413547</c:v>
                </c:pt>
                <c:pt idx="2061">
                  <c:v>2.2303294662185031</c:v>
                </c:pt>
                <c:pt idx="2062">
                  <c:v>-13.743545740262428</c:v>
                </c:pt>
                <c:pt idx="2063">
                  <c:v>0.81783176701798177</c:v>
                </c:pt>
                <c:pt idx="2064">
                  <c:v>14.791074058511267</c:v>
                </c:pt>
                <c:pt idx="2065">
                  <c:v>-4.2163079916152517</c:v>
                </c:pt>
                <c:pt idx="2066">
                  <c:v>-14.69697276999355</c:v>
                </c:pt>
                <c:pt idx="2067">
                  <c:v>7.6946798996337238</c:v>
                </c:pt>
                <c:pt idx="2068">
                  <c:v>12.951844130761264</c:v>
                </c:pt>
                <c:pt idx="2069">
                  <c:v>-9.8855401421951381</c:v>
                </c:pt>
                <c:pt idx="2070">
                  <c:v>-9.5809454741434088</c:v>
                </c:pt>
                <c:pt idx="2071">
                  <c:v>11.298708406810144</c:v>
                </c:pt>
                <c:pt idx="2072">
                  <c:v>6.9284362082688302</c:v>
                </c:pt>
                <c:pt idx="2073">
                  <c:v>-12.592110030604498</c:v>
                </c:pt>
                <c:pt idx="2074">
                  <c:v>-4.1494057886186448</c:v>
                </c:pt>
                <c:pt idx="2075">
                  <c:v>14.287044997619864</c:v>
                </c:pt>
                <c:pt idx="2076">
                  <c:v>1.1440041443511371</c:v>
                </c:pt>
                <c:pt idx="2077">
                  <c:v>-14.652534223372703</c:v>
                </c:pt>
                <c:pt idx="2078">
                  <c:v>2.0741849504819179</c:v>
                </c:pt>
                <c:pt idx="2079">
                  <c:v>13.668281557483722</c:v>
                </c:pt>
                <c:pt idx="2080">
                  <c:v>-4.7795989377069432</c:v>
                </c:pt>
                <c:pt idx="2081">
                  <c:v>-11.230109424296662</c:v>
                </c:pt>
                <c:pt idx="2082">
                  <c:v>6.3164833798473978</c:v>
                </c:pt>
                <c:pt idx="2083">
                  <c:v>7.8930781050863468</c:v>
                </c:pt>
                <c:pt idx="2084">
                  <c:v>-6.8758891426690703</c:v>
                </c:pt>
                <c:pt idx="2085">
                  <c:v>-6.0037788689063811</c:v>
                </c:pt>
                <c:pt idx="2086">
                  <c:v>9.2115026884154538</c:v>
                </c:pt>
                <c:pt idx="2087">
                  <c:v>4.8607150573413991</c:v>
                </c:pt>
                <c:pt idx="2088">
                  <c:v>-11.817336234185346</c:v>
                </c:pt>
                <c:pt idx="2089">
                  <c:v>-2.8334310737429913</c:v>
                </c:pt>
                <c:pt idx="2090">
                  <c:v>13.355420384364061</c:v>
                </c:pt>
                <c:pt idx="2091">
                  <c:v>-8.9578735092638792E-2</c:v>
                </c:pt>
                <c:pt idx="2092">
                  <c:v>-12.387985353845128</c:v>
                </c:pt>
                <c:pt idx="2093">
                  <c:v>2.6072347600968566</c:v>
                </c:pt>
                <c:pt idx="2094">
                  <c:v>10.16470659759835</c:v>
                </c:pt>
                <c:pt idx="2095">
                  <c:v>-4.5421981426024933</c:v>
                </c:pt>
                <c:pt idx="2096">
                  <c:v>-8.8744265376145002</c:v>
                </c:pt>
                <c:pt idx="2097">
                  <c:v>6.4023604470759761</c:v>
                </c:pt>
                <c:pt idx="2098">
                  <c:v>6.8651569062626123</c:v>
                </c:pt>
                <c:pt idx="2099">
                  <c:v>-7.0644192790320322</c:v>
                </c:pt>
                <c:pt idx="2100">
                  <c:v>-4.9129612636156006</c:v>
                </c:pt>
                <c:pt idx="2101">
                  <c:v>8.4728063512840208</c:v>
                </c:pt>
                <c:pt idx="2102">
                  <c:v>3.4640166117753517</c:v>
                </c:pt>
                <c:pt idx="2103">
                  <c:v>-9.9082881293634593</c:v>
                </c:pt>
                <c:pt idx="2104">
                  <c:v>-1.1723224591922707</c:v>
                </c:pt>
                <c:pt idx="2105">
                  <c:v>8.5568690999192327</c:v>
                </c:pt>
                <c:pt idx="2106">
                  <c:v>-0.80950867692650841</c:v>
                </c:pt>
                <c:pt idx="2107">
                  <c:v>-8.6445318225873873</c:v>
                </c:pt>
                <c:pt idx="2108">
                  <c:v>2.8564484599125448</c:v>
                </c:pt>
                <c:pt idx="2109">
                  <c:v>9.1517653830588941</c:v>
                </c:pt>
                <c:pt idx="2110">
                  <c:v>-5.2368474121641748</c:v>
                </c:pt>
                <c:pt idx="2111">
                  <c:v>-8.5355754298299846</c:v>
                </c:pt>
                <c:pt idx="2112">
                  <c:v>7.4630159550793014</c:v>
                </c:pt>
                <c:pt idx="2113">
                  <c:v>6.6940067633651292</c:v>
                </c:pt>
                <c:pt idx="2114">
                  <c:v>-8.4373795790760244</c:v>
                </c:pt>
                <c:pt idx="2115">
                  <c:v>-4.8813148265698016</c:v>
                </c:pt>
                <c:pt idx="2116">
                  <c:v>9.6277086888369325</c:v>
                </c:pt>
                <c:pt idx="2117">
                  <c:v>2.7113000533703033</c:v>
                </c:pt>
                <c:pt idx="2118">
                  <c:v>-10.068786114016888</c:v>
                </c:pt>
                <c:pt idx="2119">
                  <c:v>-0.39495213390728307</c:v>
                </c:pt>
                <c:pt idx="2120">
                  <c:v>8.6469426903626552</c:v>
                </c:pt>
                <c:pt idx="2121">
                  <c:v>-1.5451228858054713</c:v>
                </c:pt>
                <c:pt idx="2122">
                  <c:v>-8.1470486110757836</c:v>
                </c:pt>
                <c:pt idx="2123">
                  <c:v>3.2689834887582623</c:v>
                </c:pt>
                <c:pt idx="2124">
                  <c:v>7.6706285226852202</c:v>
                </c:pt>
                <c:pt idx="2125">
                  <c:v>-5.2846595301069481</c:v>
                </c:pt>
                <c:pt idx="2126">
                  <c:v>-6.882758362301951</c:v>
                </c:pt>
                <c:pt idx="2127">
                  <c:v>6.8969125267209979</c:v>
                </c:pt>
                <c:pt idx="2128">
                  <c:v>5.4470645622791398</c:v>
                </c:pt>
                <c:pt idx="2129">
                  <c:v>-8.3363581285002955</c:v>
                </c:pt>
                <c:pt idx="2130">
                  <c:v>-3.7439016108591932</c:v>
                </c:pt>
                <c:pt idx="2131">
                  <c:v>9.4622552649142389</c:v>
                </c:pt>
                <c:pt idx="2132">
                  <c:v>1.8088749989055739</c:v>
                </c:pt>
                <c:pt idx="2133">
                  <c:v>-10.321473679248584</c:v>
                </c:pt>
                <c:pt idx="2134">
                  <c:v>0.43910725155069225</c:v>
                </c:pt>
                <c:pt idx="2135">
                  <c:v>9.7482206928184585</c:v>
                </c:pt>
                <c:pt idx="2136">
                  <c:v>-2.3947487762967938</c:v>
                </c:pt>
                <c:pt idx="2137">
                  <c:v>-8.6745591197955374</c:v>
                </c:pt>
                <c:pt idx="2138">
                  <c:v>4.4844387909685519</c:v>
                </c:pt>
                <c:pt idx="2139">
                  <c:v>7.8447679146120359</c:v>
                </c:pt>
                <c:pt idx="2140">
                  <c:v>-6.0306544886154665</c:v>
                </c:pt>
                <c:pt idx="2141">
                  <c:v>-6.2064429336658957</c:v>
                </c:pt>
                <c:pt idx="2142">
                  <c:v>6.9735938610266066</c:v>
                </c:pt>
                <c:pt idx="2143">
                  <c:v>4.4875643472464164</c:v>
                </c:pt>
                <c:pt idx="2144">
                  <c:v>-7.8461877804182683</c:v>
                </c:pt>
                <c:pt idx="2145">
                  <c:v>-2.5383349677476525</c:v>
                </c:pt>
                <c:pt idx="2146">
                  <c:v>8.6332708960288507</c:v>
                </c:pt>
                <c:pt idx="2147">
                  <c:v>0.89483680650690423</c:v>
                </c:pt>
                <c:pt idx="2148">
                  <c:v>-9.6981462703256476</c:v>
                </c:pt>
                <c:pt idx="2149">
                  <c:v>1.2595894251731066</c:v>
                </c:pt>
                <c:pt idx="2150">
                  <c:v>10.035513983364218</c:v>
                </c:pt>
                <c:pt idx="2151">
                  <c:v>-3.5132039876048862</c:v>
                </c:pt>
                <c:pt idx="2152">
                  <c:v>-8.9965453506493542</c:v>
                </c:pt>
                <c:pt idx="2153">
                  <c:v>5.356845365282207</c:v>
                </c:pt>
                <c:pt idx="2154">
                  <c:v>7.426036410340088</c:v>
                </c:pt>
                <c:pt idx="2155">
                  <c:v>-6.4849170998522245</c:v>
                </c:pt>
                <c:pt idx="2156">
                  <c:v>-5.6726381059127391</c:v>
                </c:pt>
                <c:pt idx="2157">
                  <c:v>7.6833612639641702</c:v>
                </c:pt>
                <c:pt idx="2158">
                  <c:v>3.6839421044045584</c:v>
                </c:pt>
                <c:pt idx="2159">
                  <c:v>-7.6851062335854063</c:v>
                </c:pt>
                <c:pt idx="2160">
                  <c:v>-1.9019019460619229</c:v>
                </c:pt>
                <c:pt idx="2161">
                  <c:v>8.5282540000896212</c:v>
                </c:pt>
                <c:pt idx="2162">
                  <c:v>6.5215020233787724E-2</c:v>
                </c:pt>
                <c:pt idx="2163">
                  <c:v>-9.0745550682134795</c:v>
                </c:pt>
                <c:pt idx="2164">
                  <c:v>1.9283610400888045</c:v>
                </c:pt>
                <c:pt idx="2165">
                  <c:v>7.9941140344640313</c:v>
                </c:pt>
                <c:pt idx="2166">
                  <c:v>-3.3479759106557783</c:v>
                </c:pt>
                <c:pt idx="2167">
                  <c:v>-6.6093836782170481</c:v>
                </c:pt>
                <c:pt idx="2168">
                  <c:v>4.4788034776621091</c:v>
                </c:pt>
                <c:pt idx="2169">
                  <c:v>5.4857012155795868</c:v>
                </c:pt>
                <c:pt idx="2170">
                  <c:v>-7.009537616517167</c:v>
                </c:pt>
                <c:pt idx="2171">
                  <c:v>-6.0160715993430598</c:v>
                </c:pt>
                <c:pt idx="2172">
                  <c:v>10.485860447325058</c:v>
                </c:pt>
                <c:pt idx="2173">
                  <c:v>4.1387330340297517</c:v>
                </c:pt>
                <c:pt idx="2174">
                  <c:v>-10.467664570776973</c:v>
                </c:pt>
                <c:pt idx="2175">
                  <c:v>-1.422476590644407</c:v>
                </c:pt>
                <c:pt idx="2176">
                  <c:v>9.687509838677677</c:v>
                </c:pt>
                <c:pt idx="2177">
                  <c:v>-0.73018046555497551</c:v>
                </c:pt>
                <c:pt idx="2178">
                  <c:v>-8.3504728444436225</c:v>
                </c:pt>
                <c:pt idx="2179">
                  <c:v>2.2406106257800755</c:v>
                </c:pt>
                <c:pt idx="2180">
                  <c:v>6.4446930571153853</c:v>
                </c:pt>
                <c:pt idx="2181">
                  <c:v>-3.2478483739337318</c:v>
                </c:pt>
                <c:pt idx="2182">
                  <c:v>-5.593305088972504</c:v>
                </c:pt>
                <c:pt idx="2183">
                  <c:v>6.1977395236051551</c:v>
                </c:pt>
                <c:pt idx="2184">
                  <c:v>8.2188984118790476</c:v>
                </c:pt>
                <c:pt idx="2185">
                  <c:v>-11.914573632424208</c:v>
                </c:pt>
                <c:pt idx="2186">
                  <c:v>-6.9924047400896594</c:v>
                </c:pt>
                <c:pt idx="2187">
                  <c:v>13.083198978905282</c:v>
                </c:pt>
                <c:pt idx="2188">
                  <c:v>3.7967267457671547</c:v>
                </c:pt>
                <c:pt idx="2189">
                  <c:v>-12.607782179377338</c:v>
                </c:pt>
                <c:pt idx="2190">
                  <c:v>-0.65199719303530768</c:v>
                </c:pt>
                <c:pt idx="2191">
                  <c:v>10.878160186503029</c:v>
                </c:pt>
                <c:pt idx="2192">
                  <c:v>-1.7750841146371845</c:v>
                </c:pt>
                <c:pt idx="2193">
                  <c:v>-9.8834447577762443</c:v>
                </c:pt>
                <c:pt idx="2194">
                  <c:v>3.587369895115462</c:v>
                </c:pt>
                <c:pt idx="2195">
                  <c:v>8.9809934332222916</c:v>
                </c:pt>
                <c:pt idx="2196">
                  <c:v>-6.8730302729411701</c:v>
                </c:pt>
                <c:pt idx="2197">
                  <c:v>-10.348623539236433</c:v>
                </c:pt>
                <c:pt idx="2198">
                  <c:v>10.549281745744041</c:v>
                </c:pt>
                <c:pt idx="2199">
                  <c:v>8.5820999576452728</c:v>
                </c:pt>
                <c:pt idx="2200">
                  <c:v>-12.369999390189488</c:v>
                </c:pt>
                <c:pt idx="2201">
                  <c:v>-5.5134673945421184</c:v>
                </c:pt>
                <c:pt idx="2202">
                  <c:v>12.306149352712801</c:v>
                </c:pt>
                <c:pt idx="2203">
                  <c:v>2.279732246755521</c:v>
                </c:pt>
                <c:pt idx="2204">
                  <c:v>-11.433524692406341</c:v>
                </c:pt>
                <c:pt idx="2205">
                  <c:v>0.34079322368317394</c:v>
                </c:pt>
                <c:pt idx="2206">
                  <c:v>12.898897705586549</c:v>
                </c:pt>
                <c:pt idx="2207">
                  <c:v>-3.4147416573353082</c:v>
                </c:pt>
                <c:pt idx="2208">
                  <c:v>-14.167042166183981</c:v>
                </c:pt>
                <c:pt idx="2209">
                  <c:v>7.299350099334819</c:v>
                </c:pt>
                <c:pt idx="2210">
                  <c:v>13.89267354144336</c:v>
                </c:pt>
                <c:pt idx="2211">
                  <c:v>-10.794193800293504</c:v>
                </c:pt>
                <c:pt idx="2212">
                  <c:v>-11.291923389473922</c:v>
                </c:pt>
                <c:pt idx="2213">
                  <c:v>11.565845500039559</c:v>
                </c:pt>
                <c:pt idx="2214">
                  <c:v>7.1360340641870179</c:v>
                </c:pt>
                <c:pt idx="2215">
                  <c:v>-11.813845217169124</c:v>
                </c:pt>
                <c:pt idx="2216">
                  <c:v>-3.9502623329757456</c:v>
                </c:pt>
                <c:pt idx="2217">
                  <c:v>12.025179313764788</c:v>
                </c:pt>
                <c:pt idx="2218">
                  <c:v>1.4360196531275304</c:v>
                </c:pt>
                <c:pt idx="2219">
                  <c:v>-14.829253862452967</c:v>
                </c:pt>
                <c:pt idx="2220">
                  <c:v>1.830971733442043</c:v>
                </c:pt>
                <c:pt idx="2221">
                  <c:v>16.787928147154307</c:v>
                </c:pt>
                <c:pt idx="2222">
                  <c:v>-5.9400507637507269</c:v>
                </c:pt>
                <c:pt idx="2223">
                  <c:v>-16.452252076372609</c:v>
                </c:pt>
                <c:pt idx="2224">
                  <c:v>8.914639821153596</c:v>
                </c:pt>
                <c:pt idx="2225">
                  <c:v>12.219105959477512</c:v>
                </c:pt>
                <c:pt idx="2226">
                  <c:v>-10.722378557692554</c:v>
                </c:pt>
                <c:pt idx="2227">
                  <c:v>-9.5087062036020171</c:v>
                </c:pt>
                <c:pt idx="2228">
                  <c:v>11.942638395691368</c:v>
                </c:pt>
                <c:pt idx="2229">
                  <c:v>6.3111558744583904</c:v>
                </c:pt>
                <c:pt idx="2230">
                  <c:v>-14.18227814048271</c:v>
                </c:pt>
                <c:pt idx="2231">
                  <c:v>-3.9651467658149873</c:v>
                </c:pt>
                <c:pt idx="2232">
                  <c:v>17.845958848393444</c:v>
                </c:pt>
                <c:pt idx="2233">
                  <c:v>0.42382882217428419</c:v>
                </c:pt>
                <c:pt idx="2234">
                  <c:v>-19.891698663913314</c:v>
                </c:pt>
                <c:pt idx="2235">
                  <c:v>3.8220340770795111</c:v>
                </c:pt>
                <c:pt idx="2236">
                  <c:v>17.370825087387988</c:v>
                </c:pt>
                <c:pt idx="2237">
                  <c:v>-6.9266406596833052</c:v>
                </c:pt>
                <c:pt idx="2238">
                  <c:v>-13.34312722126792</c:v>
                </c:pt>
                <c:pt idx="2239">
                  <c:v>8.5650831369448106</c:v>
                </c:pt>
                <c:pt idx="2240">
                  <c:v>10.239109260108192</c:v>
                </c:pt>
                <c:pt idx="2241">
                  <c:v>-10.81199249030945</c:v>
                </c:pt>
                <c:pt idx="2242">
                  <c:v>-8.4213215465322833</c:v>
                </c:pt>
                <c:pt idx="2243">
                  <c:v>13.709374436684421</c:v>
                </c:pt>
                <c:pt idx="2244">
                  <c:v>5.8568050210398157</c:v>
                </c:pt>
                <c:pt idx="2245">
                  <c:v>-16.271893207477369</c:v>
                </c:pt>
                <c:pt idx="2246">
                  <c:v>-2.7958510503572427</c:v>
                </c:pt>
                <c:pt idx="2247">
                  <c:v>17.599968433909993</c:v>
                </c:pt>
                <c:pt idx="2248">
                  <c:v>-1.0870540059889395</c:v>
                </c:pt>
                <c:pt idx="2249">
                  <c:v>-16.243943042264089</c:v>
                </c:pt>
                <c:pt idx="2250">
                  <c:v>4.1864508220364973</c:v>
                </c:pt>
                <c:pt idx="2251">
                  <c:v>12.550584033067052</c:v>
                </c:pt>
                <c:pt idx="2252">
                  <c:v>-6.5766825573821368</c:v>
                </c:pt>
                <c:pt idx="2253">
                  <c:v>-11.192428755045679</c:v>
                </c:pt>
                <c:pt idx="2254">
                  <c:v>9.0738820999633738</c:v>
                </c:pt>
                <c:pt idx="2255">
                  <c:v>9.5337548656464364</c:v>
                </c:pt>
                <c:pt idx="2256">
                  <c:v>-12.116774782394707</c:v>
                </c:pt>
                <c:pt idx="2257">
                  <c:v>-7.4200201557392145</c:v>
                </c:pt>
                <c:pt idx="2258">
                  <c:v>13.783748623763385</c:v>
                </c:pt>
                <c:pt idx="2259">
                  <c:v>4.2152431429041659</c:v>
                </c:pt>
                <c:pt idx="2260">
                  <c:v>-13.409000769009738</c:v>
                </c:pt>
                <c:pt idx="2261">
                  <c:v>-0.89235651430204199</c:v>
                </c:pt>
                <c:pt idx="2262">
                  <c:v>11.816328552809244</c:v>
                </c:pt>
                <c:pt idx="2263">
                  <c:v>-1.7043687941417709</c:v>
                </c:pt>
                <c:pt idx="2264">
                  <c:v>-10.757868428709687</c:v>
                </c:pt>
                <c:pt idx="2265">
                  <c:v>4.0568958757311124</c:v>
                </c:pt>
                <c:pt idx="2266">
                  <c:v>10.18192207832737</c:v>
                </c:pt>
                <c:pt idx="2267">
                  <c:v>-6.528178868320575</c:v>
                </c:pt>
                <c:pt idx="2268">
                  <c:v>-9.5844565505234911</c:v>
                </c:pt>
                <c:pt idx="2269">
                  <c:v>9.7653589960241742</c:v>
                </c:pt>
                <c:pt idx="2270">
                  <c:v>8.3467207679150537</c:v>
                </c:pt>
                <c:pt idx="2271">
                  <c:v>-12.08644097772207</c:v>
                </c:pt>
                <c:pt idx="2272">
                  <c:v>-5.7692141140706887</c:v>
                </c:pt>
                <c:pt idx="2273">
                  <c:v>12.267925698971547</c:v>
                </c:pt>
                <c:pt idx="2274">
                  <c:v>2.4710213178930576</c:v>
                </c:pt>
                <c:pt idx="2275">
                  <c:v>-11.491105416822066</c:v>
                </c:pt>
                <c:pt idx="2276">
                  <c:v>0.15673226442092131</c:v>
                </c:pt>
                <c:pt idx="2277">
                  <c:v>11.662088012254461</c:v>
                </c:pt>
                <c:pt idx="2278">
                  <c:v>-2.7655994852681722</c:v>
                </c:pt>
                <c:pt idx="2279">
                  <c:v>-11.267158539393813</c:v>
                </c:pt>
                <c:pt idx="2280">
                  <c:v>5.5956087235432426</c:v>
                </c:pt>
                <c:pt idx="2281">
                  <c:v>11.046934301368092</c:v>
                </c:pt>
                <c:pt idx="2282">
                  <c:v>-7.9301915376435339</c:v>
                </c:pt>
                <c:pt idx="2283">
                  <c:v>-9.0474975297016353</c:v>
                </c:pt>
                <c:pt idx="2284">
                  <c:v>10.188482663750733</c:v>
                </c:pt>
                <c:pt idx="2285">
                  <c:v>6.5367451875284841</c:v>
                </c:pt>
                <c:pt idx="2286">
                  <c:v>-10.31033203785756</c:v>
                </c:pt>
                <c:pt idx="2287">
                  <c:v>-3.8330473289979849</c:v>
                </c:pt>
                <c:pt idx="2288">
                  <c:v>11.171716378557571</c:v>
                </c:pt>
                <c:pt idx="2289">
                  <c:v>1.4195459597156308</c:v>
                </c:pt>
                <c:pt idx="2290">
                  <c:v>-12.207097934939895</c:v>
                </c:pt>
                <c:pt idx="2291">
                  <c:v>1.2469339169294247</c:v>
                </c:pt>
                <c:pt idx="2292">
                  <c:v>12.538238594880928</c:v>
                </c:pt>
                <c:pt idx="2293">
                  <c:v>-4.1023726346832028</c:v>
                </c:pt>
                <c:pt idx="2294">
                  <c:v>-11.905731196150269</c:v>
                </c:pt>
                <c:pt idx="2295">
                  <c:v>6.7440818022658382</c:v>
                </c:pt>
                <c:pt idx="2296">
                  <c:v>10.410170350783146</c:v>
                </c:pt>
                <c:pt idx="2297">
                  <c:v>-8.7037457049812836</c:v>
                </c:pt>
                <c:pt idx="2298">
                  <c:v>-7.5797123077880642</c:v>
                </c:pt>
                <c:pt idx="2299">
                  <c:v>9.3891062577982609</c:v>
                </c:pt>
                <c:pt idx="2300">
                  <c:v>4.9692408100264958</c:v>
                </c:pt>
                <c:pt idx="2301">
                  <c:v>-9.501085541949962</c:v>
                </c:pt>
                <c:pt idx="2302">
                  <c:v>-2.6207437842668551</c:v>
                </c:pt>
                <c:pt idx="2303">
                  <c:v>10.651351185838019</c:v>
                </c:pt>
                <c:pt idx="2304">
                  <c:v>0.38276784986189466</c:v>
                </c:pt>
                <c:pt idx="2305">
                  <c:v>-10.551520567414387</c:v>
                </c:pt>
                <c:pt idx="2306">
                  <c:v>2.0083813709130953</c:v>
                </c:pt>
                <c:pt idx="2307">
                  <c:v>9.9908001886182873</c:v>
                </c:pt>
                <c:pt idx="2308">
                  <c:v>-3.7930396956286203</c:v>
                </c:pt>
                <c:pt idx="2309">
                  <c:v>-8.2845055816761555</c:v>
                </c:pt>
                <c:pt idx="2310">
                  <c:v>5.639543935122453</c:v>
                </c:pt>
                <c:pt idx="2311">
                  <c:v>6.9668767791959043</c:v>
                </c:pt>
                <c:pt idx="2312">
                  <c:v>-6.8374138366252515</c:v>
                </c:pt>
                <c:pt idx="2313">
                  <c:v>-5.2273413613777135</c:v>
                </c:pt>
                <c:pt idx="2314">
                  <c:v>8.2497027213933034</c:v>
                </c:pt>
                <c:pt idx="2315">
                  <c:v>3.6771456283544133</c:v>
                </c:pt>
                <c:pt idx="2316">
                  <c:v>-9.4493928020514009</c:v>
                </c:pt>
                <c:pt idx="2317">
                  <c:v>-1.8440189139562821</c:v>
                </c:pt>
                <c:pt idx="2318">
                  <c:v>11.340699999036071</c:v>
                </c:pt>
                <c:pt idx="2319">
                  <c:v>-0.51940917461983571</c:v>
                </c:pt>
                <c:pt idx="2320">
                  <c:v>-9.7789537567413571</c:v>
                </c:pt>
                <c:pt idx="2321">
                  <c:v>2.640014523486494</c:v>
                </c:pt>
                <c:pt idx="2322">
                  <c:v>8.5920572662976227</c:v>
                </c:pt>
                <c:pt idx="2323">
                  <c:v>-3.9849335328341358</c:v>
                </c:pt>
                <c:pt idx="2324">
                  <c:v>-6.7915495410924409</c:v>
                </c:pt>
                <c:pt idx="2325">
                  <c:v>5.2922086339923</c:v>
                </c:pt>
                <c:pt idx="2326">
                  <c:v>5.6862260948288519</c:v>
                </c:pt>
                <c:pt idx="2327">
                  <c:v>-7.3151251513921451</c:v>
                </c:pt>
                <c:pt idx="2328">
                  <c:v>-4.7048111583752892</c:v>
                </c:pt>
                <c:pt idx="2329">
                  <c:v>8.5837028334299337</c:v>
                </c:pt>
                <c:pt idx="2330">
                  <c:v>3.0672442679721033</c:v>
                </c:pt>
                <c:pt idx="2331">
                  <c:v>-10.550659677901843</c:v>
                </c:pt>
                <c:pt idx="2332">
                  <c:v>-0.90674985286257048</c:v>
                </c:pt>
                <c:pt idx="2333">
                  <c:v>10.218144541161292</c:v>
                </c:pt>
                <c:pt idx="2334">
                  <c:v>-1.352013157544081</c:v>
                </c:pt>
                <c:pt idx="2335">
                  <c:v>-9.4702492888431795</c:v>
                </c:pt>
                <c:pt idx="2336">
                  <c:v>3.2512971287589205</c:v>
                </c:pt>
                <c:pt idx="2337">
                  <c:v>7.9796654091796277</c:v>
                </c:pt>
                <c:pt idx="2338">
                  <c:v>-4.8190474414339484</c:v>
                </c:pt>
                <c:pt idx="2339">
                  <c:v>-7.0235714963792342</c:v>
                </c:pt>
                <c:pt idx="2340">
                  <c:v>6.5371597192227755</c:v>
                </c:pt>
                <c:pt idx="2341">
                  <c:v>5.5352177852873847</c:v>
                </c:pt>
                <c:pt idx="2342">
                  <c:v>-7.7985713572822677</c:v>
                </c:pt>
                <c:pt idx="2343">
                  <c:v>-4.0340501577840335</c:v>
                </c:pt>
                <c:pt idx="2344">
                  <c:v>8.7018157438135937</c:v>
                </c:pt>
                <c:pt idx="2345">
                  <c:v>1.9023464020391918</c:v>
                </c:pt>
                <c:pt idx="2346">
                  <c:v>-8.0627581909964263</c:v>
                </c:pt>
                <c:pt idx="2347">
                  <c:v>-4.6930486603944215E-3</c:v>
                </c:pt>
                <c:pt idx="2348">
                  <c:v>7.6549546096570538</c:v>
                </c:pt>
                <c:pt idx="2349">
                  <c:v>-1.856588141257087</c:v>
                </c:pt>
                <c:pt idx="2350">
                  <c:v>-9.180019128195088</c:v>
                </c:pt>
                <c:pt idx="2351">
                  <c:v>4.8860459195236636</c:v>
                </c:pt>
                <c:pt idx="2352">
                  <c:v>11.514506210640045</c:v>
                </c:pt>
                <c:pt idx="2353">
                  <c:v>-8.4928530902249566</c:v>
                </c:pt>
                <c:pt idx="2354">
                  <c:v>-8.323273975374974</c:v>
                </c:pt>
                <c:pt idx="2355">
                  <c:v>7.5745025214155213</c:v>
                </c:pt>
                <c:pt idx="2356">
                  <c:v>5.3670577080705302</c:v>
                </c:pt>
                <c:pt idx="2357">
                  <c:v>-8.6589020192849766</c:v>
                </c:pt>
                <c:pt idx="2358">
                  <c:v>-3.0366824209688512</c:v>
                </c:pt>
                <c:pt idx="2359">
                  <c:v>7.6667261429808455</c:v>
                </c:pt>
                <c:pt idx="2360">
                  <c:v>1.0101428519531972</c:v>
                </c:pt>
                <c:pt idx="2361">
                  <c:v>-7.0871414404228137</c:v>
                </c:pt>
                <c:pt idx="2362">
                  <c:v>0.61430731504806269</c:v>
                </c:pt>
                <c:pt idx="2363">
                  <c:v>8.812953355573228</c:v>
                </c:pt>
                <c:pt idx="2364">
                  <c:v>-3.8060951807650452</c:v>
                </c:pt>
                <c:pt idx="2365">
                  <c:v>-14.655646884630407</c:v>
                </c:pt>
                <c:pt idx="2366">
                  <c:v>8.4962398898942482</c:v>
                </c:pt>
                <c:pt idx="2367">
                  <c:v>13.094057905877529</c:v>
                </c:pt>
                <c:pt idx="2368">
                  <c:v>-10.441901257059955</c:v>
                </c:pt>
                <c:pt idx="2369">
                  <c:v>-9.2027440116694628</c:v>
                </c:pt>
                <c:pt idx="2370">
                  <c:v>10.605947993240779</c:v>
                </c:pt>
                <c:pt idx="2371">
                  <c:v>5.683948210995017</c:v>
                </c:pt>
                <c:pt idx="2372">
                  <c:v>-10.441414788213052</c:v>
                </c:pt>
                <c:pt idx="2373">
                  <c:v>-2.9056825083701208</c:v>
                </c:pt>
                <c:pt idx="2374">
                  <c:v>10.676193670435415</c:v>
                </c:pt>
                <c:pt idx="2375">
                  <c:v>0.56436908298091415</c:v>
                </c:pt>
                <c:pt idx="2376">
                  <c:v>-12.171959514114652</c:v>
                </c:pt>
                <c:pt idx="2377">
                  <c:v>2.2572403269609285</c:v>
                </c:pt>
                <c:pt idx="2378">
                  <c:v>13.710424132914977</c:v>
                </c:pt>
                <c:pt idx="2379">
                  <c:v>-5.6645489038099495</c:v>
                </c:pt>
                <c:pt idx="2380">
                  <c:v>-12.281640559320911</c:v>
                </c:pt>
                <c:pt idx="2381">
                  <c:v>7.2235620915582626</c:v>
                </c:pt>
                <c:pt idx="2382">
                  <c:v>9.2899843411837217</c:v>
                </c:pt>
                <c:pt idx="2383">
                  <c:v>-8.9714917000034902</c:v>
                </c:pt>
                <c:pt idx="2384">
                  <c:v>-6.34883156232197</c:v>
                </c:pt>
                <c:pt idx="2385">
                  <c:v>9.1793310589767501</c:v>
                </c:pt>
                <c:pt idx="2386">
                  <c:v>4.7043787059189208</c:v>
                </c:pt>
                <c:pt idx="2387">
                  <c:v>-12.543618607527925</c:v>
                </c:pt>
                <c:pt idx="2388">
                  <c:v>-2.5925219259115266</c:v>
                </c:pt>
                <c:pt idx="2389">
                  <c:v>15.167497551538563</c:v>
                </c:pt>
                <c:pt idx="2390">
                  <c:v>-0.56006711814954624</c:v>
                </c:pt>
                <c:pt idx="2391">
                  <c:v>-15.529275287884747</c:v>
                </c:pt>
                <c:pt idx="2392">
                  <c:v>3.682740163982098</c:v>
                </c:pt>
                <c:pt idx="2393">
                  <c:v>12.309952061731169</c:v>
                </c:pt>
                <c:pt idx="2394">
                  <c:v>-5.2860710316504127</c:v>
                </c:pt>
                <c:pt idx="2395">
                  <c:v>-8.3443545061857023</c:v>
                </c:pt>
                <c:pt idx="2396">
                  <c:v>6.1142953360873689</c:v>
                </c:pt>
                <c:pt idx="2397">
                  <c:v>6.8084913859256826</c:v>
                </c:pt>
                <c:pt idx="2398">
                  <c:v>-8.4574343537730048</c:v>
                </c:pt>
                <c:pt idx="2399">
                  <c:v>-6.1072608700686724</c:v>
                </c:pt>
                <c:pt idx="2400">
                  <c:v>11.993262341003652</c:v>
                </c:pt>
                <c:pt idx="2401">
                  <c:v>4.7165322860845018</c:v>
                </c:pt>
                <c:pt idx="2402">
                  <c:v>-16.156258869921899</c:v>
                </c:pt>
                <c:pt idx="2403">
                  <c:v>-1.6511269744736197</c:v>
                </c:pt>
                <c:pt idx="2404">
                  <c:v>15.337898652616515</c:v>
                </c:pt>
                <c:pt idx="2405">
                  <c:v>-1.7270562273344134</c:v>
                </c:pt>
                <c:pt idx="2406">
                  <c:v>-12.727492843945445</c:v>
                </c:pt>
                <c:pt idx="2407">
                  <c:v>3.956720094642995</c:v>
                </c:pt>
                <c:pt idx="2408">
                  <c:v>10.448269954528831</c:v>
                </c:pt>
                <c:pt idx="2409">
                  <c:v>-6.2386142876715063</c:v>
                </c:pt>
                <c:pt idx="2410">
                  <c:v>-9.4213825329899556</c:v>
                </c:pt>
                <c:pt idx="2411">
                  <c:v>9.4231861683388818</c:v>
                </c:pt>
                <c:pt idx="2412">
                  <c:v>9.3920849584993906</c:v>
                </c:pt>
                <c:pt idx="2413">
                  <c:v>-13.950956249776992</c:v>
                </c:pt>
                <c:pt idx="2414">
                  <c:v>-7.9373537120368178</c:v>
                </c:pt>
                <c:pt idx="2415">
                  <c:v>17.253588554423946</c:v>
                </c:pt>
                <c:pt idx="2416">
                  <c:v>4.0634231417737059</c:v>
                </c:pt>
                <c:pt idx="2417">
                  <c:v>-15.711193864225853</c:v>
                </c:pt>
                <c:pt idx="2418">
                  <c:v>-0.2083040584968604</c:v>
                </c:pt>
                <c:pt idx="2419">
                  <c:v>12.345495178596567</c:v>
                </c:pt>
                <c:pt idx="2420">
                  <c:v>-2.4087532628982622</c:v>
                </c:pt>
                <c:pt idx="2421">
                  <c:v>-11.165495746620756</c:v>
                </c:pt>
                <c:pt idx="2422">
                  <c:v>5.111313122485817</c:v>
                </c:pt>
                <c:pt idx="2423">
                  <c:v>11.553834236779339</c:v>
                </c:pt>
                <c:pt idx="2424">
                  <c:v>-8.6459922076070299</c:v>
                </c:pt>
                <c:pt idx="2425">
                  <c:v>-10.934949960407426</c:v>
                </c:pt>
                <c:pt idx="2426">
                  <c:v>12.034097741515973</c:v>
                </c:pt>
                <c:pt idx="2427">
                  <c:v>8.926269273032295</c:v>
                </c:pt>
                <c:pt idx="2428">
                  <c:v>-13.887289873171106</c:v>
                </c:pt>
                <c:pt idx="2429">
                  <c:v>-5.4723451382381549</c:v>
                </c:pt>
                <c:pt idx="2430">
                  <c:v>13.831520158319687</c:v>
                </c:pt>
                <c:pt idx="2431">
                  <c:v>2.0111930926791426</c:v>
                </c:pt>
                <c:pt idx="2432">
                  <c:v>-12.869301712178807</c:v>
                </c:pt>
                <c:pt idx="2433">
                  <c:v>0.92326911146566548</c:v>
                </c:pt>
                <c:pt idx="2434">
                  <c:v>13.417421836835006</c:v>
                </c:pt>
                <c:pt idx="2435">
                  <c:v>-4.023733560861193</c:v>
                </c:pt>
                <c:pt idx="2436">
                  <c:v>-13.482820600655858</c:v>
                </c:pt>
                <c:pt idx="2437">
                  <c:v>7.5132100820166459</c:v>
                </c:pt>
                <c:pt idx="2438">
                  <c:v>12.363718815154137</c:v>
                </c:pt>
                <c:pt idx="2439">
                  <c:v>-9.8705873485293587</c:v>
                </c:pt>
                <c:pt idx="2440">
                  <c:v>-9.5031853571337468</c:v>
                </c:pt>
                <c:pt idx="2441">
                  <c:v>10.719481787106327</c:v>
                </c:pt>
                <c:pt idx="2442">
                  <c:v>5.6408814774744229</c:v>
                </c:pt>
                <c:pt idx="2443">
                  <c:v>-10.126535589191489</c:v>
                </c:pt>
                <c:pt idx="2444">
                  <c:v>-3.1953948145927162</c:v>
                </c:pt>
                <c:pt idx="2445">
                  <c:v>11.705587849344385</c:v>
                </c:pt>
                <c:pt idx="2446">
                  <c:v>0.79685018995701573</c:v>
                </c:pt>
                <c:pt idx="2447">
                  <c:v>-12.991494201207352</c:v>
                </c:pt>
                <c:pt idx="2448">
                  <c:v>2.1560063149173061</c:v>
                </c:pt>
                <c:pt idx="2449">
                  <c:v>13.622935394259756</c:v>
                </c:pt>
                <c:pt idx="2450">
                  <c:v>-5.2688494606941658</c:v>
                </c:pt>
                <c:pt idx="2451">
                  <c:v>-13.369079288899627</c:v>
                </c:pt>
                <c:pt idx="2452">
                  <c:v>8.4434522681993656</c:v>
                </c:pt>
                <c:pt idx="2453">
                  <c:v>10.166151695529795</c:v>
                </c:pt>
                <c:pt idx="2454">
                  <c:v>-9.0233155646049887</c:v>
                </c:pt>
                <c:pt idx="2455">
                  <c:v>-7.5736773137391742</c:v>
                </c:pt>
                <c:pt idx="2456">
                  <c:v>11.180758121810538</c:v>
                </c:pt>
                <c:pt idx="2457">
                  <c:v>5.2921532098441695</c:v>
                </c:pt>
                <c:pt idx="2458">
                  <c:v>-12.319154715096532</c:v>
                </c:pt>
                <c:pt idx="2459">
                  <c:v>-2.5924969728116944</c:v>
                </c:pt>
                <c:pt idx="2460">
                  <c:v>13.333105390853927</c:v>
                </c:pt>
                <c:pt idx="2461">
                  <c:v>-0.2844763964551445</c:v>
                </c:pt>
                <c:pt idx="2462">
                  <c:v>-13.904377849527156</c:v>
                </c:pt>
                <c:pt idx="2463">
                  <c:v>3.3978928889489959</c:v>
                </c:pt>
                <c:pt idx="2464">
                  <c:v>13.067107681355051</c:v>
                </c:pt>
                <c:pt idx="2465">
                  <c:v>-5.693961619454651</c:v>
                </c:pt>
                <c:pt idx="2466">
                  <c:v>-10.018460131266075</c:v>
                </c:pt>
                <c:pt idx="2467">
                  <c:v>7.6723394836114629</c:v>
                </c:pt>
                <c:pt idx="2468">
                  <c:v>8.7123090848441009</c:v>
                </c:pt>
                <c:pt idx="2469">
                  <c:v>-9.7482069452372144</c:v>
                </c:pt>
                <c:pt idx="2470">
                  <c:v>-6.7582106046710004</c:v>
                </c:pt>
                <c:pt idx="2471">
                  <c:v>11.935077086094314</c:v>
                </c:pt>
                <c:pt idx="2472">
                  <c:v>4.4182327474438576</c:v>
                </c:pt>
                <c:pt idx="2473">
                  <c:v>-13.442332586762589</c:v>
                </c:pt>
                <c:pt idx="2474">
                  <c:v>-1.5905015576102728</c:v>
                </c:pt>
                <c:pt idx="2475">
                  <c:v>13.52823386334965</c:v>
                </c:pt>
                <c:pt idx="2476">
                  <c:v>-1.4318546101760872</c:v>
                </c:pt>
                <c:pt idx="2477">
                  <c:v>-13.162521479086054</c:v>
                </c:pt>
                <c:pt idx="2478">
                  <c:v>4.1337885872890174</c:v>
                </c:pt>
                <c:pt idx="2479">
                  <c:v>11.423637796711285</c:v>
                </c:pt>
                <c:pt idx="2480">
                  <c:v>-6.6039597570672619</c:v>
                </c:pt>
                <c:pt idx="2481">
                  <c:v>-9.8332068343639794</c:v>
                </c:pt>
                <c:pt idx="2482">
                  <c:v>8.5610945478252081</c:v>
                </c:pt>
                <c:pt idx="2483">
                  <c:v>7.855329803378619</c:v>
                </c:pt>
                <c:pt idx="2484">
                  <c:v>-10.034039559713872</c:v>
                </c:pt>
                <c:pt idx="2485">
                  <c:v>-5.5255226330690528</c:v>
                </c:pt>
                <c:pt idx="2486">
                  <c:v>11.906065396603926</c:v>
                </c:pt>
                <c:pt idx="2487">
                  <c:v>3.1097729531102312</c:v>
                </c:pt>
                <c:pt idx="2488">
                  <c:v>-12.115794560095187</c:v>
                </c:pt>
                <c:pt idx="2489">
                  <c:v>-0.35936944114342417</c:v>
                </c:pt>
                <c:pt idx="2490">
                  <c:v>11.887281297713244</c:v>
                </c:pt>
                <c:pt idx="2491">
                  <c:v>-2.1987206304977311</c:v>
                </c:pt>
                <c:pt idx="2492">
                  <c:v>-11.359246973696045</c:v>
                </c:pt>
                <c:pt idx="2493">
                  <c:v>4.8879936856965172</c:v>
                </c:pt>
                <c:pt idx="2494">
                  <c:v>10.477878351368966</c:v>
                </c:pt>
                <c:pt idx="2495">
                  <c:v>-7.2966882942311635</c:v>
                </c:pt>
                <c:pt idx="2496">
                  <c:v>-9.3350141571953529</c:v>
                </c:pt>
                <c:pt idx="2497">
                  <c:v>9.511589565512212</c:v>
                </c:pt>
                <c:pt idx="2498">
                  <c:v>7.1758089562365663</c:v>
                </c:pt>
                <c:pt idx="2499">
                  <c:v>-11.069993640565082</c:v>
                </c:pt>
                <c:pt idx="2500">
                  <c:v>-4.5689583187881713</c:v>
                </c:pt>
                <c:pt idx="2501">
                  <c:v>11.458384443542942</c:v>
                </c:pt>
                <c:pt idx="2502">
                  <c:v>1.9607225594363051</c:v>
                </c:pt>
                <c:pt idx="2503">
                  <c:v>-11.312898645367261</c:v>
                </c:pt>
                <c:pt idx="2504">
                  <c:v>0.58402249587888655</c:v>
                </c:pt>
                <c:pt idx="2505">
                  <c:v>10.00746119027232</c:v>
                </c:pt>
                <c:pt idx="2506">
                  <c:v>-2.6980947143105825</c:v>
                </c:pt>
                <c:pt idx="2507">
                  <c:v>-8.4557877229757334</c:v>
                </c:pt>
                <c:pt idx="2508">
                  <c:v>4.2718225729152453</c:v>
                </c:pt>
                <c:pt idx="2509">
                  <c:v>7.7451237420215442</c:v>
                </c:pt>
                <c:pt idx="2510">
                  <c:v>-6.4161843733226496</c:v>
                </c:pt>
                <c:pt idx="2511">
                  <c:v>-6.4284964497010204</c:v>
                </c:pt>
                <c:pt idx="2512">
                  <c:v>7.2832381876915715</c:v>
                </c:pt>
                <c:pt idx="2513">
                  <c:v>4.4383162148301381</c:v>
                </c:pt>
                <c:pt idx="2514">
                  <c:v>-8.441744216828349</c:v>
                </c:pt>
                <c:pt idx="2515">
                  <c:v>-2.6396337437477326</c:v>
                </c:pt>
                <c:pt idx="2516">
                  <c:v>8.1644957453982432</c:v>
                </c:pt>
                <c:pt idx="2517">
                  <c:v>0.67786121393365051</c:v>
                </c:pt>
                <c:pt idx="2518">
                  <c:v>-9.1418892124145348</c:v>
                </c:pt>
                <c:pt idx="2519">
                  <c:v>1.2730675622873642</c:v>
                </c:pt>
                <c:pt idx="2520">
                  <c:v>8.6617203915785659</c:v>
                </c:pt>
                <c:pt idx="2521">
                  <c:v>-3.3362395858229386</c:v>
                </c:pt>
                <c:pt idx="2522">
                  <c:v>-8.3689493737659664</c:v>
                </c:pt>
                <c:pt idx="2523">
                  <c:v>4.7884978022085729</c:v>
                </c:pt>
                <c:pt idx="2524">
                  <c:v>6.2299385858542067</c:v>
                </c:pt>
                <c:pt idx="2525">
                  <c:v>-5.6460607607897177</c:v>
                </c:pt>
                <c:pt idx="2526">
                  <c:v>-4.6451508727425033</c:v>
                </c:pt>
                <c:pt idx="2527">
                  <c:v>6.1581867640613588</c:v>
                </c:pt>
                <c:pt idx="2528">
                  <c:v>2.8078384525178364</c:v>
                </c:pt>
                <c:pt idx="2529">
                  <c:v>-6.1364666387927933</c:v>
                </c:pt>
                <c:pt idx="2530">
                  <c:v>-1.5803695256516193</c:v>
                </c:pt>
                <c:pt idx="2531">
                  <c:v>9.835845750560539</c:v>
                </c:pt>
                <c:pt idx="2532">
                  <c:v>-8.0696870581945662E-2</c:v>
                </c:pt>
                <c:pt idx="2533">
                  <c:v>-14.135036151270782</c:v>
                </c:pt>
                <c:pt idx="2534">
                  <c:v>3.0222572862838004</c:v>
                </c:pt>
                <c:pt idx="2535">
                  <c:v>11.747196432073508</c:v>
                </c:pt>
                <c:pt idx="2536">
                  <c:v>-5.1441743888987865</c:v>
                </c:pt>
                <c:pt idx="2537">
                  <c:v>-9.2238582283059607</c:v>
                </c:pt>
                <c:pt idx="2538">
                  <c:v>6.2727442133588207</c:v>
                </c:pt>
                <c:pt idx="2539">
                  <c:v>7.0666575031421246</c:v>
                </c:pt>
                <c:pt idx="2540">
                  <c:v>-6.9782017959195901</c:v>
                </c:pt>
                <c:pt idx="2541">
                  <c:v>-4.0450562155661052</c:v>
                </c:pt>
                <c:pt idx="2542">
                  <c:v>6.246385285026812</c:v>
                </c:pt>
                <c:pt idx="2543">
                  <c:v>2.7519387462913056</c:v>
                </c:pt>
                <c:pt idx="2544">
                  <c:v>-10.524942637015991</c:v>
                </c:pt>
                <c:pt idx="2545">
                  <c:v>-1.8846093739086209</c:v>
                </c:pt>
                <c:pt idx="2546">
                  <c:v>17.212181624869885</c:v>
                </c:pt>
                <c:pt idx="2547">
                  <c:v>-1.6283703647020542</c:v>
                </c:pt>
                <c:pt idx="2548">
                  <c:v>-17.056616449724341</c:v>
                </c:pt>
                <c:pt idx="2549">
                  <c:v>5.093640916554306</c:v>
                </c:pt>
                <c:pt idx="2550">
                  <c:v>13.960752278629212</c:v>
                </c:pt>
                <c:pt idx="2551">
                  <c:v>-7.3538491615679575</c:v>
                </c:pt>
                <c:pt idx="2552">
                  <c:v>-11.279081149026743</c:v>
                </c:pt>
                <c:pt idx="2553">
                  <c:v>9.1413693213519611</c:v>
                </c:pt>
                <c:pt idx="2554">
                  <c:v>7.9966911051928253</c:v>
                </c:pt>
                <c:pt idx="2555">
                  <c:v>-9.9912108604511598</c:v>
                </c:pt>
                <c:pt idx="2556">
                  <c:v>-6.0200106019899824</c:v>
                </c:pt>
                <c:pt idx="2557">
                  <c:v>13.399775481066364</c:v>
                </c:pt>
                <c:pt idx="2558">
                  <c:v>4.1294497781089978</c:v>
                </c:pt>
                <c:pt idx="2559">
                  <c:v>-16.017635482157122</c:v>
                </c:pt>
                <c:pt idx="2560">
                  <c:v>-0.69650600929636741</c:v>
                </c:pt>
                <c:pt idx="2561">
                  <c:v>15.673841335166228</c:v>
                </c:pt>
                <c:pt idx="2562">
                  <c:v>-2.601331650144135</c:v>
                </c:pt>
                <c:pt idx="2563">
                  <c:v>-12.853309155841155</c:v>
                </c:pt>
                <c:pt idx="2564">
                  <c:v>5.0760205522160007</c:v>
                </c:pt>
                <c:pt idx="2565">
                  <c:v>11.441507174283069</c:v>
                </c:pt>
                <c:pt idx="2566">
                  <c:v>-7.3445348324191411</c:v>
                </c:pt>
                <c:pt idx="2567">
                  <c:v>-9.8420172303071869</c:v>
                </c:pt>
                <c:pt idx="2568">
                  <c:v>10.878637797030398</c:v>
                </c:pt>
                <c:pt idx="2569">
                  <c:v>9.2162470838656976</c:v>
                </c:pt>
                <c:pt idx="2570">
                  <c:v>-15.222702080702563</c:v>
                </c:pt>
                <c:pt idx="2571">
                  <c:v>-7.2518842847541602</c:v>
                </c:pt>
                <c:pt idx="2572">
                  <c:v>16.974987935347293</c:v>
                </c:pt>
                <c:pt idx="2573">
                  <c:v>2.7902922612691516</c:v>
                </c:pt>
                <c:pt idx="2574">
                  <c:v>-13.776641760568458</c:v>
                </c:pt>
                <c:pt idx="2575">
                  <c:v>0.51259696041623726</c:v>
                </c:pt>
                <c:pt idx="2576">
                  <c:v>11.483599480444109</c:v>
                </c:pt>
                <c:pt idx="2577">
                  <c:v>-3.0237054648608188</c:v>
                </c:pt>
                <c:pt idx="2578">
                  <c:v>-10.684954537621886</c:v>
                </c:pt>
                <c:pt idx="2579">
                  <c:v>5.4950112423186965</c:v>
                </c:pt>
                <c:pt idx="2580">
                  <c:v>10.939163419619117</c:v>
                </c:pt>
                <c:pt idx="2581">
                  <c:v>-9.6369981449286222</c:v>
                </c:pt>
                <c:pt idx="2582">
                  <c:v>-11.352130457390992</c:v>
                </c:pt>
                <c:pt idx="2583">
                  <c:v>14.15901870633707</c:v>
                </c:pt>
                <c:pt idx="2584">
                  <c:v>9.0052479702446728</c:v>
                </c:pt>
                <c:pt idx="2585">
                  <c:v>-15.28718382515487</c:v>
                </c:pt>
                <c:pt idx="2586">
                  <c:v>-4.9023777809477762</c:v>
                </c:pt>
                <c:pt idx="2587">
                  <c:v>14.452278012482598</c:v>
                </c:pt>
                <c:pt idx="2588">
                  <c:v>1.2717796922597358</c:v>
                </c:pt>
                <c:pt idx="2589">
                  <c:v>-13.088573614381634</c:v>
                </c:pt>
                <c:pt idx="2590">
                  <c:v>1.6761830679535876</c:v>
                </c:pt>
                <c:pt idx="2591">
                  <c:v>13.303100374795347</c:v>
                </c:pt>
                <c:pt idx="2592">
                  <c:v>-5.0723118151839834</c:v>
                </c:pt>
                <c:pt idx="2593">
                  <c:v>-14.85923553046986</c:v>
                </c:pt>
                <c:pt idx="2594">
                  <c:v>9.4998863180888353</c:v>
                </c:pt>
                <c:pt idx="2595">
                  <c:v>13.877005554609909</c:v>
                </c:pt>
                <c:pt idx="2596">
                  <c:v>-12.653226291421793</c:v>
                </c:pt>
                <c:pt idx="2597">
                  <c:v>-10.615153546738254</c:v>
                </c:pt>
                <c:pt idx="2598">
                  <c:v>12.955281313175655</c:v>
                </c:pt>
                <c:pt idx="2599">
                  <c:v>5.9140803050786692</c:v>
                </c:pt>
                <c:pt idx="2600">
                  <c:v>-12.126956798346429</c:v>
                </c:pt>
                <c:pt idx="2601">
                  <c:v>-2.929620256950439</c:v>
                </c:pt>
                <c:pt idx="2602">
                  <c:v>13.303171767880466</c:v>
                </c:pt>
                <c:pt idx="2603">
                  <c:v>0.11222479747949053</c:v>
                </c:pt>
                <c:pt idx="2604">
                  <c:v>-14.356191728903033</c:v>
                </c:pt>
                <c:pt idx="2605">
                  <c:v>3.2467811711095109</c:v>
                </c:pt>
                <c:pt idx="2606">
                  <c:v>15.320496985712101</c:v>
                </c:pt>
                <c:pt idx="2607">
                  <c:v>-6.8595134786890632</c:v>
                </c:pt>
                <c:pt idx="2608">
                  <c:v>-13.710177157775318</c:v>
                </c:pt>
                <c:pt idx="2609">
                  <c:v>9.11848483068386</c:v>
                </c:pt>
                <c:pt idx="2610">
                  <c:v>9.779191587648393</c:v>
                </c:pt>
                <c:pt idx="2611">
                  <c:v>-9.8204397614156598</c:v>
                </c:pt>
                <c:pt idx="2612">
                  <c:v>-6.9075063069476821</c:v>
                </c:pt>
                <c:pt idx="2613">
                  <c:v>10.891902070704159</c:v>
                </c:pt>
                <c:pt idx="2614">
                  <c:v>4.5336278100535248</c:v>
                </c:pt>
                <c:pt idx="2615">
                  <c:v>-13.378004556101208</c:v>
                </c:pt>
                <c:pt idx="2616">
                  <c:v>-2.0794608655882532</c:v>
                </c:pt>
                <c:pt idx="2617">
                  <c:v>15.046633438362782</c:v>
                </c:pt>
                <c:pt idx="2618">
                  <c:v>-1.1913992555735651</c:v>
                </c:pt>
                <c:pt idx="2619">
                  <c:v>-14.571906677234775</c:v>
                </c:pt>
                <c:pt idx="2620">
                  <c:v>4.0550086576793039</c:v>
                </c:pt>
                <c:pt idx="2621">
                  <c:v>11.987178100417397</c:v>
                </c:pt>
                <c:pt idx="2622">
                  <c:v>-5.8534737048231094</c:v>
                </c:pt>
                <c:pt idx="2623">
                  <c:v>-8.2262107675021419</c:v>
                </c:pt>
                <c:pt idx="2624">
                  <c:v>6.5909139017693432</c:v>
                </c:pt>
                <c:pt idx="2625">
                  <c:v>6.8971468264103759</c:v>
                </c:pt>
                <c:pt idx="2626">
                  <c:v>-9.1201456049147502</c:v>
                </c:pt>
                <c:pt idx="2627">
                  <c:v>-5.7474023989205012</c:v>
                </c:pt>
                <c:pt idx="2628">
                  <c:v>12.064899101078103</c:v>
                </c:pt>
                <c:pt idx="2629">
                  <c:v>3.7320755278476287</c:v>
                </c:pt>
                <c:pt idx="2630">
                  <c:v>-13.431433452844505</c:v>
                </c:pt>
                <c:pt idx="2631">
                  <c:v>-0.7854128606724311</c:v>
                </c:pt>
                <c:pt idx="2632">
                  <c:v>13.093175373976241</c:v>
                </c:pt>
                <c:pt idx="2633">
                  <c:v>-1.9605485861383085</c:v>
                </c:pt>
                <c:pt idx="2634">
                  <c:v>-10.291236994552593</c:v>
                </c:pt>
                <c:pt idx="2635">
                  <c:v>3.6288083669373217</c:v>
                </c:pt>
                <c:pt idx="2636">
                  <c:v>8.4390633727436697</c:v>
                </c:pt>
                <c:pt idx="2637">
                  <c:v>-5.5302095142290559</c:v>
                </c:pt>
                <c:pt idx="2638">
                  <c:v>-7.4886692953969751</c:v>
                </c:pt>
                <c:pt idx="2639">
                  <c:v>7.8608088469688191</c:v>
                </c:pt>
                <c:pt idx="2640">
                  <c:v>6.8197879770342418</c:v>
                </c:pt>
                <c:pt idx="2641">
                  <c:v>-9.999531233946426</c:v>
                </c:pt>
                <c:pt idx="2642">
                  <c:v>-4.6130992089811995</c:v>
                </c:pt>
                <c:pt idx="2643">
                  <c:v>11.033871278650619</c:v>
                </c:pt>
                <c:pt idx="2644">
                  <c:v>2.1853273419977861</c:v>
                </c:pt>
                <c:pt idx="2645">
                  <c:v>-10.82560776421068</c:v>
                </c:pt>
                <c:pt idx="2646">
                  <c:v>0.27758552902372113</c:v>
                </c:pt>
                <c:pt idx="2647">
                  <c:v>9.1750022060001193</c:v>
                </c:pt>
                <c:pt idx="2648">
                  <c:v>-2.2571878337584117</c:v>
                </c:pt>
                <c:pt idx="2649">
                  <c:v>-9.2976650540322812</c:v>
                </c:pt>
                <c:pt idx="2650">
                  <c:v>4.7590214923348313</c:v>
                </c:pt>
                <c:pt idx="2651">
                  <c:v>9.1633999986864154</c:v>
                </c:pt>
                <c:pt idx="2652">
                  <c:v>-7.3285995338893661</c:v>
                </c:pt>
                <c:pt idx="2653">
                  <c:v>-8.0761705114417222</c:v>
                </c:pt>
                <c:pt idx="2654">
                  <c:v>8.9144382345954796</c:v>
                </c:pt>
                <c:pt idx="2655">
                  <c:v>5.8430684326318909</c:v>
                </c:pt>
                <c:pt idx="2656">
                  <c:v>-9.8736285268595427</c:v>
                </c:pt>
                <c:pt idx="2657">
                  <c:v>-3.3469608369324648</c:v>
                </c:pt>
                <c:pt idx="2658">
                  <c:v>9.8239273624798873</c:v>
                </c:pt>
                <c:pt idx="2659">
                  <c:v>1.0119941157772609</c:v>
                </c:pt>
                <c:pt idx="2660">
                  <c:v>-8.4901880739325417</c:v>
                </c:pt>
                <c:pt idx="2661">
                  <c:v>0.99243115599430154</c:v>
                </c:pt>
                <c:pt idx="2662">
                  <c:v>9.4601804942095278</c:v>
                </c:pt>
                <c:pt idx="2663">
                  <c:v>-3.114676431871549</c:v>
                </c:pt>
                <c:pt idx="2664">
                  <c:v>-8.3114180857974027</c:v>
                </c:pt>
                <c:pt idx="2665">
                  <c:v>5.1871184594977349</c:v>
                </c:pt>
                <c:pt idx="2666">
                  <c:v>8.0385130845485815</c:v>
                </c:pt>
                <c:pt idx="2667">
                  <c:v>-6.8316841570142239</c:v>
                </c:pt>
                <c:pt idx="2668">
                  <c:v>-5.9860383935039962</c:v>
                </c:pt>
                <c:pt idx="2669">
                  <c:v>8.0437402168000283</c:v>
                </c:pt>
                <c:pt idx="2670">
                  <c:v>4.2240213453084516</c:v>
                </c:pt>
                <c:pt idx="2671">
                  <c:v>-8.1241473785254783</c:v>
                </c:pt>
                <c:pt idx="2672">
                  <c:v>-1.888896369231726</c:v>
                </c:pt>
                <c:pt idx="2673">
                  <c:v>7.7484165080720091</c:v>
                </c:pt>
                <c:pt idx="2674">
                  <c:v>0.18463317890415359</c:v>
                </c:pt>
                <c:pt idx="2675">
                  <c:v>-8.2910900779374899</c:v>
                </c:pt>
                <c:pt idx="2676">
                  <c:v>1.6661458672380485</c:v>
                </c:pt>
                <c:pt idx="2677">
                  <c:v>8.5680044945514826</c:v>
                </c:pt>
                <c:pt idx="2678">
                  <c:v>-3.8674695494897002</c:v>
                </c:pt>
                <c:pt idx="2679">
                  <c:v>-8.449359571377201</c:v>
                </c:pt>
                <c:pt idx="2680">
                  <c:v>5.9981591340755687</c:v>
                </c:pt>
                <c:pt idx="2681">
                  <c:v>7.4679628637934643</c:v>
                </c:pt>
                <c:pt idx="2682">
                  <c:v>-7.8265916258700372</c:v>
                </c:pt>
                <c:pt idx="2683">
                  <c:v>-5.7830644775813465</c:v>
                </c:pt>
                <c:pt idx="2684">
                  <c:v>8.4976710336335071</c:v>
                </c:pt>
                <c:pt idx="2685">
                  <c:v>3.2279297644057463</c:v>
                </c:pt>
                <c:pt idx="2686">
                  <c:v>-7.9735866664333956</c:v>
                </c:pt>
                <c:pt idx="2687">
                  <c:v>-1.2750195932822483</c:v>
                </c:pt>
                <c:pt idx="2688">
                  <c:v>7.8786382637029462</c:v>
                </c:pt>
                <c:pt idx="2689">
                  <c:v>-0.49910173889120651</c:v>
                </c:pt>
                <c:pt idx="2690">
                  <c:v>-8.1993012779892798</c:v>
                </c:pt>
                <c:pt idx="2691">
                  <c:v>2.4134719365445858</c:v>
                </c:pt>
                <c:pt idx="2692">
                  <c:v>8.0650381239298916</c:v>
                </c:pt>
                <c:pt idx="2693">
                  <c:v>-4.2528105384164876</c:v>
                </c:pt>
                <c:pt idx="2694">
                  <c:v>-7.0052943683558579</c:v>
                </c:pt>
                <c:pt idx="2695">
                  <c:v>5.3211043984910606</c:v>
                </c:pt>
                <c:pt idx="2696">
                  <c:v>5.0063899297311405</c:v>
                </c:pt>
                <c:pt idx="2697">
                  <c:v>-5.8940253325154339</c:v>
                </c:pt>
                <c:pt idx="2698">
                  <c:v>-3.6129368589171666</c:v>
                </c:pt>
                <c:pt idx="2699">
                  <c:v>6.6747845820638503</c:v>
                </c:pt>
                <c:pt idx="2700">
                  <c:v>2.0380488910261234</c:v>
                </c:pt>
                <c:pt idx="2701">
                  <c:v>-7.1286404878319223</c:v>
                </c:pt>
                <c:pt idx="2702">
                  <c:v>-0.55698691277660017</c:v>
                </c:pt>
                <c:pt idx="2703">
                  <c:v>8.0074169864520783</c:v>
                </c:pt>
                <c:pt idx="2704">
                  <c:v>-1.2028414503165299</c:v>
                </c:pt>
                <c:pt idx="2705">
                  <c:v>-7.6591120103905039</c:v>
                </c:pt>
                <c:pt idx="2706">
                  <c:v>2.6971485507777202</c:v>
                </c:pt>
                <c:pt idx="2707">
                  <c:v>6.1486371422604371</c:v>
                </c:pt>
                <c:pt idx="2708">
                  <c:v>-3.3017792282967493</c:v>
                </c:pt>
                <c:pt idx="2709">
                  <c:v>-3.8008133872602174</c:v>
                </c:pt>
                <c:pt idx="2710">
                  <c:v>3.9608894665054386</c:v>
                </c:pt>
                <c:pt idx="2711">
                  <c:v>4.489752336944135</c:v>
                </c:pt>
                <c:pt idx="2712">
                  <c:v>-8.3903619315840317</c:v>
                </c:pt>
                <c:pt idx="2713">
                  <c:v>-4.8252874473288543</c:v>
                </c:pt>
                <c:pt idx="2714">
                  <c:v>11.28167570559958</c:v>
                </c:pt>
                <c:pt idx="2715">
                  <c:v>2.2050455641813214</c:v>
                </c:pt>
                <c:pt idx="2716">
                  <c:v>-9.8444985894092074</c:v>
                </c:pt>
                <c:pt idx="2717">
                  <c:v>0.12943036330071869</c:v>
                </c:pt>
                <c:pt idx="2718">
                  <c:v>9.2014076711374866</c:v>
                </c:pt>
                <c:pt idx="2719">
                  <c:v>-1.9051113755090101</c:v>
                </c:pt>
                <c:pt idx="2720">
                  <c:v>-7.0294085492958818</c:v>
                </c:pt>
                <c:pt idx="2721">
                  <c:v>2.7501383363959255</c:v>
                </c:pt>
                <c:pt idx="2722">
                  <c:v>3.8656341477672598</c:v>
                </c:pt>
                <c:pt idx="2723">
                  <c:v>-2.9001557717156983</c:v>
                </c:pt>
                <c:pt idx="2724">
                  <c:v>-5.2696158725136275</c:v>
                </c:pt>
                <c:pt idx="2725">
                  <c:v>8.7911538678641552</c:v>
                </c:pt>
                <c:pt idx="2726">
                  <c:v>7.5248388240051929</c:v>
                </c:pt>
                <c:pt idx="2727">
                  <c:v>-13.753667818280334</c:v>
                </c:pt>
                <c:pt idx="2728">
                  <c:v>-5.1305131852661887</c:v>
                </c:pt>
                <c:pt idx="2729">
                  <c:v>14.410162739991144</c:v>
                </c:pt>
                <c:pt idx="2730">
                  <c:v>1.7322844487266822</c:v>
                </c:pt>
                <c:pt idx="2731">
                  <c:v>-13.264982750940979</c:v>
                </c:pt>
                <c:pt idx="2732">
                  <c:v>1.2233297784484678</c:v>
                </c:pt>
                <c:pt idx="2733">
                  <c:v>11.383038460529072</c:v>
                </c:pt>
                <c:pt idx="2734">
                  <c:v>-3.2566050367632582</c:v>
                </c:pt>
                <c:pt idx="2735">
                  <c:v>-8.5994999690720473</c:v>
                </c:pt>
                <c:pt idx="2736">
                  <c:v>5.0628540899380443</c:v>
                </c:pt>
                <c:pt idx="2737">
                  <c:v>8.8985820851413155</c:v>
                </c:pt>
                <c:pt idx="2738">
                  <c:v>-8.8558433787134536</c:v>
                </c:pt>
                <c:pt idx="2739">
                  <c:v>-8.8765505724826976</c:v>
                </c:pt>
                <c:pt idx="2740">
                  <c:v>11.189887690403657</c:v>
                </c:pt>
                <c:pt idx="2741">
                  <c:v>6.0197277357667716</c:v>
                </c:pt>
                <c:pt idx="2742">
                  <c:v>-12.259984475567787</c:v>
                </c:pt>
                <c:pt idx="2743">
                  <c:v>-3.1758912285414875</c:v>
                </c:pt>
                <c:pt idx="2744">
                  <c:v>11.22697462072208</c:v>
                </c:pt>
                <c:pt idx="2745">
                  <c:v>0.4094484396182943</c:v>
                </c:pt>
                <c:pt idx="2746">
                  <c:v>-11.676564893592872</c:v>
                </c:pt>
                <c:pt idx="2747">
                  <c:v>2.3201959887548886</c:v>
                </c:pt>
                <c:pt idx="2748">
                  <c:v>13.48690136443023</c:v>
                </c:pt>
                <c:pt idx="2749">
                  <c:v>-6.1577967506550841</c:v>
                </c:pt>
                <c:pt idx="2750">
                  <c:v>-15.003027725392627</c:v>
                </c:pt>
                <c:pt idx="2751">
                  <c:v>11.059810497562642</c:v>
                </c:pt>
                <c:pt idx="2752">
                  <c:v>14.410547494923469</c:v>
                </c:pt>
                <c:pt idx="2753">
                  <c:v>-13.585017225970027</c:v>
                </c:pt>
                <c:pt idx="2754">
                  <c:v>-9.2777813733340277</c:v>
                </c:pt>
                <c:pt idx="2755">
                  <c:v>12.823950294078314</c:v>
                </c:pt>
                <c:pt idx="2756">
                  <c:v>5.2036867701005391</c:v>
                </c:pt>
                <c:pt idx="2757">
                  <c:v>-12.240127526583265</c:v>
                </c:pt>
                <c:pt idx="2758">
                  <c:v>-2.1453909497759658</c:v>
                </c:pt>
                <c:pt idx="2759">
                  <c:v>12.887006180556439</c:v>
                </c:pt>
                <c:pt idx="2760">
                  <c:v>-0.67572763513604928</c:v>
                </c:pt>
                <c:pt idx="2761">
                  <c:v>-15.59179827747132</c:v>
                </c:pt>
                <c:pt idx="2762">
                  <c:v>4.7925163498824483</c:v>
                </c:pt>
                <c:pt idx="2763">
                  <c:v>18.073184963245055</c:v>
                </c:pt>
                <c:pt idx="2764">
                  <c:v>-9.473329108479934</c:v>
                </c:pt>
                <c:pt idx="2765">
                  <c:v>-16.441546520952144</c:v>
                </c:pt>
                <c:pt idx="2766">
                  <c:v>12.340906933267302</c:v>
                </c:pt>
                <c:pt idx="2767">
                  <c:v>12.101570474092297</c:v>
                </c:pt>
                <c:pt idx="2768">
                  <c:v>-13.504043109760397</c:v>
                </c:pt>
                <c:pt idx="2769">
                  <c:v>-8.0138164541270687</c:v>
                </c:pt>
                <c:pt idx="2770">
                  <c:v>14.148400673315566</c:v>
                </c:pt>
                <c:pt idx="2771">
                  <c:v>4.7648099435338995</c:v>
                </c:pt>
                <c:pt idx="2772">
                  <c:v>-16.118438129703506</c:v>
                </c:pt>
                <c:pt idx="2773">
                  <c:v>-1.5414184025176176</c:v>
                </c:pt>
                <c:pt idx="2774">
                  <c:v>19.351463833911978</c:v>
                </c:pt>
                <c:pt idx="2775">
                  <c:v>-2.6679010144176369</c:v>
                </c:pt>
                <c:pt idx="2776">
                  <c:v>-19.141840043746722</c:v>
                </c:pt>
                <c:pt idx="2777">
                  <c:v>6.6859716385205674</c:v>
                </c:pt>
                <c:pt idx="2778">
                  <c:v>16.159549834945555</c:v>
                </c:pt>
                <c:pt idx="2779">
                  <c:v>-8.9512889362648576</c:v>
                </c:pt>
                <c:pt idx="2780">
                  <c:v>-11.758422256902938</c:v>
                </c:pt>
                <c:pt idx="2781">
                  <c:v>10.489364464718607</c:v>
                </c:pt>
                <c:pt idx="2782">
                  <c:v>9.1471636205937283</c:v>
                </c:pt>
                <c:pt idx="2783">
                  <c:v>-13.180330955816858</c:v>
                </c:pt>
                <c:pt idx="2784">
                  <c:v>-6.8858794396275833</c:v>
                </c:pt>
                <c:pt idx="2785">
                  <c:v>16.025813874559997</c:v>
                </c:pt>
                <c:pt idx="2786">
                  <c:v>4.0644784608600162</c:v>
                </c:pt>
                <c:pt idx="2787">
                  <c:v>-19.169390636185085</c:v>
                </c:pt>
                <c:pt idx="2788">
                  <c:v>-2.315465005678239E-2</c:v>
                </c:pt>
                <c:pt idx="2789">
                  <c:v>18.255711097410192</c:v>
                </c:pt>
                <c:pt idx="2790">
                  <c:v>-3.776165078401776</c:v>
                </c:pt>
                <c:pt idx="2791">
                  <c:v>-14.943354881196827</c:v>
                </c:pt>
                <c:pt idx="2792">
                  <c:v>6.3476499720367494</c:v>
                </c:pt>
                <c:pt idx="2793">
                  <c:v>12.365476975636522</c:v>
                </c:pt>
                <c:pt idx="2794">
                  <c:v>-8.7322982598140104</c:v>
                </c:pt>
                <c:pt idx="2795">
                  <c:v>-10.589190987260361</c:v>
                </c:pt>
                <c:pt idx="2796">
                  <c:v>12.187491941074866</c:v>
                </c:pt>
                <c:pt idx="2797">
                  <c:v>8.9831088200196501</c:v>
                </c:pt>
                <c:pt idx="2798">
                  <c:v>-15.484597960330916</c:v>
                </c:pt>
                <c:pt idx="2799">
                  <c:v>-6.3566368119662302</c:v>
                </c:pt>
                <c:pt idx="2800">
                  <c:v>17.308472322726278</c:v>
                </c:pt>
                <c:pt idx="2801">
                  <c:v>2.3054127913759848</c:v>
                </c:pt>
                <c:pt idx="2802">
                  <c:v>-15.725427446273056</c:v>
                </c:pt>
                <c:pt idx="2803">
                  <c:v>1.192689567969333</c:v>
                </c:pt>
                <c:pt idx="2804">
                  <c:v>13.130036748880366</c:v>
                </c:pt>
                <c:pt idx="2805">
                  <c:v>-4.0545927934858472</c:v>
                </c:pt>
                <c:pt idx="2806">
                  <c:v>-12.317289570142307</c:v>
                </c:pt>
                <c:pt idx="2807">
                  <c:v>6.911844413856838</c:v>
                </c:pt>
                <c:pt idx="2808">
                  <c:v>12.175349681423533</c:v>
                </c:pt>
                <c:pt idx="2809">
                  <c:v>-11.192281915358258</c:v>
                </c:pt>
                <c:pt idx="2810">
                  <c:v>-11.12174751767296</c:v>
                </c:pt>
                <c:pt idx="2811">
                  <c:v>14.289337545248509</c:v>
                </c:pt>
                <c:pt idx="2812">
                  <c:v>8.4803188706470927</c:v>
                </c:pt>
                <c:pt idx="2813">
                  <c:v>-16.591404914412905</c:v>
                </c:pt>
                <c:pt idx="2814">
                  <c:v>-4.481398929348881</c:v>
                </c:pt>
                <c:pt idx="2815">
                  <c:v>15.036849483371103</c:v>
                </c:pt>
                <c:pt idx="2816">
                  <c:v>0.74361919130897469</c:v>
                </c:pt>
                <c:pt idx="2817">
                  <c:v>-14.20830740946762</c:v>
                </c:pt>
                <c:pt idx="2818">
                  <c:v>2.2973430438165625</c:v>
                </c:pt>
                <c:pt idx="2819">
                  <c:v>12.627103665229749</c:v>
                </c:pt>
                <c:pt idx="2820">
                  <c:v>-5.1393161689283273</c:v>
                </c:pt>
                <c:pt idx="2821">
                  <c:v>-12.445271151263322</c:v>
                </c:pt>
                <c:pt idx="2822">
                  <c:v>8.3616825656093248</c:v>
                </c:pt>
                <c:pt idx="2823">
                  <c:v>11.228555120919262</c:v>
                </c:pt>
                <c:pt idx="2824">
                  <c:v>-11.299110638118572</c:v>
                </c:pt>
                <c:pt idx="2825">
                  <c:v>-8.7912102380172463</c:v>
                </c:pt>
                <c:pt idx="2826">
                  <c:v>12.641764942520846</c:v>
                </c:pt>
                <c:pt idx="2827">
                  <c:v>5.7164160025909219</c:v>
                </c:pt>
                <c:pt idx="2828">
                  <c:v>-13.315199372358338</c:v>
                </c:pt>
                <c:pt idx="2829">
                  <c:v>-2.4880228171781846</c:v>
                </c:pt>
                <c:pt idx="2830">
                  <c:v>13.633160064496268</c:v>
                </c:pt>
                <c:pt idx="2831">
                  <c:v>-0.47470586978979895</c:v>
                </c:pt>
                <c:pt idx="2832">
                  <c:v>-13.328588384206579</c:v>
                </c:pt>
                <c:pt idx="2833">
                  <c:v>3.3759092716655044</c:v>
                </c:pt>
                <c:pt idx="2834">
                  <c:v>12.450195939346278</c:v>
                </c:pt>
                <c:pt idx="2835">
                  <c:v>-5.9024173871878567</c:v>
                </c:pt>
                <c:pt idx="2836">
                  <c:v>-10.387845990699264</c:v>
                </c:pt>
                <c:pt idx="2837">
                  <c:v>7.8115007753251913</c:v>
                </c:pt>
                <c:pt idx="2838">
                  <c:v>8.1177899301959489</c:v>
                </c:pt>
                <c:pt idx="2839">
                  <c:v>-8.9404181759776087</c:v>
                </c:pt>
                <c:pt idx="2840">
                  <c:v>-5.456045291036367</c:v>
                </c:pt>
                <c:pt idx="2841">
                  <c:v>8.9589454065297538</c:v>
                </c:pt>
                <c:pt idx="2842">
                  <c:v>3.1554368163441744</c:v>
                </c:pt>
                <c:pt idx="2843">
                  <c:v>-10.263556787566429</c:v>
                </c:pt>
                <c:pt idx="2844">
                  <c:v>-1.0455892501696895</c:v>
                </c:pt>
                <c:pt idx="2845">
                  <c:v>10.138022817692939</c:v>
                </c:pt>
                <c:pt idx="2846">
                  <c:v>-1.272371701354406</c:v>
                </c:pt>
                <c:pt idx="2847">
                  <c:v>-10.859211733201853</c:v>
                </c:pt>
                <c:pt idx="2848">
                  <c:v>3.7242102797341152</c:v>
                </c:pt>
                <c:pt idx="2849">
                  <c:v>10.033328081865145</c:v>
                </c:pt>
                <c:pt idx="2850">
                  <c:v>-5.8435953334046928</c:v>
                </c:pt>
                <c:pt idx="2851">
                  <c:v>-8.0728902631282669</c:v>
                </c:pt>
                <c:pt idx="2852">
                  <c:v>6.8641165885840634</c:v>
                </c:pt>
                <c:pt idx="2853">
                  <c:v>5.898043345649886</c:v>
                </c:pt>
                <c:pt idx="2854">
                  <c:v>-7.5582567523290924</c:v>
                </c:pt>
                <c:pt idx="2855">
                  <c:v>-3.793175854472135</c:v>
                </c:pt>
                <c:pt idx="2856">
                  <c:v>7.876495190551803</c:v>
                </c:pt>
                <c:pt idx="2857">
                  <c:v>1.9390707367178346</c:v>
                </c:pt>
                <c:pt idx="2858">
                  <c:v>-8.4371550293668527</c:v>
                </c:pt>
                <c:pt idx="2859">
                  <c:v>-0.13946288556024564</c:v>
                </c:pt>
                <c:pt idx="2860">
                  <c:v>9.3701478180296753</c:v>
                </c:pt>
                <c:pt idx="2861">
                  <c:v>-2.0003956107282299</c:v>
                </c:pt>
                <c:pt idx="2862">
                  <c:v>-9.5124341762633993</c:v>
                </c:pt>
                <c:pt idx="2863">
                  <c:v>4.1474714331794189</c:v>
                </c:pt>
                <c:pt idx="2864">
                  <c:v>8.5484306876505229</c:v>
                </c:pt>
                <c:pt idx="2865">
                  <c:v>-5.6459087115807378</c:v>
                </c:pt>
                <c:pt idx="2866">
                  <c:v>-6.1357561618380485</c:v>
                </c:pt>
                <c:pt idx="2867">
                  <c:v>6.0191564731642737</c:v>
                </c:pt>
                <c:pt idx="2868">
                  <c:v>4.3165587591814463</c:v>
                </c:pt>
                <c:pt idx="2869">
                  <c:v>-6.83595164041306</c:v>
                </c:pt>
                <c:pt idx="2870">
                  <c:v>-2.8580578405083119</c:v>
                </c:pt>
                <c:pt idx="2871">
                  <c:v>7.6199355507419222</c:v>
                </c:pt>
                <c:pt idx="2872">
                  <c:v>1.1684239437894537</c:v>
                </c:pt>
                <c:pt idx="2873">
                  <c:v>-8.056960606859521</c:v>
                </c:pt>
                <c:pt idx="2874">
                  <c:v>0.59334844730611669</c:v>
                </c:pt>
                <c:pt idx="2875">
                  <c:v>8.1577168233341251</c:v>
                </c:pt>
                <c:pt idx="2876">
                  <c:v>-2.2953628719013235</c:v>
                </c:pt>
                <c:pt idx="2877">
                  <c:v>-7.6203769640149117</c:v>
                </c:pt>
                <c:pt idx="2878">
                  <c:v>3.9680991117774234</c:v>
                </c:pt>
                <c:pt idx="2879">
                  <c:v>5.9123198631544929</c:v>
                </c:pt>
                <c:pt idx="2880">
                  <c:v>-4.815923433213384</c:v>
                </c:pt>
                <c:pt idx="2881">
                  <c:v>-5.1674143843143003</c:v>
                </c:pt>
                <c:pt idx="2882">
                  <c:v>6.4156989004403684</c:v>
                </c:pt>
                <c:pt idx="2883">
                  <c:v>3.9587155898060664</c:v>
                </c:pt>
                <c:pt idx="2884">
                  <c:v>-8.2634183568823225</c:v>
                </c:pt>
                <c:pt idx="2885">
                  <c:v>-2.5819976843814088</c:v>
                </c:pt>
                <c:pt idx="2886">
                  <c:v>8.4199161528684012</c:v>
                </c:pt>
                <c:pt idx="2887">
                  <c:v>0.50575951305032729</c:v>
                </c:pt>
                <c:pt idx="2888">
                  <c:v>-6.6938973967178246</c:v>
                </c:pt>
                <c:pt idx="2889">
                  <c:v>0.92427198105980279</c:v>
                </c:pt>
                <c:pt idx="2890">
                  <c:v>5.6768247565764067</c:v>
                </c:pt>
                <c:pt idx="2891">
                  <c:v>-2.2982666363421353</c:v>
                </c:pt>
                <c:pt idx="2892">
                  <c:v>-6.7283344282632109</c:v>
                </c:pt>
                <c:pt idx="2893">
                  <c:v>5.5686756306716729</c:v>
                </c:pt>
                <c:pt idx="2894">
                  <c:v>8.8744360881978608</c:v>
                </c:pt>
                <c:pt idx="2895">
                  <c:v>-8.892804373943564</c:v>
                </c:pt>
                <c:pt idx="2896">
                  <c:v>-7.0961660685048011</c:v>
                </c:pt>
                <c:pt idx="2897">
                  <c:v>9.6574970068937542</c:v>
                </c:pt>
                <c:pt idx="2898">
                  <c:v>4.4232536057560941</c:v>
                </c:pt>
                <c:pt idx="2899">
                  <c:v>-9.860760409706387</c:v>
                </c:pt>
                <c:pt idx="2900">
                  <c:v>-1.8108870139825473</c:v>
                </c:pt>
                <c:pt idx="2901">
                  <c:v>7.4285519265959268</c:v>
                </c:pt>
                <c:pt idx="2902">
                  <c:v>-0.12913564298717659</c:v>
                </c:pt>
                <c:pt idx="2903">
                  <c:v>-5.7602199672747796</c:v>
                </c:pt>
                <c:pt idx="2904">
                  <c:v>1.2960146623026509</c:v>
                </c:pt>
                <c:pt idx="2905">
                  <c:v>6.1419802489829154</c:v>
                </c:pt>
                <c:pt idx="2906">
                  <c:v>-4.2311264959358379</c:v>
                </c:pt>
                <c:pt idx="2907">
                  <c:v>-10.681811541241713</c:v>
                </c:pt>
                <c:pt idx="2908">
                  <c:v>9.131600073596239</c:v>
                </c:pt>
                <c:pt idx="2909">
                  <c:v>10.209132306925591</c:v>
                </c:pt>
                <c:pt idx="2910">
                  <c:v>-10.889940628693649</c:v>
                </c:pt>
                <c:pt idx="2911">
                  <c:v>-7.0250635112384812</c:v>
                </c:pt>
                <c:pt idx="2912">
                  <c:v>11.189829304565329</c:v>
                </c:pt>
                <c:pt idx="2913">
                  <c:v>3.6024641480545978</c:v>
                </c:pt>
                <c:pt idx="2914">
                  <c:v>-9.6199764632345239</c:v>
                </c:pt>
                <c:pt idx="2915">
                  <c:v>-1.0824518935683385</c:v>
                </c:pt>
                <c:pt idx="2916">
                  <c:v>8.6134000368766657</c:v>
                </c:pt>
                <c:pt idx="2917">
                  <c:v>-0.88740199802510844</c:v>
                </c:pt>
                <c:pt idx="2918">
                  <c:v>-9.456606504925082</c:v>
                </c:pt>
                <c:pt idx="2919">
                  <c:v>3.4684391123587801</c:v>
                </c:pt>
                <c:pt idx="2920">
                  <c:v>10.009369532435251</c:v>
                </c:pt>
                <c:pt idx="2921">
                  <c:v>-5.7873601814543427</c:v>
                </c:pt>
                <c:pt idx="2922">
                  <c:v>-8.7008776906606862</c:v>
                </c:pt>
                <c:pt idx="2923">
                  <c:v>7.281393479542273</c:v>
                </c:pt>
                <c:pt idx="2924">
                  <c:v>6.4090748483209623</c:v>
                </c:pt>
                <c:pt idx="2925">
                  <c:v>-7.8992935868721181</c:v>
                </c:pt>
                <c:pt idx="2926">
                  <c:v>-3.9257001800170745</c:v>
                </c:pt>
                <c:pt idx="2927">
                  <c:v>7.7943081826632383</c:v>
                </c:pt>
                <c:pt idx="2928">
                  <c:v>2.2416733462178535</c:v>
                </c:pt>
                <c:pt idx="2929">
                  <c:v>-10.429218484869638</c:v>
                </c:pt>
                <c:pt idx="2930">
                  <c:v>-0.36647329862416672</c:v>
                </c:pt>
                <c:pt idx="2931">
                  <c:v>13.804247626862578</c:v>
                </c:pt>
                <c:pt idx="2932">
                  <c:v>-2.8806205883725582</c:v>
                </c:pt>
                <c:pt idx="2933">
                  <c:v>-14.825269001278203</c:v>
                </c:pt>
                <c:pt idx="2934">
                  <c:v>5.7907518312365758</c:v>
                </c:pt>
                <c:pt idx="2935">
                  <c:v>11.079071774497374</c:v>
                </c:pt>
                <c:pt idx="2936">
                  <c:v>-6.519835991798792</c:v>
                </c:pt>
                <c:pt idx="2937">
                  <c:v>-6.9451564800845258</c:v>
                </c:pt>
                <c:pt idx="2938">
                  <c:v>6.6030518094987389</c:v>
                </c:pt>
                <c:pt idx="2939">
                  <c:v>5.0200786279576919</c:v>
                </c:pt>
                <c:pt idx="2940">
                  <c:v>-7.5902314962310573</c:v>
                </c:pt>
                <c:pt idx="2941">
                  <c:v>-3.3917100942743641</c:v>
                </c:pt>
                <c:pt idx="2942">
                  <c:v>10.460350980522325</c:v>
                </c:pt>
                <c:pt idx="2943">
                  <c:v>2.1462003205829219</c:v>
                </c:pt>
                <c:pt idx="2944">
                  <c:v>-14.433734628304101</c:v>
                </c:pt>
                <c:pt idx="2945">
                  <c:v>0.85731964261824234</c:v>
                </c:pt>
                <c:pt idx="2946">
                  <c:v>15.561003573274839</c:v>
                </c:pt>
                <c:pt idx="2947">
                  <c:v>-4.1016976627554138</c:v>
                </c:pt>
                <c:pt idx="2948">
                  <c:v>-12.831289067036975</c:v>
                </c:pt>
                <c:pt idx="2949">
                  <c:v>6.1159993547863207</c:v>
                </c:pt>
                <c:pt idx="2950">
                  <c:v>9.903373422081744</c:v>
                </c:pt>
                <c:pt idx="2951">
                  <c:v>-7.7188107952708318</c:v>
                </c:pt>
                <c:pt idx="2952">
                  <c:v>-7.8038283156509234</c:v>
                </c:pt>
                <c:pt idx="2953">
                  <c:v>9.4129928762244468</c:v>
                </c:pt>
                <c:pt idx="2954">
                  <c:v>6.4625825712992153</c:v>
                </c:pt>
                <c:pt idx="2955">
                  <c:v>-13.487365988967779</c:v>
                </c:pt>
                <c:pt idx="2956">
                  <c:v>-4.5388308563927646</c:v>
                </c:pt>
                <c:pt idx="2957">
                  <c:v>14.758685834951311</c:v>
                </c:pt>
                <c:pt idx="2958">
                  <c:v>1.1507293921646491</c:v>
                </c:pt>
                <c:pt idx="2959">
                  <c:v>-13.439669953888227</c:v>
                </c:pt>
                <c:pt idx="2960">
                  <c:v>1.7453284403899523</c:v>
                </c:pt>
                <c:pt idx="2961">
                  <c:v>11.314428541670296</c:v>
                </c:pt>
                <c:pt idx="2962">
                  <c:v>-4.0509345087401902</c:v>
                </c:pt>
                <c:pt idx="2963">
                  <c:v>-10.637033552868628</c:v>
                </c:pt>
                <c:pt idx="2964">
                  <c:v>6.845576390925233</c:v>
                </c:pt>
                <c:pt idx="2965">
                  <c:v>9.6268015776616416</c:v>
                </c:pt>
                <c:pt idx="2966">
                  <c:v>-9.4212443848570437</c:v>
                </c:pt>
                <c:pt idx="2967">
                  <c:v>-8.5914236542904838</c:v>
                </c:pt>
                <c:pt idx="2968">
                  <c:v>12.550461609754526</c:v>
                </c:pt>
                <c:pt idx="2969">
                  <c:v>6.3606764562280045</c:v>
                </c:pt>
                <c:pt idx="2970">
                  <c:v>-14.128222143835746</c:v>
                </c:pt>
                <c:pt idx="2971">
                  <c:v>-2.9636608718463533</c:v>
                </c:pt>
                <c:pt idx="2972">
                  <c:v>12.783136931624901</c:v>
                </c:pt>
                <c:pt idx="2973">
                  <c:v>-6.9559510899666346E-2</c:v>
                </c:pt>
                <c:pt idx="2974">
                  <c:v>-11.827156907894167</c:v>
                </c:pt>
                <c:pt idx="2975">
                  <c:v>2.6814606812427728</c:v>
                </c:pt>
                <c:pt idx="2976">
                  <c:v>12.089566377109005</c:v>
                </c:pt>
                <c:pt idx="2977">
                  <c:v>-6.0259082473059795</c:v>
                </c:pt>
                <c:pt idx="2978">
                  <c:v>-12.269252894217853</c:v>
                </c:pt>
                <c:pt idx="2979">
                  <c:v>8.9749803534520947</c:v>
                </c:pt>
                <c:pt idx="2980">
                  <c:v>10.466684500519088</c:v>
                </c:pt>
                <c:pt idx="2981">
                  <c:v>-11.396457463179731</c:v>
                </c:pt>
                <c:pt idx="2982">
                  <c:v>-7.4102635217474297</c:v>
                </c:pt>
                <c:pt idx="2983">
                  <c:v>11.216760085822463</c:v>
                </c:pt>
                <c:pt idx="2984">
                  <c:v>4.0538945025733506</c:v>
                </c:pt>
                <c:pt idx="2985">
                  <c:v>-10.982825563337105</c:v>
                </c:pt>
                <c:pt idx="2986">
                  <c:v>-1.4577297934134432</c:v>
                </c:pt>
                <c:pt idx="2987">
                  <c:v>11.686584196170468</c:v>
                </c:pt>
                <c:pt idx="2988">
                  <c:v>-1.0969164456682214</c:v>
                </c:pt>
                <c:pt idx="2989">
                  <c:v>-12.543548631348029</c:v>
                </c:pt>
                <c:pt idx="2990">
                  <c:v>4.2798658692052038</c:v>
                </c:pt>
                <c:pt idx="2991">
                  <c:v>13.301247255666745</c:v>
                </c:pt>
                <c:pt idx="2992">
                  <c:v>-7.610714086724883</c:v>
                </c:pt>
                <c:pt idx="2993">
                  <c:v>-12.55307168438779</c:v>
                </c:pt>
                <c:pt idx="2994">
                  <c:v>10.764288514995371</c:v>
                </c:pt>
                <c:pt idx="2995">
                  <c:v>9.5332857188598208</c:v>
                </c:pt>
                <c:pt idx="2996">
                  <c:v>-11.280648140905051</c:v>
                </c:pt>
                <c:pt idx="2997">
                  <c:v>-6.2143766061173684</c:v>
                </c:pt>
                <c:pt idx="2998">
                  <c:v>12.442054675855495</c:v>
                </c:pt>
                <c:pt idx="2999">
                  <c:v>3.5211487399507568</c:v>
                </c:pt>
                <c:pt idx="3000">
                  <c:v>-13.226039035600316</c:v>
                </c:pt>
                <c:pt idx="3001">
                  <c:v>-0.58633757597137337</c:v>
                </c:pt>
                <c:pt idx="3002">
                  <c:v>13.191821303891977</c:v>
                </c:pt>
                <c:pt idx="3003">
                  <c:v>-2.3759714329172064</c:v>
                </c:pt>
                <c:pt idx="3004">
                  <c:v>-13.403250345307262</c:v>
                </c:pt>
                <c:pt idx="3005">
                  <c:v>5.4263202198553309</c:v>
                </c:pt>
                <c:pt idx="3006">
                  <c:v>12.032044216784339</c:v>
                </c:pt>
                <c:pt idx="3007">
                  <c:v>-8.0174854598096399</c:v>
                </c:pt>
                <c:pt idx="3008">
                  <c:v>-10.49898964126753</c:v>
                </c:pt>
                <c:pt idx="3009">
                  <c:v>10.382703728604787</c:v>
                </c:pt>
                <c:pt idx="3010">
                  <c:v>8.0395853970253839</c:v>
                </c:pt>
                <c:pt idx="3011">
                  <c:v>-12.318496200508221</c:v>
                </c:pt>
                <c:pt idx="3012">
                  <c:v>-5.64217495153411</c:v>
                </c:pt>
                <c:pt idx="3013">
                  <c:v>13.980069237681375</c:v>
                </c:pt>
                <c:pt idx="3014">
                  <c:v>2.6447720743813918</c:v>
                </c:pt>
                <c:pt idx="3015">
                  <c:v>-14.953048219750478</c:v>
                </c:pt>
                <c:pt idx="3016">
                  <c:v>0.60350352373866434</c:v>
                </c:pt>
                <c:pt idx="3017">
                  <c:v>13.828680373952208</c:v>
                </c:pt>
                <c:pt idx="3018">
                  <c:v>-3.5021908516009188</c:v>
                </c:pt>
                <c:pt idx="3019">
                  <c:v>-12.465490366816798</c:v>
                </c:pt>
                <c:pt idx="3020">
                  <c:v>6.1865237048171862</c:v>
                </c:pt>
                <c:pt idx="3021">
                  <c:v>10.811831170060906</c:v>
                </c:pt>
                <c:pt idx="3022">
                  <c:v>-8.2401424773026726</c:v>
                </c:pt>
                <c:pt idx="3023">
                  <c:v>-8.8032969453437104</c:v>
                </c:pt>
                <c:pt idx="3024">
                  <c:v>10.430737323218116</c:v>
                </c:pt>
                <c:pt idx="3025">
                  <c:v>6.6739133186236765</c:v>
                </c:pt>
                <c:pt idx="3026">
                  <c:v>-12.077647537239519</c:v>
                </c:pt>
                <c:pt idx="3027">
                  <c:v>-4.322233158089559</c:v>
                </c:pt>
                <c:pt idx="3028">
                  <c:v>14.176445986949858</c:v>
                </c:pt>
                <c:pt idx="3029">
                  <c:v>1.3577012548563365</c:v>
                </c:pt>
                <c:pt idx="3030">
                  <c:v>-14.458763753751317</c:v>
                </c:pt>
                <c:pt idx="3031">
                  <c:v>1.8575506480175838</c:v>
                </c:pt>
                <c:pt idx="3032">
                  <c:v>14.056741611287302</c:v>
                </c:pt>
                <c:pt idx="3033">
                  <c:v>-4.716995124846826</c:v>
                </c:pt>
                <c:pt idx="3034">
                  <c:v>-12.11075082581262</c:v>
                </c:pt>
                <c:pt idx="3035">
                  <c:v>7.1531508536050978</c:v>
                </c:pt>
                <c:pt idx="3036">
                  <c:v>10.119377361703743</c:v>
                </c:pt>
                <c:pt idx="3037">
                  <c:v>-9.0882789372783179</c:v>
                </c:pt>
                <c:pt idx="3038">
                  <c:v>-7.7835445278167565</c:v>
                </c:pt>
                <c:pt idx="3039">
                  <c:v>10.21506576873028</c:v>
                </c:pt>
                <c:pt idx="3040">
                  <c:v>5.1349754540908128</c:v>
                </c:pt>
                <c:pt idx="3041">
                  <c:v>-11.077657500984527</c:v>
                </c:pt>
                <c:pt idx="3042">
                  <c:v>-2.6786959091728444</c:v>
                </c:pt>
                <c:pt idx="3043">
                  <c:v>11.614118227787639</c:v>
                </c:pt>
                <c:pt idx="3044">
                  <c:v>9.9726653728193698E-2</c:v>
                </c:pt>
                <c:pt idx="3045">
                  <c:v>-11.303797440912755</c:v>
                </c:pt>
                <c:pt idx="3046">
                  <c:v>2.3844646980997086</c:v>
                </c:pt>
                <c:pt idx="3047">
                  <c:v>10.485088558923314</c:v>
                </c:pt>
                <c:pt idx="3048">
                  <c:v>-4.5456034303497512</c:v>
                </c:pt>
                <c:pt idx="3049">
                  <c:v>-9.2486415752645232</c:v>
                </c:pt>
                <c:pt idx="3050">
                  <c:v>6.5473986951504175</c:v>
                </c:pt>
                <c:pt idx="3051">
                  <c:v>7.8990255045401092</c:v>
                </c:pt>
                <c:pt idx="3052">
                  <c:v>-8.5064654782119877</c:v>
                </c:pt>
                <c:pt idx="3053">
                  <c:v>-5.8813706504918333</c:v>
                </c:pt>
                <c:pt idx="3054">
                  <c:v>9.0202780786186292</c:v>
                </c:pt>
                <c:pt idx="3055">
                  <c:v>3.5270676248448551</c:v>
                </c:pt>
                <c:pt idx="3056">
                  <c:v>-8.993531942199402</c:v>
                </c:pt>
                <c:pt idx="3057">
                  <c:v>-1.2649060614411249</c:v>
                </c:pt>
                <c:pt idx="3058">
                  <c:v>8.9673130590611283</c:v>
                </c:pt>
                <c:pt idx="3059">
                  <c:v>-0.67600202417286304</c:v>
                </c:pt>
                <c:pt idx="3060">
                  <c:v>-8.0042841049172697</c:v>
                </c:pt>
                <c:pt idx="3061">
                  <c:v>2.4049126213118766</c:v>
                </c:pt>
                <c:pt idx="3062">
                  <c:v>8.2694531657143617</c:v>
                </c:pt>
                <c:pt idx="3063">
                  <c:v>-4.7782540820348771</c:v>
                </c:pt>
                <c:pt idx="3064">
                  <c:v>-8.2328162194426469</c:v>
                </c:pt>
                <c:pt idx="3065">
                  <c:v>7.2825159916752265</c:v>
                </c:pt>
                <c:pt idx="3066">
                  <c:v>7.3731928735609431</c:v>
                </c:pt>
                <c:pt idx="3067">
                  <c:v>-9.1867691623545973</c:v>
                </c:pt>
                <c:pt idx="3068">
                  <c:v>-5.1618381697997986</c:v>
                </c:pt>
                <c:pt idx="3069">
                  <c:v>8.948657407007639</c:v>
                </c:pt>
                <c:pt idx="3070">
                  <c:v>2.4849133512720476</c:v>
                </c:pt>
                <c:pt idx="3071">
                  <c:v>-9.021120867421148</c:v>
                </c:pt>
                <c:pt idx="3072">
                  <c:v>-0.52760484308386757</c:v>
                </c:pt>
                <c:pt idx="3073">
                  <c:v>8.9630943327675503</c:v>
                </c:pt>
                <c:pt idx="3074">
                  <c:v>-1.6717304227708984</c:v>
                </c:pt>
                <c:pt idx="3075">
                  <c:v>-12.03877337833093</c:v>
                </c:pt>
                <c:pt idx="3076">
                  <c:v>5.2845710371761712</c:v>
                </c:pt>
                <c:pt idx="3077">
                  <c:v>13.069418060886179</c:v>
                </c:pt>
                <c:pt idx="3078">
                  <c:v>-8.3070912086308688</c:v>
                </c:pt>
                <c:pt idx="3079">
                  <c:v>-10.756147084055138</c:v>
                </c:pt>
                <c:pt idx="3080">
                  <c:v>10.19656369310221</c:v>
                </c:pt>
                <c:pt idx="3081">
                  <c:v>7.612832721020415</c:v>
                </c:pt>
                <c:pt idx="3082">
                  <c:v>-9.8315104805454681</c:v>
                </c:pt>
                <c:pt idx="3083">
                  <c:v>-4.1970114449218778</c:v>
                </c:pt>
                <c:pt idx="3084">
                  <c:v>9.3460248966796158</c:v>
                </c:pt>
                <c:pt idx="3085">
                  <c:v>1.798457308396427</c:v>
                </c:pt>
                <c:pt idx="3086">
                  <c:v>-9.1947185767715087</c:v>
                </c:pt>
                <c:pt idx="3087">
                  <c:v>0.26965967145722769</c:v>
                </c:pt>
                <c:pt idx="3088">
                  <c:v>12.515033052648318</c:v>
                </c:pt>
                <c:pt idx="3089">
                  <c:v>-3.912555194770662</c:v>
                </c:pt>
                <c:pt idx="3090">
                  <c:v>-16.56692564619668</c:v>
                </c:pt>
                <c:pt idx="3091">
                  <c:v>8.02739883823409</c:v>
                </c:pt>
                <c:pt idx="3092">
                  <c:v>14.467508651038118</c:v>
                </c:pt>
                <c:pt idx="3093">
                  <c:v>-10.34232579376693</c:v>
                </c:pt>
                <c:pt idx="3094">
                  <c:v>-10.53071395504897</c:v>
                </c:pt>
                <c:pt idx="3095">
                  <c:v>11.303831304832437</c:v>
                </c:pt>
                <c:pt idx="3096">
                  <c:v>7.0895941230606585</c:v>
                </c:pt>
                <c:pt idx="3097">
                  <c:v>-11.696361800163675</c:v>
                </c:pt>
                <c:pt idx="3098">
                  <c:v>-4.07670167987136</c:v>
                </c:pt>
                <c:pt idx="3099">
                  <c:v>12.118747909244977</c:v>
                </c:pt>
                <c:pt idx="3100">
                  <c:v>1.3929535266136037</c:v>
                </c:pt>
                <c:pt idx="3101">
                  <c:v>-14.060257719395958</c:v>
                </c:pt>
                <c:pt idx="3102">
                  <c:v>1.6614663612219891</c:v>
                </c:pt>
                <c:pt idx="3103">
                  <c:v>14.265635959285605</c:v>
                </c:pt>
                <c:pt idx="3104">
                  <c:v>-4.6396761991250832</c:v>
                </c:pt>
                <c:pt idx="3105">
                  <c:v>-12.429149482423435</c:v>
                </c:pt>
                <c:pt idx="3106">
                  <c:v>6.8552719702329599</c:v>
                </c:pt>
                <c:pt idx="3107">
                  <c:v>9.4183072213630279</c:v>
                </c:pt>
                <c:pt idx="3108">
                  <c:v>-7.7358824716911849</c:v>
                </c:pt>
                <c:pt idx="3109">
                  <c:v>-7.0077261457568092</c:v>
                </c:pt>
                <c:pt idx="3110">
                  <c:v>10.292276591648358</c:v>
                </c:pt>
                <c:pt idx="3111">
                  <c:v>6.2848029710321818</c:v>
                </c:pt>
                <c:pt idx="3112">
                  <c:v>-14.756078430720951</c:v>
                </c:pt>
                <c:pt idx="3113">
                  <c:v>-4.1922228213985795</c:v>
                </c:pt>
                <c:pt idx="3114">
                  <c:v>18.505750820008672</c:v>
                </c:pt>
                <c:pt idx="3115">
                  <c:v>0.4379972060806635</c:v>
                </c:pt>
                <c:pt idx="3116">
                  <c:v>-18.012305997850095</c:v>
                </c:pt>
                <c:pt idx="3117">
                  <c:v>3.1843546477300149</c:v>
                </c:pt>
                <c:pt idx="3118">
                  <c:v>13.526856636214765</c:v>
                </c:pt>
                <c:pt idx="3119">
                  <c:v>-5.1889623608151094</c:v>
                </c:pt>
                <c:pt idx="3120">
                  <c:v>-10.208034254877989</c:v>
                </c:pt>
                <c:pt idx="3121">
                  <c:v>6.6752867959606563</c:v>
                </c:pt>
                <c:pt idx="3122">
                  <c:v>8.2707880170574057</c:v>
                </c:pt>
                <c:pt idx="3123">
                  <c:v>-9.3146019544412209</c:v>
                </c:pt>
                <c:pt idx="3124">
                  <c:v>-7.6747777799323345</c:v>
                </c:pt>
                <c:pt idx="3125">
                  <c:v>13.389440346107079</c:v>
                </c:pt>
                <c:pt idx="3126">
                  <c:v>6.3178673145238093</c:v>
                </c:pt>
                <c:pt idx="3127">
                  <c:v>-17.747821412147662</c:v>
                </c:pt>
                <c:pt idx="3128">
                  <c:v>-2.8960752120998614</c:v>
                </c:pt>
                <c:pt idx="3129">
                  <c:v>17.2304201087282</c:v>
                </c:pt>
                <c:pt idx="3130">
                  <c:v>-0.99332478682211411</c:v>
                </c:pt>
                <c:pt idx="3131">
                  <c:v>-14.57470800200211</c:v>
                </c:pt>
                <c:pt idx="3132">
                  <c:v>3.9322550749766529</c:v>
                </c:pt>
                <c:pt idx="3133">
                  <c:v>12.722093860117264</c:v>
                </c:pt>
                <c:pt idx="3134">
                  <c:v>-6.6053996082071267</c:v>
                </c:pt>
                <c:pt idx="3135">
                  <c:v>-11.458633835573583</c:v>
                </c:pt>
                <c:pt idx="3136">
                  <c:v>10.115916257389136</c:v>
                </c:pt>
                <c:pt idx="3137">
                  <c:v>11.134230851233468</c:v>
                </c:pt>
                <c:pt idx="3138">
                  <c:v>-13.853113806243647</c:v>
                </c:pt>
                <c:pt idx="3139">
                  <c:v>-8.2952219809127605</c:v>
                </c:pt>
                <c:pt idx="3140">
                  <c:v>14.888260097831315</c:v>
                </c:pt>
                <c:pt idx="3141">
                  <c:v>4.3845347315421392</c:v>
                </c:pt>
                <c:pt idx="3142">
                  <c:v>-13.691641964913861</c:v>
                </c:pt>
                <c:pt idx="3143">
                  <c:v>-0.92917761602882853</c:v>
                </c:pt>
                <c:pt idx="3144">
                  <c:v>12.109944459727917</c:v>
                </c:pt>
                <c:pt idx="3145">
                  <c:v>-1.8291476946094338</c:v>
                </c:pt>
                <c:pt idx="3146">
                  <c:v>-12.437819185431696</c:v>
                </c:pt>
                <c:pt idx="3147">
                  <c:v>4.6745266034954946</c:v>
                </c:pt>
                <c:pt idx="3148">
                  <c:v>12.000636549838919</c:v>
                </c:pt>
                <c:pt idx="3149">
                  <c:v>-8.1706610495994116</c:v>
                </c:pt>
                <c:pt idx="3150">
                  <c:v>-11.825294058499432</c:v>
                </c:pt>
                <c:pt idx="3151">
                  <c:v>11.060655197953116</c:v>
                </c:pt>
                <c:pt idx="3152">
                  <c:v>8.746657062763358</c:v>
                </c:pt>
                <c:pt idx="3153">
                  <c:v>-11.641457438594054</c:v>
                </c:pt>
                <c:pt idx="3154">
                  <c:v>-5.33330051292742</c:v>
                </c:pt>
                <c:pt idx="3155">
                  <c:v>11.415621225825999</c:v>
                </c:pt>
                <c:pt idx="3156">
                  <c:v>2.3442057760809161</c:v>
                </c:pt>
                <c:pt idx="3157">
                  <c:v>-11.195441345075043</c:v>
                </c:pt>
                <c:pt idx="3158">
                  <c:v>0.14667083253810817</c:v>
                </c:pt>
                <c:pt idx="3159">
                  <c:v>12.165104750541156</c:v>
                </c:pt>
                <c:pt idx="3160">
                  <c:v>-2.9445180162171058</c:v>
                </c:pt>
                <c:pt idx="3161">
                  <c:v>-12.479972409412662</c:v>
                </c:pt>
                <c:pt idx="3162">
                  <c:v>5.8987512241651761</c:v>
                </c:pt>
                <c:pt idx="3163">
                  <c:v>10.947698161254028</c:v>
                </c:pt>
                <c:pt idx="3164">
                  <c:v>-7.5870896449288869</c:v>
                </c:pt>
                <c:pt idx="3165">
                  <c:v>-7.9019300289532346</c:v>
                </c:pt>
                <c:pt idx="3166">
                  <c:v>7.8497840216934707</c:v>
                </c:pt>
                <c:pt idx="3167">
                  <c:v>4.9730961289468389</c:v>
                </c:pt>
                <c:pt idx="3168">
                  <c:v>-8.2075986312469755</c:v>
                </c:pt>
                <c:pt idx="3169">
                  <c:v>-3.0995615263508389</c:v>
                </c:pt>
                <c:pt idx="3170">
                  <c:v>9.2952889762619204</c:v>
                </c:pt>
                <c:pt idx="3171">
                  <c:v>1.255550659070384</c:v>
                </c:pt>
                <c:pt idx="3172">
                  <c:v>-10.900565729989262</c:v>
                </c:pt>
                <c:pt idx="3173">
                  <c:v>1.1430808300249511</c:v>
                </c:pt>
                <c:pt idx="3174">
                  <c:v>12.372781699617825</c:v>
                </c:pt>
                <c:pt idx="3175">
                  <c:v>-4.1279595368585129</c:v>
                </c:pt>
                <c:pt idx="3176">
                  <c:v>-11.745047483219579</c:v>
                </c:pt>
                <c:pt idx="3177">
                  <c:v>6.1760877156203478</c:v>
                </c:pt>
                <c:pt idx="3178">
                  <c:v>8.686977868636939</c:v>
                </c:pt>
                <c:pt idx="3179">
                  <c:v>-7.1209023563906593</c:v>
                </c:pt>
                <c:pt idx="3180">
                  <c:v>-6.6691443482456796</c:v>
                </c:pt>
                <c:pt idx="3181">
                  <c:v>8.5235596232613595</c:v>
                </c:pt>
                <c:pt idx="3182">
                  <c:v>4.5047495480928879</c:v>
                </c:pt>
                <c:pt idx="3183">
                  <c:v>-8.7718497568564988</c:v>
                </c:pt>
                <c:pt idx="3184">
                  <c:v>-2.422619106545477</c:v>
                </c:pt>
                <c:pt idx="3185">
                  <c:v>9.6044307182131234</c:v>
                </c:pt>
                <c:pt idx="3186">
                  <c:v>0.36496401926436994</c:v>
                </c:pt>
                <c:pt idx="3187">
                  <c:v>-9.912089414863825</c:v>
                </c:pt>
                <c:pt idx="3188">
                  <c:v>1.8526696468624095</c:v>
                </c:pt>
                <c:pt idx="3189">
                  <c:v>9.4903348605867635</c:v>
                </c:pt>
                <c:pt idx="3190">
                  <c:v>-3.7327065726078859</c:v>
                </c:pt>
                <c:pt idx="3191">
                  <c:v>-8.2694976081439826</c:v>
                </c:pt>
                <c:pt idx="3192">
                  <c:v>5.7266690299778809</c:v>
                </c:pt>
                <c:pt idx="3193">
                  <c:v>7.4599328881511697</c:v>
                </c:pt>
                <c:pt idx="3194">
                  <c:v>-7.8181249116284386</c:v>
                </c:pt>
                <c:pt idx="3195">
                  <c:v>-6.3364766507146095</c:v>
                </c:pt>
                <c:pt idx="3196">
                  <c:v>9.9234352594211916</c:v>
                </c:pt>
                <c:pt idx="3197">
                  <c:v>4.3164506007274532</c:v>
                </c:pt>
                <c:pt idx="3198">
                  <c:v>-10.755274436843665</c:v>
                </c:pt>
                <c:pt idx="3199">
                  <c:v>-1.9436349082666831</c:v>
                </c:pt>
                <c:pt idx="3200">
                  <c:v>11.017902795556227</c:v>
                </c:pt>
                <c:pt idx="3201">
                  <c:v>-0.50471855156851864</c:v>
                </c:pt>
                <c:pt idx="3202">
                  <c:v>-9.8947740678279974</c:v>
                </c:pt>
                <c:pt idx="3203">
                  <c:v>2.481574997408817</c:v>
                </c:pt>
                <c:pt idx="3204">
                  <c:v>8.2067295215518925</c:v>
                </c:pt>
                <c:pt idx="3205">
                  <c:v>-4.2201903058540271</c:v>
                </c:pt>
                <c:pt idx="3206">
                  <c:v>-7.5001135273522621</c:v>
                </c:pt>
                <c:pt idx="3207">
                  <c:v>5.9209284510302522</c:v>
                </c:pt>
                <c:pt idx="3208">
                  <c:v>6.6010649837735924</c:v>
                </c:pt>
                <c:pt idx="3209">
                  <c:v>-8.48057414597133</c:v>
                </c:pt>
                <c:pt idx="3210">
                  <c:v>-5.5912195749696085</c:v>
                </c:pt>
                <c:pt idx="3211">
                  <c:v>10.54065627131863</c:v>
                </c:pt>
                <c:pt idx="3212">
                  <c:v>3.6664519035611298</c:v>
                </c:pt>
                <c:pt idx="3213">
                  <c:v>-12.047240835918045</c:v>
                </c:pt>
                <c:pt idx="3214">
                  <c:v>-1.0521432688399457</c:v>
                </c:pt>
                <c:pt idx="3215">
                  <c:v>11.756419571025038</c:v>
                </c:pt>
                <c:pt idx="3216">
                  <c:v>-1.5048026186487249</c:v>
                </c:pt>
                <c:pt idx="3217">
                  <c:v>-10.275663708609823</c:v>
                </c:pt>
                <c:pt idx="3218">
                  <c:v>3.4923585687995291</c:v>
                </c:pt>
                <c:pt idx="3219">
                  <c:v>8.9404386972493022</c:v>
                </c:pt>
                <c:pt idx="3220">
                  <c:v>-5.4679555210102997</c:v>
                </c:pt>
                <c:pt idx="3221">
                  <c:v>-7.8138571268958108</c:v>
                </c:pt>
                <c:pt idx="3222">
                  <c:v>7.2874216962727516</c:v>
                </c:pt>
                <c:pt idx="3223">
                  <c:v>6.3067921410514387</c:v>
                </c:pt>
                <c:pt idx="3224">
                  <c:v>-8.788318746609864</c:v>
                </c:pt>
                <c:pt idx="3225">
                  <c:v>-4.5701852703143135</c:v>
                </c:pt>
                <c:pt idx="3226">
                  <c:v>10.343210993862359</c:v>
                </c:pt>
                <c:pt idx="3227">
                  <c:v>2.455131404130797</c:v>
                </c:pt>
                <c:pt idx="3228">
                  <c:v>-11.113012872099365</c:v>
                </c:pt>
                <c:pt idx="3229">
                  <c:v>-2.0268766601518919E-2</c:v>
                </c:pt>
                <c:pt idx="3230">
                  <c:v>10.789267536133728</c:v>
                </c:pt>
                <c:pt idx="3231">
                  <c:v>-2.2716884451236594</c:v>
                </c:pt>
                <c:pt idx="3232">
                  <c:v>-9.4610625049744961</c:v>
                </c:pt>
                <c:pt idx="3233">
                  <c:v>4.2477750970817691</c:v>
                </c:pt>
                <c:pt idx="3234">
                  <c:v>8.7824002045581526</c:v>
                </c:pt>
                <c:pt idx="3235">
                  <c:v>-6.3467522369264247</c:v>
                </c:pt>
                <c:pt idx="3236">
                  <c:v>-7.1099442283555252</c:v>
                </c:pt>
                <c:pt idx="3237">
                  <c:v>7.1762177602098998</c:v>
                </c:pt>
                <c:pt idx="3238">
                  <c:v>4.8239523161099962</c:v>
                </c:pt>
                <c:pt idx="3239">
                  <c:v>-7.6542434738900678</c:v>
                </c:pt>
                <c:pt idx="3240">
                  <c:v>-2.9262816075238614</c:v>
                </c:pt>
                <c:pt idx="3241">
                  <c:v>7.7640812660786374</c:v>
                </c:pt>
                <c:pt idx="3242">
                  <c:v>1.0633695414431297</c:v>
                </c:pt>
                <c:pt idx="3243">
                  <c:v>-7.9288987381379457</c:v>
                </c:pt>
                <c:pt idx="3244">
                  <c:v>0.70012439389015424</c:v>
                </c:pt>
                <c:pt idx="3245">
                  <c:v>8.7102613452948106</c:v>
                </c:pt>
                <c:pt idx="3246">
                  <c:v>-2.8317076163707995</c:v>
                </c:pt>
                <c:pt idx="3247">
                  <c:v>-9.0107846997398013</c:v>
                </c:pt>
                <c:pt idx="3248">
                  <c:v>4.8763782759335372</c:v>
                </c:pt>
                <c:pt idx="3249">
                  <c:v>7.8157888553049597</c:v>
                </c:pt>
                <c:pt idx="3250">
                  <c:v>-6.7774697236988199</c:v>
                </c:pt>
                <c:pt idx="3251">
                  <c:v>-6.2317314419272334</c:v>
                </c:pt>
                <c:pt idx="3252">
                  <c:v>6.932380012017723</c:v>
                </c:pt>
                <c:pt idx="3253">
                  <c:v>3.5907582068903507</c:v>
                </c:pt>
                <c:pt idx="3254">
                  <c:v>-6.2412595857257669</c:v>
                </c:pt>
                <c:pt idx="3255">
                  <c:v>-1.7114429032196961</c:v>
                </c:pt>
                <c:pt idx="3256">
                  <c:v>7.366600121752831</c:v>
                </c:pt>
                <c:pt idx="3257">
                  <c:v>0.48840960607509692</c:v>
                </c:pt>
                <c:pt idx="3258">
                  <c:v>-11.494991518696047</c:v>
                </c:pt>
                <c:pt idx="3259">
                  <c:v>2.2528737033599606</c:v>
                </c:pt>
                <c:pt idx="3260">
                  <c:v>13.37144050404577</c:v>
                </c:pt>
                <c:pt idx="3261">
                  <c:v>-4.8875270702560583</c:v>
                </c:pt>
                <c:pt idx="3262">
                  <c:v>-10.307024053310769</c:v>
                </c:pt>
                <c:pt idx="3263">
                  <c:v>6.5351139460689494</c:v>
                </c:pt>
                <c:pt idx="3264">
                  <c:v>8.3040937005784592</c:v>
                </c:pt>
                <c:pt idx="3265">
                  <c:v>-7.2973788617221906</c:v>
                </c:pt>
                <c:pt idx="3266">
                  <c:v>-4.8307581139026041</c:v>
                </c:pt>
                <c:pt idx="3267">
                  <c:v>6.0680167798228197</c:v>
                </c:pt>
                <c:pt idx="3268">
                  <c:v>2.4872109166425957</c:v>
                </c:pt>
                <c:pt idx="3269">
                  <c:v>-6.2440522417605742</c:v>
                </c:pt>
                <c:pt idx="3270">
                  <c:v>-1.6541289675236708</c:v>
                </c:pt>
                <c:pt idx="3271">
                  <c:v>12.418148310904666</c:v>
                </c:pt>
                <c:pt idx="3272">
                  <c:v>-0.49825255520044009</c:v>
                </c:pt>
                <c:pt idx="3273">
                  <c:v>-14.924082836166908</c:v>
                </c:pt>
                <c:pt idx="3274">
                  <c:v>3.6276354042156136</c:v>
                </c:pt>
                <c:pt idx="3275">
                  <c:v>13.036924946951199</c:v>
                </c:pt>
                <c:pt idx="3276">
                  <c:v>-6.3047035712636221</c:v>
                </c:pt>
                <c:pt idx="3277">
                  <c:v>-10.722367527066213</c:v>
                </c:pt>
                <c:pt idx="3278">
                  <c:v>7.3801305456184352</c:v>
                </c:pt>
                <c:pt idx="3279">
                  <c:v>7.5171388715757965</c:v>
                </c:pt>
                <c:pt idx="3280">
                  <c:v>-8.4788759219257486</c:v>
                </c:pt>
                <c:pt idx="3281">
                  <c:v>-5.4915246790012358</c:v>
                </c:pt>
                <c:pt idx="3282">
                  <c:v>10.441560659698702</c:v>
                </c:pt>
                <c:pt idx="3283">
                  <c:v>4.1877247598001537</c:v>
                </c:pt>
                <c:pt idx="3284">
                  <c:v>-14.174940999790484</c:v>
                </c:pt>
                <c:pt idx="3285">
                  <c:v>-1.4918121244611087</c:v>
                </c:pt>
                <c:pt idx="3286">
                  <c:v>14.158309720836151</c:v>
                </c:pt>
                <c:pt idx="3287">
                  <c:v>-1.6068047899523157</c:v>
                </c:pt>
                <c:pt idx="3288">
                  <c:v>-12.581351691420897</c:v>
                </c:pt>
                <c:pt idx="3289">
                  <c:v>4.058476228721128</c:v>
                </c:pt>
                <c:pt idx="3290">
                  <c:v>10.400856996924043</c:v>
                </c:pt>
                <c:pt idx="3291">
                  <c:v>-6.0738047587361654</c:v>
                </c:pt>
                <c:pt idx="3292">
                  <c:v>-9.1941739960729016</c:v>
                </c:pt>
                <c:pt idx="3293">
                  <c:v>9.0192939094660556</c:v>
                </c:pt>
                <c:pt idx="3294">
                  <c:v>9.4275509322210453</c:v>
                </c:pt>
                <c:pt idx="3295">
                  <c:v>-14.950726439891788</c:v>
                </c:pt>
                <c:pt idx="3296">
                  <c:v>-8.732373190802134</c:v>
                </c:pt>
                <c:pt idx="3297">
                  <c:v>19.361338079823494</c:v>
                </c:pt>
                <c:pt idx="3298">
                  <c:v>4.7506036231034345</c:v>
                </c:pt>
                <c:pt idx="3299">
                  <c:v>-18.496344443317874</c:v>
                </c:pt>
                <c:pt idx="3300">
                  <c:v>-0.26842067161221961</c:v>
                </c:pt>
                <c:pt idx="3301">
                  <c:v>15.096509748544124</c:v>
                </c:pt>
                <c:pt idx="3302">
                  <c:v>-2.9002561878022894</c:v>
                </c:pt>
                <c:pt idx="3303">
                  <c:v>-12.794499856877545</c:v>
                </c:pt>
                <c:pt idx="3304">
                  <c:v>5.3273930110874055</c:v>
                </c:pt>
                <c:pt idx="3305">
                  <c:v>11.112460615023853</c:v>
                </c:pt>
                <c:pt idx="3306">
                  <c:v>-8.3896486129734011</c:v>
                </c:pt>
                <c:pt idx="3307">
                  <c:v>-11.618963096454321</c:v>
                </c:pt>
                <c:pt idx="3308">
                  <c:v>13.706176684048547</c:v>
                </c:pt>
                <c:pt idx="3309">
                  <c:v>10.700132341849816</c:v>
                </c:pt>
                <c:pt idx="3310">
                  <c:v>-17.351996096046665</c:v>
                </c:pt>
                <c:pt idx="3311">
                  <c:v>-6.9490942929939594</c:v>
                </c:pt>
                <c:pt idx="3312">
                  <c:v>17.176130187989806</c:v>
                </c:pt>
                <c:pt idx="3313">
                  <c:v>2.5170865154949702</c:v>
                </c:pt>
                <c:pt idx="3314">
                  <c:v>-16.222761635974916</c:v>
                </c:pt>
                <c:pt idx="3315">
                  <c:v>1.1021641205656294</c:v>
                </c:pt>
                <c:pt idx="3316">
                  <c:v>15.147201329327753</c:v>
                </c:pt>
                <c:pt idx="3317">
                  <c:v>-4.3712762588214167</c:v>
                </c:pt>
                <c:pt idx="3318">
                  <c:v>-15.132069118310026</c:v>
                </c:pt>
                <c:pt idx="3319">
                  <c:v>8.8611010867168858</c:v>
                </c:pt>
                <c:pt idx="3320">
                  <c:v>15.250356466879509</c:v>
                </c:pt>
                <c:pt idx="3321">
                  <c:v>-12.265534670903373</c:v>
                </c:pt>
                <c:pt idx="3322">
                  <c:v>-11.810596834262965</c:v>
                </c:pt>
                <c:pt idx="3323">
                  <c:v>13.684181165380027</c:v>
                </c:pt>
                <c:pt idx="3324">
                  <c:v>7.5261062665980116</c:v>
                </c:pt>
                <c:pt idx="3325">
                  <c:v>-13.421087850394233</c:v>
                </c:pt>
                <c:pt idx="3326">
                  <c:v>-4.0545590971456713</c:v>
                </c:pt>
                <c:pt idx="3327">
                  <c:v>14.124860983226968</c:v>
                </c:pt>
                <c:pt idx="3328">
                  <c:v>0.94745909320221455</c:v>
                </c:pt>
                <c:pt idx="3329">
                  <c:v>-14.636096031613492</c:v>
                </c:pt>
                <c:pt idx="3330">
                  <c:v>2.3913540528548465</c:v>
                </c:pt>
                <c:pt idx="3331">
                  <c:v>16.174069628080218</c:v>
                </c:pt>
                <c:pt idx="3332">
                  <c:v>-6.5376559289516232</c:v>
                </c:pt>
                <c:pt idx="3333">
                  <c:v>-16.042879728724966</c:v>
                </c:pt>
                <c:pt idx="3334">
                  <c:v>9.9919832190749727</c:v>
                </c:pt>
                <c:pt idx="3335">
                  <c:v>13.027836157034228</c:v>
                </c:pt>
                <c:pt idx="3336">
                  <c:v>-11.809897975000007</c:v>
                </c:pt>
                <c:pt idx="3337">
                  <c:v>-9.1807724255514813</c:v>
                </c:pt>
                <c:pt idx="3338">
                  <c:v>12.843941370320175</c:v>
                </c:pt>
                <c:pt idx="3339">
                  <c:v>5.9860627684397913</c:v>
                </c:pt>
                <c:pt idx="3340">
                  <c:v>-13.649843386148508</c:v>
                </c:pt>
                <c:pt idx="3341">
                  <c:v>-2.9546330498377542</c:v>
                </c:pt>
                <c:pt idx="3342">
                  <c:v>15.577545054935308</c:v>
                </c:pt>
                <c:pt idx="3343">
                  <c:v>-0.31668160703506798</c:v>
                </c:pt>
                <c:pt idx="3344">
                  <c:v>-16.611312214197714</c:v>
                </c:pt>
                <c:pt idx="3345">
                  <c:v>3.972473445319626</c:v>
                </c:pt>
                <c:pt idx="3346">
                  <c:v>15.105267372341912</c:v>
                </c:pt>
                <c:pt idx="3347">
                  <c:v>-6.7239889830621458</c:v>
                </c:pt>
                <c:pt idx="3348">
                  <c:v>-11.814126247553393</c:v>
                </c:pt>
                <c:pt idx="3349">
                  <c:v>8.5154284631156418</c:v>
                </c:pt>
                <c:pt idx="3350">
                  <c:v>9.5061165638167218</c:v>
                </c:pt>
                <c:pt idx="3351">
                  <c:v>-10.460920151657964</c:v>
                </c:pt>
                <c:pt idx="3352">
                  <c:v>-6.9337341219921047</c:v>
                </c:pt>
                <c:pt idx="3353">
                  <c:v>12.155955978835708</c:v>
                </c:pt>
                <c:pt idx="3354">
                  <c:v>4.6160948088344824</c:v>
                </c:pt>
                <c:pt idx="3355">
                  <c:v>-13.980415764501991</c:v>
                </c:pt>
                <c:pt idx="3356">
                  <c:v>-1.7400114545781993</c:v>
                </c:pt>
                <c:pt idx="3357">
                  <c:v>15.782755924214712</c:v>
                </c:pt>
                <c:pt idx="3358">
                  <c:v>-1.6554429260948333</c:v>
                </c:pt>
                <c:pt idx="3359">
                  <c:v>-14.524026659849419</c:v>
                </c:pt>
                <c:pt idx="3360">
                  <c:v>4.3583696079728425</c:v>
                </c:pt>
                <c:pt idx="3361">
                  <c:v>11.795810994781737</c:v>
                </c:pt>
                <c:pt idx="3362">
                  <c:v>-6.6772194486296099</c:v>
                </c:pt>
                <c:pt idx="3363">
                  <c:v>-9.8888499211648142</c:v>
                </c:pt>
                <c:pt idx="3364">
                  <c:v>8.3596363725044043</c:v>
                </c:pt>
                <c:pt idx="3365">
                  <c:v>7.5603760076818496</c:v>
                </c:pt>
                <c:pt idx="3366">
                  <c:v>-9.916175417367608</c:v>
                </c:pt>
                <c:pt idx="3367">
                  <c:v>-5.4317052065255025</c:v>
                </c:pt>
                <c:pt idx="3368">
                  <c:v>10.977253585723542</c:v>
                </c:pt>
                <c:pt idx="3369">
                  <c:v>2.8548255689406732</c:v>
                </c:pt>
                <c:pt idx="3370">
                  <c:v>-11.228110782759664</c:v>
                </c:pt>
                <c:pt idx="3371">
                  <c:v>-0.34088387078205268</c:v>
                </c:pt>
                <c:pt idx="3372">
                  <c:v>11.066189761167527</c:v>
                </c:pt>
                <c:pt idx="3373">
                  <c:v>-2.0907636617313794</c:v>
                </c:pt>
                <c:pt idx="3374">
                  <c:v>-10.179845855129237</c:v>
                </c:pt>
                <c:pt idx="3375">
                  <c:v>4.1857644561952938</c:v>
                </c:pt>
                <c:pt idx="3376">
                  <c:v>9.3283891058074424</c:v>
                </c:pt>
                <c:pt idx="3377">
                  <c:v>-6.336485439761673</c:v>
                </c:pt>
                <c:pt idx="3378">
                  <c:v>-7.7439457147067179</c:v>
                </c:pt>
                <c:pt idx="3379">
                  <c:v>8.1323437261671625</c:v>
                </c:pt>
                <c:pt idx="3380">
                  <c:v>6.251295682654658</c:v>
                </c:pt>
                <c:pt idx="3381">
                  <c:v>-9.1984718761189619</c:v>
                </c:pt>
                <c:pt idx="3382">
                  <c:v>-3.7724708669583551</c:v>
                </c:pt>
                <c:pt idx="3383">
                  <c:v>9.4159741408674229</c:v>
                </c:pt>
                <c:pt idx="3384">
                  <c:v>1.548393524621835</c:v>
                </c:pt>
                <c:pt idx="3385">
                  <c:v>-8.9067907202529639</c:v>
                </c:pt>
                <c:pt idx="3386">
                  <c:v>0.47726109661230476</c:v>
                </c:pt>
                <c:pt idx="3387">
                  <c:v>8.3828279200659779</c:v>
                </c:pt>
                <c:pt idx="3388">
                  <c:v>-2.2785313882171918</c:v>
                </c:pt>
                <c:pt idx="3389">
                  <c:v>-7.8535905639631807</c:v>
                </c:pt>
                <c:pt idx="3390">
                  <c:v>4.0919893106794918</c:v>
                </c:pt>
                <c:pt idx="3391">
                  <c:v>7.2751864840646014</c:v>
                </c:pt>
                <c:pt idx="3392">
                  <c:v>-6.3376302095955879</c:v>
                </c:pt>
                <c:pt idx="3393">
                  <c:v>-7.0317718922752341</c:v>
                </c:pt>
                <c:pt idx="3394">
                  <c:v>8.6115580390685551</c:v>
                </c:pt>
                <c:pt idx="3395">
                  <c:v>5.4109407839338033</c:v>
                </c:pt>
                <c:pt idx="3396">
                  <c:v>-10.079259763046759</c:v>
                </c:pt>
                <c:pt idx="3397">
                  <c:v>-3.2362558904812517</c:v>
                </c:pt>
                <c:pt idx="3398">
                  <c:v>10.322952374923755</c:v>
                </c:pt>
                <c:pt idx="3399">
                  <c:v>0.78835902598671059</c:v>
                </c:pt>
                <c:pt idx="3400">
                  <c:v>-9.3054253741409561</c:v>
                </c:pt>
                <c:pt idx="3401">
                  <c:v>1.3067458825698761</c:v>
                </c:pt>
                <c:pt idx="3402">
                  <c:v>9.0567243370621835</c:v>
                </c:pt>
                <c:pt idx="3403">
                  <c:v>-3.2843279187494656</c:v>
                </c:pt>
                <c:pt idx="3404">
                  <c:v>-8.4915949392542807</c:v>
                </c:pt>
                <c:pt idx="3405">
                  <c:v>5.3202305984289726</c:v>
                </c:pt>
                <c:pt idx="3406">
                  <c:v>7.4035926735962105</c:v>
                </c:pt>
                <c:pt idx="3407">
                  <c:v>-7.0706075658061032</c:v>
                </c:pt>
                <c:pt idx="3408">
                  <c:v>-6.2035821341906559</c:v>
                </c:pt>
                <c:pt idx="3409">
                  <c:v>8.8546376794095636</c:v>
                </c:pt>
                <c:pt idx="3410">
                  <c:v>4.4607678996011506</c:v>
                </c:pt>
                <c:pt idx="3411">
                  <c:v>-9.8298538911660369</c:v>
                </c:pt>
                <c:pt idx="3412">
                  <c:v>-2.0824887759934598</c:v>
                </c:pt>
                <c:pt idx="3413">
                  <c:v>9.2182133626845957</c:v>
                </c:pt>
                <c:pt idx="3414">
                  <c:v>-4.6712486919446343E-2</c:v>
                </c:pt>
                <c:pt idx="3415">
                  <c:v>-9.1842746892439049</c:v>
                </c:pt>
                <c:pt idx="3416">
                  <c:v>2.0604916063338532</c:v>
                </c:pt>
                <c:pt idx="3417">
                  <c:v>9.0736237950955783</c:v>
                </c:pt>
                <c:pt idx="3418">
                  <c:v>-4.3328769473825925</c:v>
                </c:pt>
                <c:pt idx="3419">
                  <c:v>-8.3493954466909255</c:v>
                </c:pt>
                <c:pt idx="3420">
                  <c:v>5.9028061524811175</c:v>
                </c:pt>
                <c:pt idx="3421">
                  <c:v>6.6625378457324498</c:v>
                </c:pt>
                <c:pt idx="3422">
                  <c:v>-6.9028681575072381</c:v>
                </c:pt>
                <c:pt idx="3423">
                  <c:v>-4.6257863117880857</c:v>
                </c:pt>
                <c:pt idx="3424">
                  <c:v>7.6831250879792998</c:v>
                </c:pt>
                <c:pt idx="3425">
                  <c:v>2.9755834543054518</c:v>
                </c:pt>
                <c:pt idx="3426">
                  <c:v>-8.6641318797754074</c:v>
                </c:pt>
                <c:pt idx="3427">
                  <c:v>-1.1986382710027406</c:v>
                </c:pt>
                <c:pt idx="3428">
                  <c:v>9.0310265201360025</c:v>
                </c:pt>
                <c:pt idx="3429">
                  <c:v>-0.82430181925283486</c:v>
                </c:pt>
                <c:pt idx="3430">
                  <c:v>-9.662990652285826</c:v>
                </c:pt>
                <c:pt idx="3431">
                  <c:v>3.1310809365931425</c:v>
                </c:pt>
                <c:pt idx="3432">
                  <c:v>9.3862058652824683</c:v>
                </c:pt>
                <c:pt idx="3433">
                  <c:v>-5.4695131754670827</c:v>
                </c:pt>
                <c:pt idx="3434">
                  <c:v>-8.5685240079280049</c:v>
                </c:pt>
                <c:pt idx="3435">
                  <c:v>6.4891714957723474</c:v>
                </c:pt>
                <c:pt idx="3436">
                  <c:v>5.5468112869471158</c:v>
                </c:pt>
                <c:pt idx="3437">
                  <c:v>-7.099586671761104</c:v>
                </c:pt>
                <c:pt idx="3438">
                  <c:v>-4.1502456890568</c:v>
                </c:pt>
                <c:pt idx="3439">
                  <c:v>8.8044562078471973</c:v>
                </c:pt>
                <c:pt idx="3440">
                  <c:v>2.9077541234983282</c:v>
                </c:pt>
                <c:pt idx="3441">
                  <c:v>-12.872625340163232</c:v>
                </c:pt>
                <c:pt idx="3442">
                  <c:v>-0.62297304672513953</c:v>
                </c:pt>
                <c:pt idx="3443">
                  <c:v>13.285533921676205</c:v>
                </c:pt>
                <c:pt idx="3444">
                  <c:v>-2.1200857251253269</c:v>
                </c:pt>
                <c:pt idx="3445">
                  <c:v>-10.765668626199359</c:v>
                </c:pt>
                <c:pt idx="3446">
                  <c:v>4.1266360611213155</c:v>
                </c:pt>
                <c:pt idx="3447">
                  <c:v>8.5744555886312845</c:v>
                </c:pt>
                <c:pt idx="3448">
                  <c:v>-5.0146865913621452</c:v>
                </c:pt>
                <c:pt idx="3449">
                  <c:v>-5.7123658931112837</c:v>
                </c:pt>
                <c:pt idx="3450">
                  <c:v>4.933295167212</c:v>
                </c:pt>
                <c:pt idx="3451">
                  <c:v>3.5282151712027088</c:v>
                </c:pt>
                <c:pt idx="3452">
                  <c:v>-5.828454997890419</c:v>
                </c:pt>
                <c:pt idx="3453">
                  <c:v>-3.2413490542011645</c:v>
                </c:pt>
                <c:pt idx="3454">
                  <c:v>10.102087939541258</c:v>
                </c:pt>
                <c:pt idx="3455">
                  <c:v>2.2653271971357904</c:v>
                </c:pt>
                <c:pt idx="3456">
                  <c:v>-13.169963834499644</c:v>
                </c:pt>
                <c:pt idx="3457">
                  <c:v>0.50993712771481892</c:v>
                </c:pt>
                <c:pt idx="3458">
                  <c:v>11.836916731388477</c:v>
                </c:pt>
                <c:pt idx="3459">
                  <c:v>-2.8674067797752003</c:v>
                </c:pt>
                <c:pt idx="3460">
                  <c:v>-9.2573524186255636</c:v>
                </c:pt>
                <c:pt idx="3461">
                  <c:v>4.3368090360732845</c:v>
                </c:pt>
                <c:pt idx="3462">
                  <c:v>7.4205785668730062</c:v>
                </c:pt>
                <c:pt idx="3463">
                  <c:v>-5.5115713996716211</c:v>
                </c:pt>
                <c:pt idx="3464">
                  <c:v>-6.076326581662725</c:v>
                </c:pt>
                <c:pt idx="3465">
                  <c:v>7.6619454729923424</c:v>
                </c:pt>
                <c:pt idx="3466">
                  <c:v>5.1837570927195058</c:v>
                </c:pt>
                <c:pt idx="3467">
                  <c:v>-9.6226997293781924</c:v>
                </c:pt>
                <c:pt idx="3468">
                  <c:v>-3.2983753094551527</c:v>
                </c:pt>
                <c:pt idx="3469">
                  <c:v>9.9228015710434736</c:v>
                </c:pt>
                <c:pt idx="3470">
                  <c:v>0.90984642293764251</c:v>
                </c:pt>
                <c:pt idx="3471">
                  <c:v>-9.2654480065648777</c:v>
                </c:pt>
                <c:pt idx="3472">
                  <c:v>1.121456334438703</c:v>
                </c:pt>
                <c:pt idx="3473">
                  <c:v>8.408194739788156</c:v>
                </c:pt>
                <c:pt idx="3474">
                  <c:v>-2.9175442020508986</c:v>
                </c:pt>
                <c:pt idx="3475">
                  <c:v>-7.9578497482898127</c:v>
                </c:pt>
                <c:pt idx="3476">
                  <c:v>5.3420580558170609</c:v>
                </c:pt>
                <c:pt idx="3477">
                  <c:v>9.3215572719774578</c:v>
                </c:pt>
                <c:pt idx="3478">
                  <c:v>-10.112342620605075</c:v>
                </c:pt>
                <c:pt idx="3479">
                  <c:v>-9.7846660567408481</c:v>
                </c:pt>
                <c:pt idx="3480">
                  <c:v>13.705664844586186</c:v>
                </c:pt>
                <c:pt idx="3481">
                  <c:v>6.9784270891429241</c:v>
                </c:pt>
                <c:pt idx="3482">
                  <c:v>-14.040069135546137</c:v>
                </c:pt>
                <c:pt idx="3483">
                  <c:v>-2.952367592490976</c:v>
                </c:pt>
                <c:pt idx="3484">
                  <c:v>11.229077438027542</c:v>
                </c:pt>
                <c:pt idx="3485">
                  <c:v>9.6966384761275601E-2</c:v>
                </c:pt>
                <c:pt idx="3486">
                  <c:v>-9.5319804673168012</c:v>
                </c:pt>
                <c:pt idx="3487">
                  <c:v>1.8781514967076989</c:v>
                </c:pt>
                <c:pt idx="3488">
                  <c:v>8.8758821925908755</c:v>
                </c:pt>
                <c:pt idx="3489">
                  <c:v>-4.4607204859288219</c:v>
                </c:pt>
                <c:pt idx="3490">
                  <c:v>-10.39267780524702</c:v>
                </c:pt>
                <c:pt idx="3491">
                  <c:v>8.280553308832701</c:v>
                </c:pt>
                <c:pt idx="3492">
                  <c:v>10.68559559819907</c:v>
                </c:pt>
                <c:pt idx="3493">
                  <c:v>-11.619166738719294</c:v>
                </c:pt>
                <c:pt idx="3494">
                  <c:v>-8.2089311180027096</c:v>
                </c:pt>
                <c:pt idx="3495">
                  <c:v>12.804252423940296</c:v>
                </c:pt>
                <c:pt idx="3496">
                  <c:v>5.0434171864746693</c:v>
                </c:pt>
                <c:pt idx="3497">
                  <c:v>-13.379380988384456</c:v>
                </c:pt>
                <c:pt idx="3498">
                  <c:v>-1.9577681777954079</c:v>
                </c:pt>
                <c:pt idx="3499">
                  <c:v>13.717451389889868</c:v>
                </c:pt>
                <c:pt idx="3500">
                  <c:v>-1.0954243482933073</c:v>
                </c:pt>
                <c:pt idx="3501">
                  <c:v>-14.995996750675301</c:v>
                </c:pt>
                <c:pt idx="3502">
                  <c:v>4.7059067544463566</c:v>
                </c:pt>
                <c:pt idx="3503">
                  <c:v>15.208187847837712</c:v>
                </c:pt>
                <c:pt idx="3504">
                  <c:v>-8.0925510882247291</c:v>
                </c:pt>
                <c:pt idx="3505">
                  <c:v>-12.730880768383267</c:v>
                </c:pt>
                <c:pt idx="3506">
                  <c:v>10.096151098767121</c:v>
                </c:pt>
                <c:pt idx="3507">
                  <c:v>9.2596279995974715</c:v>
                </c:pt>
                <c:pt idx="3508">
                  <c:v>-10.82950781127847</c:v>
                </c:pt>
                <c:pt idx="3509">
                  <c:v>-6.2363364984257359</c:v>
                </c:pt>
                <c:pt idx="3510">
                  <c:v>11.933286174893723</c:v>
                </c:pt>
                <c:pt idx="3511">
                  <c:v>3.6315329178381579</c:v>
                </c:pt>
                <c:pt idx="3512">
                  <c:v>-13.810053377928707</c:v>
                </c:pt>
                <c:pt idx="3513">
                  <c:v>-0.88904799306459736</c:v>
                </c:pt>
                <c:pt idx="3514">
                  <c:v>15.902815364110456</c:v>
                </c:pt>
                <c:pt idx="3515">
                  <c:v>-2.7021056047821035</c:v>
                </c:pt>
                <c:pt idx="3516">
                  <c:v>-16.513312084291048</c:v>
                </c:pt>
                <c:pt idx="3517">
                  <c:v>6.2609598689797998</c:v>
                </c:pt>
                <c:pt idx="3518">
                  <c:v>14.195077177558131</c:v>
                </c:pt>
                <c:pt idx="3519">
                  <c:v>-8.7175581426006072</c:v>
                </c:pt>
                <c:pt idx="3520">
                  <c:v>-11.127008692480507</c:v>
                </c:pt>
                <c:pt idx="3521">
                  <c:v>10.633870401602817</c:v>
                </c:pt>
                <c:pt idx="3522">
                  <c:v>8.650882038408847</c:v>
                </c:pt>
                <c:pt idx="3523">
                  <c:v>-12.727512859162779</c:v>
                </c:pt>
                <c:pt idx="3524">
                  <c:v>-6.1036647562655766</c:v>
                </c:pt>
                <c:pt idx="3525">
                  <c:v>15.09066477658633</c:v>
                </c:pt>
                <c:pt idx="3526">
                  <c:v>3.1510559519870225</c:v>
                </c:pt>
                <c:pt idx="3527">
                  <c:v>-16.19908892701741</c:v>
                </c:pt>
                <c:pt idx="3528">
                  <c:v>0.42026754222703916</c:v>
                </c:pt>
                <c:pt idx="3529">
                  <c:v>15.535453117230595</c:v>
                </c:pt>
                <c:pt idx="3530">
                  <c:v>-3.7003430666115289</c:v>
                </c:pt>
                <c:pt idx="3531">
                  <c:v>-13.671582257764248</c:v>
                </c:pt>
                <c:pt idx="3532">
                  <c:v>6.4732393815957323</c:v>
                </c:pt>
                <c:pt idx="3533">
                  <c:v>12.017724046735163</c:v>
                </c:pt>
                <c:pt idx="3534">
                  <c:v>-9.2360823619389034</c:v>
                </c:pt>
                <c:pt idx="3535">
                  <c:v>-10.318124136837779</c:v>
                </c:pt>
                <c:pt idx="3536">
                  <c:v>11.971450113458507</c:v>
                </c:pt>
                <c:pt idx="3537">
                  <c:v>8.2095282490092227</c:v>
                </c:pt>
                <c:pt idx="3538">
                  <c:v>-14.501372106504725</c:v>
                </c:pt>
                <c:pt idx="3539">
                  <c:v>-5.2509948295305344</c:v>
                </c:pt>
                <c:pt idx="3540">
                  <c:v>16.140479363777953</c:v>
                </c:pt>
                <c:pt idx="3541">
                  <c:v>1.7988094009606326</c:v>
                </c:pt>
                <c:pt idx="3542">
                  <c:v>-15.814115178246611</c:v>
                </c:pt>
                <c:pt idx="3543">
                  <c:v>1.7002714640227679</c:v>
                </c:pt>
                <c:pt idx="3544">
                  <c:v>14.832888804306423</c:v>
                </c:pt>
                <c:pt idx="3545">
                  <c:v>-4.9675581575689272</c:v>
                </c:pt>
                <c:pt idx="3546">
                  <c:v>-13.712362101787715</c:v>
                </c:pt>
                <c:pt idx="3547">
                  <c:v>7.9472117441308638</c:v>
                </c:pt>
                <c:pt idx="3548">
                  <c:v>11.854646255722392</c:v>
                </c:pt>
                <c:pt idx="3549">
                  <c:v>-10.566930438478435</c:v>
                </c:pt>
                <c:pt idx="3550">
                  <c:v>-9.4833683074850033</c:v>
                </c:pt>
                <c:pt idx="3551">
                  <c:v>11.935691851194564</c:v>
                </c:pt>
                <c:pt idx="3552">
                  <c:v>6.1038694011777315</c:v>
                </c:pt>
                <c:pt idx="3553">
                  <c:v>-12.806027607510194</c:v>
                </c:pt>
                <c:pt idx="3554">
                  <c:v>-3.318908323134516</c:v>
                </c:pt>
                <c:pt idx="3555">
                  <c:v>13.318043142756082</c:v>
                </c:pt>
                <c:pt idx="3556">
                  <c:v>0.31978290050281966</c:v>
                </c:pt>
                <c:pt idx="3557">
                  <c:v>-13.736807750733421</c:v>
                </c:pt>
                <c:pt idx="3558">
                  <c:v>2.6457583086202394</c:v>
                </c:pt>
                <c:pt idx="3559">
                  <c:v>12.559483814332857</c:v>
                </c:pt>
                <c:pt idx="3560">
                  <c:v>-5.4199736513467371</c:v>
                </c:pt>
                <c:pt idx="3561">
                  <c:v>-11.69544459121869</c:v>
                </c:pt>
                <c:pt idx="3562">
                  <c:v>8.1026437407151466</c:v>
                </c:pt>
                <c:pt idx="3563">
                  <c:v>10.013433812213243</c:v>
                </c:pt>
                <c:pt idx="3564">
                  <c:v>-10.26000847927255</c:v>
                </c:pt>
                <c:pt idx="3565">
                  <c:v>-7.5256706303210672</c:v>
                </c:pt>
                <c:pt idx="3566">
                  <c:v>11.571850847973879</c:v>
                </c:pt>
                <c:pt idx="3567">
                  <c:v>4.6749892023236805</c:v>
                </c:pt>
                <c:pt idx="3568">
                  <c:v>-11.722401155702219</c:v>
                </c:pt>
                <c:pt idx="3569">
                  <c:v>-1.9398701847166322</c:v>
                </c:pt>
                <c:pt idx="3570">
                  <c:v>12.226064190603203</c:v>
                </c:pt>
                <c:pt idx="3571">
                  <c:v>-0.72774341316392233</c:v>
                </c:pt>
                <c:pt idx="3572">
                  <c:v>-11.112341284580534</c:v>
                </c:pt>
                <c:pt idx="3573">
                  <c:v>3.0404747647201469</c:v>
                </c:pt>
                <c:pt idx="3574">
                  <c:v>9.9905662732581284</c:v>
                </c:pt>
                <c:pt idx="3575">
                  <c:v>-5.3795480671025597</c:v>
                </c:pt>
                <c:pt idx="3576">
                  <c:v>-9.3202506287945202</c:v>
                </c:pt>
                <c:pt idx="3577">
                  <c:v>7.5151310774874363</c:v>
                </c:pt>
                <c:pt idx="3578">
                  <c:v>7.6332267361961179</c:v>
                </c:pt>
                <c:pt idx="3579">
                  <c:v>-9.3787642592043863</c:v>
                </c:pt>
                <c:pt idx="3580">
                  <c:v>-5.7487581989437384</c:v>
                </c:pt>
                <c:pt idx="3581">
                  <c:v>10.606875331238735</c:v>
                </c:pt>
                <c:pt idx="3582">
                  <c:v>3.2393772176032738</c:v>
                </c:pt>
                <c:pt idx="3583">
                  <c:v>-10.596829289060226</c:v>
                </c:pt>
                <c:pt idx="3584">
                  <c:v>-0.78983274449779184</c:v>
                </c:pt>
                <c:pt idx="3585">
                  <c:v>10.812882470232408</c:v>
                </c:pt>
                <c:pt idx="3586">
                  <c:v>-1.53148161234792</c:v>
                </c:pt>
                <c:pt idx="3587">
                  <c:v>-9.5507981683188525</c:v>
                </c:pt>
                <c:pt idx="3588">
                  <c:v>3.469589374330837</c:v>
                </c:pt>
                <c:pt idx="3589">
                  <c:v>8.3714374018683131</c:v>
                </c:pt>
                <c:pt idx="3590">
                  <c:v>-5.0842216955827402</c:v>
                </c:pt>
                <c:pt idx="3591">
                  <c:v>-7.1288661249412426</c:v>
                </c:pt>
                <c:pt idx="3592">
                  <c:v>7.0174460326651564</c:v>
                </c:pt>
                <c:pt idx="3593">
                  <c:v>5.8504798225292616</c:v>
                </c:pt>
                <c:pt idx="3594">
                  <c:v>-7.9864295263142449</c:v>
                </c:pt>
                <c:pt idx="3595">
                  <c:v>-3.7343221150894319</c:v>
                </c:pt>
                <c:pt idx="3596">
                  <c:v>8.440817903029016</c:v>
                </c:pt>
                <c:pt idx="3597">
                  <c:v>1.9317384239752091</c:v>
                </c:pt>
                <c:pt idx="3598">
                  <c:v>-9.6820593137615898</c:v>
                </c:pt>
                <c:pt idx="3599">
                  <c:v>0.11534365367128144</c:v>
                </c:pt>
                <c:pt idx="3600">
                  <c:v>9.5717179193603403</c:v>
                </c:pt>
                <c:pt idx="3601">
                  <c:v>-2.2341579837503143</c:v>
                </c:pt>
                <c:pt idx="3602">
                  <c:v>-8.8855165833060088</c:v>
                </c:pt>
                <c:pt idx="3603">
                  <c:v>4.0476259593604675</c:v>
                </c:pt>
                <c:pt idx="3604">
                  <c:v>7.9874725985991679</c:v>
                </c:pt>
                <c:pt idx="3605">
                  <c:v>-5.9592458798998651</c:v>
                </c:pt>
                <c:pt idx="3606">
                  <c:v>-6.5687140688191175</c:v>
                </c:pt>
                <c:pt idx="3607">
                  <c:v>7.0915071475920577</c:v>
                </c:pt>
                <c:pt idx="3608">
                  <c:v>4.8772006626276356</c:v>
                </c:pt>
                <c:pt idx="3609">
                  <c:v>-8.4146219419906458</c:v>
                </c:pt>
                <c:pt idx="3610">
                  <c:v>-3.3757409266163649</c:v>
                </c:pt>
                <c:pt idx="3611">
                  <c:v>10.291120368500385</c:v>
                </c:pt>
                <c:pt idx="3612">
                  <c:v>1.3115716300714315</c:v>
                </c:pt>
                <c:pt idx="3613">
                  <c:v>-10.71769647878746</c:v>
                </c:pt>
                <c:pt idx="3614">
                  <c:v>1.0868733533370396</c:v>
                </c:pt>
                <c:pt idx="3615">
                  <c:v>11.409857117986585</c:v>
                </c:pt>
                <c:pt idx="3616">
                  <c:v>-3.7343295738197111</c:v>
                </c:pt>
                <c:pt idx="3617">
                  <c:v>-10.781265521984359</c:v>
                </c:pt>
                <c:pt idx="3618">
                  <c:v>5.7828845107227576</c:v>
                </c:pt>
                <c:pt idx="3619">
                  <c:v>8.5553758044713728</c:v>
                </c:pt>
                <c:pt idx="3620">
                  <c:v>-7.4554231881567681</c:v>
                </c:pt>
                <c:pt idx="3621">
                  <c:v>-7.2586045746767613</c:v>
                </c:pt>
                <c:pt idx="3622">
                  <c:v>9.8132889254060771</c:v>
                </c:pt>
                <c:pt idx="3623">
                  <c:v>5.8040071950057879</c:v>
                </c:pt>
                <c:pt idx="3624">
                  <c:v>-12.813473851050455</c:v>
                </c:pt>
                <c:pt idx="3625">
                  <c:v>-3.8717595518138941</c:v>
                </c:pt>
                <c:pt idx="3626">
                  <c:v>15.449829113058284</c:v>
                </c:pt>
                <c:pt idx="3627">
                  <c:v>0.55631183312061994</c:v>
                </c:pt>
                <c:pt idx="3628">
                  <c:v>-13.466725879490967</c:v>
                </c:pt>
                <c:pt idx="3629">
                  <c:v>2.3841514181716295</c:v>
                </c:pt>
                <c:pt idx="3630">
                  <c:v>12.148283823122187</c:v>
                </c:pt>
                <c:pt idx="3631">
                  <c:v>-4.6227234608622823</c:v>
                </c:pt>
                <c:pt idx="3632">
                  <c:v>-9.4388923977411423</c:v>
                </c:pt>
                <c:pt idx="3633">
                  <c:v>5.9331069260281506</c:v>
                </c:pt>
                <c:pt idx="3634">
                  <c:v>7.0651146736723609</c:v>
                </c:pt>
                <c:pt idx="3635">
                  <c:v>-6.7791105198714146</c:v>
                </c:pt>
                <c:pt idx="3636">
                  <c:v>-5.5122364842818738</c:v>
                </c:pt>
                <c:pt idx="3637">
                  <c:v>10.036308314946094</c:v>
                </c:pt>
                <c:pt idx="3638">
                  <c:v>5.2101681137432792</c:v>
                </c:pt>
                <c:pt idx="3639">
                  <c:v>-13.782672641589837</c:v>
                </c:pt>
                <c:pt idx="3640">
                  <c:v>-2.429095427821292</c:v>
                </c:pt>
                <c:pt idx="3641">
                  <c:v>13.731517202831951</c:v>
                </c:pt>
                <c:pt idx="3642">
                  <c:v>-0.6391126719248863</c:v>
                </c:pt>
                <c:pt idx="3643">
                  <c:v>-12.805257563883796</c:v>
                </c:pt>
                <c:pt idx="3644">
                  <c:v>3.3491718417599432</c:v>
                </c:pt>
                <c:pt idx="3645">
                  <c:v>11.884953700760443</c:v>
                </c:pt>
                <c:pt idx="3646">
                  <c:v>-6.0212391683017765</c:v>
                </c:pt>
                <c:pt idx="3647">
                  <c:v>-10.16936275359874</c:v>
                </c:pt>
                <c:pt idx="3648">
                  <c:v>7.8241581154011257</c:v>
                </c:pt>
                <c:pt idx="3649">
                  <c:v>8.380768910914977</c:v>
                </c:pt>
                <c:pt idx="3650">
                  <c:v>-10.19412591369877</c:v>
                </c:pt>
                <c:pt idx="3651">
                  <c:v>-6.5496184074851778</c:v>
                </c:pt>
                <c:pt idx="3652">
                  <c:v>11.792210643532803</c:v>
                </c:pt>
                <c:pt idx="3653">
                  <c:v>3.7892802414155846</c:v>
                </c:pt>
                <c:pt idx="3654">
                  <c:v>-11.768417281253086</c:v>
                </c:pt>
                <c:pt idx="3655">
                  <c:v>-1.0227272571852177</c:v>
                </c:pt>
                <c:pt idx="3656">
                  <c:v>11.092688628739555</c:v>
                </c:pt>
                <c:pt idx="3657">
                  <c:v>-1.3816576466219261</c:v>
                </c:pt>
                <c:pt idx="3658">
                  <c:v>-9.880035107372775</c:v>
                </c:pt>
                <c:pt idx="3659">
                  <c:v>3.8024094858793509</c:v>
                </c:pt>
                <c:pt idx="3660">
                  <c:v>11.498999089316309</c:v>
                </c:pt>
                <c:pt idx="3661">
                  <c:v>-8.0225877594362132</c:v>
                </c:pt>
                <c:pt idx="3662">
                  <c:v>-12.178512146595603</c:v>
                </c:pt>
                <c:pt idx="3663">
                  <c:v>11.554188156412907</c:v>
                </c:pt>
                <c:pt idx="3664">
                  <c:v>10.179892623921351</c:v>
                </c:pt>
                <c:pt idx="3665">
                  <c:v>-13.641826100740889</c:v>
                </c:pt>
                <c:pt idx="3666">
                  <c:v>-6.263809023678947</c:v>
                </c:pt>
                <c:pt idx="3667">
                  <c:v>12.202281118233442</c:v>
                </c:pt>
                <c:pt idx="3668">
                  <c:v>2.6204574633589592</c:v>
                </c:pt>
                <c:pt idx="3669">
                  <c:v>-11.293279544439837</c:v>
                </c:pt>
                <c:pt idx="3670">
                  <c:v>-2.7066613099928766E-2</c:v>
                </c:pt>
                <c:pt idx="3671">
                  <c:v>10.923476533125392</c:v>
                </c:pt>
                <c:pt idx="3672">
                  <c:v>-2.504900906145163</c:v>
                </c:pt>
                <c:pt idx="3673">
                  <c:v>-12.063332106378892</c:v>
                </c:pt>
                <c:pt idx="3674">
                  <c:v>5.8453815948478995</c:v>
                </c:pt>
                <c:pt idx="3675">
                  <c:v>12.356496046829676</c:v>
                </c:pt>
                <c:pt idx="3676">
                  <c:v>-9.3135038833631789</c:v>
                </c:pt>
                <c:pt idx="3677">
                  <c:v>-10.768369875086639</c:v>
                </c:pt>
                <c:pt idx="3678">
                  <c:v>10.614430756338344</c:v>
                </c:pt>
                <c:pt idx="3679">
                  <c:v>7.0090657059392107</c:v>
                </c:pt>
                <c:pt idx="3680">
                  <c:v>-11.226881829311759</c:v>
                </c:pt>
                <c:pt idx="3681">
                  <c:v>-4.3686697431585886</c:v>
                </c:pt>
                <c:pt idx="3682">
                  <c:v>12.092537735382949</c:v>
                </c:pt>
                <c:pt idx="3683">
                  <c:v>1.7763830614430567</c:v>
                </c:pt>
                <c:pt idx="3684">
                  <c:v>-13.580028742985281</c:v>
                </c:pt>
                <c:pt idx="3685">
                  <c:v>1.1933681550238338</c:v>
                </c:pt>
                <c:pt idx="3686">
                  <c:v>14.740506044053754</c:v>
                </c:pt>
                <c:pt idx="3687">
                  <c:v>-4.4835127183229169</c:v>
                </c:pt>
                <c:pt idx="3688">
                  <c:v>-13.301932956950282</c:v>
                </c:pt>
                <c:pt idx="3689">
                  <c:v>6.9348030024012495</c:v>
                </c:pt>
                <c:pt idx="3690">
                  <c:v>10.294400144021635</c:v>
                </c:pt>
                <c:pt idx="3691">
                  <c:v>-8.0639818782230677</c:v>
                </c:pt>
                <c:pt idx="3692">
                  <c:v>-7.4947780591053501</c:v>
                </c:pt>
                <c:pt idx="3693">
                  <c:v>9.036001737282497</c:v>
                </c:pt>
                <c:pt idx="3694">
                  <c:v>5.1094275201469479</c:v>
                </c:pt>
                <c:pt idx="3695">
                  <c:v>-10.609203631164309</c:v>
                </c:pt>
                <c:pt idx="3696">
                  <c:v>-3.3957773839502767</c:v>
                </c:pt>
                <c:pt idx="3697">
                  <c:v>13.314633882298136</c:v>
                </c:pt>
                <c:pt idx="3698">
                  <c:v>0.73529360902304364</c:v>
                </c:pt>
                <c:pt idx="3699">
                  <c:v>-14.375668352865997</c:v>
                </c:pt>
                <c:pt idx="3700">
                  <c:v>2.4194583987347285</c:v>
                </c:pt>
                <c:pt idx="3701">
                  <c:v>13.350889520221546</c:v>
                </c:pt>
                <c:pt idx="3702">
                  <c:v>-4.8659265062013306</c:v>
                </c:pt>
                <c:pt idx="3703">
                  <c:v>-10.421610785030957</c:v>
                </c:pt>
                <c:pt idx="3704">
                  <c:v>6.6537620037351219</c:v>
                </c:pt>
                <c:pt idx="3705">
                  <c:v>8.8953553473027913</c:v>
                </c:pt>
                <c:pt idx="3706">
                  <c:v>-9.0138365408540668</c:v>
                </c:pt>
                <c:pt idx="3707">
                  <c:v>-7.5665932865244816</c:v>
                </c:pt>
                <c:pt idx="3708">
                  <c:v>11.952223200215341</c:v>
                </c:pt>
                <c:pt idx="3709">
                  <c:v>5.7499935454714253</c:v>
                </c:pt>
                <c:pt idx="3710">
                  <c:v>-14.090565701450425</c:v>
                </c:pt>
                <c:pt idx="3711">
                  <c:v>-2.7379033067363303</c:v>
                </c:pt>
                <c:pt idx="3712">
                  <c:v>14.23372062766156</c:v>
                </c:pt>
                <c:pt idx="3713">
                  <c:v>-0.45143080928808227</c:v>
                </c:pt>
                <c:pt idx="3714">
                  <c:v>-12.721129606285418</c:v>
                </c:pt>
                <c:pt idx="3715">
                  <c:v>3.0331563546620806</c:v>
                </c:pt>
                <c:pt idx="3716">
                  <c:v>10.832968942880612</c:v>
                </c:pt>
                <c:pt idx="3717">
                  <c:v>-5.2599793701573985</c:v>
                </c:pt>
                <c:pt idx="3718">
                  <c:v>-9.6190646607183634</c:v>
                </c:pt>
                <c:pt idx="3719">
                  <c:v>7.5325872354768011</c:v>
                </c:pt>
                <c:pt idx="3720">
                  <c:v>8.5430803986694777</c:v>
                </c:pt>
                <c:pt idx="3721">
                  <c:v>-10.322953060554768</c:v>
                </c:pt>
                <c:pt idx="3722">
                  <c:v>-7.0336791783393622</c:v>
                </c:pt>
                <c:pt idx="3723">
                  <c:v>12.867173049840426</c:v>
                </c:pt>
                <c:pt idx="3724">
                  <c:v>4.5754528944800841</c:v>
                </c:pt>
                <c:pt idx="3725">
                  <c:v>-13.564548059173058</c:v>
                </c:pt>
                <c:pt idx="3726">
                  <c:v>-1.3329407374412441</c:v>
                </c:pt>
                <c:pt idx="3727">
                  <c:v>12.736005857570516</c:v>
                </c:pt>
                <c:pt idx="3728">
                  <c:v>-1.5235066354949804</c:v>
                </c:pt>
                <c:pt idx="3729">
                  <c:v>-12.673787316904152</c:v>
                </c:pt>
                <c:pt idx="3730">
                  <c:v>4.3655577997758463</c:v>
                </c:pt>
                <c:pt idx="3731">
                  <c:v>11.949756239173526</c:v>
                </c:pt>
                <c:pt idx="3732">
                  <c:v>-7.0800310854640172</c:v>
                </c:pt>
                <c:pt idx="3733">
                  <c:v>-10.322033209112069</c:v>
                </c:pt>
                <c:pt idx="3734">
                  <c:v>8.9896991183687831</c:v>
                </c:pt>
                <c:pt idx="3735">
                  <c:v>7.6161648597970881</c:v>
                </c:pt>
                <c:pt idx="3736">
                  <c:v>-9.8288693674634189</c:v>
                </c:pt>
                <c:pt idx="3737">
                  <c:v>-5.1135744446252334</c:v>
                </c:pt>
                <c:pt idx="3738">
                  <c:v>10.803491456581479</c:v>
                </c:pt>
                <c:pt idx="3739">
                  <c:v>2.721090852390355</c:v>
                </c:pt>
                <c:pt idx="3740">
                  <c:v>-11.747498034366368</c:v>
                </c:pt>
                <c:pt idx="3741">
                  <c:v>-0.19967712544240254</c:v>
                </c:pt>
                <c:pt idx="3742">
                  <c:v>11.741169794163222</c:v>
                </c:pt>
                <c:pt idx="3743">
                  <c:v>-2.4583158665035327</c:v>
                </c:pt>
                <c:pt idx="3744">
                  <c:v>-12.193107388476262</c:v>
                </c:pt>
                <c:pt idx="3745">
                  <c:v>5.4964827969990342</c:v>
                </c:pt>
                <c:pt idx="3746">
                  <c:v>11.593148732042575</c:v>
                </c:pt>
                <c:pt idx="3747">
                  <c:v>-8.0519488216869757</c:v>
                </c:pt>
                <c:pt idx="3748">
                  <c:v>-9.6257463868786939</c:v>
                </c:pt>
                <c:pt idx="3749">
                  <c:v>9.9202117805359222</c:v>
                </c:pt>
                <c:pt idx="3750">
                  <c:v>7.0347710251123106</c:v>
                </c:pt>
                <c:pt idx="3751">
                  <c:v>-10.737446104579675</c:v>
                </c:pt>
                <c:pt idx="3752">
                  <c:v>-4.3691487191107479</c:v>
                </c:pt>
                <c:pt idx="3753">
                  <c:v>11.568708507208065</c:v>
                </c:pt>
                <c:pt idx="3754">
                  <c:v>1.797261607040165</c:v>
                </c:pt>
                <c:pt idx="3755">
                  <c:v>-11.716087212849301</c:v>
                </c:pt>
                <c:pt idx="3756">
                  <c:v>0.79948318926118822</c:v>
                </c:pt>
                <c:pt idx="3757">
                  <c:v>11.366364516379916</c:v>
                </c:pt>
                <c:pt idx="3758">
                  <c:v>-3.3107787803465745</c:v>
                </c:pt>
                <c:pt idx="3759">
                  <c:v>-10.921249827638409</c:v>
                </c:pt>
                <c:pt idx="3760">
                  <c:v>5.874340439025957</c:v>
                </c:pt>
                <c:pt idx="3761">
                  <c:v>9.7954749685963804</c:v>
                </c:pt>
                <c:pt idx="3762">
                  <c:v>-8.1506103013518949</c:v>
                </c:pt>
                <c:pt idx="3763">
                  <c:v>-8.227857707793012</c:v>
                </c:pt>
                <c:pt idx="3764">
                  <c:v>9.8417242734931261</c:v>
                </c:pt>
                <c:pt idx="3765">
                  <c:v>5.6503702825342224</c:v>
                </c:pt>
                <c:pt idx="3766">
                  <c:v>-10.403774641442155</c:v>
                </c:pt>
                <c:pt idx="3767">
                  <c:v>-3.1312157707625712</c:v>
                </c:pt>
                <c:pt idx="3768">
                  <c:v>10.59900806341469</c:v>
                </c:pt>
                <c:pt idx="3769">
                  <c:v>0.70368897525601748</c:v>
                </c:pt>
                <c:pt idx="3770">
                  <c:v>-10.511712060676448</c:v>
                </c:pt>
                <c:pt idx="3771">
                  <c:v>1.6081612543347406</c:v>
                </c:pt>
                <c:pt idx="3772">
                  <c:v>9.6796790386143474</c:v>
                </c:pt>
                <c:pt idx="3773">
                  <c:v>-3.4758556756994325</c:v>
                </c:pt>
                <c:pt idx="3774">
                  <c:v>-8.4431743059631845</c:v>
                </c:pt>
                <c:pt idx="3775">
                  <c:v>5.5107498170186746</c:v>
                </c:pt>
                <c:pt idx="3776">
                  <c:v>7.25885881737271</c:v>
                </c:pt>
                <c:pt idx="3777">
                  <c:v>-6.6539147234885379</c:v>
                </c:pt>
                <c:pt idx="3778">
                  <c:v>-5.529949663030413</c:v>
                </c:pt>
                <c:pt idx="3779">
                  <c:v>8.0724835479541319</c:v>
                </c:pt>
                <c:pt idx="3780">
                  <c:v>3.8091528079079287</c:v>
                </c:pt>
                <c:pt idx="3781">
                  <c:v>-8.8965473060989595</c:v>
                </c:pt>
                <c:pt idx="3782">
                  <c:v>-1.9395453145883013</c:v>
                </c:pt>
                <c:pt idx="3783">
                  <c:v>9.7169693876748156</c:v>
                </c:pt>
                <c:pt idx="3784">
                  <c:v>-0.18018177541869765</c:v>
                </c:pt>
                <c:pt idx="3785">
                  <c:v>-9.3603433710367536</c:v>
                </c:pt>
                <c:pt idx="3786">
                  <c:v>2.2072970177319537</c:v>
                </c:pt>
                <c:pt idx="3787">
                  <c:v>8.6198309857465691</c:v>
                </c:pt>
                <c:pt idx="3788">
                  <c:v>-4.0213004507041257</c:v>
                </c:pt>
                <c:pt idx="3789">
                  <c:v>-7.3912492259898244</c:v>
                </c:pt>
                <c:pt idx="3790">
                  <c:v>5.3533775565291073</c:v>
                </c:pt>
                <c:pt idx="3791">
                  <c:v>5.9181624691713965</c:v>
                </c:pt>
                <c:pt idx="3792">
                  <c:v>-6.6342240542225577</c:v>
                </c:pt>
                <c:pt idx="3793">
                  <c:v>-4.5783795103347185</c:v>
                </c:pt>
                <c:pt idx="3794">
                  <c:v>8.239119718191958</c:v>
                </c:pt>
                <c:pt idx="3795">
                  <c:v>3.1924892708345372</c:v>
                </c:pt>
                <c:pt idx="3796">
                  <c:v>-9.7293795325540824</c:v>
                </c:pt>
                <c:pt idx="3797">
                  <c:v>-1.1958480156921651</c:v>
                </c:pt>
                <c:pt idx="3798">
                  <c:v>10.364712065694514</c:v>
                </c:pt>
                <c:pt idx="3799">
                  <c:v>-1.0630557815832071</c:v>
                </c:pt>
                <c:pt idx="3800">
                  <c:v>-9.9129406207237594</c:v>
                </c:pt>
                <c:pt idx="3801">
                  <c:v>3.1948485527189998</c:v>
                </c:pt>
                <c:pt idx="3802">
                  <c:v>8.6941231810206911</c:v>
                </c:pt>
                <c:pt idx="3803">
                  <c:v>-4.7384475209304995</c:v>
                </c:pt>
                <c:pt idx="3804">
                  <c:v>-6.9182422263363605</c:v>
                </c:pt>
                <c:pt idx="3805">
                  <c:v>5.9973900076505187</c:v>
                </c:pt>
                <c:pt idx="3806">
                  <c:v>5.8828975785121234</c:v>
                </c:pt>
                <c:pt idx="3807">
                  <c:v>-8.36395577497494</c:v>
                </c:pt>
                <c:pt idx="3808">
                  <c:v>-5.0004169386778337</c:v>
                </c:pt>
                <c:pt idx="3809">
                  <c:v>11.681265812314715</c:v>
                </c:pt>
                <c:pt idx="3810">
                  <c:v>3.4040570039397684</c:v>
                </c:pt>
                <c:pt idx="3811">
                  <c:v>-12.949244504636383</c:v>
                </c:pt>
                <c:pt idx="3812">
                  <c:v>-0.36430938802781426</c:v>
                </c:pt>
                <c:pt idx="3813">
                  <c:v>11.210013062781428</c:v>
                </c:pt>
                <c:pt idx="3814">
                  <c:v>-2.1544242666552833</c:v>
                </c:pt>
                <c:pt idx="3815">
                  <c:v>-10.569505883161044</c:v>
                </c:pt>
                <c:pt idx="3816">
                  <c:v>4.0210986616853948</c:v>
                </c:pt>
                <c:pt idx="3817">
                  <c:v>8.1177712792911727</c:v>
                </c:pt>
                <c:pt idx="3818">
                  <c:v>-5.6092507192864201</c:v>
                </c:pt>
                <c:pt idx="3819">
                  <c:v>-7.1938835119589628</c:v>
                </c:pt>
                <c:pt idx="3820">
                  <c:v>7.187098599955041</c:v>
                </c:pt>
                <c:pt idx="3821">
                  <c:v>5.7756866772150834</c:v>
                </c:pt>
                <c:pt idx="3822">
                  <c:v>-10.568873024614646</c:v>
                </c:pt>
                <c:pt idx="3823">
                  <c:v>-5.1063798778566092</c:v>
                </c:pt>
                <c:pt idx="3824">
                  <c:v>13.074909689139924</c:v>
                </c:pt>
                <c:pt idx="3825">
                  <c:v>2.2124844478760224</c:v>
                </c:pt>
                <c:pt idx="3826">
                  <c:v>-13.26150788119253</c:v>
                </c:pt>
                <c:pt idx="3827">
                  <c:v>0.7049074133552119</c:v>
                </c:pt>
                <c:pt idx="3828">
                  <c:v>12.492016547762082</c:v>
                </c:pt>
                <c:pt idx="3829">
                  <c:v>-3.4367440324223142</c:v>
                </c:pt>
                <c:pt idx="3830">
                  <c:v>-11.844837843923559</c:v>
                </c:pt>
                <c:pt idx="3831">
                  <c:v>6.1451255430588452</c:v>
                </c:pt>
                <c:pt idx="3832">
                  <c:v>10.712927148170772</c:v>
                </c:pt>
                <c:pt idx="3833">
                  <c:v>-8.7594864353828434</c:v>
                </c:pt>
                <c:pt idx="3834">
                  <c:v>-9.3676011285618976</c:v>
                </c:pt>
                <c:pt idx="3835">
                  <c:v>11.347729240274424</c:v>
                </c:pt>
                <c:pt idx="3836">
                  <c:v>6.9311877457500213</c:v>
                </c:pt>
                <c:pt idx="3837">
                  <c:v>-12.439235089560592</c:v>
                </c:pt>
                <c:pt idx="3838">
                  <c:v>-3.9093711141385761</c:v>
                </c:pt>
                <c:pt idx="3839">
                  <c:v>12.313477126912003</c:v>
                </c:pt>
                <c:pt idx="3840">
                  <c:v>0.97987751578842808</c:v>
                </c:pt>
                <c:pt idx="3841">
                  <c:v>-11.77828062090072</c:v>
                </c:pt>
                <c:pt idx="3842">
                  <c:v>1.5781265159969029</c:v>
                </c:pt>
                <c:pt idx="3843">
                  <c:v>10.998631093613463</c:v>
                </c:pt>
                <c:pt idx="3844">
                  <c:v>-4.4582096316315205</c:v>
                </c:pt>
                <c:pt idx="3845">
                  <c:v>-13.043775689847861</c:v>
                </c:pt>
                <c:pt idx="3846">
                  <c:v>8.793733146812686</c:v>
                </c:pt>
                <c:pt idx="3847">
                  <c:v>12.54933223019351</c:v>
                </c:pt>
                <c:pt idx="3848">
                  <c:v>-11.660001699327612</c:v>
                </c:pt>
                <c:pt idx="3849">
                  <c:v>-9.9114832013013601</c:v>
                </c:pt>
                <c:pt idx="3850">
                  <c:v>13.471040379396356</c:v>
                </c:pt>
                <c:pt idx="3851">
                  <c:v>6.2050297998275781</c:v>
                </c:pt>
                <c:pt idx="3852">
                  <c:v>-12.737702337058366</c:v>
                </c:pt>
                <c:pt idx="3853">
                  <c:v>-2.7546804682308585</c:v>
                </c:pt>
                <c:pt idx="3854">
                  <c:v>12.532651701331991</c:v>
                </c:pt>
                <c:pt idx="3855">
                  <c:v>-5.4273560792868505E-2</c:v>
                </c:pt>
                <c:pt idx="3856">
                  <c:v>-12.007996944275972</c:v>
                </c:pt>
                <c:pt idx="3857">
                  <c:v>2.819306717310635</c:v>
                </c:pt>
                <c:pt idx="3858">
                  <c:v>12.788269753487246</c:v>
                </c:pt>
                <c:pt idx="3859">
                  <c:v>-6.2692146006515044</c:v>
                </c:pt>
                <c:pt idx="3860">
                  <c:v>-13.180830132148319</c:v>
                </c:pt>
                <c:pt idx="3861">
                  <c:v>9.7252993692114593</c:v>
                </c:pt>
                <c:pt idx="3862">
                  <c:v>10.554938739953709</c:v>
                </c:pt>
                <c:pt idx="3863">
                  <c:v>-10.818261101464142</c:v>
                </c:pt>
                <c:pt idx="3864">
                  <c:v>-7.4221346241115294</c:v>
                </c:pt>
                <c:pt idx="3865">
                  <c:v>11.989832245475647</c:v>
                </c:pt>
                <c:pt idx="3866">
                  <c:v>4.5109172195931668</c:v>
                </c:pt>
                <c:pt idx="3867">
                  <c:v>-12.987773743958572</c:v>
                </c:pt>
                <c:pt idx="3868">
                  <c:v>-1.8624512350997271</c:v>
                </c:pt>
                <c:pt idx="3869">
                  <c:v>15.439477731588541</c:v>
                </c:pt>
                <c:pt idx="3870">
                  <c:v>-1.4591212666155475</c:v>
                </c:pt>
                <c:pt idx="3871">
                  <c:v>-15.830486428592902</c:v>
                </c:pt>
                <c:pt idx="3872">
                  <c:v>4.7957570340981519</c:v>
                </c:pt>
                <c:pt idx="3873">
                  <c:v>14.01258449077606</c:v>
                </c:pt>
                <c:pt idx="3874">
                  <c:v>-7.4594943588242639</c:v>
                </c:pt>
                <c:pt idx="3875">
                  <c:v>-11.026875793130602</c:v>
                </c:pt>
                <c:pt idx="3876">
                  <c:v>8.9331824604113201</c:v>
                </c:pt>
                <c:pt idx="3877">
                  <c:v>8.2541235140032381</c:v>
                </c:pt>
                <c:pt idx="3878">
                  <c:v>-10.462221681332107</c:v>
                </c:pt>
                <c:pt idx="3879">
                  <c:v>-6.1312639512797444</c:v>
                </c:pt>
                <c:pt idx="3880">
                  <c:v>12.707365305422053</c:v>
                </c:pt>
                <c:pt idx="3881">
                  <c:v>3.7484773282614801</c:v>
                </c:pt>
                <c:pt idx="3882">
                  <c:v>-14.922029929735126</c:v>
                </c:pt>
                <c:pt idx="3883">
                  <c:v>-0.72351936709403131</c:v>
                </c:pt>
                <c:pt idx="3884">
                  <c:v>16.192824512336394</c:v>
                </c:pt>
                <c:pt idx="3885">
                  <c:v>-2.8014052840460355</c:v>
                </c:pt>
                <c:pt idx="3886">
                  <c:v>-14.708080815462701</c:v>
                </c:pt>
                <c:pt idx="3887">
                  <c:v>5.4918455963390125</c:v>
                </c:pt>
                <c:pt idx="3888">
                  <c:v>11.724507881381589</c:v>
                </c:pt>
                <c:pt idx="3889">
                  <c:v>-7.5416539454197933</c:v>
                </c:pt>
                <c:pt idx="3890">
                  <c:v>-9.7912723441593723</c:v>
                </c:pt>
                <c:pt idx="3891">
                  <c:v>10.26429444368207</c:v>
                </c:pt>
                <c:pt idx="3892">
                  <c:v>8.5571777942733416</c:v>
                </c:pt>
                <c:pt idx="3893">
                  <c:v>-13.295982160341111</c:v>
                </c:pt>
                <c:pt idx="3894">
                  <c:v>-6.1870661590141784</c:v>
                </c:pt>
                <c:pt idx="3895">
                  <c:v>15.510258513383448</c:v>
                </c:pt>
                <c:pt idx="3896">
                  <c:v>2.842421589695272</c:v>
                </c:pt>
                <c:pt idx="3897">
                  <c:v>-14.992567879122468</c:v>
                </c:pt>
                <c:pt idx="3898">
                  <c:v>0.57524626921866073</c:v>
                </c:pt>
                <c:pt idx="3899">
                  <c:v>13.693652465691478</c:v>
                </c:pt>
                <c:pt idx="3900">
                  <c:v>-3.4885012364663601</c:v>
                </c:pt>
                <c:pt idx="3901">
                  <c:v>-12.423062231435093</c:v>
                </c:pt>
                <c:pt idx="3902">
                  <c:v>6.0411062576914185</c:v>
                </c:pt>
                <c:pt idx="3903">
                  <c:v>10.843739627542819</c:v>
                </c:pt>
                <c:pt idx="3904">
                  <c:v>-8.7810191378427653</c:v>
                </c:pt>
                <c:pt idx="3905">
                  <c:v>-9.5973034227757203</c:v>
                </c:pt>
                <c:pt idx="3906">
                  <c:v>11.153826289946053</c:v>
                </c:pt>
                <c:pt idx="3907">
                  <c:v>7.2388778924145445</c:v>
                </c:pt>
                <c:pt idx="3908">
                  <c:v>-13.157815675917087</c:v>
                </c:pt>
                <c:pt idx="3909">
                  <c:v>-4.4546259759739444</c:v>
                </c:pt>
                <c:pt idx="3910">
                  <c:v>13.393154875710394</c:v>
                </c:pt>
                <c:pt idx="3911">
                  <c:v>1.2356316124550182</c:v>
                </c:pt>
                <c:pt idx="3912">
                  <c:v>-12.497590932914731</c:v>
                </c:pt>
                <c:pt idx="3913">
                  <c:v>1.5406167564481132</c:v>
                </c:pt>
                <c:pt idx="3914">
                  <c:v>12.190008846349098</c:v>
                </c:pt>
                <c:pt idx="3915">
                  <c:v>-4.4270714963216911</c:v>
                </c:pt>
                <c:pt idx="3916">
                  <c:v>-12.071169203475149</c:v>
                </c:pt>
                <c:pt idx="3917">
                  <c:v>7.2929655373018347</c:v>
                </c:pt>
                <c:pt idx="3918">
                  <c:v>10.457422068174489</c:v>
                </c:pt>
                <c:pt idx="3919">
                  <c:v>-9.2958027066356195</c:v>
                </c:pt>
                <c:pt idx="3920">
                  <c:v>-8.0264223604137257</c:v>
                </c:pt>
                <c:pt idx="3921">
                  <c:v>10.735344739069255</c:v>
                </c:pt>
                <c:pt idx="3922">
                  <c:v>5.4065243614773939</c:v>
                </c:pt>
                <c:pt idx="3923">
                  <c:v>-11.418848339151285</c:v>
                </c:pt>
                <c:pt idx="3924">
                  <c:v>-2.677779088467191</c:v>
                </c:pt>
                <c:pt idx="3925">
                  <c:v>11.009509797150846</c:v>
                </c:pt>
                <c:pt idx="3926">
                  <c:v>0.10834988696614474</c:v>
                </c:pt>
                <c:pt idx="3927">
                  <c:v>-11.396891201792625</c:v>
                </c:pt>
                <c:pt idx="3928">
                  <c:v>2.5369795761116265</c:v>
                </c:pt>
                <c:pt idx="3929">
                  <c:v>12.044835269134033</c:v>
                </c:pt>
                <c:pt idx="3930">
                  <c:v>-5.4953809261451507</c:v>
                </c:pt>
                <c:pt idx="3931">
                  <c:v>-11.317439820157803</c:v>
                </c:pt>
                <c:pt idx="3932">
                  <c:v>7.9741254511064392</c:v>
                </c:pt>
                <c:pt idx="3933">
                  <c:v>9.4301618525004205</c:v>
                </c:pt>
                <c:pt idx="3934">
                  <c:v>-9.8573919133967305</c:v>
                </c:pt>
                <c:pt idx="3935">
                  <c:v>-7.1011191893877115</c:v>
                </c:pt>
                <c:pt idx="3936">
                  <c:v>11.400696481293938</c:v>
                </c:pt>
                <c:pt idx="3937">
                  <c:v>4.4367856769447771</c:v>
                </c:pt>
                <c:pt idx="3938">
                  <c:v>-11.554066837011499</c:v>
                </c:pt>
                <c:pt idx="3939">
                  <c:v>-1.7266115706556995</c:v>
                </c:pt>
                <c:pt idx="3940">
                  <c:v>11.784744321926528</c:v>
                </c:pt>
                <c:pt idx="3941">
                  <c:v>-0.87093013069351899</c:v>
                </c:pt>
                <c:pt idx="3942">
                  <c:v>-11.433539399090758</c:v>
                </c:pt>
                <c:pt idx="3943">
                  <c:v>3.3996954238914188</c:v>
                </c:pt>
                <c:pt idx="3944">
                  <c:v>10.606209982614894</c:v>
                </c:pt>
                <c:pt idx="3945">
                  <c:v>-5.8786721959281074</c:v>
                </c:pt>
                <c:pt idx="3946">
                  <c:v>-9.7407116471007562</c:v>
                </c:pt>
                <c:pt idx="3947">
                  <c:v>7.7764829495080638</c:v>
                </c:pt>
                <c:pt idx="3948">
                  <c:v>7.4525990938691269</c:v>
                </c:pt>
                <c:pt idx="3949">
                  <c:v>-9.1417164514724174</c:v>
                </c:pt>
                <c:pt idx="3950">
                  <c:v>-5.2085353704802406</c:v>
                </c:pt>
                <c:pt idx="3951">
                  <c:v>9.9824337909060201</c:v>
                </c:pt>
                <c:pt idx="3952">
                  <c:v>3.0741373292754517</c:v>
                </c:pt>
                <c:pt idx="3953">
                  <c:v>-11.038873079803485</c:v>
                </c:pt>
                <c:pt idx="3954">
                  <c:v>-0.67155332545605251</c:v>
                </c:pt>
                <c:pt idx="3955">
                  <c:v>11.07154804016119</c:v>
                </c:pt>
                <c:pt idx="3956">
                  <c:v>-1.6904648114480971</c:v>
                </c:pt>
                <c:pt idx="3957">
                  <c:v>-9.8922312166460831</c:v>
                </c:pt>
                <c:pt idx="3958">
                  <c:v>3.8841833016856762</c:v>
                </c:pt>
                <c:pt idx="3959">
                  <c:v>9.2202819557940572</c:v>
                </c:pt>
                <c:pt idx="3960">
                  <c:v>-5.9302448074434295</c:v>
                </c:pt>
                <c:pt idx="3961">
                  <c:v>-7.8682134870273295</c:v>
                </c:pt>
                <c:pt idx="3962">
                  <c:v>7.3884141340997811</c:v>
                </c:pt>
                <c:pt idx="3963">
                  <c:v>5.9156597738629957</c:v>
                </c:pt>
                <c:pt idx="3964">
                  <c:v>-8.7686220284782408</c:v>
                </c:pt>
                <c:pt idx="3965">
                  <c:v>-4.0962532028245526</c:v>
                </c:pt>
                <c:pt idx="3966">
                  <c:v>9.7274844984204432</c:v>
                </c:pt>
                <c:pt idx="3967">
                  <c:v>2.0510328569465064</c:v>
                </c:pt>
                <c:pt idx="3968">
                  <c:v>-10.74397379668831</c:v>
                </c:pt>
                <c:pt idx="3969">
                  <c:v>0.27682836378427533</c:v>
                </c:pt>
                <c:pt idx="3970">
                  <c:v>10.691204076196227</c:v>
                </c:pt>
                <c:pt idx="3971">
                  <c:v>-2.5333376423144869</c:v>
                </c:pt>
                <c:pt idx="3972">
                  <c:v>-9.0998482334680713</c:v>
                </c:pt>
                <c:pt idx="3973">
                  <c:v>4.209283022591185</c:v>
                </c:pt>
                <c:pt idx="3974">
                  <c:v>7.6322710487951877</c:v>
                </c:pt>
                <c:pt idx="3975">
                  <c:v>-5.6244020228256657</c:v>
                </c:pt>
                <c:pt idx="3976">
                  <c:v>-6.2818547750993625</c:v>
                </c:pt>
                <c:pt idx="3977">
                  <c:v>7.470313294687398</c:v>
                </c:pt>
                <c:pt idx="3978">
                  <c:v>5.1194546457960746</c:v>
                </c:pt>
                <c:pt idx="3979">
                  <c:v>-9.0104323026618545</c:v>
                </c:pt>
                <c:pt idx="3980">
                  <c:v>-3.3022653408414651</c:v>
                </c:pt>
                <c:pt idx="3981">
                  <c:v>10.008744534209374</c:v>
                </c:pt>
                <c:pt idx="3982">
                  <c:v>1.1199782272037833</c:v>
                </c:pt>
                <c:pt idx="3983">
                  <c:v>-10.027993332980605</c:v>
                </c:pt>
                <c:pt idx="3984">
                  <c:v>1.0482271063099664</c:v>
                </c:pt>
                <c:pt idx="3985">
                  <c:v>8.6432779691065811</c:v>
                </c:pt>
                <c:pt idx="3986">
                  <c:v>-2.8142416183103141</c:v>
                </c:pt>
                <c:pt idx="3987">
                  <c:v>-7.6994522887155181</c:v>
                </c:pt>
                <c:pt idx="3988">
                  <c:v>4.3536705555656718</c:v>
                </c:pt>
                <c:pt idx="3989">
                  <c:v>6.3745319321544489</c:v>
                </c:pt>
                <c:pt idx="3990">
                  <c:v>-5.5357094551263915</c:v>
                </c:pt>
                <c:pt idx="3991">
                  <c:v>-4.9951745194575432</c:v>
                </c:pt>
                <c:pt idx="3992">
                  <c:v>6.8065224658197847</c:v>
                </c:pt>
                <c:pt idx="3993">
                  <c:v>3.8002816816696838</c:v>
                </c:pt>
                <c:pt idx="3994">
                  <c:v>-8.3020437186164902</c:v>
                </c:pt>
                <c:pt idx="3995">
                  <c:v>-2.3168034225849601</c:v>
                </c:pt>
                <c:pt idx="3996">
                  <c:v>9.9864811674756382</c:v>
                </c:pt>
                <c:pt idx="3997">
                  <c:v>0.23155273029760426</c:v>
                </c:pt>
                <c:pt idx="3998">
                  <c:v>-8.3389300015807084</c:v>
                </c:pt>
                <c:pt idx="3999">
                  <c:v>1.5621454035734481</c:v>
                </c:pt>
                <c:pt idx="4000">
                  <c:v>8.1738541491982204</c:v>
                </c:pt>
                <c:pt idx="4001">
                  <c:v>-3.575734770047081</c:v>
                </c:pt>
                <c:pt idx="4002">
                  <c:v>-7.1119526274901519</c:v>
                </c:pt>
                <c:pt idx="4003">
                  <c:v>4.5039812404746886</c:v>
                </c:pt>
                <c:pt idx="4004">
                  <c:v>5.2863026541581624</c:v>
                </c:pt>
                <c:pt idx="4005">
                  <c:v>-5.2392476827346082</c:v>
                </c:pt>
                <c:pt idx="4006">
                  <c:v>-3.8055161064455905</c:v>
                </c:pt>
                <c:pt idx="4007">
                  <c:v>6.3831147138120938</c:v>
                </c:pt>
                <c:pt idx="4008">
                  <c:v>3.1529796097342335</c:v>
                </c:pt>
                <c:pt idx="4009">
                  <c:v>-9.1463294776747635</c:v>
                </c:pt>
                <c:pt idx="4010">
                  <c:v>-1.5202548031967462</c:v>
                </c:pt>
                <c:pt idx="4011">
                  <c:v>9.2806616572593068</c:v>
                </c:pt>
                <c:pt idx="4012">
                  <c:v>-0.56976494195792815</c:v>
                </c:pt>
                <c:pt idx="4013">
                  <c:v>-9.4146028184734565</c:v>
                </c:pt>
                <c:pt idx="4014">
                  <c:v>2.721968550525665</c:v>
                </c:pt>
                <c:pt idx="4015">
                  <c:v>9.1302445259806611</c:v>
                </c:pt>
                <c:pt idx="4016">
                  <c:v>-4.7326384673302684</c:v>
                </c:pt>
                <c:pt idx="4017">
                  <c:v>-8.0090642237034757</c:v>
                </c:pt>
                <c:pt idx="4018">
                  <c:v>6.5838392167278421</c:v>
                </c:pt>
                <c:pt idx="4019">
                  <c:v>6.8986227167053942</c:v>
                </c:pt>
                <c:pt idx="4020">
                  <c:v>-8.6978825462136022</c:v>
                </c:pt>
                <c:pt idx="4021">
                  <c:v>-5.4303884926072756</c:v>
                </c:pt>
                <c:pt idx="4022">
                  <c:v>9.9467625660045975</c:v>
                </c:pt>
                <c:pt idx="4023">
                  <c:v>3.0591958149689731</c:v>
                </c:pt>
                <c:pt idx="4024">
                  <c:v>-10.156439668839862</c:v>
                </c:pt>
                <c:pt idx="4025">
                  <c:v>-0.74334961338960048</c:v>
                </c:pt>
                <c:pt idx="4026">
                  <c:v>9.7688877384589912</c:v>
                </c:pt>
                <c:pt idx="4027">
                  <c:v>-1.4353319678703262</c:v>
                </c:pt>
                <c:pt idx="4028">
                  <c:v>-9.5989611211640877</c:v>
                </c:pt>
                <c:pt idx="4029">
                  <c:v>3.620798656002802</c:v>
                </c:pt>
                <c:pt idx="4030">
                  <c:v>9.6113809949160398</c:v>
                </c:pt>
                <c:pt idx="4031">
                  <c:v>-6.7632603160614986</c:v>
                </c:pt>
                <c:pt idx="4032">
                  <c:v>-10.190600122893366</c:v>
                </c:pt>
                <c:pt idx="4033">
                  <c:v>9.9020171801124732</c:v>
                </c:pt>
                <c:pt idx="4034">
                  <c:v>8.3568391399347135</c:v>
                </c:pt>
                <c:pt idx="4035">
                  <c:v>-12.031947834295114</c:v>
                </c:pt>
                <c:pt idx="4036">
                  <c:v>-5.8091487959618791</c:v>
                </c:pt>
                <c:pt idx="4037">
                  <c:v>12.397995941137424</c:v>
                </c:pt>
                <c:pt idx="4038">
                  <c:v>2.5146818367896455</c:v>
                </c:pt>
                <c:pt idx="4039">
                  <c:v>-11.602845397795067</c:v>
                </c:pt>
                <c:pt idx="4040">
                  <c:v>0.13002403827442111</c:v>
                </c:pt>
                <c:pt idx="4041">
                  <c:v>11.198193113703811</c:v>
                </c:pt>
                <c:pt idx="4042">
                  <c:v>-2.6036790104806049</c:v>
                </c:pt>
                <c:pt idx="4043">
                  <c:v>-11.288765066994733</c:v>
                </c:pt>
                <c:pt idx="4044">
                  <c:v>5.6809049535487981</c:v>
                </c:pt>
                <c:pt idx="4045">
                  <c:v>11.57741991861425</c:v>
                </c:pt>
                <c:pt idx="4046">
                  <c:v>-8.769662061238833</c:v>
                </c:pt>
                <c:pt idx="4047">
                  <c:v>-10.103326083915208</c:v>
                </c:pt>
                <c:pt idx="4048">
                  <c:v>10.901793552731602</c:v>
                </c:pt>
                <c:pt idx="4049">
                  <c:v>6.9708839654280732</c:v>
                </c:pt>
                <c:pt idx="4050">
                  <c:v>-11.044421050542002</c:v>
                </c:pt>
                <c:pt idx="4051">
                  <c:v>-4.1952687219681408</c:v>
                </c:pt>
                <c:pt idx="4052">
                  <c:v>12.202064422503105</c:v>
                </c:pt>
                <c:pt idx="4053">
                  <c:v>1.5328937449982616</c:v>
                </c:pt>
                <c:pt idx="4054">
                  <c:v>-12.657125876329859</c:v>
                </c:pt>
                <c:pt idx="4055">
                  <c:v>1.3053887231559516</c:v>
                </c:pt>
                <c:pt idx="4056">
                  <c:v>14.072883091596633</c:v>
                </c:pt>
                <c:pt idx="4057">
                  <c:v>-4.6795940761102193</c:v>
                </c:pt>
                <c:pt idx="4058">
                  <c:v>-13.893343573461328</c:v>
                </c:pt>
                <c:pt idx="4059">
                  <c:v>7.749106928770412</c:v>
                </c:pt>
                <c:pt idx="4060">
                  <c:v>11.481352287326839</c:v>
                </c:pt>
                <c:pt idx="4061">
                  <c:v>-9.2338081246530397</c:v>
                </c:pt>
                <c:pt idx="4062">
                  <c:v>-8.2341586547940615</c:v>
                </c:pt>
                <c:pt idx="4063">
                  <c:v>10.540281886098027</c:v>
                </c:pt>
                <c:pt idx="4064">
                  <c:v>5.9285289749659</c:v>
                </c:pt>
                <c:pt idx="4065">
                  <c:v>-12.369702755886065</c:v>
                </c:pt>
                <c:pt idx="4066">
                  <c:v>-3.6478221862251159</c:v>
                </c:pt>
                <c:pt idx="4067">
                  <c:v>15.015649012944571</c:v>
                </c:pt>
                <c:pt idx="4068">
                  <c:v>0.60989295878767713</c:v>
                </c:pt>
                <c:pt idx="4069">
                  <c:v>-16.281092089975051</c:v>
                </c:pt>
                <c:pt idx="4070">
                  <c:v>3.0132460760192674</c:v>
                </c:pt>
                <c:pt idx="4071">
                  <c:v>15.596731237229802</c:v>
                </c:pt>
                <c:pt idx="4072">
                  <c:v>-5.9918665702155511</c:v>
                </c:pt>
                <c:pt idx="4073">
                  <c:v>-12.23191857488594</c:v>
                </c:pt>
                <c:pt idx="4074">
                  <c:v>7.7669250159642109</c:v>
                </c:pt>
                <c:pt idx="4075">
                  <c:v>9.8315178968247956</c:v>
                </c:pt>
                <c:pt idx="4076">
                  <c:v>-10.049331157902047</c:v>
                </c:pt>
                <c:pt idx="4077">
                  <c:v>-8.0630471037976346</c:v>
                </c:pt>
                <c:pt idx="4078">
                  <c:v>13.219086593019316</c:v>
                </c:pt>
                <c:pt idx="4079">
                  <c:v>6.1847729043997548</c:v>
                </c:pt>
                <c:pt idx="4080">
                  <c:v>-15.545930510231285</c:v>
                </c:pt>
                <c:pt idx="4081">
                  <c:v>-2.79046517326928</c:v>
                </c:pt>
                <c:pt idx="4082">
                  <c:v>16.143404359449274</c:v>
                </c:pt>
                <c:pt idx="4083">
                  <c:v>-0.74193939656732222</c:v>
                </c:pt>
                <c:pt idx="4084">
                  <c:v>-15.048678678514117</c:v>
                </c:pt>
                <c:pt idx="4085">
                  <c:v>3.9198846358262331</c:v>
                </c:pt>
                <c:pt idx="4086">
                  <c:v>13.379950458142794</c:v>
                </c:pt>
                <c:pt idx="4087">
                  <c:v>-6.5182278376698264</c:v>
                </c:pt>
                <c:pt idx="4088">
                  <c:v>-11.288929177225212</c:v>
                </c:pt>
                <c:pt idx="4089">
                  <c:v>9.0561991951184382</c:v>
                </c:pt>
                <c:pt idx="4090">
                  <c:v>9.9457942718786434</c:v>
                </c:pt>
                <c:pt idx="4091">
                  <c:v>-12.40965086775833</c:v>
                </c:pt>
                <c:pt idx="4092">
                  <c:v>-8.1354715002032325</c:v>
                </c:pt>
                <c:pt idx="4093">
                  <c:v>14.647174106511851</c:v>
                </c:pt>
                <c:pt idx="4094">
                  <c:v>4.66072555889067</c:v>
                </c:pt>
                <c:pt idx="4095">
                  <c:v>-13.921507236135616</c:v>
                </c:pt>
                <c:pt idx="4096">
                  <c:v>-1.1898389594365197</c:v>
                </c:pt>
                <c:pt idx="4097">
                  <c:v>13.376226144690593</c:v>
                </c:pt>
                <c:pt idx="4098">
                  <c:v>-1.758845525107686</c:v>
                </c:pt>
                <c:pt idx="4099">
                  <c:v>-12.795233344978371</c:v>
                </c:pt>
                <c:pt idx="4100">
                  <c:v>4.6530953079533299</c:v>
                </c:pt>
                <c:pt idx="4101">
                  <c:v>12.531860032421523</c:v>
                </c:pt>
                <c:pt idx="4102">
                  <c:v>-7.8389002399298038</c:v>
                </c:pt>
                <c:pt idx="4103">
                  <c:v>-11.514707562600002</c:v>
                </c:pt>
                <c:pt idx="4104">
                  <c:v>10.898418356647015</c:v>
                </c:pt>
                <c:pt idx="4105">
                  <c:v>9.4244048621525671</c:v>
                </c:pt>
                <c:pt idx="4106">
                  <c:v>-12.586843859651051</c:v>
                </c:pt>
                <c:pt idx="4107">
                  <c:v>-6.0653033756065104</c:v>
                </c:pt>
                <c:pt idx="4108">
                  <c:v>12.663838102866229</c:v>
                </c:pt>
                <c:pt idx="4109">
                  <c:v>2.8913130904777944</c:v>
                </c:pt>
                <c:pt idx="4110">
                  <c:v>-12.787037736713422</c:v>
                </c:pt>
                <c:pt idx="4111">
                  <c:v>-3.8695918498068305E-2</c:v>
                </c:pt>
                <c:pt idx="4112">
                  <c:v>12.652769466863596</c:v>
                </c:pt>
                <c:pt idx="4113">
                  <c:v>-2.8165204018800045</c:v>
                </c:pt>
                <c:pt idx="4114">
                  <c:v>-12.625984731311886</c:v>
                </c:pt>
                <c:pt idx="4115">
                  <c:v>5.8186286810908108</c:v>
                </c:pt>
                <c:pt idx="4116">
                  <c:v>12.129933171204135</c:v>
                </c:pt>
                <c:pt idx="4117">
                  <c:v>-8.8131412582361648</c:v>
                </c:pt>
                <c:pt idx="4118">
                  <c:v>-10.062602214513273</c:v>
                </c:pt>
                <c:pt idx="4119">
                  <c:v>10.486524930940933</c:v>
                </c:pt>
                <c:pt idx="4120">
                  <c:v>7.2209836442298165</c:v>
                </c:pt>
                <c:pt idx="4121">
                  <c:v>-11.227227596652007</c:v>
                </c:pt>
                <c:pt idx="4122">
                  <c:v>-4.3667477749129464</c:v>
                </c:pt>
                <c:pt idx="4123">
                  <c:v>12.352728498739319</c:v>
                </c:pt>
                <c:pt idx="4124">
                  <c:v>1.7784498935582427</c:v>
                </c:pt>
                <c:pt idx="4125">
                  <c:v>-12.901965039349271</c:v>
                </c:pt>
                <c:pt idx="4126">
                  <c:v>1.083143241973225</c:v>
                </c:pt>
                <c:pt idx="4127">
                  <c:v>13.002352793535366</c:v>
                </c:pt>
                <c:pt idx="4128">
                  <c:v>-3.9013088516358918</c:v>
                </c:pt>
                <c:pt idx="4129">
                  <c:v>-11.878975396466743</c:v>
                </c:pt>
                <c:pt idx="4130">
                  <c:v>6.4357625807322778</c:v>
                </c:pt>
                <c:pt idx="4131">
                  <c:v>10.183253153907442</c:v>
                </c:pt>
                <c:pt idx="4132">
                  <c:v>-8.554771813637112</c:v>
                </c:pt>
                <c:pt idx="4133">
                  <c:v>-8.2499188355723465</c:v>
                </c:pt>
                <c:pt idx="4134">
                  <c:v>10.115271745523053</c:v>
                </c:pt>
                <c:pt idx="4135">
                  <c:v>5.78766984136261</c:v>
                </c:pt>
                <c:pt idx="4136">
                  <c:v>-11.462452168550803</c:v>
                </c:pt>
                <c:pt idx="4137">
                  <c:v>-3.3784799456397763</c:v>
                </c:pt>
                <c:pt idx="4138">
                  <c:v>12.434354141507102</c:v>
                </c:pt>
                <c:pt idx="4139">
                  <c:v>0.67479902717153217</c:v>
                </c:pt>
                <c:pt idx="4140">
                  <c:v>-12.886023334989789</c:v>
                </c:pt>
                <c:pt idx="4141">
                  <c:v>2.1877580668841001</c:v>
                </c:pt>
                <c:pt idx="4142">
                  <c:v>12.680663240204275</c:v>
                </c:pt>
                <c:pt idx="4143">
                  <c:v>-4.996578252686029</c:v>
                </c:pt>
                <c:pt idx="4144">
                  <c:v>-11.637514869857865</c:v>
                </c:pt>
                <c:pt idx="4145">
                  <c:v>7.5363872000684147</c:v>
                </c:pt>
                <c:pt idx="4146">
                  <c:v>9.6168737894071423</c:v>
                </c:pt>
                <c:pt idx="4147">
                  <c:v>-9.3918023558118406</c:v>
                </c:pt>
                <c:pt idx="4148">
                  <c:v>-7.6777326439122353</c:v>
                </c:pt>
                <c:pt idx="4149">
                  <c:v>11.482634245171718</c:v>
                </c:pt>
                <c:pt idx="4150">
                  <c:v>5.3706554963351998</c:v>
                </c:pt>
                <c:pt idx="4151">
                  <c:v>-13.347114572847223</c:v>
                </c:pt>
                <c:pt idx="4152">
                  <c:v>-2.6473203281134325</c:v>
                </c:pt>
                <c:pt idx="4153">
                  <c:v>14.102219630285152</c:v>
                </c:pt>
                <c:pt idx="4154">
                  <c:v>-0.46624502243573201</c:v>
                </c:pt>
                <c:pt idx="4155">
                  <c:v>-14.205077489649002</c:v>
                </c:pt>
                <c:pt idx="4156">
                  <c:v>3.5352467395720284</c:v>
                </c:pt>
                <c:pt idx="4157">
                  <c:v>13.110000909238753</c:v>
                </c:pt>
                <c:pt idx="4158">
                  <c:v>-6.3405165844948339</c:v>
                </c:pt>
                <c:pt idx="4159">
                  <c:v>-11.183257157255552</c:v>
                </c:pt>
                <c:pt idx="4160">
                  <c:v>8.2926113465189584</c:v>
                </c:pt>
                <c:pt idx="4161">
                  <c:v>8.7852923959601608</c:v>
                </c:pt>
                <c:pt idx="4162">
                  <c:v>-10.015354233127017</c:v>
                </c:pt>
                <c:pt idx="4163">
                  <c:v>-6.6970775494020671</c:v>
                </c:pt>
                <c:pt idx="4164">
                  <c:v>11.997499889226802</c:v>
                </c:pt>
                <c:pt idx="4165">
                  <c:v>4.187442850945108</c:v>
                </c:pt>
                <c:pt idx="4166">
                  <c:v>-12.872586373547325</c:v>
                </c:pt>
                <c:pt idx="4167">
                  <c:v>-1.373307300085046</c:v>
                </c:pt>
                <c:pt idx="4168">
                  <c:v>13.273160830160798</c:v>
                </c:pt>
                <c:pt idx="4169">
                  <c:v>-1.518886796199749</c:v>
                </c:pt>
                <c:pt idx="4170">
                  <c:v>-12.232084487169189</c:v>
                </c:pt>
                <c:pt idx="4171">
                  <c:v>4.0096202125164018</c:v>
                </c:pt>
                <c:pt idx="4172">
                  <c:v>10.417691427778793</c:v>
                </c:pt>
                <c:pt idx="4173">
                  <c:v>-6.1475765881621518</c:v>
                </c:pt>
                <c:pt idx="4174">
                  <c:v>-9.3039936189108534</c:v>
                </c:pt>
                <c:pt idx="4175">
                  <c:v>8.4031250388429921</c:v>
                </c:pt>
                <c:pt idx="4176">
                  <c:v>7.4945022595162429</c:v>
                </c:pt>
                <c:pt idx="4177">
                  <c:v>-10.029112383968554</c:v>
                </c:pt>
                <c:pt idx="4178">
                  <c:v>-5.1970919648772016</c:v>
                </c:pt>
                <c:pt idx="4179">
                  <c:v>10.830933304410536</c:v>
                </c:pt>
                <c:pt idx="4180">
                  <c:v>2.6926390832799236</c:v>
                </c:pt>
                <c:pt idx="4181">
                  <c:v>-11.107610274942951</c:v>
                </c:pt>
                <c:pt idx="4182">
                  <c:v>-0.19083378301344092</c:v>
                </c:pt>
                <c:pt idx="4183">
                  <c:v>11.041145914889702</c:v>
                </c:pt>
                <c:pt idx="4184">
                  <c:v>-2.3466992693428206</c:v>
                </c:pt>
                <c:pt idx="4185">
                  <c:v>-11.424857730918193</c:v>
                </c:pt>
                <c:pt idx="4186">
                  <c:v>4.8206160553927857</c:v>
                </c:pt>
                <c:pt idx="4187">
                  <c:v>9.5867501361659873</c:v>
                </c:pt>
                <c:pt idx="4188">
                  <c:v>-6.8029763223435795</c:v>
                </c:pt>
                <c:pt idx="4189">
                  <c:v>-8.6802868794471895</c:v>
                </c:pt>
                <c:pt idx="4190">
                  <c:v>9.0452345374112078</c:v>
                </c:pt>
                <c:pt idx="4191">
                  <c:v>6.3046584494228206</c:v>
                </c:pt>
                <c:pt idx="4192">
                  <c:v>-9.4517479356671483</c:v>
                </c:pt>
                <c:pt idx="4193">
                  <c:v>-3.6462977648474761</c:v>
                </c:pt>
                <c:pt idx="4194">
                  <c:v>8.913624993286124</c:v>
                </c:pt>
                <c:pt idx="4195">
                  <c:v>1.3691272198635289</c:v>
                </c:pt>
                <c:pt idx="4196">
                  <c:v>-9.6083032074435089</c:v>
                </c:pt>
                <c:pt idx="4197">
                  <c:v>0.73991417033020968</c:v>
                </c:pt>
                <c:pt idx="4198">
                  <c:v>11.743023789453876</c:v>
                </c:pt>
                <c:pt idx="4199">
                  <c:v>-3.365660192908424</c:v>
                </c:pt>
                <c:pt idx="4200">
                  <c:v>-10.224235442495615</c:v>
                </c:pt>
                <c:pt idx="4201">
                  <c:v>5.4776582664849869</c:v>
                </c:pt>
                <c:pt idx="4202">
                  <c:v>9.7508106819273621</c:v>
                </c:pt>
                <c:pt idx="4203">
                  <c:v>-8.1004822557270195</c:v>
                </c:pt>
                <c:pt idx="4204">
                  <c:v>-7.7817618746526875</c:v>
                </c:pt>
                <c:pt idx="4205">
                  <c:v>9.052990947742888</c:v>
                </c:pt>
                <c:pt idx="4206">
                  <c:v>5.2119124002360229</c:v>
                </c:pt>
                <c:pt idx="4207">
                  <c:v>-9.878816314802906</c:v>
                </c:pt>
                <c:pt idx="4208">
                  <c:v>-3.1725192284379951</c:v>
                </c:pt>
                <c:pt idx="4209">
                  <c:v>11.247851031248301</c:v>
                </c:pt>
                <c:pt idx="4210">
                  <c:v>0.7684851556817337</c:v>
                </c:pt>
                <c:pt idx="4211">
                  <c:v>-11.467521873615908</c:v>
                </c:pt>
                <c:pt idx="4212">
                  <c:v>1.746219681833701</c:v>
                </c:pt>
                <c:pt idx="4213">
                  <c:v>10.77337824782934</c:v>
                </c:pt>
                <c:pt idx="4214">
                  <c:v>-3.9861814690853139</c:v>
                </c:pt>
                <c:pt idx="4215">
                  <c:v>-9.3466404487303194</c:v>
                </c:pt>
                <c:pt idx="4216">
                  <c:v>5.5983715622125976</c:v>
                </c:pt>
                <c:pt idx="4217">
                  <c:v>7.1959543871234475</c:v>
                </c:pt>
                <c:pt idx="4218">
                  <c:v>-6.849292949717106</c:v>
                </c:pt>
                <c:pt idx="4219">
                  <c:v>-6.0475163288603024</c:v>
                </c:pt>
                <c:pt idx="4220">
                  <c:v>9.5538432350260596</c:v>
                </c:pt>
                <c:pt idx="4221">
                  <c:v>4.8294014322416379</c:v>
                </c:pt>
                <c:pt idx="4222">
                  <c:v>-11.423663095753152</c:v>
                </c:pt>
                <c:pt idx="4223">
                  <c:v>-2.514608587427607</c:v>
                </c:pt>
                <c:pt idx="4224">
                  <c:v>12.898332499932756</c:v>
                </c:pt>
                <c:pt idx="4225">
                  <c:v>-0.22748703482781085</c:v>
                </c:pt>
                <c:pt idx="4226">
                  <c:v>-11.348625930457395</c:v>
                </c:pt>
                <c:pt idx="4227">
                  <c:v>2.557534554417809</c:v>
                </c:pt>
                <c:pt idx="4228">
                  <c:v>10.283944011077839</c:v>
                </c:pt>
                <c:pt idx="4229">
                  <c:v>-4.9771609452349663</c:v>
                </c:pt>
                <c:pt idx="4230">
                  <c:v>-9.2932934751975562</c:v>
                </c:pt>
                <c:pt idx="4231">
                  <c:v>6.7421182906731429</c:v>
                </c:pt>
                <c:pt idx="4232">
                  <c:v>7.7320534446142144</c:v>
                </c:pt>
                <c:pt idx="4233">
                  <c:v>-9.3073099712468377</c:v>
                </c:pt>
                <c:pt idx="4234">
                  <c:v>-6.6663499525654073</c:v>
                </c:pt>
                <c:pt idx="4235">
                  <c:v>11.620577517151061</c:v>
                </c:pt>
                <c:pt idx="4236">
                  <c:v>4.2784142388179607</c:v>
                </c:pt>
                <c:pt idx="4237">
                  <c:v>-12.025873889940085</c:v>
                </c:pt>
                <c:pt idx="4238">
                  <c:v>-1.3521539732307792</c:v>
                </c:pt>
                <c:pt idx="4239">
                  <c:v>11.260951827592367</c:v>
                </c:pt>
                <c:pt idx="4240">
                  <c:v>-1.1534120811255884</c:v>
                </c:pt>
                <c:pt idx="4241">
                  <c:v>-10.590000588832813</c:v>
                </c:pt>
                <c:pt idx="4242">
                  <c:v>3.462857216292917</c:v>
                </c:pt>
                <c:pt idx="4243">
                  <c:v>10.438017647489103</c:v>
                </c:pt>
                <c:pt idx="4244">
                  <c:v>-6.4286417483414438</c:v>
                </c:pt>
                <c:pt idx="4245">
                  <c:v>-10.525573879204096</c:v>
                </c:pt>
                <c:pt idx="4246">
                  <c:v>9.5748562428490409</c:v>
                </c:pt>
                <c:pt idx="4247">
                  <c:v>8.7484316747336344</c:v>
                </c:pt>
                <c:pt idx="4248">
                  <c:v>-11.08866558118148</c:v>
                </c:pt>
                <c:pt idx="4249">
                  <c:v>-5.9086632468836031</c:v>
                </c:pt>
                <c:pt idx="4250">
                  <c:v>11.658598604704419</c:v>
                </c:pt>
                <c:pt idx="4251">
                  <c:v>3.0123358816997072</c:v>
                </c:pt>
                <c:pt idx="4252">
                  <c:v>-11.885340469977136</c:v>
                </c:pt>
                <c:pt idx="4253">
                  <c:v>-0.38005649094080801</c:v>
                </c:pt>
                <c:pt idx="4254">
                  <c:v>11.939796282212212</c:v>
                </c:pt>
                <c:pt idx="4255">
                  <c:v>-2.3391367423716871</c:v>
                </c:pt>
                <c:pt idx="4256">
                  <c:v>-12.62982328367506</c:v>
                </c:pt>
                <c:pt idx="4257">
                  <c:v>5.5326494822728058</c:v>
                </c:pt>
                <c:pt idx="4258">
                  <c:v>12.487693980388441</c:v>
                </c:pt>
                <c:pt idx="4259">
                  <c:v>-8.5597012209596599</c:v>
                </c:pt>
                <c:pt idx="4260">
                  <c:v>-10.281347493340277</c:v>
                </c:pt>
                <c:pt idx="4261">
                  <c:v>9.7253464779791798</c:v>
                </c:pt>
                <c:pt idx="4262">
                  <c:v>6.8596122799179104</c:v>
                </c:pt>
                <c:pt idx="4263">
                  <c:v>-10.0587498063251</c:v>
                </c:pt>
                <c:pt idx="4264">
                  <c:v>-4.2834958511890058</c:v>
                </c:pt>
                <c:pt idx="4265">
                  <c:v>10.987631667976403</c:v>
                </c:pt>
                <c:pt idx="4266">
                  <c:v>1.9617188728874762</c:v>
                </c:pt>
                <c:pt idx="4267">
                  <c:v>-12.51396350522748</c:v>
                </c:pt>
                <c:pt idx="4268">
                  <c:v>0.71526127788500515</c:v>
                </c:pt>
                <c:pt idx="4269">
                  <c:v>13.6430787335944</c:v>
                </c:pt>
                <c:pt idx="4270">
                  <c:v>-3.8381589731116761</c:v>
                </c:pt>
                <c:pt idx="4271">
                  <c:v>-13.173709561513343</c:v>
                </c:pt>
                <c:pt idx="4272">
                  <c:v>6.577645517083611</c:v>
                </c:pt>
                <c:pt idx="4273">
                  <c:v>10.839869257404924</c:v>
                </c:pt>
                <c:pt idx="4274">
                  <c:v>-8.1925552832749879</c:v>
                </c:pt>
                <c:pt idx="4275">
                  <c:v>-8.0626407575711987</c:v>
                </c:pt>
                <c:pt idx="4276">
                  <c:v>9.4586814172524498</c:v>
                </c:pt>
                <c:pt idx="4277">
                  <c:v>5.9567848106481627</c:v>
                </c:pt>
                <c:pt idx="4278">
                  <c:v>-11.2065509254003</c:v>
                </c:pt>
                <c:pt idx="4279">
                  <c:v>-3.8142838708506095</c:v>
                </c:pt>
                <c:pt idx="4280">
                  <c:v>13.391952694926466</c:v>
                </c:pt>
                <c:pt idx="4281">
                  <c:v>1.1599902587893027</c:v>
                </c:pt>
                <c:pt idx="4282">
                  <c:v>-14.199971640888137</c:v>
                </c:pt>
                <c:pt idx="4283">
                  <c:v>1.9117232009830067</c:v>
                </c:pt>
                <c:pt idx="4284">
                  <c:v>12.755130630441053</c:v>
                </c:pt>
                <c:pt idx="4285">
                  <c:v>-4.4023122825934706</c:v>
                </c:pt>
                <c:pt idx="4286">
                  <c:v>-10.750575565968498</c:v>
                </c:pt>
                <c:pt idx="4287">
                  <c:v>6.595671153604453</c:v>
                </c:pt>
                <c:pt idx="4288">
                  <c:v>9.3331427104369737</c:v>
                </c:pt>
                <c:pt idx="4289">
                  <c:v>-8.8384622325576885</c:v>
                </c:pt>
                <c:pt idx="4290">
                  <c:v>-7.8139652930203196</c:v>
                </c:pt>
                <c:pt idx="4291">
                  <c:v>11.40955602634523</c:v>
                </c:pt>
                <c:pt idx="4292">
                  <c:v>5.8514559510291706</c:v>
                </c:pt>
                <c:pt idx="4293">
                  <c:v>-13.27254268514271</c:v>
                </c:pt>
                <c:pt idx="4294">
                  <c:v>-2.9780909871989478</c:v>
                </c:pt>
                <c:pt idx="4295">
                  <c:v>13.070450530190872</c:v>
                </c:pt>
                <c:pt idx="4296">
                  <c:v>-4.7204138067306479E-2</c:v>
                </c:pt>
                <c:pt idx="4297">
                  <c:v>-11.6274288464388</c:v>
                </c:pt>
                <c:pt idx="4298">
                  <c:v>2.4969839566442982</c:v>
                </c:pt>
                <c:pt idx="4299">
                  <c:v>10.504950165904832</c:v>
                </c:pt>
                <c:pt idx="4300">
                  <c:v>-4.8974439913699843</c:v>
                </c:pt>
                <c:pt idx="4301">
                  <c:v>-9.8039966616093004</c:v>
                </c:pt>
                <c:pt idx="4302">
                  <c:v>7.3346319592866109</c:v>
                </c:pt>
                <c:pt idx="4303">
                  <c:v>8.9465013164130056</c:v>
                </c:pt>
                <c:pt idx="4304">
                  <c:v>-10.113048415266167</c:v>
                </c:pt>
                <c:pt idx="4305">
                  <c:v>-7.0919978927146028</c:v>
                </c:pt>
                <c:pt idx="4306">
                  <c:v>11.576039845829426</c:v>
                </c:pt>
                <c:pt idx="4307">
                  <c:v>4.3293325786066195</c:v>
                </c:pt>
                <c:pt idx="4308">
                  <c:v>-11.472991463959159</c:v>
                </c:pt>
                <c:pt idx="4309">
                  <c:v>-1.457309507565659</c:v>
                </c:pt>
                <c:pt idx="4310">
                  <c:v>10.705536840868708</c:v>
                </c:pt>
                <c:pt idx="4311">
                  <c:v>-0.94723894254441032</c:v>
                </c:pt>
                <c:pt idx="4312">
                  <c:v>-10.480454683875593</c:v>
                </c:pt>
                <c:pt idx="4313">
                  <c:v>3.2795177470200496</c:v>
                </c:pt>
                <c:pt idx="4314">
                  <c:v>9.9819253415280134</c:v>
                </c:pt>
                <c:pt idx="4315">
                  <c:v>-5.7124042731260074</c:v>
                </c:pt>
                <c:pt idx="4316">
                  <c:v>-9.0536452797519331</c:v>
                </c:pt>
                <c:pt idx="4317">
                  <c:v>7.5274221497787872</c:v>
                </c:pt>
                <c:pt idx="4318">
                  <c:v>7.1698908752584343</c:v>
                </c:pt>
                <c:pt idx="4319">
                  <c:v>-9.2062818737215668</c:v>
                </c:pt>
                <c:pt idx="4320">
                  <c:v>-5.1456158845434041</c:v>
                </c:pt>
                <c:pt idx="4321">
                  <c:v>10.069521342820881</c:v>
                </c:pt>
                <c:pt idx="4322">
                  <c:v>2.8893626567028292</c:v>
                </c:pt>
                <c:pt idx="4323">
                  <c:v>-11.015666837658243</c:v>
                </c:pt>
                <c:pt idx="4324">
                  <c:v>-0.52134477361037324</c:v>
                </c:pt>
                <c:pt idx="4325">
                  <c:v>11.393841601731653</c:v>
                </c:pt>
                <c:pt idx="4326">
                  <c:v>-2.017177798086776</c:v>
                </c:pt>
                <c:pt idx="4327">
                  <c:v>-11.512188891933739</c:v>
                </c:pt>
                <c:pt idx="4328">
                  <c:v>4.7046437317173391</c:v>
                </c:pt>
                <c:pt idx="4329">
                  <c:v>10.464800191258897</c:v>
                </c:pt>
                <c:pt idx="4330">
                  <c:v>-6.7587254672043979</c:v>
                </c:pt>
                <c:pt idx="4331">
                  <c:v>-8.6451430229763702</c:v>
                </c:pt>
                <c:pt idx="4332">
                  <c:v>8.4281709432756866</c:v>
                </c:pt>
                <c:pt idx="4333">
                  <c:v>6.5274066728148616</c:v>
                </c:pt>
                <c:pt idx="4334">
                  <c:v>-9.8289398820419649</c:v>
                </c:pt>
                <c:pt idx="4335">
                  <c:v>-4.4598261002338981</c:v>
                </c:pt>
                <c:pt idx="4336">
                  <c:v>10.931954420225539</c:v>
                </c:pt>
                <c:pt idx="4337">
                  <c:v>2.0780108785690263</c:v>
                </c:pt>
                <c:pt idx="4338">
                  <c:v>-11.726252617470486</c:v>
                </c:pt>
                <c:pt idx="4339">
                  <c:v>0.47759810905828437</c:v>
                </c:pt>
                <c:pt idx="4340">
                  <c:v>12.424209093963785</c:v>
                </c:pt>
                <c:pt idx="4341">
                  <c:v>-3.2788336509039682</c:v>
                </c:pt>
                <c:pt idx="4342">
                  <c:v>-11.658830878385155</c:v>
                </c:pt>
                <c:pt idx="4343">
                  <c:v>5.6691909114384549</c:v>
                </c:pt>
                <c:pt idx="4344">
                  <c:v>10.295148544722773</c:v>
                </c:pt>
                <c:pt idx="4345">
                  <c:v>-8.1575784924749115</c:v>
                </c:pt>
                <c:pt idx="4346">
                  <c:v>-8.5952809977035347</c:v>
                </c:pt>
                <c:pt idx="4347">
                  <c:v>9.762852618933767</c:v>
                </c:pt>
                <c:pt idx="4348">
                  <c:v>6.2149264019159096</c:v>
                </c:pt>
                <c:pt idx="4349">
                  <c:v>-10.868894010026326</c:v>
                </c:pt>
                <c:pt idx="4350">
                  <c:v>-3.6649244766234599</c:v>
                </c:pt>
                <c:pt idx="4351">
                  <c:v>11.570587839146631</c:v>
                </c:pt>
                <c:pt idx="4352">
                  <c:v>1.1452153459492211</c:v>
                </c:pt>
                <c:pt idx="4353">
                  <c:v>-12.116578103641029</c:v>
                </c:pt>
                <c:pt idx="4354">
                  <c:v>1.5321194476956193</c:v>
                </c:pt>
                <c:pt idx="4355">
                  <c:v>11.851691939908292</c:v>
                </c:pt>
                <c:pt idx="4356">
                  <c:v>-4.0577911595926457</c:v>
                </c:pt>
                <c:pt idx="4357">
                  <c:v>-10.877483203945193</c:v>
                </c:pt>
                <c:pt idx="4358">
                  <c:v>6.5653365503167249</c:v>
                </c:pt>
                <c:pt idx="4359">
                  <c:v>9.366133736308516</c:v>
                </c:pt>
                <c:pt idx="4360">
                  <c:v>-8.4166740006883938</c:v>
                </c:pt>
                <c:pt idx="4361">
                  <c:v>-7.4677519104963199</c:v>
                </c:pt>
                <c:pt idx="4362">
                  <c:v>10.19301221511431</c:v>
                </c:pt>
                <c:pt idx="4363">
                  <c:v>5.2395597299413641</c:v>
                </c:pt>
                <c:pt idx="4364">
                  <c:v>-11.087451063080662</c:v>
                </c:pt>
                <c:pt idx="4365">
                  <c:v>-2.6671497750980784</c:v>
                </c:pt>
                <c:pt idx="4366">
                  <c:v>11.773032082532881</c:v>
                </c:pt>
                <c:pt idx="4367">
                  <c:v>0.1264511700824579</c:v>
                </c:pt>
                <c:pt idx="4368">
                  <c:v>-11.819971692166479</c:v>
                </c:pt>
                <c:pt idx="4369">
                  <c:v>2.4784190682267733</c:v>
                </c:pt>
                <c:pt idx="4370">
                  <c:v>11.30412401417048</c:v>
                </c:pt>
                <c:pt idx="4371">
                  <c:v>-4.8992859358445751</c:v>
                </c:pt>
                <c:pt idx="4372">
                  <c:v>-9.9118053714313845</c:v>
                </c:pt>
                <c:pt idx="4373">
                  <c:v>6.9197187463510206</c:v>
                </c:pt>
                <c:pt idx="4374">
                  <c:v>8.0805635177386819</c:v>
                </c:pt>
                <c:pt idx="4375">
                  <c:v>-8.7188647671514925</c:v>
                </c:pt>
                <c:pt idx="4376">
                  <c:v>-6.6298790892581012</c:v>
                </c:pt>
                <c:pt idx="4377">
                  <c:v>11.01108054379424</c:v>
                </c:pt>
                <c:pt idx="4378">
                  <c:v>4.5706496072151692</c:v>
                </c:pt>
                <c:pt idx="4379">
                  <c:v>-12.325667052269912</c:v>
                </c:pt>
                <c:pt idx="4380">
                  <c:v>-1.7516265100521136</c:v>
                </c:pt>
                <c:pt idx="4381">
                  <c:v>11.573138266537741</c:v>
                </c:pt>
                <c:pt idx="4382">
                  <c:v>-0.8855666405346263</c:v>
                </c:pt>
                <c:pt idx="4383">
                  <c:v>-11.630112460075042</c:v>
                </c:pt>
                <c:pt idx="4384">
                  <c:v>3.2696315996720395</c:v>
                </c:pt>
                <c:pt idx="4385">
                  <c:v>9.7172138242345749</c:v>
                </c:pt>
                <c:pt idx="4386">
                  <c:v>-4.9531872853621133</c:v>
                </c:pt>
                <c:pt idx="4387">
                  <c:v>-7.8569849931831666</c:v>
                </c:pt>
                <c:pt idx="4388">
                  <c:v>6.7508196013889075</c:v>
                </c:pt>
                <c:pt idx="4389">
                  <c:v>7.2726011767820795</c:v>
                </c:pt>
                <c:pt idx="4390">
                  <c:v>-9.8824048560596527</c:v>
                </c:pt>
                <c:pt idx="4391">
                  <c:v>-6.0485413408912025</c:v>
                </c:pt>
                <c:pt idx="4392">
                  <c:v>11.085619920777253</c:v>
                </c:pt>
                <c:pt idx="4393">
                  <c:v>3.0890964910428038</c:v>
                </c:pt>
                <c:pt idx="4394">
                  <c:v>-10.954413409816333</c:v>
                </c:pt>
                <c:pt idx="4395">
                  <c:v>-0.69643751674863641</c:v>
                </c:pt>
                <c:pt idx="4396">
                  <c:v>11.315722795062946</c:v>
                </c:pt>
                <c:pt idx="4397">
                  <c:v>-1.6851063608244399</c:v>
                </c:pt>
                <c:pt idx="4398">
                  <c:v>-9.5266330399860752</c:v>
                </c:pt>
                <c:pt idx="4399">
                  <c:v>3.6366679593438427</c:v>
                </c:pt>
                <c:pt idx="4400">
                  <c:v>9.122134502321579</c:v>
                </c:pt>
                <c:pt idx="4401">
                  <c:v>-6.4009942765578201</c:v>
                </c:pt>
                <c:pt idx="4402">
                  <c:v>-9.0942410570991239</c:v>
                </c:pt>
                <c:pt idx="4403">
                  <c:v>8.9418763034773061</c:v>
                </c:pt>
                <c:pt idx="4404">
                  <c:v>7.0936692165674158</c:v>
                </c:pt>
                <c:pt idx="4405">
                  <c:v>-9.7688688183464905</c:v>
                </c:pt>
                <c:pt idx="4406">
                  <c:v>-4.2833152747817644</c:v>
                </c:pt>
                <c:pt idx="4407">
                  <c:v>9.6549073562710035</c:v>
                </c:pt>
                <c:pt idx="4408">
                  <c:v>1.9358102340006753</c:v>
                </c:pt>
                <c:pt idx="4409">
                  <c:v>-9.7795331180768716</c:v>
                </c:pt>
                <c:pt idx="4410">
                  <c:v>0.24353826069156623</c:v>
                </c:pt>
                <c:pt idx="4411">
                  <c:v>9.8617560319602315</c:v>
                </c:pt>
                <c:pt idx="4412">
                  <c:v>-2.5884171251963952</c:v>
                </c:pt>
                <c:pt idx="4413">
                  <c:v>-10.846572921349704</c:v>
                </c:pt>
                <c:pt idx="4414">
                  <c:v>5.4893166338960215</c:v>
                </c:pt>
                <c:pt idx="4415">
                  <c:v>10.322188570752697</c:v>
                </c:pt>
                <c:pt idx="4416">
                  <c:v>-7.8763728625991751</c:v>
                </c:pt>
                <c:pt idx="4417">
                  <c:v>-8.6840339952761987</c:v>
                </c:pt>
                <c:pt idx="4418">
                  <c:v>9.2443250557190275</c:v>
                </c:pt>
                <c:pt idx="4419">
                  <c:v>5.598374855308224</c:v>
                </c:pt>
                <c:pt idx="4420">
                  <c:v>-9.3756199809899208</c:v>
                </c:pt>
                <c:pt idx="4421">
                  <c:v>-3.4994309642535462</c:v>
                </c:pt>
                <c:pt idx="4422">
                  <c:v>11.015629555102619</c:v>
                </c:pt>
                <c:pt idx="4423">
                  <c:v>1.3013701318577306</c:v>
                </c:pt>
                <c:pt idx="4424">
                  <c:v>-12.319255454622022</c:v>
                </c:pt>
                <c:pt idx="4425">
                  <c:v>1.4407995569128922</c:v>
                </c:pt>
                <c:pt idx="4426">
                  <c:v>13.813259382107629</c:v>
                </c:pt>
                <c:pt idx="4427">
                  <c:v>-4.7819777022456265</c:v>
                </c:pt>
                <c:pt idx="4428">
                  <c:v>-12.956908575879487</c:v>
                </c:pt>
                <c:pt idx="4429">
                  <c:v>7.1945620137463386</c:v>
                </c:pt>
                <c:pt idx="4430">
                  <c:v>10.121320572418082</c:v>
                </c:pt>
                <c:pt idx="4431">
                  <c:v>-8.178548380661903</c:v>
                </c:pt>
                <c:pt idx="4432">
                  <c:v>-7.2330638225520447</c:v>
                </c:pt>
                <c:pt idx="4433">
                  <c:v>9.9391312462752062</c:v>
                </c:pt>
                <c:pt idx="4434">
                  <c:v>5.4445387955444398</c:v>
                </c:pt>
                <c:pt idx="4435">
                  <c:v>-11.615801341252574</c:v>
                </c:pt>
                <c:pt idx="4436">
                  <c:v>-3.193908490868171</c:v>
                </c:pt>
                <c:pt idx="4437">
                  <c:v>13.666918895998613</c:v>
                </c:pt>
                <c:pt idx="4438">
                  <c:v>0.35459763218892493</c:v>
                </c:pt>
                <c:pt idx="4439">
                  <c:v>-14.436980992354352</c:v>
                </c:pt>
                <c:pt idx="4440">
                  <c:v>2.7494936237735774</c:v>
                </c:pt>
                <c:pt idx="4441">
                  <c:v>12.839581992311796</c:v>
                </c:pt>
                <c:pt idx="4442">
                  <c:v>-5.2070759093811221</c:v>
                </c:pt>
                <c:pt idx="4443">
                  <c:v>-10.470779207250335</c:v>
                </c:pt>
                <c:pt idx="4444">
                  <c:v>6.9452034162503162</c:v>
                </c:pt>
                <c:pt idx="4445">
                  <c:v>8.6966645429393168</c:v>
                </c:pt>
                <c:pt idx="4446">
                  <c:v>-9.2165767037506097</c:v>
                </c:pt>
                <c:pt idx="4447">
                  <c:v>-7.1766793002128075</c:v>
                </c:pt>
                <c:pt idx="4448">
                  <c:v>11.997499809738102</c:v>
                </c:pt>
                <c:pt idx="4449">
                  <c:v>5.319843374804571</c:v>
                </c:pt>
                <c:pt idx="4450">
                  <c:v>-14.005698385990907</c:v>
                </c:pt>
                <c:pt idx="4451">
                  <c:v>-2.3235779599756299</c:v>
                </c:pt>
                <c:pt idx="4452">
                  <c:v>13.955054948008177</c:v>
                </c:pt>
                <c:pt idx="4453">
                  <c:v>-0.77791347565586777</c:v>
                </c:pt>
                <c:pt idx="4454">
                  <c:v>-11.799133626362337</c:v>
                </c:pt>
                <c:pt idx="4455">
                  <c:v>3.1727503758703817</c:v>
                </c:pt>
                <c:pt idx="4456">
                  <c:v>10.323618420198576</c:v>
                </c:pt>
                <c:pt idx="4457">
                  <c:v>-5.5505686549136559</c:v>
                </c:pt>
                <c:pt idx="4458">
                  <c:v>-9.9162025243253034</c:v>
                </c:pt>
                <c:pt idx="4459">
                  <c:v>8.3721142498468133</c:v>
                </c:pt>
                <c:pt idx="4460">
                  <c:v>9.110181126094858</c:v>
                </c:pt>
                <c:pt idx="4461">
                  <c:v>-11.700427222331683</c:v>
                </c:pt>
                <c:pt idx="4462">
                  <c:v>-7.2605055548444835</c:v>
                </c:pt>
                <c:pt idx="4463">
                  <c:v>13.487966279583434</c:v>
                </c:pt>
                <c:pt idx="4464">
                  <c:v>4.239396323187707</c:v>
                </c:pt>
                <c:pt idx="4465">
                  <c:v>-13.596397018621499</c:v>
                </c:pt>
                <c:pt idx="4466">
                  <c:v>-0.95569156638487274</c:v>
                </c:pt>
                <c:pt idx="4467">
                  <c:v>12.146435824891874</c:v>
                </c:pt>
                <c:pt idx="4468">
                  <c:v>-1.7492574808971821</c:v>
                </c:pt>
                <c:pt idx="4469">
                  <c:v>-11.850753655553106</c:v>
                </c:pt>
                <c:pt idx="4470">
                  <c:v>4.602844083511803</c:v>
                </c:pt>
                <c:pt idx="4471">
                  <c:v>12.120966175701023</c:v>
                </c:pt>
                <c:pt idx="4472">
                  <c:v>-8.0649287282104556</c:v>
                </c:pt>
                <c:pt idx="4473">
                  <c:v>-11.675838346120095</c:v>
                </c:pt>
                <c:pt idx="4474">
                  <c:v>11.128620579879748</c:v>
                </c:pt>
                <c:pt idx="4475">
                  <c:v>9.1604887582596906</c:v>
                </c:pt>
                <c:pt idx="4476">
                  <c:v>-12.632473926325993</c:v>
                </c:pt>
                <c:pt idx="4477">
                  <c:v>-5.906473276047894</c:v>
                </c:pt>
                <c:pt idx="4478">
                  <c:v>12.539150391316136</c:v>
                </c:pt>
                <c:pt idx="4479">
                  <c:v>2.6204223827280093</c:v>
                </c:pt>
                <c:pt idx="4480">
                  <c:v>-12.510690315440121</c:v>
                </c:pt>
                <c:pt idx="4481">
                  <c:v>0.13818870281512444</c:v>
                </c:pt>
                <c:pt idx="4482">
                  <c:v>13.417457785518009</c:v>
                </c:pt>
                <c:pt idx="4483">
                  <c:v>-3.2777723649388286</c:v>
                </c:pt>
                <c:pt idx="4484">
                  <c:v>-13.911557306312597</c:v>
                </c:pt>
                <c:pt idx="4485">
                  <c:v>6.5018812043652217</c:v>
                </c:pt>
                <c:pt idx="4486">
                  <c:v>12.646315486523351</c:v>
                </c:pt>
                <c:pt idx="4487">
                  <c:v>-9.1574135874678664</c:v>
                </c:pt>
                <c:pt idx="4488">
                  <c:v>-9.7860566776518816</c:v>
                </c:pt>
                <c:pt idx="4489">
                  <c:v>10.016419717230372</c:v>
                </c:pt>
                <c:pt idx="4490">
                  <c:v>6.5310338427058703</c:v>
                </c:pt>
                <c:pt idx="4491">
                  <c:v>-10.596422620418936</c:v>
                </c:pt>
                <c:pt idx="4492">
                  <c:v>-4.0206713344275471</c:v>
                </c:pt>
                <c:pt idx="4493">
                  <c:v>11.96108312003782</c:v>
                </c:pt>
                <c:pt idx="4494">
                  <c:v>1.6142626070139965</c:v>
                </c:pt>
                <c:pt idx="4495">
                  <c:v>-13.966394463726537</c:v>
                </c:pt>
                <c:pt idx="4496">
                  <c:v>1.409303459069051</c:v>
                </c:pt>
                <c:pt idx="4497">
                  <c:v>14.316020018958076</c:v>
                </c:pt>
                <c:pt idx="4498">
                  <c:v>-4.4782066124506743</c:v>
                </c:pt>
                <c:pt idx="4499">
                  <c:v>-12.811022188933986</c:v>
                </c:pt>
                <c:pt idx="4500">
                  <c:v>6.7869603313062061</c:v>
                </c:pt>
                <c:pt idx="4501">
                  <c:v>9.8365494554186022</c:v>
                </c:pt>
                <c:pt idx="4502">
                  <c:v>-8.2707450630790298</c:v>
                </c:pt>
                <c:pt idx="4503">
                  <c:v>-7.7572435034152623</c:v>
                </c:pt>
                <c:pt idx="4504">
                  <c:v>10.133894287985076</c:v>
                </c:pt>
                <c:pt idx="4505">
                  <c:v>5.899596846097455</c:v>
                </c:pt>
                <c:pt idx="4506">
                  <c:v>-12.419978668631513</c:v>
                </c:pt>
                <c:pt idx="4507">
                  <c:v>-3.5518196852755208</c:v>
                </c:pt>
                <c:pt idx="4508">
                  <c:v>14.116823196603518</c:v>
                </c:pt>
                <c:pt idx="4509">
                  <c:v>0.55921204756674203</c:v>
                </c:pt>
                <c:pt idx="4510">
                  <c:v>-13.83927589300909</c:v>
                </c:pt>
                <c:pt idx="4511">
                  <c:v>2.4488256829212038</c:v>
                </c:pt>
                <c:pt idx="4512">
                  <c:v>12.47714138032093</c:v>
                </c:pt>
                <c:pt idx="4513">
                  <c:v>-4.7840640063613664</c:v>
                </c:pt>
                <c:pt idx="4514">
                  <c:v>-10.197104192545767</c:v>
                </c:pt>
                <c:pt idx="4515">
                  <c:v>6.7469540237504786</c:v>
                </c:pt>
                <c:pt idx="4516">
                  <c:v>8.7322085919373222</c:v>
                </c:pt>
                <c:pt idx="4517">
                  <c:v>-9.3413978303323422</c:v>
                </c:pt>
                <c:pt idx="4518">
                  <c:v>-7.6427737967827181</c:v>
                </c:pt>
                <c:pt idx="4519">
                  <c:v>11.749033832778879</c:v>
                </c:pt>
                <c:pt idx="4520">
                  <c:v>5.1860266917456279</c:v>
                </c:pt>
                <c:pt idx="4521">
                  <c:v>-12.787300101648205</c:v>
                </c:pt>
                <c:pt idx="4522">
                  <c:v>-2.2175582557388758</c:v>
                </c:pt>
                <c:pt idx="4523">
                  <c:v>12.127619050758227</c:v>
                </c:pt>
                <c:pt idx="4524">
                  <c:v>-0.53835120849203844</c:v>
                </c:pt>
                <c:pt idx="4525">
                  <c:v>-10.899625160914683</c:v>
                </c:pt>
                <c:pt idx="4526">
                  <c:v>2.8183913992596308</c:v>
                </c:pt>
                <c:pt idx="4527">
                  <c:v>10.021197541676512</c:v>
                </c:pt>
                <c:pt idx="4528">
                  <c:v>-5.1694046702066325</c:v>
                </c:pt>
                <c:pt idx="4529">
                  <c:v>-9.3862876750522144</c:v>
                </c:pt>
                <c:pt idx="4530">
                  <c:v>7.69726951291155</c:v>
                </c:pt>
                <c:pt idx="4531">
                  <c:v>8.2593789551524193</c:v>
                </c:pt>
                <c:pt idx="4532">
                  <c:v>-9.6556540665411053</c:v>
                </c:pt>
                <c:pt idx="4533">
                  <c:v>-5.9819055213242347</c:v>
                </c:pt>
                <c:pt idx="4534">
                  <c:v>10.404477973076808</c:v>
                </c:pt>
                <c:pt idx="4535">
                  <c:v>3.320726169585126</c:v>
                </c:pt>
                <c:pt idx="4536">
                  <c:v>-10.257962695615001</c:v>
                </c:pt>
                <c:pt idx="4537">
                  <c:v>-0.89683228122587422</c:v>
                </c:pt>
                <c:pt idx="4538">
                  <c:v>9.7712627132289445</c:v>
                </c:pt>
                <c:pt idx="4539">
                  <c:v>-1.2799045276663192</c:v>
                </c:pt>
                <c:pt idx="4540">
                  <c:v>-9.7274692770589741</c:v>
                </c:pt>
                <c:pt idx="4541">
                  <c:v>3.6073678464656584</c:v>
                </c:pt>
                <c:pt idx="4542">
                  <c:v>9.7699426700822656</c:v>
                </c:pt>
                <c:pt idx="4543">
                  <c:v>-6.0804870439759062</c:v>
                </c:pt>
                <c:pt idx="4544">
                  <c:v>-8.705061013213097</c:v>
                </c:pt>
                <c:pt idx="4545">
                  <c:v>7.9751214710926535</c:v>
                </c:pt>
                <c:pt idx="4546">
                  <c:v>6.8565129222529233</c:v>
                </c:pt>
                <c:pt idx="4547">
                  <c:v>-9.1504049073118647</c:v>
                </c:pt>
                <c:pt idx="4548">
                  <c:v>-4.4472133434379399</c:v>
                </c:pt>
                <c:pt idx="4549">
                  <c:v>9.5555841825920105</c:v>
                </c:pt>
                <c:pt idx="4550">
                  <c:v>2.2609257917913514</c:v>
                </c:pt>
                <c:pt idx="4551">
                  <c:v>-10.160502811819443</c:v>
                </c:pt>
                <c:pt idx="4552">
                  <c:v>-3.7721691213295813E-2</c:v>
                </c:pt>
                <c:pt idx="4553">
                  <c:v>10.3459493382473</c:v>
                </c:pt>
                <c:pt idx="4554">
                  <c:v>-2.2540400241891456</c:v>
                </c:pt>
                <c:pt idx="4555">
                  <c:v>-10.056112084337631</c:v>
                </c:pt>
                <c:pt idx="4556">
                  <c:v>4.5586391100115744</c:v>
                </c:pt>
                <c:pt idx="4557">
                  <c:v>8.9836287618568722</c:v>
                </c:pt>
                <c:pt idx="4558">
                  <c:v>-6.2520579034479304</c:v>
                </c:pt>
                <c:pt idx="4559">
                  <c:v>-7.2793048688040889</c:v>
                </c:pt>
                <c:pt idx="4560">
                  <c:v>7.8104246420114318</c:v>
                </c:pt>
                <c:pt idx="4561">
                  <c:v>5.6115725819417293</c:v>
                </c:pt>
                <c:pt idx="4562">
                  <c:v>-9.4184564268523356</c:v>
                </c:pt>
                <c:pt idx="4563">
                  <c:v>-3.8546557235742953</c:v>
                </c:pt>
                <c:pt idx="4564">
                  <c:v>10.902919118799058</c:v>
                </c:pt>
                <c:pt idx="4565">
                  <c:v>1.6012807058230136</c:v>
                </c:pt>
                <c:pt idx="4566">
                  <c:v>-11.710518979592726</c:v>
                </c:pt>
                <c:pt idx="4567">
                  <c:v>0.95473679254487687</c:v>
                </c:pt>
                <c:pt idx="4568">
                  <c:v>11.284450568205386</c:v>
                </c:pt>
                <c:pt idx="4569">
                  <c:v>-3.2692160905400782</c:v>
                </c:pt>
                <c:pt idx="4570">
                  <c:v>-9.5029631357994777</c:v>
                </c:pt>
                <c:pt idx="4571">
                  <c:v>5.1221892785239103</c:v>
                </c:pt>
                <c:pt idx="4572">
                  <c:v>8.31217841702518</c:v>
                </c:pt>
                <c:pt idx="4573">
                  <c:v>-6.9340207754514891</c:v>
                </c:pt>
                <c:pt idx="4574">
                  <c:v>-6.784314862141267</c:v>
                </c:pt>
                <c:pt idx="4575">
                  <c:v>8.8038490224160064</c:v>
                </c:pt>
                <c:pt idx="4576">
                  <c:v>5.3105234512997805</c:v>
                </c:pt>
                <c:pt idx="4577">
                  <c:v>-10.83904001538426</c:v>
                </c:pt>
                <c:pt idx="4578">
                  <c:v>-3.209748118568311</c:v>
                </c:pt>
                <c:pt idx="4579">
                  <c:v>11.222152591863729</c:v>
                </c:pt>
                <c:pt idx="4580">
                  <c:v>0.58546809526550858</c:v>
                </c:pt>
                <c:pt idx="4581">
                  <c:v>-10.907253581375345</c:v>
                </c:pt>
                <c:pt idx="4582">
                  <c:v>1.8126457845138642</c:v>
                </c:pt>
                <c:pt idx="4583">
                  <c:v>10.285975605930423</c:v>
                </c:pt>
                <c:pt idx="4584">
                  <c:v>-4.0012492479180501</c:v>
                </c:pt>
                <c:pt idx="4585">
                  <c:v>-9.1821774952374131</c:v>
                </c:pt>
                <c:pt idx="4586">
                  <c:v>5.9360762427853553</c:v>
                </c:pt>
                <c:pt idx="4587">
                  <c:v>7.8844540225832391</c:v>
                </c:pt>
                <c:pt idx="4588">
                  <c:v>-7.8904351837357067</c:v>
                </c:pt>
                <c:pt idx="4589">
                  <c:v>-6.4371498992709233</c:v>
                </c:pt>
                <c:pt idx="4590">
                  <c:v>9.5984868721773857</c:v>
                </c:pt>
                <c:pt idx="4591">
                  <c:v>4.3369776580578687</c:v>
                </c:pt>
                <c:pt idx="4592">
                  <c:v>-10.041609081935599</c:v>
                </c:pt>
                <c:pt idx="4593">
                  <c:v>-1.9429502341963785</c:v>
                </c:pt>
                <c:pt idx="4594">
                  <c:v>10.463497078914765</c:v>
                </c:pt>
                <c:pt idx="4595">
                  <c:v>-0.34357669226907434</c:v>
                </c:pt>
                <c:pt idx="4596">
                  <c:v>-10.890576121325605</c:v>
                </c:pt>
                <c:pt idx="4597">
                  <c:v>2.7700818340629296</c:v>
                </c:pt>
                <c:pt idx="4598">
                  <c:v>10.429193871703559</c:v>
                </c:pt>
                <c:pt idx="4599">
                  <c:v>-5.2338823215383803</c:v>
                </c:pt>
                <c:pt idx="4600">
                  <c:v>-9.8793761112105223</c:v>
                </c:pt>
                <c:pt idx="4601">
                  <c:v>7.6850603540548423</c:v>
                </c:pt>
                <c:pt idx="4602">
                  <c:v>8.4180880802125273</c:v>
                </c:pt>
                <c:pt idx="4603">
                  <c:v>-9.7225496666603224</c:v>
                </c:pt>
                <c:pt idx="4604">
                  <c:v>-6.2616715714583195</c:v>
                </c:pt>
                <c:pt idx="4605">
                  <c:v>10.604622243594736</c:v>
                </c:pt>
                <c:pt idx="4606">
                  <c:v>3.6909291189359097</c:v>
                </c:pt>
                <c:pt idx="4607">
                  <c:v>-11.441509309729422</c:v>
                </c:pt>
                <c:pt idx="4608">
                  <c:v>-1.2164955461213314</c:v>
                </c:pt>
                <c:pt idx="4609">
                  <c:v>11.817871299386795</c:v>
                </c:pt>
                <c:pt idx="4610">
                  <c:v>-1.3983776875666141</c:v>
                </c:pt>
                <c:pt idx="4611">
                  <c:v>-11.824440328293031</c:v>
                </c:pt>
                <c:pt idx="4612">
                  <c:v>4.1191398317561552</c:v>
                </c:pt>
                <c:pt idx="4613">
                  <c:v>11.389765827874232</c:v>
                </c:pt>
                <c:pt idx="4614">
                  <c:v>-6.6982290446409545</c:v>
                </c:pt>
                <c:pt idx="4615">
                  <c:v>-9.8373448029636403</c:v>
                </c:pt>
                <c:pt idx="4616">
                  <c:v>8.8097704084396753</c:v>
                </c:pt>
                <c:pt idx="4617">
                  <c:v>7.7726067108540216</c:v>
                </c:pt>
                <c:pt idx="4618">
                  <c:v>-10.120518360040661</c:v>
                </c:pt>
                <c:pt idx="4619">
                  <c:v>-5.2560209127099524</c:v>
                </c:pt>
                <c:pt idx="4620">
                  <c:v>11.209629003253621</c:v>
                </c:pt>
                <c:pt idx="4621">
                  <c:v>2.8787200694464889</c:v>
                </c:pt>
                <c:pt idx="4622">
                  <c:v>-12.312548540120831</c:v>
                </c:pt>
                <c:pt idx="4623">
                  <c:v>-0.2250299884356381</c:v>
                </c:pt>
                <c:pt idx="4624">
                  <c:v>12.529231344343604</c:v>
                </c:pt>
                <c:pt idx="4625">
                  <c:v>-2.5880190820247146</c:v>
                </c:pt>
                <c:pt idx="4626">
                  <c:v>-12.427281398731973</c:v>
                </c:pt>
                <c:pt idx="4627">
                  <c:v>5.3690315919128482</c:v>
                </c:pt>
                <c:pt idx="4628">
                  <c:v>11.124751717989572</c:v>
                </c:pt>
                <c:pt idx="4629">
                  <c:v>-7.5768956855521896</c:v>
                </c:pt>
                <c:pt idx="4630">
                  <c:v>-8.9408680118011574</c:v>
                </c:pt>
                <c:pt idx="4631">
                  <c:v>9.3602439772251316</c:v>
                </c:pt>
                <c:pt idx="4632">
                  <c:v>6.9908245393736932</c:v>
                </c:pt>
                <c:pt idx="4633">
                  <c:v>-11.058401158258839</c:v>
                </c:pt>
                <c:pt idx="4634">
                  <c:v>-4.6190003531574257</c:v>
                </c:pt>
                <c:pt idx="4635">
                  <c:v>12.431686510353597</c:v>
                </c:pt>
                <c:pt idx="4636">
                  <c:v>1.975352905751486</c:v>
                </c:pt>
                <c:pt idx="4637">
                  <c:v>-13.011283893013919</c:v>
                </c:pt>
                <c:pt idx="4638">
                  <c:v>0.89276985251110341</c:v>
                </c:pt>
                <c:pt idx="4639">
                  <c:v>12.896192629767624</c:v>
                </c:pt>
                <c:pt idx="4640">
                  <c:v>-3.6138675414019987</c:v>
                </c:pt>
                <c:pt idx="4641">
                  <c:v>-11.602393177003961</c:v>
                </c:pt>
                <c:pt idx="4642">
                  <c:v>6.1446357563969727</c:v>
                </c:pt>
                <c:pt idx="4643">
                  <c:v>10.168973014749023</c:v>
                </c:pt>
                <c:pt idx="4644">
                  <c:v>-8.3249404118966464</c:v>
                </c:pt>
                <c:pt idx="4645">
                  <c:v>-8.4801276633921052</c:v>
                </c:pt>
                <c:pt idx="4646">
                  <c:v>10.605890225790198</c:v>
                </c:pt>
                <c:pt idx="4647">
                  <c:v>6.4933836138789802</c:v>
                </c:pt>
                <c:pt idx="4648">
                  <c:v>-12.307131484593345</c:v>
                </c:pt>
                <c:pt idx="4649">
                  <c:v>-3.7609838410016305</c:v>
                </c:pt>
                <c:pt idx="4650">
                  <c:v>12.96544516841889</c:v>
                </c:pt>
                <c:pt idx="4651">
                  <c:v>0.89904572700758201</c:v>
                </c:pt>
                <c:pt idx="4652">
                  <c:v>-13.283805591890269</c:v>
                </c:pt>
                <c:pt idx="4653">
                  <c:v>2.0282327703611478</c:v>
                </c:pt>
                <c:pt idx="4654">
                  <c:v>12.684804628846811</c:v>
                </c:pt>
                <c:pt idx="4655">
                  <c:v>-4.6953644440262892</c:v>
                </c:pt>
                <c:pt idx="4656">
                  <c:v>-11.532024464220685</c:v>
                </c:pt>
                <c:pt idx="4657">
                  <c:v>7.5845908716566219</c:v>
                </c:pt>
                <c:pt idx="4658">
                  <c:v>10.480556108946852</c:v>
                </c:pt>
                <c:pt idx="4659">
                  <c:v>-10.007587165732833</c:v>
                </c:pt>
                <c:pt idx="4660">
                  <c:v>-8.2795925893026574</c:v>
                </c:pt>
                <c:pt idx="4661">
                  <c:v>11.715595446140384</c:v>
                </c:pt>
                <c:pt idx="4662">
                  <c:v>5.4923420498454183</c:v>
                </c:pt>
                <c:pt idx="4663">
                  <c:v>-12.635956094469897</c:v>
                </c:pt>
                <c:pt idx="4664">
                  <c:v>-2.6835918495785624</c:v>
                </c:pt>
                <c:pt idx="4665">
                  <c:v>13.150416398218939</c:v>
                </c:pt>
                <c:pt idx="4666">
                  <c:v>-0.23046186429024898</c:v>
                </c:pt>
                <c:pt idx="4667">
                  <c:v>-12.987621487715852</c:v>
                </c:pt>
                <c:pt idx="4668">
                  <c:v>3.1352325900885054</c:v>
                </c:pt>
                <c:pt idx="4669">
                  <c:v>12.873140299264481</c:v>
                </c:pt>
                <c:pt idx="4670">
                  <c:v>-6.1680595908258082</c:v>
                </c:pt>
                <c:pt idx="4671">
                  <c:v>-11.691000770380418</c:v>
                </c:pt>
                <c:pt idx="4672">
                  <c:v>8.8315283824954207</c:v>
                </c:pt>
                <c:pt idx="4673">
                  <c:v>10.02521609274763</c:v>
                </c:pt>
                <c:pt idx="4674">
                  <c:v>-11.116135868375048</c:v>
                </c:pt>
                <c:pt idx="4675">
                  <c:v>-7.5103864433258689</c:v>
                </c:pt>
                <c:pt idx="4676">
                  <c:v>12.831214856054757</c:v>
                </c:pt>
                <c:pt idx="4677">
                  <c:v>4.6977363754850643</c:v>
                </c:pt>
                <c:pt idx="4678">
                  <c:v>-13.752161725189874</c:v>
                </c:pt>
                <c:pt idx="4679">
                  <c:v>-1.6977544353551974</c:v>
                </c:pt>
                <c:pt idx="4680">
                  <c:v>14.736760385503359</c:v>
                </c:pt>
                <c:pt idx="4681">
                  <c:v>-1.5318799405019206</c:v>
                </c:pt>
                <c:pt idx="4682">
                  <c:v>-14.838488984353582</c:v>
                </c:pt>
                <c:pt idx="4683">
                  <c:v>4.9119590549634351</c:v>
                </c:pt>
                <c:pt idx="4684">
                  <c:v>14.015902230494724</c:v>
                </c:pt>
                <c:pt idx="4685">
                  <c:v>-8.0058504593687694</c:v>
                </c:pt>
                <c:pt idx="4686">
                  <c:v>-12.279421539301346</c:v>
                </c:pt>
                <c:pt idx="4687">
                  <c:v>10.692507231384289</c:v>
                </c:pt>
                <c:pt idx="4688">
                  <c:v>9.8267622259245879</c:v>
                </c:pt>
                <c:pt idx="4689">
                  <c:v>-12.75235742841847</c:v>
                </c:pt>
                <c:pt idx="4690">
                  <c:v>-7.011008395300709</c:v>
                </c:pt>
                <c:pt idx="4691">
                  <c:v>14.669582213178957</c:v>
                </c:pt>
                <c:pt idx="4692">
                  <c:v>4.0498750486097377</c:v>
                </c:pt>
                <c:pt idx="4693">
                  <c:v>-16.31447782130639</c:v>
                </c:pt>
                <c:pt idx="4694">
                  <c:v>-0.53540434542939197</c:v>
                </c:pt>
                <c:pt idx="4695">
                  <c:v>16.396052724608825</c:v>
                </c:pt>
                <c:pt idx="4696">
                  <c:v>-3.0480767147185581</c:v>
                </c:pt>
                <c:pt idx="4697">
                  <c:v>-15.445684362344595</c:v>
                </c:pt>
                <c:pt idx="4698">
                  <c:v>6.3682951524344125</c:v>
                </c:pt>
                <c:pt idx="4699">
                  <c:v>13.606117232648606</c:v>
                </c:pt>
                <c:pt idx="4700">
                  <c:v>-9.125151806796044</c:v>
                </c:pt>
                <c:pt idx="4701">
                  <c:v>-11.474784426418207</c:v>
                </c:pt>
                <c:pt idx="4702">
                  <c:v>11.720703739670784</c:v>
                </c:pt>
                <c:pt idx="4703">
                  <c:v>8.9312656653033429</c:v>
                </c:pt>
                <c:pt idx="4704">
                  <c:v>-13.803481547129124</c:v>
                </c:pt>
                <c:pt idx="4705">
                  <c:v>-5.9446740643053433</c:v>
                </c:pt>
                <c:pt idx="4706">
                  <c:v>14.883297681538387</c:v>
                </c:pt>
                <c:pt idx="4707">
                  <c:v>2.5613681825769152</c:v>
                </c:pt>
                <c:pt idx="4708">
                  <c:v>-15.135256967038536</c:v>
                </c:pt>
                <c:pt idx="4709">
                  <c:v>0.78354852543068243</c:v>
                </c:pt>
                <c:pt idx="4710">
                  <c:v>14.26863993979582</c:v>
                </c:pt>
                <c:pt idx="4711">
                  <c:v>-3.8954213554765325</c:v>
                </c:pt>
                <c:pt idx="4712">
                  <c:v>-13.292664716248769</c:v>
                </c:pt>
                <c:pt idx="4713">
                  <c:v>6.7955742110668274</c:v>
                </c:pt>
                <c:pt idx="4714">
                  <c:v>11.752704047360384</c:v>
                </c:pt>
                <c:pt idx="4715">
                  <c:v>-9.280839994029753</c:v>
                </c:pt>
                <c:pt idx="4716">
                  <c:v>-9.5713231741306153</c:v>
                </c:pt>
                <c:pt idx="4717">
                  <c:v>11.503506304872715</c:v>
                </c:pt>
                <c:pt idx="4718">
                  <c:v>7.0960528562511103</c:v>
                </c:pt>
                <c:pt idx="4719">
                  <c:v>-12.694734171710897</c:v>
                </c:pt>
                <c:pt idx="4720">
                  <c:v>-4.0870512820977698</c:v>
                </c:pt>
                <c:pt idx="4721">
                  <c:v>13.282535202124576</c:v>
                </c:pt>
                <c:pt idx="4722">
                  <c:v>1.0928207046539951</c:v>
                </c:pt>
                <c:pt idx="4723">
                  <c:v>-13.258513720334516</c:v>
                </c:pt>
                <c:pt idx="4724">
                  <c:v>1.8276215195252623</c:v>
                </c:pt>
                <c:pt idx="4725">
                  <c:v>12.633477476958182</c:v>
                </c:pt>
                <c:pt idx="4726">
                  <c:v>-4.5510521885234096</c:v>
                </c:pt>
                <c:pt idx="4727">
                  <c:v>-11.479339421793368</c:v>
                </c:pt>
                <c:pt idx="4728">
                  <c:v>6.9917646891318652</c:v>
                </c:pt>
                <c:pt idx="4729">
                  <c:v>9.9247524607259532</c:v>
                </c:pt>
                <c:pt idx="4730">
                  <c:v>-9.3546149659943261</c:v>
                </c:pt>
                <c:pt idx="4731">
                  <c:v>-7.8419784570572144</c:v>
                </c:pt>
                <c:pt idx="4732">
                  <c:v>10.754961446815742</c:v>
                </c:pt>
                <c:pt idx="4733">
                  <c:v>5.3853886319162978</c:v>
                </c:pt>
                <c:pt idx="4734">
                  <c:v>-11.957312738424156</c:v>
                </c:pt>
                <c:pt idx="4735">
                  <c:v>-2.6815684586533881</c:v>
                </c:pt>
                <c:pt idx="4736">
                  <c:v>12.220313886583954</c:v>
                </c:pt>
                <c:pt idx="4737">
                  <c:v>-3.9055077004038624E-2</c:v>
                </c:pt>
                <c:pt idx="4738">
                  <c:v>-11.983901098494947</c:v>
                </c:pt>
                <c:pt idx="4739">
                  <c:v>2.6822861944889933</c:v>
                </c:pt>
                <c:pt idx="4740">
                  <c:v>11.340259050918586</c:v>
                </c:pt>
                <c:pt idx="4741">
                  <c:v>-5.1307538848547507</c:v>
                </c:pt>
                <c:pt idx="4742">
                  <c:v>-10.119404509957535</c:v>
                </c:pt>
                <c:pt idx="4743">
                  <c:v>7.3214153165258518</c:v>
                </c:pt>
                <c:pt idx="4744">
                  <c:v>8.4759974466167041</c:v>
                </c:pt>
                <c:pt idx="4745">
                  <c:v>-9.2432264174733003</c:v>
                </c:pt>
                <c:pt idx="4746">
                  <c:v>-6.3672726859672721</c:v>
                </c:pt>
                <c:pt idx="4747">
                  <c:v>10.302027485650839</c:v>
                </c:pt>
                <c:pt idx="4748">
                  <c:v>4.0045884810930188</c:v>
                </c:pt>
                <c:pt idx="4749">
                  <c:v>-11.239902107909026</c:v>
                </c:pt>
                <c:pt idx="4750">
                  <c:v>-1.5028173412902359</c:v>
                </c:pt>
                <c:pt idx="4751">
                  <c:v>11.299434038553652</c:v>
                </c:pt>
                <c:pt idx="4752">
                  <c:v>-0.98950317800434118</c:v>
                </c:pt>
                <c:pt idx="4753">
                  <c:v>-10.805720007484025</c:v>
                </c:pt>
                <c:pt idx="4754">
                  <c:v>3.3436570436172075</c:v>
                </c:pt>
                <c:pt idx="4755">
                  <c:v>9.8461451206323005</c:v>
                </c:pt>
                <c:pt idx="4756">
                  <c:v>-5.3035831965745883</c:v>
                </c:pt>
                <c:pt idx="4757">
                  <c:v>-8.3732523596243489</c:v>
                </c:pt>
                <c:pt idx="4758">
                  <c:v>7.1240754032369784</c:v>
                </c:pt>
                <c:pt idx="4759">
                  <c:v>6.6095706103317919</c:v>
                </c:pt>
                <c:pt idx="4760">
                  <c:v>-8.2584132773757251</c:v>
                </c:pt>
                <c:pt idx="4761">
                  <c:v>-4.7706519957708302</c:v>
                </c:pt>
                <c:pt idx="4762">
                  <c:v>9.4941422691596262</c:v>
                </c:pt>
                <c:pt idx="4763">
                  <c:v>2.6560335505053745</c:v>
                </c:pt>
                <c:pt idx="4764">
                  <c:v>-9.9289026177766342</c:v>
                </c:pt>
                <c:pt idx="4765">
                  <c:v>-0.47392509869538535</c:v>
                </c:pt>
                <c:pt idx="4766">
                  <c:v>9.8961734836394832</c:v>
                </c:pt>
                <c:pt idx="4767">
                  <c:v>-1.6431602559137706</c:v>
                </c:pt>
                <c:pt idx="4768">
                  <c:v>-8.9803347607228581</c:v>
                </c:pt>
                <c:pt idx="4769">
                  <c:v>3.6302512041316572</c:v>
                </c:pt>
                <c:pt idx="4770">
                  <c:v>8.1548333536092077</c:v>
                </c:pt>
                <c:pt idx="4771">
                  <c:v>-5.3028715274077411</c:v>
                </c:pt>
                <c:pt idx="4772">
                  <c:v>-6.9102143037824586</c:v>
                </c:pt>
                <c:pt idx="4773">
                  <c:v>6.9223416857206708</c:v>
                </c:pt>
                <c:pt idx="4774">
                  <c:v>5.4771962750429886</c:v>
                </c:pt>
                <c:pt idx="4775">
                  <c:v>-8.3578396627801794</c:v>
                </c:pt>
                <c:pt idx="4776">
                  <c:v>-3.876663896836396</c:v>
                </c:pt>
                <c:pt idx="4777">
                  <c:v>9.5609239413157407</c:v>
                </c:pt>
                <c:pt idx="4778">
                  <c:v>1.7894012477582173</c:v>
                </c:pt>
                <c:pt idx="4779">
                  <c:v>-9.7992401292715083</c:v>
                </c:pt>
                <c:pt idx="4780">
                  <c:v>0.38603144918760518</c:v>
                </c:pt>
                <c:pt idx="4781">
                  <c:v>9.9274666063937183</c:v>
                </c:pt>
                <c:pt idx="4782">
                  <c:v>-2.5616663658274401</c:v>
                </c:pt>
                <c:pt idx="4783">
                  <c:v>-9.3302207194381293</c:v>
                </c:pt>
                <c:pt idx="4784">
                  <c:v>4.6445282169083919</c:v>
                </c:pt>
                <c:pt idx="4785">
                  <c:v>8.2302956628177544</c:v>
                </c:pt>
                <c:pt idx="4786">
                  <c:v>-6.4046338296400531</c:v>
                </c:pt>
                <c:pt idx="4787">
                  <c:v>-6.9689721086285505</c:v>
                </c:pt>
                <c:pt idx="4788">
                  <c:v>7.9908602921982794</c:v>
                </c:pt>
                <c:pt idx="4789">
                  <c:v>4.9886142626702554</c:v>
                </c:pt>
                <c:pt idx="4790">
                  <c:v>-8.7983703249242851</c:v>
                </c:pt>
                <c:pt idx="4791">
                  <c:v>-3.0420021080731314</c:v>
                </c:pt>
                <c:pt idx="4792">
                  <c:v>9.6069156882944462</c:v>
                </c:pt>
                <c:pt idx="4793">
                  <c:v>0.95666218836956363</c:v>
                </c:pt>
                <c:pt idx="4794">
                  <c:v>-9.9867587167707192</c:v>
                </c:pt>
                <c:pt idx="4795">
                  <c:v>1.2471905400650658</c:v>
                </c:pt>
                <c:pt idx="4796">
                  <c:v>9.890004889962599</c:v>
                </c:pt>
                <c:pt idx="4797">
                  <c:v>-3.431140123806069</c:v>
                </c:pt>
                <c:pt idx="4798">
                  <c:v>-9.0689059175159876</c:v>
                </c:pt>
                <c:pt idx="4799">
                  <c:v>5.437700198125146</c:v>
                </c:pt>
                <c:pt idx="4800">
                  <c:v>7.8784516927541706</c:v>
                </c:pt>
                <c:pt idx="4801">
                  <c:v>-7.1455484465966936</c:v>
                </c:pt>
                <c:pt idx="4802">
                  <c:v>-6.3802967642551502</c:v>
                </c:pt>
                <c:pt idx="4803">
                  <c:v>8.5995819500200561</c:v>
                </c:pt>
                <c:pt idx="4804">
                  <c:v>4.3389188431931549</c:v>
                </c:pt>
                <c:pt idx="4805">
                  <c:v>-9.232641392293317</c:v>
                </c:pt>
                <c:pt idx="4806">
                  <c:v>-2.234150167091888</c:v>
                </c:pt>
                <c:pt idx="4807">
                  <c:v>9.6110982455380913</c:v>
                </c:pt>
                <c:pt idx="4808">
                  <c:v>0.11018186276116007</c:v>
                </c:pt>
                <c:pt idx="4809">
                  <c:v>-9.9992604390671467</c:v>
                </c:pt>
                <c:pt idx="4810">
                  <c:v>2.0722704159583447</c:v>
                </c:pt>
                <c:pt idx="4811">
                  <c:v>9.4968249710043811</c:v>
                </c:pt>
                <c:pt idx="4812">
                  <c:v>-4.2484502806389433</c:v>
                </c:pt>
                <c:pt idx="4813">
                  <c:v>-8.7528722952770757</c:v>
                </c:pt>
                <c:pt idx="4814">
                  <c:v>6.2066796702008755</c:v>
                </c:pt>
                <c:pt idx="4815">
                  <c:v>7.4492794028068481</c:v>
                </c:pt>
                <c:pt idx="4816">
                  <c:v>-7.8411193271005946</c:v>
                </c:pt>
                <c:pt idx="4817">
                  <c:v>-5.6728195135366155</c:v>
                </c:pt>
                <c:pt idx="4818">
                  <c:v>9.1357823063689683</c:v>
                </c:pt>
                <c:pt idx="4819">
                  <c:v>3.6810469646684862</c:v>
                </c:pt>
                <c:pt idx="4820">
                  <c:v>-9.8912932677483543</c:v>
                </c:pt>
                <c:pt idx="4821">
                  <c:v>-1.5101615551844527</c:v>
                </c:pt>
                <c:pt idx="4822">
                  <c:v>10.485337803294426</c:v>
                </c:pt>
                <c:pt idx="4823">
                  <c:v>-0.78941240539684554</c:v>
                </c:pt>
                <c:pt idx="4824">
                  <c:v>-10.586898647579423</c:v>
                </c:pt>
                <c:pt idx="4825">
                  <c:v>3.1605661179887465</c:v>
                </c:pt>
                <c:pt idx="4826">
                  <c:v>10.064388169091945</c:v>
                </c:pt>
                <c:pt idx="4827">
                  <c:v>-5.4315303265740313</c:v>
                </c:pt>
                <c:pt idx="4828">
                  <c:v>-8.867178635266054</c:v>
                </c:pt>
                <c:pt idx="4829">
                  <c:v>7.3116537818154868</c:v>
                </c:pt>
                <c:pt idx="4830">
                  <c:v>7.2359953556478871</c:v>
                </c:pt>
                <c:pt idx="4831">
                  <c:v>-8.9604380425554346</c:v>
                </c:pt>
                <c:pt idx="4832">
                  <c:v>-5.2299443686476552</c:v>
                </c:pt>
                <c:pt idx="4833">
                  <c:v>9.9590880414022962</c:v>
                </c:pt>
                <c:pt idx="4834">
                  <c:v>3.0205623287242402</c:v>
                </c:pt>
                <c:pt idx="4835">
                  <c:v>-10.810729044574991</c:v>
                </c:pt>
                <c:pt idx="4836">
                  <c:v>-0.66788565272276468</c:v>
                </c:pt>
                <c:pt idx="4837">
                  <c:v>10.875623697003137</c:v>
                </c:pt>
                <c:pt idx="4838">
                  <c:v>-1.7356799161947889</c:v>
                </c:pt>
                <c:pt idx="4839">
                  <c:v>-10.556127369009422</c:v>
                </c:pt>
                <c:pt idx="4840">
                  <c:v>4.0960981710465401</c:v>
                </c:pt>
                <c:pt idx="4841">
                  <c:v>9.8013930955057074</c:v>
                </c:pt>
                <c:pt idx="4842">
                  <c:v>-6.2963770682111857</c:v>
                </c:pt>
                <c:pt idx="4843">
                  <c:v>-8.378348498226142</c:v>
                </c:pt>
                <c:pt idx="4844">
                  <c:v>8.0672211649579282</c:v>
                </c:pt>
                <c:pt idx="4845">
                  <c:v>6.5477979510360482</c:v>
                </c:pt>
                <c:pt idx="4846">
                  <c:v>-9.5818947266594652</c:v>
                </c:pt>
                <c:pt idx="4847">
                  <c:v>-4.5247946461541382</c:v>
                </c:pt>
                <c:pt idx="4848">
                  <c:v>10.536291232648978</c:v>
                </c:pt>
                <c:pt idx="4849">
                  <c:v>2.1551908342119321</c:v>
                </c:pt>
                <c:pt idx="4850">
                  <c:v>-11.208352568794066</c:v>
                </c:pt>
                <c:pt idx="4851">
                  <c:v>0.2747109859087476</c:v>
                </c:pt>
                <c:pt idx="4852">
                  <c:v>10.949719653727007</c:v>
                </c:pt>
                <c:pt idx="4853">
                  <c:v>-2.661723814533727</c:v>
                </c:pt>
                <c:pt idx="4854">
                  <c:v>-10.201639807040534</c:v>
                </c:pt>
                <c:pt idx="4855">
                  <c:v>4.905023338806199</c:v>
                </c:pt>
                <c:pt idx="4856">
                  <c:v>9.4371987050321557</c:v>
                </c:pt>
                <c:pt idx="4857">
                  <c:v>-7.2783254528545314</c:v>
                </c:pt>
                <c:pt idx="4858">
                  <c:v>-8.030030709134035</c:v>
                </c:pt>
                <c:pt idx="4859">
                  <c:v>9.2801025272083315</c:v>
                </c:pt>
                <c:pt idx="4860">
                  <c:v>6.3263645463400744</c:v>
                </c:pt>
                <c:pt idx="4861">
                  <c:v>-10.845812660340245</c:v>
                </c:pt>
                <c:pt idx="4862">
                  <c:v>-3.9316649413714426</c:v>
                </c:pt>
                <c:pt idx="4863">
                  <c:v>11.980255303493657</c:v>
                </c:pt>
                <c:pt idx="4864">
                  <c:v>1.3579150673682849</c:v>
                </c:pt>
                <c:pt idx="4865">
                  <c:v>-12.305520889599299</c:v>
                </c:pt>
                <c:pt idx="4866">
                  <c:v>1.3796152185063435</c:v>
                </c:pt>
                <c:pt idx="4867">
                  <c:v>12.483086679209926</c:v>
                </c:pt>
                <c:pt idx="4868">
                  <c:v>-4.1992346432094436</c:v>
                </c:pt>
                <c:pt idx="4869">
                  <c:v>-11.812919695392678</c:v>
                </c:pt>
                <c:pt idx="4870">
                  <c:v>6.9163947488203963</c:v>
                </c:pt>
                <c:pt idx="4871">
                  <c:v>10.63379339562225</c:v>
                </c:pt>
                <c:pt idx="4872">
                  <c:v>-9.5849979095776199</c:v>
                </c:pt>
                <c:pt idx="4873">
                  <c:v>-8.7270450126070092</c:v>
                </c:pt>
                <c:pt idx="4874">
                  <c:v>11.588385605662431</c:v>
                </c:pt>
                <c:pt idx="4875">
                  <c:v>6.3140592260560053</c:v>
                </c:pt>
                <c:pt idx="4876">
                  <c:v>-13.101035805105733</c:v>
                </c:pt>
                <c:pt idx="4877">
                  <c:v>-3.4079246300829587</c:v>
                </c:pt>
                <c:pt idx="4878">
                  <c:v>14.055529278731607</c:v>
                </c:pt>
                <c:pt idx="4879">
                  <c:v>0.36356708130508941</c:v>
                </c:pt>
                <c:pt idx="4880">
                  <c:v>-14.227311368768857</c:v>
                </c:pt>
                <c:pt idx="4881">
                  <c:v>2.7990019166958158</c:v>
                </c:pt>
                <c:pt idx="4882">
                  <c:v>13.820751118789151</c:v>
                </c:pt>
                <c:pt idx="4883">
                  <c:v>-5.8651649829883752</c:v>
                </c:pt>
                <c:pt idx="4884">
                  <c:v>-12.629709106944246</c:v>
                </c:pt>
                <c:pt idx="4885">
                  <c:v>8.6960763204854565</c:v>
                </c:pt>
                <c:pt idx="4886">
                  <c:v>10.675483382849112</c:v>
                </c:pt>
                <c:pt idx="4887">
                  <c:v>-11.049288892303117</c:v>
                </c:pt>
                <c:pt idx="4888">
                  <c:v>-8.3066829057580129</c:v>
                </c:pt>
                <c:pt idx="4889">
                  <c:v>12.914792843671938</c:v>
                </c:pt>
                <c:pt idx="4890">
                  <c:v>5.4836531124856922</c:v>
                </c:pt>
                <c:pt idx="4891">
                  <c:v>-14.235604084751667</c:v>
                </c:pt>
                <c:pt idx="4892">
                  <c:v>-2.3663913854073377</c:v>
                </c:pt>
                <c:pt idx="4893">
                  <c:v>14.836075270541224</c:v>
                </c:pt>
                <c:pt idx="4894">
                  <c:v>-0.8939176518841776</c:v>
                </c:pt>
                <c:pt idx="4895">
                  <c:v>-14.604316717829082</c:v>
                </c:pt>
                <c:pt idx="4896">
                  <c:v>4.0832363971693022</c:v>
                </c:pt>
                <c:pt idx="4897">
                  <c:v>13.631763640717889</c:v>
                </c:pt>
                <c:pt idx="4898">
                  <c:v>-7.1049848832003226</c:v>
                </c:pt>
                <c:pt idx="4899">
                  <c:v>-12.119198918912883</c:v>
                </c:pt>
                <c:pt idx="4900">
                  <c:v>9.845125333916485</c:v>
                </c:pt>
                <c:pt idx="4901">
                  <c:v>10.082424533104028</c:v>
                </c:pt>
                <c:pt idx="4902">
                  <c:v>-12.184169385636245</c:v>
                </c:pt>
                <c:pt idx="4903">
                  <c:v>-7.4690715740141425</c:v>
                </c:pt>
                <c:pt idx="4904">
                  <c:v>13.900386950979003</c:v>
                </c:pt>
                <c:pt idx="4905">
                  <c:v>4.4001968672699929</c:v>
                </c:pt>
                <c:pt idx="4906">
                  <c:v>-14.75914691821305</c:v>
                </c:pt>
                <c:pt idx="4907">
                  <c:v>-1.1299677819554346</c:v>
                </c:pt>
                <c:pt idx="4908">
                  <c:v>14.842795571987532</c:v>
                </c:pt>
                <c:pt idx="4909">
                  <c:v>-2.1181265660931512</c:v>
                </c:pt>
                <c:pt idx="4910">
                  <c:v>-14.096174201724184</c:v>
                </c:pt>
                <c:pt idx="4911">
                  <c:v>5.2300357802418231</c:v>
                </c:pt>
                <c:pt idx="4912">
                  <c:v>12.889157000888099</c:v>
                </c:pt>
                <c:pt idx="4913">
                  <c:v>-7.9973775457532881</c:v>
                </c:pt>
                <c:pt idx="4914">
                  <c:v>-11.073905987370408</c:v>
                </c:pt>
                <c:pt idx="4915">
                  <c:v>10.454384219169429</c:v>
                </c:pt>
                <c:pt idx="4916">
                  <c:v>8.8339238180347106</c:v>
                </c:pt>
                <c:pt idx="4917">
                  <c:v>-12.497131060587028</c:v>
                </c:pt>
                <c:pt idx="4918">
                  <c:v>-6.0161604004252016</c:v>
                </c:pt>
                <c:pt idx="4919">
                  <c:v>13.52434191263165</c:v>
                </c:pt>
                <c:pt idx="4920">
                  <c:v>3.0096704385833641</c:v>
                </c:pt>
                <c:pt idx="4921">
                  <c:v>-14.28561846776541</c:v>
                </c:pt>
                <c:pt idx="4922">
                  <c:v>0.14197784876407657</c:v>
                </c:pt>
                <c:pt idx="4923">
                  <c:v>13.845929528589393</c:v>
                </c:pt>
                <c:pt idx="4924">
                  <c:v>-3.2088256234767876</c:v>
                </c:pt>
                <c:pt idx="4925">
                  <c:v>-13.224112306336441</c:v>
                </c:pt>
                <c:pt idx="4926">
                  <c:v>6.0607675190449681</c:v>
                </c:pt>
                <c:pt idx="4927">
                  <c:v>11.623493292505293</c:v>
                </c:pt>
                <c:pt idx="4928">
                  <c:v>-8.5718655498247411</c:v>
                </c:pt>
                <c:pt idx="4929">
                  <c:v>-9.7433189102694904</c:v>
                </c:pt>
                <c:pt idx="4930">
                  <c:v>10.526357075178169</c:v>
                </c:pt>
                <c:pt idx="4931">
                  <c:v>7.1746908047040741</c:v>
                </c:pt>
                <c:pt idx="4932">
                  <c:v>-12.062568822300328</c:v>
                </c:pt>
                <c:pt idx="4933">
                  <c:v>-4.5303216828804187</c:v>
                </c:pt>
                <c:pt idx="4934">
                  <c:v>12.804446337742384</c:v>
                </c:pt>
                <c:pt idx="4935">
                  <c:v>1.6491753691809163</c:v>
                </c:pt>
                <c:pt idx="4936">
                  <c:v>-13.186022473824234</c:v>
                </c:pt>
                <c:pt idx="4937">
                  <c:v>1.2370238798727524</c:v>
                </c:pt>
                <c:pt idx="4938">
                  <c:v>12.584935209763588</c:v>
                </c:pt>
                <c:pt idx="4939">
                  <c:v>-4.0086362260626904</c:v>
                </c:pt>
                <c:pt idx="4940">
                  <c:v>-11.723926986329257</c:v>
                </c:pt>
                <c:pt idx="4941">
                  <c:v>6.6093389536088889</c:v>
                </c:pt>
                <c:pt idx="4942">
                  <c:v>10.276734618031405</c:v>
                </c:pt>
                <c:pt idx="4943">
                  <c:v>-8.7259687329283508</c:v>
                </c:pt>
                <c:pt idx="4944">
                  <c:v>-8.1289199734317474</c:v>
                </c:pt>
                <c:pt idx="4945">
                  <c:v>10.459240981370744</c:v>
                </c:pt>
                <c:pt idx="4946">
                  <c:v>5.8086773160935445</c:v>
                </c:pt>
                <c:pt idx="4947">
                  <c:v>-11.636634200366315</c:v>
                </c:pt>
                <c:pt idx="4948">
                  <c:v>-3.2234816809548179</c:v>
                </c:pt>
                <c:pt idx="4949">
                  <c:v>12.382040822200324</c:v>
                </c:pt>
                <c:pt idx="4950">
                  <c:v>0.50076825146451698</c:v>
                </c:pt>
                <c:pt idx="4951">
                  <c:v>-12.654479299774623</c:v>
                </c:pt>
                <c:pt idx="4952">
                  <c:v>2.2999573621100664</c:v>
                </c:pt>
                <c:pt idx="4953">
                  <c:v>12.3285906383429</c:v>
                </c:pt>
                <c:pt idx="4954">
                  <c:v>-5.0571235593414237</c:v>
                </c:pt>
                <c:pt idx="4955">
                  <c:v>-11.218854213052733</c:v>
                </c:pt>
                <c:pt idx="4956">
                  <c:v>7.5158246437373668</c:v>
                </c:pt>
                <c:pt idx="4957">
                  <c:v>9.647962833763092</c:v>
                </c:pt>
                <c:pt idx="4958">
                  <c:v>-9.6650642641470572</c:v>
                </c:pt>
                <c:pt idx="4959">
                  <c:v>-7.404656839383021</c:v>
                </c:pt>
                <c:pt idx="4960">
                  <c:v>11.129673416373851</c:v>
                </c:pt>
                <c:pt idx="4961">
                  <c:v>4.8737303935124663</c:v>
                </c:pt>
                <c:pt idx="4962">
                  <c:v>-12.034538349088541</c:v>
                </c:pt>
                <c:pt idx="4963">
                  <c:v>-2.1910588629049128</c:v>
                </c:pt>
                <c:pt idx="4964">
                  <c:v>12.576941952861683</c:v>
                </c:pt>
                <c:pt idx="4965">
                  <c:v>-0.57297530928966423</c:v>
                </c:pt>
                <c:pt idx="4966">
                  <c:v>-12.38810962612196</c:v>
                </c:pt>
                <c:pt idx="4967">
                  <c:v>3.3119816367258021</c:v>
                </c:pt>
                <c:pt idx="4968">
                  <c:v>11.673655914212938</c:v>
                </c:pt>
                <c:pt idx="4969">
                  <c:v>-5.8355312096117977</c:v>
                </c:pt>
                <c:pt idx="4970">
                  <c:v>-10.259478364331734</c:v>
                </c:pt>
                <c:pt idx="4971">
                  <c:v>8.069937198556481</c:v>
                </c:pt>
                <c:pt idx="4972">
                  <c:v>8.4148873003813769</c:v>
                </c:pt>
                <c:pt idx="4973">
                  <c:v>-9.7182458825241227</c:v>
                </c:pt>
                <c:pt idx="4974">
                  <c:v>-6.1166150088653657</c:v>
                </c:pt>
                <c:pt idx="4975">
                  <c:v>11.084602679382114</c:v>
                </c:pt>
                <c:pt idx="4976">
                  <c:v>3.7164891360467247</c:v>
                </c:pt>
                <c:pt idx="4977">
                  <c:v>-11.81911194059909</c:v>
                </c:pt>
                <c:pt idx="4978">
                  <c:v>-1.0768339851502988</c:v>
                </c:pt>
                <c:pt idx="4979">
                  <c:v>12.073140947402695</c:v>
                </c:pt>
                <c:pt idx="4980">
                  <c:v>-1.5718887676351605</c:v>
                </c:pt>
                <c:pt idx="4981">
                  <c:v>-11.43068333432567</c:v>
                </c:pt>
                <c:pt idx="4982">
                  <c:v>3.9898009474835039</c:v>
                </c:pt>
                <c:pt idx="4983">
                  <c:v>10.316989585926573</c:v>
                </c:pt>
                <c:pt idx="4984">
                  <c:v>-6.2120344642092675</c:v>
                </c:pt>
                <c:pt idx="4985">
                  <c:v>-8.8613262295550541</c:v>
                </c:pt>
                <c:pt idx="4986">
                  <c:v>8.1541876628098642</c:v>
                </c:pt>
                <c:pt idx="4987">
                  <c:v>6.9578859548911405</c:v>
                </c:pt>
                <c:pt idx="4988">
                  <c:v>-9.3345711601483998</c:v>
                </c:pt>
                <c:pt idx="4989">
                  <c:v>-4.7623261286838376</c:v>
                </c:pt>
                <c:pt idx="4990">
                  <c:v>10.55318368752074</c:v>
                </c:pt>
                <c:pt idx="4991">
                  <c:v>2.4876460659169908</c:v>
                </c:pt>
                <c:pt idx="4992">
                  <c:v>-11.073550542620085</c:v>
                </c:pt>
                <c:pt idx="4993">
                  <c:v>-4.7734081201341455E-2</c:v>
                </c:pt>
                <c:pt idx="4994">
                  <c:v>11.104963485286595</c:v>
                </c:pt>
                <c:pt idx="4995">
                  <c:v>-2.4067821824050348</c:v>
                </c:pt>
                <c:pt idx="4996">
                  <c:v>-10.688511141178838</c:v>
                </c:pt>
                <c:pt idx="4997">
                  <c:v>4.7939331022835283</c:v>
                </c:pt>
                <c:pt idx="4998">
                  <c:v>9.6942688566680637</c:v>
                </c:pt>
                <c:pt idx="4999">
                  <c:v>-6.898297111418052</c:v>
                </c:pt>
                <c:pt idx="5000">
                  <c:v>-8.0152038787753703</c:v>
                </c:pt>
                <c:pt idx="5001">
                  <c:v>8.682452384037159</c:v>
                </c:pt>
                <c:pt idx="5002">
                  <c:v>6.2349639323554271</c:v>
                </c:pt>
                <c:pt idx="5003">
                  <c:v>-9.8871245363837286</c:v>
                </c:pt>
                <c:pt idx="5004">
                  <c:v>-3.8936112806174248</c:v>
                </c:pt>
                <c:pt idx="5005">
                  <c:v>10.92754300281085</c:v>
                </c:pt>
                <c:pt idx="5006">
                  <c:v>1.5708235141809592</c:v>
                </c:pt>
                <c:pt idx="5007">
                  <c:v>-11.199361626025413</c:v>
                </c:pt>
                <c:pt idx="5008">
                  <c:v>0.91549679149805885</c:v>
                </c:pt>
                <c:pt idx="5009">
                  <c:v>11.029335625402423</c:v>
                </c:pt>
                <c:pt idx="5010">
                  <c:v>-3.3037858635871729</c:v>
                </c:pt>
                <c:pt idx="5011">
                  <c:v>-10.176496725920181</c:v>
                </c:pt>
                <c:pt idx="5012">
                  <c:v>5.4817755508974955</c:v>
                </c:pt>
                <c:pt idx="5013">
                  <c:v>8.7058015323942453</c:v>
                </c:pt>
                <c:pt idx="5014">
                  <c:v>-7.3230306292827301</c:v>
                </c:pt>
                <c:pt idx="5015">
                  <c:v>-7.0785276849917818</c:v>
                </c:pt>
                <c:pt idx="5016">
                  <c:v>8.7532403009609023</c:v>
                </c:pt>
                <c:pt idx="5017">
                  <c:v>5.093778476192508</c:v>
                </c:pt>
                <c:pt idx="5018">
                  <c:v>-9.8893094201165432</c:v>
                </c:pt>
                <c:pt idx="5019">
                  <c:v>-2.8528005780353358</c:v>
                </c:pt>
                <c:pt idx="5020">
                  <c:v>10.394031643154396</c:v>
                </c:pt>
                <c:pt idx="5021">
                  <c:v>0.57174002259277135</c:v>
                </c:pt>
                <c:pt idx="5022">
                  <c:v>-10.347603330057883</c:v>
                </c:pt>
                <c:pt idx="5023">
                  <c:v>1.7093647529165774</c:v>
                </c:pt>
                <c:pt idx="5024">
                  <c:v>9.9669234090919101</c:v>
                </c:pt>
                <c:pt idx="5025">
                  <c:v>-3.8790525317018973</c:v>
                </c:pt>
                <c:pt idx="5026">
                  <c:v>-9.0243447947470106</c:v>
                </c:pt>
                <c:pt idx="5027">
                  <c:v>5.9720560371784934</c:v>
                </c:pt>
                <c:pt idx="5028">
                  <c:v>7.8780894227836091</c:v>
                </c:pt>
                <c:pt idx="5029">
                  <c:v>-7.6560624546292795</c:v>
                </c:pt>
                <c:pt idx="5030">
                  <c:v>-6.1260947942183765</c:v>
                </c:pt>
                <c:pt idx="5031">
                  <c:v>8.9868192182579634</c:v>
                </c:pt>
                <c:pt idx="5032">
                  <c:v>4.1123352015466352</c:v>
                </c:pt>
                <c:pt idx="5033">
                  <c:v>-9.830097436783106</c:v>
                </c:pt>
                <c:pt idx="5034">
                  <c:v>-1.9251565192164091</c:v>
                </c:pt>
                <c:pt idx="5035">
                  <c:v>10.13839038147259</c:v>
                </c:pt>
                <c:pt idx="5036">
                  <c:v>-0.31955120929720277</c:v>
                </c:pt>
                <c:pt idx="5037">
                  <c:v>-10.079132272270293</c:v>
                </c:pt>
                <c:pt idx="5038">
                  <c:v>2.5299071968778351</c:v>
                </c:pt>
                <c:pt idx="5039">
                  <c:v>9.6377926256578466</c:v>
                </c:pt>
                <c:pt idx="5040">
                  <c:v>-4.7985240104766858</c:v>
                </c:pt>
                <c:pt idx="5041">
                  <c:v>-8.8436579842512035</c:v>
                </c:pt>
                <c:pt idx="5042">
                  <c:v>6.8163006709520975</c:v>
                </c:pt>
                <c:pt idx="5043">
                  <c:v>7.5334552562970112</c:v>
                </c:pt>
                <c:pt idx="5044">
                  <c:v>-8.739663595523691</c:v>
                </c:pt>
                <c:pt idx="5045">
                  <c:v>-5.7205134404398761</c:v>
                </c:pt>
                <c:pt idx="5046">
                  <c:v>9.9195270177487256</c:v>
                </c:pt>
                <c:pt idx="5047">
                  <c:v>3.4944905428540998</c:v>
                </c:pt>
                <c:pt idx="5048">
                  <c:v>-10.819178863087846</c:v>
                </c:pt>
                <c:pt idx="5049">
                  <c:v>-1.1617067675042851</c:v>
                </c:pt>
                <c:pt idx="5050">
                  <c:v>11.170043952500375</c:v>
                </c:pt>
                <c:pt idx="5051">
                  <c:v>-1.3029575888918121</c:v>
                </c:pt>
                <c:pt idx="5052">
                  <c:v>-11.042034775722833</c:v>
                </c:pt>
                <c:pt idx="5053">
                  <c:v>3.7915889964212419</c:v>
                </c:pt>
                <c:pt idx="5054">
                  <c:v>10.293143263032814</c:v>
                </c:pt>
                <c:pt idx="5055">
                  <c:v>-6.0326275079984679</c:v>
                </c:pt>
                <c:pt idx="5056">
                  <c:v>-8.9243769575349994</c:v>
                </c:pt>
                <c:pt idx="5057">
                  <c:v>7.9488503779602437</c:v>
                </c:pt>
                <c:pt idx="5058">
                  <c:v>7.086491861849769</c:v>
                </c:pt>
                <c:pt idx="5059">
                  <c:v>-9.4044260129879707</c:v>
                </c:pt>
                <c:pt idx="5060">
                  <c:v>-4.9043348323127018</c:v>
                </c:pt>
                <c:pt idx="5061">
                  <c:v>10.374026761833681</c:v>
                </c:pt>
                <c:pt idx="5062">
                  <c:v>2.6452623814251996</c:v>
                </c:pt>
                <c:pt idx="5063">
                  <c:v>-11.01144154561471</c:v>
                </c:pt>
                <c:pt idx="5064">
                  <c:v>-0.20622935210541629</c:v>
                </c:pt>
                <c:pt idx="5065">
                  <c:v>11.223206174503943</c:v>
                </c:pt>
                <c:pt idx="5066">
                  <c:v>-2.2674529965146961</c:v>
                </c:pt>
                <c:pt idx="5067">
                  <c:v>-10.512045186697586</c:v>
                </c:pt>
                <c:pt idx="5068">
                  <c:v>4.4902637827712741</c:v>
                </c:pt>
                <c:pt idx="5069">
                  <c:v>9.4580633027738763</c:v>
                </c:pt>
                <c:pt idx="5070">
                  <c:v>-6.5983256026694574</c:v>
                </c:pt>
                <c:pt idx="5071">
                  <c:v>-7.9850178786190105</c:v>
                </c:pt>
                <c:pt idx="5072">
                  <c:v>8.2212566096654776</c:v>
                </c:pt>
                <c:pt idx="5073">
                  <c:v>5.9742531867023247</c:v>
                </c:pt>
                <c:pt idx="5074">
                  <c:v>-9.4864561098397484</c:v>
                </c:pt>
                <c:pt idx="5075">
                  <c:v>-3.9834039516662307</c:v>
                </c:pt>
                <c:pt idx="5076">
                  <c:v>10.548805232279454</c:v>
                </c:pt>
                <c:pt idx="5077">
                  <c:v>1.6906416262275181</c:v>
                </c:pt>
                <c:pt idx="5078">
                  <c:v>-11.098389638896082</c:v>
                </c:pt>
                <c:pt idx="5079">
                  <c:v>0.73987672827638318</c:v>
                </c:pt>
                <c:pt idx="5080">
                  <c:v>10.92101408118687</c:v>
                </c:pt>
                <c:pt idx="5081">
                  <c:v>-3.1540191269529116</c:v>
                </c:pt>
                <c:pt idx="5082">
                  <c:v>-10.204160632597144</c:v>
                </c:pt>
                <c:pt idx="5083">
                  <c:v>5.4456704845447774</c:v>
                </c:pt>
                <c:pt idx="5084">
                  <c:v>9.2546941134987613</c:v>
                </c:pt>
                <c:pt idx="5085">
                  <c:v>-7.5784126973484298</c:v>
                </c:pt>
                <c:pt idx="5086">
                  <c:v>-7.6639835519128443</c:v>
                </c:pt>
                <c:pt idx="5087">
                  <c:v>9.5439023042779851</c:v>
                </c:pt>
                <c:pt idx="5088">
                  <c:v>5.7764705322476013</c:v>
                </c:pt>
                <c:pt idx="5089">
                  <c:v>-10.940009160540342</c:v>
                </c:pt>
                <c:pt idx="5090">
                  <c:v>-3.427961290994495</c:v>
                </c:pt>
                <c:pt idx="5091">
                  <c:v>11.855000198096581</c:v>
                </c:pt>
                <c:pt idx="5092">
                  <c:v>0.82326794395238312</c:v>
                </c:pt>
                <c:pt idx="5093">
                  <c:v>-12.072442964705713</c:v>
                </c:pt>
                <c:pt idx="5094">
                  <c:v>1.8363485835728728</c:v>
                </c:pt>
                <c:pt idx="5095">
                  <c:v>11.726151682977413</c:v>
                </c:pt>
                <c:pt idx="5096">
                  <c:v>-4.4782550146930369</c:v>
                </c:pt>
                <c:pt idx="5097">
                  <c:v>-10.963192508094521</c:v>
                </c:pt>
                <c:pt idx="5098">
                  <c:v>6.9801414927413434</c:v>
                </c:pt>
                <c:pt idx="5099">
                  <c:v>9.6027838312700311</c:v>
                </c:pt>
                <c:pt idx="5100">
                  <c:v>-9.1833839174156697</c:v>
                </c:pt>
                <c:pt idx="5101">
                  <c:v>-7.5849119963675369</c:v>
                </c:pt>
                <c:pt idx="5102">
                  <c:v>10.927775063903324</c:v>
                </c:pt>
                <c:pt idx="5103">
                  <c:v>5.2347826691703325</c:v>
                </c:pt>
                <c:pt idx="5104">
                  <c:v>-11.964488680480981</c:v>
                </c:pt>
                <c:pt idx="5105">
                  <c:v>-2.5406210693501774</c:v>
                </c:pt>
                <c:pt idx="5106">
                  <c:v>12.486681778554885</c:v>
                </c:pt>
                <c:pt idx="5107">
                  <c:v>-0.21158803935324999</c:v>
                </c:pt>
                <c:pt idx="5108">
                  <c:v>-12.439531364381525</c:v>
                </c:pt>
                <c:pt idx="5109">
                  <c:v>2.9776467159300655</c:v>
                </c:pt>
                <c:pt idx="5110">
                  <c:v>11.806280347974887</c:v>
                </c:pt>
                <c:pt idx="5111">
                  <c:v>-5.501562934426004</c:v>
                </c:pt>
                <c:pt idx="5112">
                  <c:v>-10.446115769241052</c:v>
                </c:pt>
                <c:pt idx="5113">
                  <c:v>7.76558358222431</c:v>
                </c:pt>
                <c:pt idx="5114">
                  <c:v>8.6580052094086142</c:v>
                </c:pt>
                <c:pt idx="5115">
                  <c:v>-9.653895272794017</c:v>
                </c:pt>
                <c:pt idx="5116">
                  <c:v>-6.5708535046785768</c:v>
                </c:pt>
                <c:pt idx="5117">
                  <c:v>11.123178485593705</c:v>
                </c:pt>
                <c:pt idx="5118">
                  <c:v>4.1304253944346323</c:v>
                </c:pt>
                <c:pt idx="5119">
                  <c:v>-12.186540542413844</c:v>
                </c:pt>
                <c:pt idx="5120">
                  <c:v>-1.4692801145763574</c:v>
                </c:pt>
                <c:pt idx="5121">
                  <c:v>12.262710512517423</c:v>
                </c:pt>
                <c:pt idx="5122">
                  <c:v>-1.2477112808395974</c:v>
                </c:pt>
                <c:pt idx="5123">
                  <c:v>-11.916903331611225</c:v>
                </c:pt>
                <c:pt idx="5124">
                  <c:v>3.8726892446813537</c:v>
                </c:pt>
                <c:pt idx="5125">
                  <c:v>11.110194575102627</c:v>
                </c:pt>
                <c:pt idx="5126">
                  <c:v>-6.3269622398085623</c:v>
                </c:pt>
                <c:pt idx="5127">
                  <c:v>-9.6265330017377728</c:v>
                </c:pt>
                <c:pt idx="5128">
                  <c:v>8.4496756804346109</c:v>
                </c:pt>
                <c:pt idx="5129">
                  <c:v>7.9035851070785279</c:v>
                </c:pt>
                <c:pt idx="5130">
                  <c:v>-10.342173915981924</c:v>
                </c:pt>
                <c:pt idx="5131">
                  <c:v>-5.7266055843131047</c:v>
                </c:pt>
                <c:pt idx="5132">
                  <c:v>11.837983640526829</c:v>
                </c:pt>
                <c:pt idx="5133">
                  <c:v>3.1957185350908475</c:v>
                </c:pt>
                <c:pt idx="5134">
                  <c:v>-12.703312715587096</c:v>
                </c:pt>
                <c:pt idx="5135">
                  <c:v>-0.42518186795005225</c:v>
                </c:pt>
                <c:pt idx="5136">
                  <c:v>12.817203683120631</c:v>
                </c:pt>
                <c:pt idx="5137">
                  <c:v>-2.4201916224980433</c:v>
                </c:pt>
                <c:pt idx="5138">
                  <c:v>-12.606557132708524</c:v>
                </c:pt>
                <c:pt idx="5139">
                  <c:v>5.2579629117256363</c:v>
                </c:pt>
                <c:pt idx="5140">
                  <c:v>11.465663958552391</c:v>
                </c:pt>
                <c:pt idx="5141">
                  <c:v>-7.8205953771745582</c:v>
                </c:pt>
                <c:pt idx="5142">
                  <c:v>-9.7755685114307269</c:v>
                </c:pt>
                <c:pt idx="5143">
                  <c:v>9.8849241423526859</c:v>
                </c:pt>
                <c:pt idx="5144">
                  <c:v>7.5740246667172251</c:v>
                </c:pt>
                <c:pt idx="5145">
                  <c:v>-11.639530845660898</c:v>
                </c:pt>
                <c:pt idx="5146">
                  <c:v>-5.0194548034559325</c:v>
                </c:pt>
                <c:pt idx="5147">
                  <c:v>12.762678426923523</c:v>
                </c:pt>
                <c:pt idx="5148">
                  <c:v>2.2207147908099567</c:v>
                </c:pt>
                <c:pt idx="5149">
                  <c:v>-13.17451607886885</c:v>
                </c:pt>
                <c:pt idx="5150">
                  <c:v>0.6984505234808136</c:v>
                </c:pt>
                <c:pt idx="5151">
                  <c:v>13.263679302445752</c:v>
                </c:pt>
                <c:pt idx="5152">
                  <c:v>-3.6367056928550858</c:v>
                </c:pt>
                <c:pt idx="5153">
                  <c:v>-12.554248298811062</c:v>
                </c:pt>
                <c:pt idx="5154">
                  <c:v>6.4549894265765477</c:v>
                </c:pt>
                <c:pt idx="5155">
                  <c:v>11.195737348971774</c:v>
                </c:pt>
                <c:pt idx="5156">
                  <c:v>-8.9422065468888423</c:v>
                </c:pt>
                <c:pt idx="5157">
                  <c:v>-9.227838895309489</c:v>
                </c:pt>
                <c:pt idx="5158">
                  <c:v>10.822438922904519</c:v>
                </c:pt>
                <c:pt idx="5159">
                  <c:v>6.7053923747108533</c:v>
                </c:pt>
                <c:pt idx="5160">
                  <c:v>-12.265007743060643</c:v>
                </c:pt>
                <c:pt idx="5161">
                  <c:v>-3.9757231557798676</c:v>
                </c:pt>
                <c:pt idx="5162">
                  <c:v>12.995239310502749</c:v>
                </c:pt>
                <c:pt idx="5163">
                  <c:v>1.0992196283078464</c:v>
                </c:pt>
                <c:pt idx="5164">
                  <c:v>-13.169661058676905</c:v>
                </c:pt>
                <c:pt idx="5165">
                  <c:v>1.7994170869873312</c:v>
                </c:pt>
                <c:pt idx="5166">
                  <c:v>12.787771762093326</c:v>
                </c:pt>
                <c:pt idx="5167">
                  <c:v>-4.6446312174131217</c:v>
                </c:pt>
                <c:pt idx="5168">
                  <c:v>-11.655725732905918</c:v>
                </c:pt>
                <c:pt idx="5169">
                  <c:v>7.1261833638881233</c:v>
                </c:pt>
                <c:pt idx="5170">
                  <c:v>10.07966184768561</c:v>
                </c:pt>
                <c:pt idx="5171">
                  <c:v>-9.4163366756416895</c:v>
                </c:pt>
                <c:pt idx="5172">
                  <c:v>-8.0924662150201598</c:v>
                </c:pt>
                <c:pt idx="5173">
                  <c:v>11.366193987269465</c:v>
                </c:pt>
                <c:pt idx="5174">
                  <c:v>5.6929562595152454</c:v>
                </c:pt>
                <c:pt idx="5175">
                  <c:v>-12.66740927852751</c:v>
                </c:pt>
                <c:pt idx="5176">
                  <c:v>-2.8882836623365522</c:v>
                </c:pt>
                <c:pt idx="5177">
                  <c:v>13.249264191431225</c:v>
                </c:pt>
                <c:pt idx="5178">
                  <c:v>-3.4824751850984777E-2</c:v>
                </c:pt>
                <c:pt idx="5179">
                  <c:v>-13.315601794423813</c:v>
                </c:pt>
                <c:pt idx="5180">
                  <c:v>2.9535923299945295</c:v>
                </c:pt>
                <c:pt idx="5181">
                  <c:v>12.516140326208834</c:v>
                </c:pt>
                <c:pt idx="5182">
                  <c:v>-5.6815265450679187</c:v>
                </c:pt>
                <c:pt idx="5183">
                  <c:v>-11.221082248902341</c:v>
                </c:pt>
                <c:pt idx="5184">
                  <c:v>8.1660860088266976</c:v>
                </c:pt>
                <c:pt idx="5185">
                  <c:v>9.5172278787343316</c:v>
                </c:pt>
                <c:pt idx="5186">
                  <c:v>-10.378613082332635</c:v>
                </c:pt>
                <c:pt idx="5187">
                  <c:v>-7.3058396114288771</c:v>
                </c:pt>
                <c:pt idx="5188">
                  <c:v>12.06487451196981</c:v>
                </c:pt>
                <c:pt idx="5189">
                  <c:v>4.6500098002101362</c:v>
                </c:pt>
                <c:pt idx="5190">
                  <c:v>-12.914383408950055</c:v>
                </c:pt>
                <c:pt idx="5191">
                  <c:v>-1.7563246322713697</c:v>
                </c:pt>
                <c:pt idx="5192">
                  <c:v>13.151847094415469</c:v>
                </c:pt>
                <c:pt idx="5193">
                  <c:v>-1.1380120194511734</c:v>
                </c:pt>
                <c:pt idx="5194">
                  <c:v>-12.65929261788389</c:v>
                </c:pt>
                <c:pt idx="5195">
                  <c:v>3.9595566505897026</c:v>
                </c:pt>
                <c:pt idx="5196">
                  <c:v>11.882483131654144</c:v>
                </c:pt>
                <c:pt idx="5197">
                  <c:v>-6.5709105161351102</c:v>
                </c:pt>
                <c:pt idx="5198">
                  <c:v>-10.5034526055121</c:v>
                </c:pt>
                <c:pt idx="5199">
                  <c:v>8.9436391856508468</c:v>
                </c:pt>
                <c:pt idx="5200">
                  <c:v>8.5443739974883606</c:v>
                </c:pt>
                <c:pt idx="5201">
                  <c:v>-10.865978369369135</c:v>
                </c:pt>
                <c:pt idx="5202">
                  <c:v>-6.1293031887833118</c:v>
                </c:pt>
                <c:pt idx="5203">
                  <c:v>11.978467767151656</c:v>
                </c:pt>
                <c:pt idx="5204">
                  <c:v>3.4057618668947018</c:v>
                </c:pt>
                <c:pt idx="5205">
                  <c:v>-12.596433352742123</c:v>
                </c:pt>
                <c:pt idx="5206">
                  <c:v>-0.59541761992727915</c:v>
                </c:pt>
                <c:pt idx="5207">
                  <c:v>12.604166400818022</c:v>
                </c:pt>
                <c:pt idx="5208">
                  <c:v>-2.199870118133036</c:v>
                </c:pt>
                <c:pt idx="5209">
                  <c:v>-12.332167880531724</c:v>
                </c:pt>
                <c:pt idx="5210">
                  <c:v>5.0139716982509448</c:v>
                </c:pt>
                <c:pt idx="5211">
                  <c:v>11.550186687712761</c:v>
                </c:pt>
                <c:pt idx="5212">
                  <c:v>-7.631081189620577</c:v>
                </c:pt>
                <c:pt idx="5213">
                  <c:v>-9.9466592281663821</c:v>
                </c:pt>
                <c:pt idx="5214">
                  <c:v>9.9202068635949221</c:v>
                </c:pt>
                <c:pt idx="5215">
                  <c:v>7.8073730863929072</c:v>
                </c:pt>
                <c:pt idx="5216">
                  <c:v>-11.672644780737757</c:v>
                </c:pt>
                <c:pt idx="5217">
                  <c:v>-5.2775666083656443</c:v>
                </c:pt>
                <c:pt idx="5218">
                  <c:v>12.836059040151161</c:v>
                </c:pt>
                <c:pt idx="5219">
                  <c:v>2.4528542693934106</c:v>
                </c:pt>
                <c:pt idx="5220">
                  <c:v>-13.605989718871623</c:v>
                </c:pt>
                <c:pt idx="5221">
                  <c:v>0.52212652144456462</c:v>
                </c:pt>
                <c:pt idx="5222">
                  <c:v>13.654862263667193</c:v>
                </c:pt>
                <c:pt idx="5223">
                  <c:v>-3.569448734093827</c:v>
                </c:pt>
                <c:pt idx="5224">
                  <c:v>-12.944412751843359</c:v>
                </c:pt>
                <c:pt idx="5225">
                  <c:v>6.4209410710040364</c:v>
                </c:pt>
                <c:pt idx="5226">
                  <c:v>11.668617055082089</c:v>
                </c:pt>
                <c:pt idx="5227">
                  <c:v>-9.0030959109644559</c:v>
                </c:pt>
                <c:pt idx="5228">
                  <c:v>-9.5147025186212861</c:v>
                </c:pt>
                <c:pt idx="5229">
                  <c:v>11.012011253862857</c:v>
                </c:pt>
                <c:pt idx="5230">
                  <c:v>7.071406862490389</c:v>
                </c:pt>
                <c:pt idx="5231">
                  <c:v>-12.499258146411279</c:v>
                </c:pt>
                <c:pt idx="5232">
                  <c:v>-4.337566236379601</c:v>
                </c:pt>
                <c:pt idx="5233">
                  <c:v>13.571382666884102</c:v>
                </c:pt>
                <c:pt idx="5234">
                  <c:v>1.3295784146611207</c:v>
                </c:pt>
                <c:pt idx="5235">
                  <c:v>-13.689520606499789</c:v>
                </c:pt>
                <c:pt idx="5236">
                  <c:v>1.6870598323743979</c:v>
                </c:pt>
                <c:pt idx="5237">
                  <c:v>13.103417470594577</c:v>
                </c:pt>
                <c:pt idx="5238">
                  <c:v>-4.5088568102438096</c:v>
                </c:pt>
                <c:pt idx="5239">
                  <c:v>-11.967658272752921</c:v>
                </c:pt>
                <c:pt idx="5240">
                  <c:v>7.0113122118181375</c:v>
                </c:pt>
                <c:pt idx="5241">
                  <c:v>10.013437755163759</c:v>
                </c:pt>
                <c:pt idx="5242">
                  <c:v>-9.0379043487992554</c:v>
                </c:pt>
                <c:pt idx="5243">
                  <c:v>-7.9413565709231833</c:v>
                </c:pt>
                <c:pt idx="5244">
                  <c:v>10.657211540856352</c:v>
                </c:pt>
                <c:pt idx="5245">
                  <c:v>5.5033271728873103</c:v>
                </c:pt>
                <c:pt idx="5246">
                  <c:v>-11.790796542403267</c:v>
                </c:pt>
                <c:pt idx="5247">
                  <c:v>-2.8461505003126164</c:v>
                </c:pt>
                <c:pt idx="5248">
                  <c:v>11.971500076676078</c:v>
                </c:pt>
                <c:pt idx="5249">
                  <c:v>0.13855781092247876</c:v>
                </c:pt>
                <c:pt idx="5250">
                  <c:v>-11.635849298730589</c:v>
                </c:pt>
                <c:pt idx="5251">
                  <c:v>2.4172216701426161</c:v>
                </c:pt>
                <c:pt idx="5252">
                  <c:v>10.931456395444982</c:v>
                </c:pt>
                <c:pt idx="5253">
                  <c:v>-4.7762940289716855</c:v>
                </c:pt>
                <c:pt idx="5254">
                  <c:v>-9.9033522519303858</c:v>
                </c:pt>
                <c:pt idx="5255">
                  <c:v>6.9922447454611456</c:v>
                </c:pt>
                <c:pt idx="5256">
                  <c:v>8.258536763071918</c:v>
                </c:pt>
                <c:pt idx="5257">
                  <c:v>-8.7389203893263208</c:v>
                </c:pt>
                <c:pt idx="5258">
                  <c:v>-6.4121751688922295</c:v>
                </c:pt>
                <c:pt idx="5259">
                  <c:v>10.266701367016623</c:v>
                </c:pt>
                <c:pt idx="5260">
                  <c:v>4.1251846543174757</c:v>
                </c:pt>
                <c:pt idx="5261">
                  <c:v>-10.964212402605193</c:v>
                </c:pt>
                <c:pt idx="5262">
                  <c:v>-1.6453982255011634</c:v>
                </c:pt>
                <c:pt idx="5263">
                  <c:v>11.166409321045146</c:v>
                </c:pt>
                <c:pt idx="5264">
                  <c:v>-0.82340081804123455</c:v>
                </c:pt>
                <c:pt idx="5265">
                  <c:v>-10.961620997005166</c:v>
                </c:pt>
                <c:pt idx="5266">
                  <c:v>3.220068753142181</c:v>
                </c:pt>
                <c:pt idx="5267">
                  <c:v>10.145833742399711</c:v>
                </c:pt>
                <c:pt idx="5268">
                  <c:v>-5.4153246302410079</c:v>
                </c:pt>
                <c:pt idx="5269">
                  <c:v>-8.9059565253460491</c:v>
                </c:pt>
                <c:pt idx="5270">
                  <c:v>7.4360565726734009</c:v>
                </c:pt>
                <c:pt idx="5271">
                  <c:v>7.3849296016765216</c:v>
                </c:pt>
                <c:pt idx="5272">
                  <c:v>-9.1581820687412296</c:v>
                </c:pt>
                <c:pt idx="5273">
                  <c:v>-5.4671237257649112</c:v>
                </c:pt>
                <c:pt idx="5274">
                  <c:v>10.617687053504834</c:v>
                </c:pt>
                <c:pt idx="5275">
                  <c:v>3.2280858839373199</c:v>
                </c:pt>
                <c:pt idx="5276">
                  <c:v>-11.456628628927572</c:v>
                </c:pt>
                <c:pt idx="5277">
                  <c:v>-0.71420531526939846</c:v>
                </c:pt>
                <c:pt idx="5278">
                  <c:v>11.474601257946054</c:v>
                </c:pt>
                <c:pt idx="5279">
                  <c:v>-1.8197828257711961</c:v>
                </c:pt>
                <c:pt idx="5280">
                  <c:v>-11.081788490956697</c:v>
                </c:pt>
                <c:pt idx="5281">
                  <c:v>4.2026185935874523</c:v>
                </c:pt>
                <c:pt idx="5282">
                  <c:v>9.846306902540519</c:v>
                </c:pt>
                <c:pt idx="5283">
                  <c:v>-6.3246096115572694</c:v>
                </c:pt>
                <c:pt idx="5284">
                  <c:v>-8.4657390733960192</c:v>
                </c:pt>
                <c:pt idx="5285">
                  <c:v>8.1216593053262063</c:v>
                </c:pt>
                <c:pt idx="5286">
                  <c:v>6.6290332786072845</c:v>
                </c:pt>
                <c:pt idx="5287">
                  <c:v>-9.6124962837650116</c:v>
                </c:pt>
                <c:pt idx="5288">
                  <c:v>-4.4783732250968704</c:v>
                </c:pt>
                <c:pt idx="5289">
                  <c:v>10.531931125581025</c:v>
                </c:pt>
                <c:pt idx="5290">
                  <c:v>2.1788060336897161</c:v>
                </c:pt>
                <c:pt idx="5291">
                  <c:v>-11.101959388937422</c:v>
                </c:pt>
                <c:pt idx="5292">
                  <c:v>0.26690267789337835</c:v>
                </c:pt>
                <c:pt idx="5293">
                  <c:v>11.156274183458807</c:v>
                </c:pt>
                <c:pt idx="5294">
                  <c:v>-2.7130580139386495</c:v>
                </c:pt>
                <c:pt idx="5295">
                  <c:v>-10.516980416526891</c:v>
                </c:pt>
                <c:pt idx="5296">
                  <c:v>5.0978490797477267</c:v>
                </c:pt>
                <c:pt idx="5297">
                  <c:v>9.6139532710376141</c:v>
                </c:pt>
                <c:pt idx="5298">
                  <c:v>-7.2905229395115771</c:v>
                </c:pt>
                <c:pt idx="5299">
                  <c:v>-8.0384467862745641</c:v>
                </c:pt>
                <c:pt idx="5300">
                  <c:v>9.0362483465085575</c:v>
                </c:pt>
                <c:pt idx="5301">
                  <c:v>6.0412518886941733</c:v>
                </c:pt>
                <c:pt idx="5302">
                  <c:v>-10.390743603543369</c:v>
                </c:pt>
                <c:pt idx="5303">
                  <c:v>-3.7359657292616375</c:v>
                </c:pt>
                <c:pt idx="5304">
                  <c:v>11.210873693360242</c:v>
                </c:pt>
                <c:pt idx="5305">
                  <c:v>1.2847498944695075</c:v>
                </c:pt>
                <c:pt idx="5306">
                  <c:v>-11.449802337941493</c:v>
                </c:pt>
                <c:pt idx="5307">
                  <c:v>1.2502192246936823</c:v>
                </c:pt>
                <c:pt idx="5308">
                  <c:v>11.358949561517871</c:v>
                </c:pt>
                <c:pt idx="5309">
                  <c:v>-3.8030193672391399</c:v>
                </c:pt>
                <c:pt idx="5310">
                  <c:v>-10.675167908564875</c:v>
                </c:pt>
                <c:pt idx="5311">
                  <c:v>6.2685984665564796</c:v>
                </c:pt>
                <c:pt idx="5312">
                  <c:v>9.5365556982467474</c:v>
                </c:pt>
                <c:pt idx="5313">
                  <c:v>-8.4418326601605251</c:v>
                </c:pt>
                <c:pt idx="5314">
                  <c:v>-7.7198638548458742</c:v>
                </c:pt>
                <c:pt idx="5315">
                  <c:v>10.18656949285189</c:v>
                </c:pt>
                <c:pt idx="5316">
                  <c:v>5.4918155373943627</c:v>
                </c:pt>
                <c:pt idx="5317">
                  <c:v>-11.465584106226917</c:v>
                </c:pt>
                <c:pt idx="5318">
                  <c:v>-3.0016697968683999</c:v>
                </c:pt>
                <c:pt idx="5319">
                  <c:v>12.173821208032516</c:v>
                </c:pt>
                <c:pt idx="5320">
                  <c:v>0.32153476401554709</c:v>
                </c:pt>
                <c:pt idx="5321">
                  <c:v>-12.331124544697765</c:v>
                </c:pt>
                <c:pt idx="5322">
                  <c:v>2.4068748606965276</c:v>
                </c:pt>
                <c:pt idx="5323">
                  <c:v>11.96575760826947</c:v>
                </c:pt>
                <c:pt idx="5324">
                  <c:v>-5.0872945682541681</c:v>
                </c:pt>
                <c:pt idx="5325">
                  <c:v>-10.873018275506734</c:v>
                </c:pt>
                <c:pt idx="5326">
                  <c:v>7.4701061381676093</c:v>
                </c:pt>
                <c:pt idx="5327">
                  <c:v>9.2715071893957983</c:v>
                </c:pt>
                <c:pt idx="5328">
                  <c:v>-9.5744325385935536</c:v>
                </c:pt>
                <c:pt idx="5329">
                  <c:v>-7.1698272918833563</c:v>
                </c:pt>
                <c:pt idx="5330">
                  <c:v>11.179550025932439</c:v>
                </c:pt>
                <c:pt idx="5331">
                  <c:v>4.7749697397044946</c:v>
                </c:pt>
                <c:pt idx="5332">
                  <c:v>-12.356216281918496</c:v>
                </c:pt>
                <c:pt idx="5333">
                  <c:v>-2.0584439548597895</c:v>
                </c:pt>
                <c:pt idx="5334">
                  <c:v>12.828956026988065</c:v>
                </c:pt>
                <c:pt idx="5335">
                  <c:v>-0.76344998795207919</c:v>
                </c:pt>
                <c:pt idx="5336">
                  <c:v>-12.625159845801669</c:v>
                </c:pt>
                <c:pt idx="5337">
                  <c:v>3.528978564346795</c:v>
                </c:pt>
                <c:pt idx="5338">
                  <c:v>11.755255465390391</c:v>
                </c:pt>
                <c:pt idx="5339">
                  <c:v>-6.0781561448348036</c:v>
                </c:pt>
                <c:pt idx="5340">
                  <c:v>-10.327234744214525</c:v>
                </c:pt>
                <c:pt idx="5341">
                  <c:v>8.2895796785659197</c:v>
                </c:pt>
                <c:pt idx="5342">
                  <c:v>8.4045853868124922</c:v>
                </c:pt>
                <c:pt idx="5343">
                  <c:v>-10.136881250983402</c:v>
                </c:pt>
                <c:pt idx="5344">
                  <c:v>-6.2123036382946308</c:v>
                </c:pt>
                <c:pt idx="5345">
                  <c:v>11.52806531278077</c:v>
                </c:pt>
                <c:pt idx="5346">
                  <c:v>3.6908729540909144</c:v>
                </c:pt>
                <c:pt idx="5347">
                  <c:v>-12.392831761162906</c:v>
                </c:pt>
                <c:pt idx="5348">
                  <c:v>-0.95115176994801487</c:v>
                </c:pt>
                <c:pt idx="5349">
                  <c:v>12.611156242195548</c:v>
                </c:pt>
                <c:pt idx="5350">
                  <c:v>-1.8361845744413168</c:v>
                </c:pt>
                <c:pt idx="5351">
                  <c:v>-12.219206882604878</c:v>
                </c:pt>
                <c:pt idx="5352">
                  <c:v>4.5004187539984963</c:v>
                </c:pt>
                <c:pt idx="5353">
                  <c:v>11.201496305988973</c:v>
                </c:pt>
                <c:pt idx="5354">
                  <c:v>-6.9158421448563052</c:v>
                </c:pt>
                <c:pt idx="5355">
                  <c:v>-9.5533137702154942</c:v>
                </c:pt>
                <c:pt idx="5356">
                  <c:v>9.0650350431512141</c:v>
                </c:pt>
                <c:pt idx="5357">
                  <c:v>7.5769235106772506</c:v>
                </c:pt>
                <c:pt idx="5358">
                  <c:v>-10.564899184934932</c:v>
                </c:pt>
                <c:pt idx="5359">
                  <c:v>-5.1798051487412131</c:v>
                </c:pt>
                <c:pt idx="5360">
                  <c:v>11.793791468126367</c:v>
                </c:pt>
                <c:pt idx="5361">
                  <c:v>2.6132192597555584</c:v>
                </c:pt>
                <c:pt idx="5362">
                  <c:v>-12.449647698316529</c:v>
                </c:pt>
                <c:pt idx="5363">
                  <c:v>0.11860738194880213</c:v>
                </c:pt>
                <c:pt idx="5364">
                  <c:v>12.438369175494557</c:v>
                </c:pt>
                <c:pt idx="5365">
                  <c:v>-2.8709364413796115</c:v>
                </c:pt>
                <c:pt idx="5366">
                  <c:v>-11.823611880810663</c:v>
                </c:pt>
                <c:pt idx="5367">
                  <c:v>5.4381861365504438</c:v>
                </c:pt>
                <c:pt idx="5368">
                  <c:v>10.545117531874578</c:v>
                </c:pt>
                <c:pt idx="5369">
                  <c:v>-7.7005145927727785</c:v>
                </c:pt>
                <c:pt idx="5370">
                  <c:v>-8.6856365282458583</c:v>
                </c:pt>
                <c:pt idx="5371">
                  <c:v>9.5203211831129284</c:v>
                </c:pt>
                <c:pt idx="5372">
                  <c:v>6.5203970838851024</c:v>
                </c:pt>
                <c:pt idx="5373">
                  <c:v>-10.711127708247902</c:v>
                </c:pt>
                <c:pt idx="5374">
                  <c:v>-4.0285577829922898</c:v>
                </c:pt>
                <c:pt idx="5375">
                  <c:v>11.470712543713635</c:v>
                </c:pt>
                <c:pt idx="5376">
                  <c:v>1.4661595498933178</c:v>
                </c:pt>
                <c:pt idx="5377">
                  <c:v>-11.647999038146676</c:v>
                </c:pt>
                <c:pt idx="5378">
                  <c:v>1.1064516946391099</c:v>
                </c:pt>
                <c:pt idx="5379">
                  <c:v>11.359510674238033</c:v>
                </c:pt>
                <c:pt idx="5380">
                  <c:v>-3.6015283117069212</c:v>
                </c:pt>
                <c:pt idx="5381">
                  <c:v>-10.661510674980661</c:v>
                </c:pt>
                <c:pt idx="5382">
                  <c:v>5.998035636806704</c:v>
                </c:pt>
                <c:pt idx="5383">
                  <c:v>9.3040788090962874</c:v>
                </c:pt>
                <c:pt idx="5384">
                  <c:v>-7.9713971843437585</c:v>
                </c:pt>
                <c:pt idx="5385">
                  <c:v>-7.4614323387287129</c:v>
                </c:pt>
                <c:pt idx="5386">
                  <c:v>9.5162634173458933</c:v>
                </c:pt>
                <c:pt idx="5387">
                  <c:v>5.2852686698809554</c:v>
                </c:pt>
                <c:pt idx="5388">
                  <c:v>-10.544864466712902</c:v>
                </c:pt>
                <c:pt idx="5389">
                  <c:v>-2.9275823560395615</c:v>
                </c:pt>
                <c:pt idx="5390">
                  <c:v>11.29926712612524</c:v>
                </c:pt>
                <c:pt idx="5391">
                  <c:v>0.46346505796214765</c:v>
                </c:pt>
                <c:pt idx="5392">
                  <c:v>-11.512804893028081</c:v>
                </c:pt>
                <c:pt idx="5393">
                  <c:v>2.1180203657486221</c:v>
                </c:pt>
                <c:pt idx="5394">
                  <c:v>11.508719100859766</c:v>
                </c:pt>
                <c:pt idx="5395">
                  <c:v>-4.7012543760316063</c:v>
                </c:pt>
                <c:pt idx="5396">
                  <c:v>-10.544152332621834</c:v>
                </c:pt>
                <c:pt idx="5397">
                  <c:v>7.1434748095366256</c:v>
                </c:pt>
                <c:pt idx="5398">
                  <c:v>9.1967212596935806</c:v>
                </c:pt>
                <c:pt idx="5399">
                  <c:v>-9.2950591230502528</c:v>
                </c:pt>
                <c:pt idx="5400">
                  <c:v>-7.2664767809657356</c:v>
                </c:pt>
                <c:pt idx="5401">
                  <c:v>11.040545820783942</c:v>
                </c:pt>
                <c:pt idx="5402">
                  <c:v>4.927626381370783</c:v>
                </c:pt>
                <c:pt idx="5403">
                  <c:v>-12.419708237870601</c:v>
                </c:pt>
                <c:pt idx="5404">
                  <c:v>-2.2810006427566631</c:v>
                </c:pt>
                <c:pt idx="5405">
                  <c:v>13.070989672604892</c:v>
                </c:pt>
                <c:pt idx="5406">
                  <c:v>-0.59625301827101573</c:v>
                </c:pt>
                <c:pt idx="5407">
                  <c:v>-13.239813380763072</c:v>
                </c:pt>
                <c:pt idx="5408">
                  <c:v>3.5473149558999295</c:v>
                </c:pt>
                <c:pt idx="5409">
                  <c:v>12.647145081761694</c:v>
                </c:pt>
                <c:pt idx="5410">
                  <c:v>-6.3633721972810271</c:v>
                </c:pt>
                <c:pt idx="5411">
                  <c:v>-11.20404842259901</c:v>
                </c:pt>
                <c:pt idx="5412">
                  <c:v>8.8605900731137961</c:v>
                </c:pt>
                <c:pt idx="5413">
                  <c:v>9.4183461126690489</c:v>
                </c:pt>
                <c:pt idx="5414">
                  <c:v>-11.033736837402808</c:v>
                </c:pt>
                <c:pt idx="5415">
                  <c:v>-6.9842784789342325</c:v>
                </c:pt>
                <c:pt idx="5416">
                  <c:v>12.596094764008951</c:v>
                </c:pt>
                <c:pt idx="5417">
                  <c:v>4.2086594528925492</c:v>
                </c:pt>
                <c:pt idx="5418">
                  <c:v>-13.366114941305586</c:v>
                </c:pt>
                <c:pt idx="5419">
                  <c:v>-1.2284075319398351</c:v>
                </c:pt>
                <c:pt idx="5420">
                  <c:v>13.645849597951532</c:v>
                </c:pt>
                <c:pt idx="5421">
                  <c:v>-1.78074675691715</c:v>
                </c:pt>
                <c:pt idx="5422">
                  <c:v>-13.241686458341544</c:v>
                </c:pt>
                <c:pt idx="5423">
                  <c:v>4.6447483161831338</c:v>
                </c:pt>
                <c:pt idx="5424">
                  <c:v>12.054218404451941</c:v>
                </c:pt>
                <c:pt idx="5425">
                  <c:v>-7.3281456108061143</c:v>
                </c:pt>
                <c:pt idx="5426">
                  <c:v>-10.433326486862617</c:v>
                </c:pt>
                <c:pt idx="5427">
                  <c:v>9.4612568741260468</c:v>
                </c:pt>
                <c:pt idx="5428">
                  <c:v>8.1928842347987114</c:v>
                </c:pt>
                <c:pt idx="5429">
                  <c:v>-11.144929570242219</c:v>
                </c:pt>
                <c:pt idx="5430">
                  <c:v>-5.5730959074111874</c:v>
                </c:pt>
                <c:pt idx="5431">
                  <c:v>12.043002931476961</c:v>
                </c:pt>
                <c:pt idx="5432">
                  <c:v>2.8420243590766194</c:v>
                </c:pt>
                <c:pt idx="5433">
                  <c:v>-12.584883936433956</c:v>
                </c:pt>
                <c:pt idx="5434">
                  <c:v>-6.1824377540253606E-2</c:v>
                </c:pt>
                <c:pt idx="5435">
                  <c:v>12.603646676671964</c:v>
                </c:pt>
                <c:pt idx="5436">
                  <c:v>-2.7126504753306451</c:v>
                </c:pt>
                <c:pt idx="5437">
                  <c:v>-12.113783463735654</c:v>
                </c:pt>
                <c:pt idx="5438">
                  <c:v>5.4412058796446257</c:v>
                </c:pt>
                <c:pt idx="5439">
                  <c:v>10.885740460725851</c:v>
                </c:pt>
                <c:pt idx="5440">
                  <c:v>-7.7645554266665284</c:v>
                </c:pt>
                <c:pt idx="5441">
                  <c:v>-9.147285621074996</c:v>
                </c:pt>
                <c:pt idx="5442">
                  <c:v>9.6466193605224504</c:v>
                </c:pt>
                <c:pt idx="5443">
                  <c:v>6.7588591545081069</c:v>
                </c:pt>
                <c:pt idx="5444">
                  <c:v>-10.849499504223456</c:v>
                </c:pt>
                <c:pt idx="5445">
                  <c:v>-4.2533072832971648</c:v>
                </c:pt>
                <c:pt idx="5446">
                  <c:v>11.567083231602759</c:v>
                </c:pt>
                <c:pt idx="5447">
                  <c:v>1.6697232249273211</c:v>
                </c:pt>
                <c:pt idx="5448">
                  <c:v>-11.845235249806152</c:v>
                </c:pt>
                <c:pt idx="5449">
                  <c:v>0.94228547041339661</c:v>
                </c:pt>
                <c:pt idx="5450">
                  <c:v>11.520822917283537</c:v>
                </c:pt>
                <c:pt idx="5451">
                  <c:v>-3.4891368777871072</c:v>
                </c:pt>
                <c:pt idx="5452">
                  <c:v>-10.631970806636513</c:v>
                </c:pt>
                <c:pt idx="5453">
                  <c:v>5.7388965184654896</c:v>
                </c:pt>
                <c:pt idx="5454">
                  <c:v>9.2946871336638157</c:v>
                </c:pt>
                <c:pt idx="5455">
                  <c:v>-7.732990311642741</c:v>
                </c:pt>
                <c:pt idx="5456">
                  <c:v>-7.3871845091831645</c:v>
                </c:pt>
                <c:pt idx="5457">
                  <c:v>9.1142904825066662</c:v>
                </c:pt>
                <c:pt idx="5458">
                  <c:v>5.2453002368272132</c:v>
                </c:pt>
                <c:pt idx="5459">
                  <c:v>-10.132548437409039</c:v>
                </c:pt>
                <c:pt idx="5460">
                  <c:v>-2.9355237482132814</c:v>
                </c:pt>
                <c:pt idx="5461">
                  <c:v>10.429703878173228</c:v>
                </c:pt>
                <c:pt idx="5462">
                  <c:v>0.57279254279591951</c:v>
                </c:pt>
                <c:pt idx="5463">
                  <c:v>-10.437234074590933</c:v>
                </c:pt>
                <c:pt idx="5464">
                  <c:v>1.7040896588880319</c:v>
                </c:pt>
                <c:pt idx="5465">
                  <c:v>9.6985469163712921</c:v>
                </c:pt>
                <c:pt idx="5466">
                  <c:v>-3.7680247526138668</c:v>
                </c:pt>
                <c:pt idx="5467">
                  <c:v>-8.7647508911621834</c:v>
                </c:pt>
                <c:pt idx="5468">
                  <c:v>5.6908152888584187</c:v>
                </c:pt>
                <c:pt idx="5469">
                  <c:v>7.5417093874344756</c:v>
                </c:pt>
                <c:pt idx="5470">
                  <c:v>-7.3720149520260163</c:v>
                </c:pt>
                <c:pt idx="5471">
                  <c:v>-5.8545240188560568</c:v>
                </c:pt>
                <c:pt idx="5472">
                  <c:v>8.61638153629616</c:v>
                </c:pt>
                <c:pt idx="5473">
                  <c:v>4.0143311677589217</c:v>
                </c:pt>
                <c:pt idx="5474">
                  <c:v>-9.5979649374434164</c:v>
                </c:pt>
                <c:pt idx="5475">
                  <c:v>-1.8934246339441863</c:v>
                </c:pt>
                <c:pt idx="5476">
                  <c:v>10.042987016691939</c:v>
                </c:pt>
                <c:pt idx="5477">
                  <c:v>-0.31099935781958765</c:v>
                </c:pt>
                <c:pt idx="5478">
                  <c:v>-10.068826104436052</c:v>
                </c:pt>
                <c:pt idx="5479">
                  <c:v>2.5349441488829609</c:v>
                </c:pt>
                <c:pt idx="5480">
                  <c:v>9.5195747944155258</c:v>
                </c:pt>
                <c:pt idx="5481">
                  <c:v>-4.6456352029574974</c:v>
                </c:pt>
                <c:pt idx="5482">
                  <c:v>-8.5577515940026263</c:v>
                </c:pt>
                <c:pt idx="5483">
                  <c:v>6.5262140907801811</c:v>
                </c:pt>
                <c:pt idx="5484">
                  <c:v>7.0954962696949941</c:v>
                </c:pt>
                <c:pt idx="5485">
                  <c:v>-8.1731555305482644</c:v>
                </c:pt>
                <c:pt idx="5486">
                  <c:v>-5.3834345693333185</c:v>
                </c:pt>
                <c:pt idx="5487">
                  <c:v>9.4342675966565892</c:v>
                </c:pt>
                <c:pt idx="5488">
                  <c:v>3.3910079920693037</c:v>
                </c:pt>
                <c:pt idx="5489">
                  <c:v>-10.527351457813744</c:v>
                </c:pt>
                <c:pt idx="5490">
                  <c:v>-1.1377655733708256</c:v>
                </c:pt>
                <c:pt idx="5491">
                  <c:v>11.067852792838872</c:v>
                </c:pt>
                <c:pt idx="5492">
                  <c:v>-1.3005836615355726</c:v>
                </c:pt>
                <c:pt idx="5493">
                  <c:v>-10.986787031221183</c:v>
                </c:pt>
                <c:pt idx="5494">
                  <c:v>3.762615149701579</c:v>
                </c:pt>
                <c:pt idx="5495">
                  <c:v>10.311834334519215</c:v>
                </c:pt>
                <c:pt idx="5496">
                  <c:v>-5.9986428221684154</c:v>
                </c:pt>
                <c:pt idx="5497">
                  <c:v>-8.8874669629169532</c:v>
                </c:pt>
                <c:pt idx="5498">
                  <c:v>8.0487609877843038</c:v>
                </c:pt>
                <c:pt idx="5499">
                  <c:v>7.2273826958882177</c:v>
                </c:pt>
                <c:pt idx="5500">
                  <c:v>-9.5950822984947699</c:v>
                </c:pt>
                <c:pt idx="5501">
                  <c:v>-5.1015891430425437</c:v>
                </c:pt>
                <c:pt idx="5502">
                  <c:v>10.841499343397217</c:v>
                </c:pt>
                <c:pt idx="5503">
                  <c:v>2.7553208934559406</c:v>
                </c:pt>
                <c:pt idx="5504">
                  <c:v>-11.630628487878319</c:v>
                </c:pt>
                <c:pt idx="5505">
                  <c:v>-0.2284890047844923</c:v>
                </c:pt>
                <c:pt idx="5506">
                  <c:v>11.914614642944152</c:v>
                </c:pt>
                <c:pt idx="5507">
                  <c:v>-2.4025046060133777</c:v>
                </c:pt>
                <c:pt idx="5508">
                  <c:v>-11.449905726021644</c:v>
                </c:pt>
                <c:pt idx="5509">
                  <c:v>4.9641606032767305</c:v>
                </c:pt>
                <c:pt idx="5510">
                  <c:v>10.529477201429788</c:v>
                </c:pt>
                <c:pt idx="5511">
                  <c:v>-7.368205467584839</c:v>
                </c:pt>
                <c:pt idx="5512">
                  <c:v>-8.9869241679964205</c:v>
                </c:pt>
                <c:pt idx="5513">
                  <c:v>9.4419807940461045</c:v>
                </c:pt>
                <c:pt idx="5514">
                  <c:v>6.9896783109022271</c:v>
                </c:pt>
                <c:pt idx="5515">
                  <c:v>-11.024861120311941</c:v>
                </c:pt>
                <c:pt idx="5516">
                  <c:v>-4.6230159714647092</c:v>
                </c:pt>
                <c:pt idx="5517">
                  <c:v>12.269432755295449</c:v>
                </c:pt>
                <c:pt idx="5518">
                  <c:v>1.948941177540537</c:v>
                </c:pt>
                <c:pt idx="5519">
                  <c:v>-12.633764346706387</c:v>
                </c:pt>
                <c:pt idx="5520">
                  <c:v>0.83988098347309992</c:v>
                </c:pt>
                <c:pt idx="5521">
                  <c:v>12.448666244578144</c:v>
                </c:pt>
                <c:pt idx="5522">
                  <c:v>-3.5744078150164191</c:v>
                </c:pt>
                <c:pt idx="5523">
                  <c:v>-11.698656434482938</c:v>
                </c:pt>
                <c:pt idx="5524">
                  <c:v>6.1978782928003824</c:v>
                </c:pt>
                <c:pt idx="5525">
                  <c:v>10.433674322307812</c:v>
                </c:pt>
                <c:pt idx="5526">
                  <c:v>-8.592848687576609</c:v>
                </c:pt>
                <c:pt idx="5527">
                  <c:v>-8.6653512332102665</c:v>
                </c:pt>
                <c:pt idx="5528">
                  <c:v>10.583267496130206</c:v>
                </c:pt>
                <c:pt idx="5529">
                  <c:v>6.3875704808607487</c:v>
                </c:pt>
                <c:pt idx="5530">
                  <c:v>-12.043652565052575</c:v>
                </c:pt>
                <c:pt idx="5531">
                  <c:v>-3.7504751583565117</c:v>
                </c:pt>
                <c:pt idx="5532">
                  <c:v>12.984511455883784</c:v>
                </c:pt>
                <c:pt idx="5533">
                  <c:v>0.91011562589615758</c:v>
                </c:pt>
                <c:pt idx="5534">
                  <c:v>-13.082629255753623</c:v>
                </c:pt>
                <c:pt idx="5535">
                  <c:v>1.9841294605094146</c:v>
                </c:pt>
                <c:pt idx="5536">
                  <c:v>12.743780811764264</c:v>
                </c:pt>
                <c:pt idx="5537">
                  <c:v>-4.8070903158618163</c:v>
                </c:pt>
                <c:pt idx="5538">
                  <c:v>-11.785883533790365</c:v>
                </c:pt>
                <c:pt idx="5539">
                  <c:v>7.531517222937782</c:v>
                </c:pt>
                <c:pt idx="5540">
                  <c:v>10.300850167857259</c:v>
                </c:pt>
                <c:pt idx="5541">
                  <c:v>-9.851863402688851</c:v>
                </c:pt>
                <c:pt idx="5542">
                  <c:v>-8.2200299877612064</c:v>
                </c:pt>
                <c:pt idx="5543">
                  <c:v>11.740473204279956</c:v>
                </c:pt>
                <c:pt idx="5544">
                  <c:v>5.6017083572625488</c:v>
                </c:pt>
                <c:pt idx="5545">
                  <c:v>-12.94811243129589</c:v>
                </c:pt>
                <c:pt idx="5546">
                  <c:v>-2.7737385329306239</c:v>
                </c:pt>
                <c:pt idx="5547">
                  <c:v>13.503481662073044</c:v>
                </c:pt>
                <c:pt idx="5548">
                  <c:v>-0.21978677746839401</c:v>
                </c:pt>
                <c:pt idx="5549">
                  <c:v>-13.265127523309754</c:v>
                </c:pt>
                <c:pt idx="5550">
                  <c:v>3.1218961373680516</c:v>
                </c:pt>
                <c:pt idx="5551">
                  <c:v>12.445858758928901</c:v>
                </c:pt>
                <c:pt idx="5552">
                  <c:v>-5.8228164829853997</c:v>
                </c:pt>
                <c:pt idx="5553">
                  <c:v>-11.004158419632658</c:v>
                </c:pt>
                <c:pt idx="5554">
                  <c:v>8.1694127964536669</c:v>
                </c:pt>
                <c:pt idx="5555">
                  <c:v>9.1136521709479705</c:v>
                </c:pt>
                <c:pt idx="5556">
                  <c:v>-9.9957730670643166</c:v>
                </c:pt>
                <c:pt idx="5557">
                  <c:v>-6.7554177812614986</c:v>
                </c:pt>
                <c:pt idx="5558">
                  <c:v>11.470225471402573</c:v>
                </c:pt>
                <c:pt idx="5559">
                  <c:v>4.2197464694931988</c:v>
                </c:pt>
                <c:pt idx="5560">
                  <c:v>-12.233548340184125</c:v>
                </c:pt>
                <c:pt idx="5561">
                  <c:v>-1.4933914790389575</c:v>
                </c:pt>
                <c:pt idx="5562">
                  <c:v>12.570559479568145</c:v>
                </c:pt>
                <c:pt idx="5563">
                  <c:v>-1.2737895007132607</c:v>
                </c:pt>
                <c:pt idx="5564">
                  <c:v>-12.227537106276118</c:v>
                </c:pt>
                <c:pt idx="5565">
                  <c:v>3.9424841839701332</c:v>
                </c:pt>
                <c:pt idx="5566">
                  <c:v>11.249885896340762</c:v>
                </c:pt>
                <c:pt idx="5567">
                  <c:v>-6.4040796518780541</c:v>
                </c:pt>
                <c:pt idx="5568">
                  <c:v>-9.7354246483389684</c:v>
                </c:pt>
                <c:pt idx="5569">
                  <c:v>8.4371371019066839</c:v>
                </c:pt>
                <c:pt idx="5570">
                  <c:v>7.8807768249962269</c:v>
                </c:pt>
                <c:pt idx="5571">
                  <c:v>-10.243142543003042</c:v>
                </c:pt>
                <c:pt idx="5572">
                  <c:v>-5.5778364954891666</c:v>
                </c:pt>
                <c:pt idx="5573">
                  <c:v>11.446084898369966</c:v>
                </c:pt>
                <c:pt idx="5574">
                  <c:v>3.1176578292445956</c:v>
                </c:pt>
                <c:pt idx="5575">
                  <c:v>-12.310477112210684</c:v>
                </c:pt>
                <c:pt idx="5576">
                  <c:v>-0.42094531137811181</c:v>
                </c:pt>
                <c:pt idx="5577">
                  <c:v>12.616072350990844</c:v>
                </c:pt>
                <c:pt idx="5578">
                  <c:v>-2.3551737089280991</c:v>
                </c:pt>
                <c:pt idx="5579">
                  <c:v>-12.102429770818475</c:v>
                </c:pt>
                <c:pt idx="5580">
                  <c:v>5.0691436577291009</c:v>
                </c:pt>
                <c:pt idx="5581">
                  <c:v>11.218370519727738</c:v>
                </c:pt>
                <c:pt idx="5582">
                  <c:v>-7.6558939079380464</c:v>
                </c:pt>
                <c:pt idx="5583">
                  <c:v>-9.6312691049541677</c:v>
                </c:pt>
                <c:pt idx="5584">
                  <c:v>9.7824501659183429</c:v>
                </c:pt>
                <c:pt idx="5585">
                  <c:v>7.5039777245709089</c:v>
                </c:pt>
                <c:pt idx="5586">
                  <c:v>-11.534171138638818</c:v>
                </c:pt>
                <c:pt idx="5587">
                  <c:v>-4.9728650180558187</c:v>
                </c:pt>
                <c:pt idx="5588">
                  <c:v>12.547191349395272</c:v>
                </c:pt>
                <c:pt idx="5589">
                  <c:v>2.1983934368979461</c:v>
                </c:pt>
                <c:pt idx="5590">
                  <c:v>-12.944949517554994</c:v>
                </c:pt>
                <c:pt idx="5591">
                  <c:v>0.66227843037021317</c:v>
                </c:pt>
                <c:pt idx="5592">
                  <c:v>12.508779964671545</c:v>
                </c:pt>
                <c:pt idx="5593">
                  <c:v>-3.3955981576475622</c:v>
                </c:pt>
                <c:pt idx="5594">
                  <c:v>-11.55845559699536</c:v>
                </c:pt>
                <c:pt idx="5595">
                  <c:v>5.8729755621335373</c:v>
                </c:pt>
                <c:pt idx="5596">
                  <c:v>10.239666380254103</c:v>
                </c:pt>
                <c:pt idx="5597">
                  <c:v>-8.130573526425783</c:v>
                </c:pt>
                <c:pt idx="5598">
                  <c:v>-8.3418602135706745</c:v>
                </c:pt>
                <c:pt idx="5599">
                  <c:v>9.8325329329591078</c:v>
                </c:pt>
                <c:pt idx="5600">
                  <c:v>6.1068903848879268</c:v>
                </c:pt>
                <c:pt idx="5601">
                  <c:v>-11.089479327006529</c:v>
                </c:pt>
                <c:pt idx="5602">
                  <c:v>-3.5982989305615547</c:v>
                </c:pt>
                <c:pt idx="5603">
                  <c:v>11.651220505218793</c:v>
                </c:pt>
                <c:pt idx="5604">
                  <c:v>0.98288209348998945</c:v>
                </c:pt>
                <c:pt idx="5605">
                  <c:v>-11.72234621167849</c:v>
                </c:pt>
                <c:pt idx="5606">
                  <c:v>1.5896064900552249</c:v>
                </c:pt>
                <c:pt idx="5607">
                  <c:v>11.183840799671168</c:v>
                </c:pt>
                <c:pt idx="5608">
                  <c:v>-4.0518508048270165</c:v>
                </c:pt>
                <c:pt idx="5609">
                  <c:v>-10.269896264442906</c:v>
                </c:pt>
                <c:pt idx="5610">
                  <c:v>6.2371440386017172</c:v>
                </c:pt>
                <c:pt idx="5611">
                  <c:v>8.8117622371419504</c:v>
                </c:pt>
                <c:pt idx="5612">
                  <c:v>-8.2749438533610657</c:v>
                </c:pt>
                <c:pt idx="5613">
                  <c:v>-7.0993720494082604</c:v>
                </c:pt>
                <c:pt idx="5614">
                  <c:v>9.8798514704750549</c:v>
                </c:pt>
                <c:pt idx="5615">
                  <c:v>4.9564155249405282</c:v>
                </c:pt>
                <c:pt idx="5616">
                  <c:v>-11.072430593849646</c:v>
                </c:pt>
                <c:pt idx="5617">
                  <c:v>-2.5552067425724587</c:v>
                </c:pt>
                <c:pt idx="5618">
                  <c:v>11.785168899257359</c:v>
                </c:pt>
                <c:pt idx="5619">
                  <c:v>-2.3729477929697814E-2</c:v>
                </c:pt>
                <c:pt idx="5620">
                  <c:v>-11.821801786199323</c:v>
                </c:pt>
                <c:pt idx="5621">
                  <c:v>2.6299901389953195</c:v>
                </c:pt>
                <c:pt idx="5622">
                  <c:v>11.241515904038872</c:v>
                </c:pt>
                <c:pt idx="5623">
                  <c:v>-5.1344213206017724</c:v>
                </c:pt>
                <c:pt idx="5624">
                  <c:v>-10.290792192451811</c:v>
                </c:pt>
                <c:pt idx="5625">
                  <c:v>7.5125584322842931</c:v>
                </c:pt>
                <c:pt idx="5626">
                  <c:v>8.7279246781610791</c:v>
                </c:pt>
                <c:pt idx="5627">
                  <c:v>-9.525097867966096</c:v>
                </c:pt>
                <c:pt idx="5628">
                  <c:v>-6.7508766834501843</c:v>
                </c:pt>
                <c:pt idx="5629">
                  <c:v>11.147511177719208</c:v>
                </c:pt>
                <c:pt idx="5630">
                  <c:v>4.3435125964745698</c:v>
                </c:pt>
                <c:pt idx="5631">
                  <c:v>-12.165536942247988</c:v>
                </c:pt>
                <c:pt idx="5632">
                  <c:v>-1.6567438294531991</c:v>
                </c:pt>
                <c:pt idx="5633">
                  <c:v>12.36299425284564</c:v>
                </c:pt>
                <c:pt idx="5634">
                  <c:v>-1.0765090653870926</c:v>
                </c:pt>
                <c:pt idx="5635">
                  <c:v>-12.048335158133305</c:v>
                </c:pt>
                <c:pt idx="5636">
                  <c:v>3.7229109551797555</c:v>
                </c:pt>
                <c:pt idx="5637">
                  <c:v>11.222130080504444</c:v>
                </c:pt>
                <c:pt idx="5638">
                  <c:v>-6.1937509181097017</c:v>
                </c:pt>
                <c:pt idx="5639">
                  <c:v>-9.7880699781648897</c:v>
                </c:pt>
                <c:pt idx="5640">
                  <c:v>8.2715404087279207</c:v>
                </c:pt>
                <c:pt idx="5641">
                  <c:v>7.8884845598549598</c:v>
                </c:pt>
                <c:pt idx="5642">
                  <c:v>-9.9577381872513016</c:v>
                </c:pt>
                <c:pt idx="5643">
                  <c:v>-5.6546915959468329</c:v>
                </c:pt>
                <c:pt idx="5644">
                  <c:v>11.074317532621542</c:v>
                </c:pt>
                <c:pt idx="5645">
                  <c:v>3.13642283755118</c:v>
                </c:pt>
                <c:pt idx="5646">
                  <c:v>-11.647137233124486</c:v>
                </c:pt>
                <c:pt idx="5647">
                  <c:v>-0.56445833167572967</c:v>
                </c:pt>
                <c:pt idx="5648">
                  <c:v>11.682076662662288</c:v>
                </c:pt>
                <c:pt idx="5649">
                  <c:v>-2.0113886849347864</c:v>
                </c:pt>
                <c:pt idx="5650">
                  <c:v>-11.268981173118792</c:v>
                </c:pt>
                <c:pt idx="5651">
                  <c:v>4.4878364153217927</c:v>
                </c:pt>
                <c:pt idx="5652">
                  <c:v>10.14644073658387</c:v>
                </c:pt>
                <c:pt idx="5653">
                  <c:v>-6.630790081130602</c:v>
                </c:pt>
                <c:pt idx="5654">
                  <c:v>-8.5138858273483873</c:v>
                </c:pt>
                <c:pt idx="5655">
                  <c:v>8.3153910419312034</c:v>
                </c:pt>
                <c:pt idx="5656">
                  <c:v>6.4980902373618346</c:v>
                </c:pt>
                <c:pt idx="5657">
                  <c:v>-9.5959326615079732</c:v>
                </c:pt>
                <c:pt idx="5658">
                  <c:v>-4.2858778100100556</c:v>
                </c:pt>
                <c:pt idx="5659">
                  <c:v>10.309592124705857</c:v>
                </c:pt>
                <c:pt idx="5660">
                  <c:v>1.9440596063685824</c:v>
                </c:pt>
                <c:pt idx="5661">
                  <c:v>-10.626252776008268</c:v>
                </c:pt>
                <c:pt idx="5662">
                  <c:v>0.40206299997557171</c:v>
                </c:pt>
                <c:pt idx="5663">
                  <c:v>10.573101559333567</c:v>
                </c:pt>
                <c:pt idx="5664">
                  <c:v>-2.7279557366765346</c:v>
                </c:pt>
                <c:pt idx="5665">
                  <c:v>-10.054795375812779</c:v>
                </c:pt>
                <c:pt idx="5666">
                  <c:v>5.0120600585561084</c:v>
                </c:pt>
                <c:pt idx="5667">
                  <c:v>9.0288834590250158</c:v>
                </c:pt>
                <c:pt idx="5668">
                  <c:v>-7.0259397685341387</c:v>
                </c:pt>
                <c:pt idx="5669">
                  <c:v>-7.54575002054231</c:v>
                </c:pt>
                <c:pt idx="5670">
                  <c:v>8.686619064678089</c:v>
                </c:pt>
                <c:pt idx="5671">
                  <c:v>5.6238070802261184</c:v>
                </c:pt>
                <c:pt idx="5672">
                  <c:v>-10.063658097252119</c:v>
                </c:pt>
                <c:pt idx="5673">
                  <c:v>-3.472980762552254</c:v>
                </c:pt>
                <c:pt idx="5674">
                  <c:v>10.806549887985101</c:v>
                </c:pt>
                <c:pt idx="5675">
                  <c:v>1.0837452268157783</c:v>
                </c:pt>
                <c:pt idx="5676">
                  <c:v>-11.178841226049762</c:v>
                </c:pt>
                <c:pt idx="5677">
                  <c:v>1.3761037328478913</c:v>
                </c:pt>
                <c:pt idx="5678">
                  <c:v>10.918362019521297</c:v>
                </c:pt>
                <c:pt idx="5679">
                  <c:v>-3.7945214224623136</c:v>
                </c:pt>
                <c:pt idx="5680">
                  <c:v>-10.160236091958231</c:v>
                </c:pt>
                <c:pt idx="5681">
                  <c:v>6.0759701571693139</c:v>
                </c:pt>
                <c:pt idx="5682">
                  <c:v>8.8776637547707935</c:v>
                </c:pt>
                <c:pt idx="5683">
                  <c:v>-8.0715840101273475</c:v>
                </c:pt>
                <c:pt idx="5684">
                  <c:v>-7.1723332277579308</c:v>
                </c:pt>
                <c:pt idx="5685">
                  <c:v>9.7493799879728247</c:v>
                </c:pt>
                <c:pt idx="5686">
                  <c:v>5.0885890461981864</c:v>
                </c:pt>
                <c:pt idx="5687">
                  <c:v>-11.002651612809371</c:v>
                </c:pt>
                <c:pt idx="5688">
                  <c:v>-2.7117183015707185</c:v>
                </c:pt>
                <c:pt idx="5689">
                  <c:v>11.621989931661291</c:v>
                </c:pt>
                <c:pt idx="5690">
                  <c:v>0.14380878829485966</c:v>
                </c:pt>
                <c:pt idx="5691">
                  <c:v>-11.53237571716417</c:v>
                </c:pt>
                <c:pt idx="5692">
                  <c:v>2.390077050578634</c:v>
                </c:pt>
                <c:pt idx="5693">
                  <c:v>10.915977890304173</c:v>
                </c:pt>
                <c:pt idx="5694">
                  <c:v>-4.7624602262433386</c:v>
                </c:pt>
                <c:pt idx="5695">
                  <c:v>-9.7700476164939971</c:v>
                </c:pt>
                <c:pt idx="5696">
                  <c:v>6.8911523472621861</c:v>
                </c:pt>
                <c:pt idx="5697">
                  <c:v>8.2801248966627998</c:v>
                </c:pt>
                <c:pt idx="5698">
                  <c:v>-8.7563915067507825</c:v>
                </c:pt>
                <c:pt idx="5699">
                  <c:v>-6.3287896862157771</c:v>
                </c:pt>
                <c:pt idx="5700">
                  <c:v>10.116938899146039</c:v>
                </c:pt>
                <c:pt idx="5701">
                  <c:v>4.1594011498142356</c:v>
                </c:pt>
                <c:pt idx="5702">
                  <c:v>-11.244829988844117</c:v>
                </c:pt>
                <c:pt idx="5703">
                  <c:v>-1.7103662710668353</c:v>
                </c:pt>
                <c:pt idx="5704">
                  <c:v>11.65196467038793</c:v>
                </c:pt>
                <c:pt idx="5705">
                  <c:v>-0.85875130658733878</c:v>
                </c:pt>
                <c:pt idx="5706">
                  <c:v>-11.626872706162139</c:v>
                </c:pt>
                <c:pt idx="5707">
                  <c:v>3.4304163155281349</c:v>
                </c:pt>
                <c:pt idx="5708">
                  <c:v>10.879066282459183</c:v>
                </c:pt>
                <c:pt idx="5709">
                  <c:v>-5.8601143678302208</c:v>
                </c:pt>
                <c:pt idx="5710">
                  <c:v>-9.7215077235640255</c:v>
                </c:pt>
                <c:pt idx="5711">
                  <c:v>8.044809676613621</c:v>
                </c:pt>
                <c:pt idx="5712">
                  <c:v>7.9293881621145275</c:v>
                </c:pt>
                <c:pt idx="5713">
                  <c:v>-9.7794386311095902</c:v>
                </c:pt>
                <c:pt idx="5714">
                  <c:v>-5.7681767865106393</c:v>
                </c:pt>
                <c:pt idx="5715">
                  <c:v>11.067378772928542</c:v>
                </c:pt>
                <c:pt idx="5716">
                  <c:v>3.3809587557155063</c:v>
                </c:pt>
                <c:pt idx="5717">
                  <c:v>-11.973112974564263</c:v>
                </c:pt>
                <c:pt idx="5718">
                  <c:v>-0.76102204815450836</c:v>
                </c:pt>
                <c:pt idx="5719">
                  <c:v>12.405256352771556</c:v>
                </c:pt>
                <c:pt idx="5720">
                  <c:v>-1.9739441989830329</c:v>
                </c:pt>
                <c:pt idx="5721">
                  <c:v>-12.030976878106713</c:v>
                </c:pt>
                <c:pt idx="5722">
                  <c:v>4.6581702625318089</c:v>
                </c:pt>
                <c:pt idx="5723">
                  <c:v>11.193264508215227</c:v>
                </c:pt>
                <c:pt idx="5724">
                  <c:v>-7.1720932333882406</c:v>
                </c:pt>
                <c:pt idx="5725">
                  <c:v>-9.6618385727519485</c:v>
                </c:pt>
                <c:pt idx="5726">
                  <c:v>9.3555587085074983</c:v>
                </c:pt>
                <c:pt idx="5727">
                  <c:v>7.5992891652341052</c:v>
                </c:pt>
                <c:pt idx="5728">
                  <c:v>-10.966798468942473</c:v>
                </c:pt>
                <c:pt idx="5729">
                  <c:v>-5.1669320545747919</c:v>
                </c:pt>
                <c:pt idx="5730">
                  <c:v>12.206128419011815</c:v>
                </c:pt>
                <c:pt idx="5731">
                  <c:v>2.5522678490600188</c:v>
                </c:pt>
                <c:pt idx="5732">
                  <c:v>-13.038865318978559</c:v>
                </c:pt>
                <c:pt idx="5733">
                  <c:v>0.30367200695466751</c:v>
                </c:pt>
                <c:pt idx="5734">
                  <c:v>13.079291443815031</c:v>
                </c:pt>
                <c:pt idx="5735">
                  <c:v>-3.2106764512162402</c:v>
                </c:pt>
                <c:pt idx="5736">
                  <c:v>-12.382252845848871</c:v>
                </c:pt>
                <c:pt idx="5737">
                  <c:v>5.8860209276923534</c:v>
                </c:pt>
                <c:pt idx="5738">
                  <c:v>11.012464108247121</c:v>
                </c:pt>
                <c:pt idx="5739">
                  <c:v>-8.3013836564847132</c:v>
                </c:pt>
                <c:pt idx="5740">
                  <c:v>-9.1961497383972333</c:v>
                </c:pt>
                <c:pt idx="5741">
                  <c:v>10.410489464304746</c:v>
                </c:pt>
                <c:pt idx="5742">
                  <c:v>6.9648193540513956</c:v>
                </c:pt>
                <c:pt idx="5743">
                  <c:v>-12.016361638375795</c:v>
                </c:pt>
                <c:pt idx="5744">
                  <c:v>-4.3981348262806259</c:v>
                </c:pt>
                <c:pt idx="5745">
                  <c:v>13.278280907325724</c:v>
                </c:pt>
                <c:pt idx="5746">
                  <c:v>1.5374516294589415</c:v>
                </c:pt>
                <c:pt idx="5747">
                  <c:v>-13.806356125937139</c:v>
                </c:pt>
                <c:pt idx="5748">
                  <c:v>1.5008682886127402</c:v>
                </c:pt>
                <c:pt idx="5749">
                  <c:v>13.61217013353108</c:v>
                </c:pt>
                <c:pt idx="5750">
                  <c:v>-4.564332111104199</c:v>
                </c:pt>
                <c:pt idx="5751">
                  <c:v>-12.86425223740911</c:v>
                </c:pt>
                <c:pt idx="5752">
                  <c:v>7.4862112506973935</c:v>
                </c:pt>
                <c:pt idx="5753">
                  <c:v>11.403806793684273</c:v>
                </c:pt>
                <c:pt idx="5754">
                  <c:v>-10.148590414622323</c:v>
                </c:pt>
                <c:pt idx="5755">
                  <c:v>-9.3140102931479696</c:v>
                </c:pt>
                <c:pt idx="5756">
                  <c:v>12.352499304069545</c:v>
                </c:pt>
                <c:pt idx="5757">
                  <c:v>6.7142034622021827</c:v>
                </c:pt>
                <c:pt idx="5758">
                  <c:v>-14.011751350722371</c:v>
                </c:pt>
                <c:pt idx="5759">
                  <c:v>-3.6845459699338852</c:v>
                </c:pt>
                <c:pt idx="5760">
                  <c:v>14.984904510820426</c:v>
                </c:pt>
                <c:pt idx="5761">
                  <c:v>0.40475482618381037</c:v>
                </c:pt>
                <c:pt idx="5762">
                  <c:v>-15.167248740723494</c:v>
                </c:pt>
                <c:pt idx="5763">
                  <c:v>2.9705406216006018</c:v>
                </c:pt>
                <c:pt idx="5764">
                  <c:v>14.815897429843615</c:v>
                </c:pt>
                <c:pt idx="5765">
                  <c:v>-6.2586020808244669</c:v>
                </c:pt>
                <c:pt idx="5766">
                  <c:v>-13.447843977881432</c:v>
                </c:pt>
                <c:pt idx="5767">
                  <c:v>9.2814321515317424</c:v>
                </c:pt>
                <c:pt idx="5768">
                  <c:v>11.450722640033515</c:v>
                </c:pt>
                <c:pt idx="5769">
                  <c:v>-11.686809605383532</c:v>
                </c:pt>
                <c:pt idx="5770">
                  <c:v>-8.7011473365980461</c:v>
                </c:pt>
                <c:pt idx="5771">
                  <c:v>13.39501568044178</c:v>
                </c:pt>
                <c:pt idx="5772">
                  <c:v>5.6667407945239541</c:v>
                </c:pt>
                <c:pt idx="5773">
                  <c:v>-14.565252442142452</c:v>
                </c:pt>
                <c:pt idx="5774">
                  <c:v>-2.4131422607889794</c:v>
                </c:pt>
                <c:pt idx="5775">
                  <c:v>14.832105314327071</c:v>
                </c:pt>
                <c:pt idx="5776">
                  <c:v>-0.871717065450476</c:v>
                </c:pt>
                <c:pt idx="5777">
                  <c:v>-14.537273409416914</c:v>
                </c:pt>
                <c:pt idx="5778">
                  <c:v>4.043771778274869</c:v>
                </c:pt>
                <c:pt idx="5779">
                  <c:v>13.521742138862052</c:v>
                </c:pt>
                <c:pt idx="5780">
                  <c:v>-6.9356129066035859</c:v>
                </c:pt>
                <c:pt idx="5781">
                  <c:v>-11.611320878808003</c:v>
                </c:pt>
                <c:pt idx="5782">
                  <c:v>9.2156796300789825</c:v>
                </c:pt>
                <c:pt idx="5783">
                  <c:v>9.2588127818167258</c:v>
                </c:pt>
                <c:pt idx="5784">
                  <c:v>-10.992096207068919</c:v>
                </c:pt>
                <c:pt idx="5785">
                  <c:v>-6.7164648684624062</c:v>
                </c:pt>
                <c:pt idx="5786">
                  <c:v>12.349220126131891</c:v>
                </c:pt>
                <c:pt idx="5787">
                  <c:v>3.8936356164532007</c:v>
                </c:pt>
                <c:pt idx="5788">
                  <c:v>-13.012705778027577</c:v>
                </c:pt>
                <c:pt idx="5789">
                  <c:v>-1.0102943464830672</c:v>
                </c:pt>
                <c:pt idx="5790">
                  <c:v>13.094540233819467</c:v>
                </c:pt>
                <c:pt idx="5791">
                  <c:v>-1.8858555174143958</c:v>
                </c:pt>
                <c:pt idx="5792">
                  <c:v>-12.715534203339413</c:v>
                </c:pt>
                <c:pt idx="5793">
                  <c:v>4.6325070250714209</c:v>
                </c:pt>
                <c:pt idx="5794">
                  <c:v>11.394392037313034</c:v>
                </c:pt>
                <c:pt idx="5795">
                  <c:v>-7.0576689583731547</c:v>
                </c:pt>
                <c:pt idx="5796">
                  <c:v>-9.7386941835100203</c:v>
                </c:pt>
                <c:pt idx="5797">
                  <c:v>9.1000781131709818</c:v>
                </c:pt>
                <c:pt idx="5798">
                  <c:v>7.6295271229946477</c:v>
                </c:pt>
                <c:pt idx="5799">
                  <c:v>-10.671527565718367</c:v>
                </c:pt>
                <c:pt idx="5800">
                  <c:v>-5.1927806691107703</c:v>
                </c:pt>
                <c:pt idx="5801">
                  <c:v>11.703113621806262</c:v>
                </c:pt>
                <c:pt idx="5802">
                  <c:v>2.5848673746884616</c:v>
                </c:pt>
                <c:pt idx="5803">
                  <c:v>-12.104591729448357</c:v>
                </c:pt>
                <c:pt idx="5804">
                  <c:v>0.10675288825354103</c:v>
                </c:pt>
                <c:pt idx="5805">
                  <c:v>11.920530140370598</c:v>
                </c:pt>
                <c:pt idx="5806">
                  <c:v>-2.7398040124434777</c:v>
                </c:pt>
                <c:pt idx="5807">
                  <c:v>-11.304571299021889</c:v>
                </c:pt>
                <c:pt idx="5808">
                  <c:v>5.185911169741364</c:v>
                </c:pt>
                <c:pt idx="5809">
                  <c:v>10.120196170159414</c:v>
                </c:pt>
                <c:pt idx="5810">
                  <c:v>-7.515226721990186</c:v>
                </c:pt>
                <c:pt idx="5811">
                  <c:v>-8.6118402914263914</c:v>
                </c:pt>
                <c:pt idx="5812">
                  <c:v>9.4401081610903237</c:v>
                </c:pt>
                <c:pt idx="5813">
                  <c:v>6.5294106325362806</c:v>
                </c:pt>
                <c:pt idx="5814">
                  <c:v>-10.886135362384143</c:v>
                </c:pt>
                <c:pt idx="5815">
                  <c:v>-4.1127325726512742</c:v>
                </c:pt>
                <c:pt idx="5816">
                  <c:v>11.629220985384954</c:v>
                </c:pt>
                <c:pt idx="5817">
                  <c:v>1.4923056317837926</c:v>
                </c:pt>
                <c:pt idx="5818">
                  <c:v>-11.702201423032314</c:v>
                </c:pt>
                <c:pt idx="5819">
                  <c:v>1.0921952594402171</c:v>
                </c:pt>
                <c:pt idx="5820">
                  <c:v>11.27698508315447</c:v>
                </c:pt>
                <c:pt idx="5821">
                  <c:v>-3.5579274224728947</c:v>
                </c:pt>
                <c:pt idx="5822">
                  <c:v>-10.445704476943428</c:v>
                </c:pt>
                <c:pt idx="5823">
                  <c:v>5.8530334992443631</c:v>
                </c:pt>
                <c:pt idx="5824">
                  <c:v>9.1168802100429662</c:v>
                </c:pt>
                <c:pt idx="5825">
                  <c:v>-7.7992622470963351</c:v>
                </c:pt>
                <c:pt idx="5826">
                  <c:v>-7.3655096975536702</c:v>
                </c:pt>
                <c:pt idx="5827">
                  <c:v>9.5247629837327601</c:v>
                </c:pt>
                <c:pt idx="5828">
                  <c:v>5.3486427654180169</c:v>
                </c:pt>
                <c:pt idx="5829">
                  <c:v>-10.701836893216207</c:v>
                </c:pt>
                <c:pt idx="5830">
                  <c:v>-2.9657681811733392</c:v>
                </c:pt>
                <c:pt idx="5831">
                  <c:v>11.27468874840965</c:v>
                </c:pt>
                <c:pt idx="5832">
                  <c:v>0.46660460040302199</c:v>
                </c:pt>
                <c:pt idx="5833">
                  <c:v>-11.391212730670663</c:v>
                </c:pt>
                <c:pt idx="5834">
                  <c:v>2.0512501363980604</c:v>
                </c:pt>
                <c:pt idx="5835">
                  <c:v>10.95113191823606</c:v>
                </c:pt>
                <c:pt idx="5836">
                  <c:v>-4.4173181474114918</c:v>
                </c:pt>
                <c:pt idx="5837">
                  <c:v>-9.7904584616826718</c:v>
                </c:pt>
                <c:pt idx="5838">
                  <c:v>6.5157046884612164</c:v>
                </c:pt>
                <c:pt idx="5839">
                  <c:v>8.3208922706856594</c:v>
                </c:pt>
                <c:pt idx="5840">
                  <c:v>-8.330882985755343</c:v>
                </c:pt>
                <c:pt idx="5841">
                  <c:v>-6.4995546617483297</c:v>
                </c:pt>
                <c:pt idx="5842">
                  <c:v>9.9036547533071815</c:v>
                </c:pt>
                <c:pt idx="5843">
                  <c:v>4.396520163685314</c:v>
                </c:pt>
                <c:pt idx="5844">
                  <c:v>-10.896277488954212</c:v>
                </c:pt>
                <c:pt idx="5845">
                  <c:v>-2.0109043911614042</c:v>
                </c:pt>
                <c:pt idx="5846">
                  <c:v>11.563134601184601</c:v>
                </c:pt>
                <c:pt idx="5847">
                  <c:v>-0.51951628322316823</c:v>
                </c:pt>
                <c:pt idx="5848">
                  <c:v>-11.663798060537591</c:v>
                </c:pt>
                <c:pt idx="5849">
                  <c:v>3.1064824113590976</c:v>
                </c:pt>
                <c:pt idx="5850">
                  <c:v>11.033982240325511</c:v>
                </c:pt>
                <c:pt idx="5851">
                  <c:v>-5.5596533644502326</c:v>
                </c:pt>
                <c:pt idx="5852">
                  <c:v>-9.8541691707518346</c:v>
                </c:pt>
                <c:pt idx="5853">
                  <c:v>7.7349802947743296</c:v>
                </c:pt>
                <c:pt idx="5854">
                  <c:v>8.1708932964990613</c:v>
                </c:pt>
                <c:pt idx="5855">
                  <c:v>-9.5403951756686833</c:v>
                </c:pt>
                <c:pt idx="5856">
                  <c:v>-6.0249828772395402</c:v>
                </c:pt>
                <c:pt idx="5857">
                  <c:v>10.838870737894128</c:v>
                </c:pt>
                <c:pt idx="5858">
                  <c:v>3.6522235422038003</c:v>
                </c:pt>
                <c:pt idx="5859">
                  <c:v>-11.683126067999062</c:v>
                </c:pt>
                <c:pt idx="5860">
                  <c:v>-1.090511676001038</c:v>
                </c:pt>
                <c:pt idx="5861">
                  <c:v>12.02766832980449</c:v>
                </c:pt>
                <c:pt idx="5862">
                  <c:v>-1.5443761620798946</c:v>
                </c:pt>
                <c:pt idx="5863">
                  <c:v>-11.45870323326924</c:v>
                </c:pt>
                <c:pt idx="5864">
                  <c:v>4.0365514877943154</c:v>
                </c:pt>
                <c:pt idx="5865">
                  <c:v>10.529033265556523</c:v>
                </c:pt>
                <c:pt idx="5866">
                  <c:v>-6.3729841636921858</c:v>
                </c:pt>
                <c:pt idx="5867">
                  <c:v>-9.1359176873019301</c:v>
                </c:pt>
                <c:pt idx="5868">
                  <c:v>8.3767096527823561</c:v>
                </c:pt>
                <c:pt idx="5869">
                  <c:v>7.3109686681206627</c:v>
                </c:pt>
                <c:pt idx="5870">
                  <c:v>-10.013472368587813</c:v>
                </c:pt>
                <c:pt idx="5871">
                  <c:v>-5.1043392043033302</c:v>
                </c:pt>
                <c:pt idx="5872">
                  <c:v>11.194764285705917</c:v>
                </c:pt>
                <c:pt idx="5873">
                  <c:v>2.6521330438889077</c:v>
                </c:pt>
                <c:pt idx="5874">
                  <c:v>-11.594280424615478</c:v>
                </c:pt>
                <c:pt idx="5875">
                  <c:v>-6.3391875919229915E-2</c:v>
                </c:pt>
                <c:pt idx="5876">
                  <c:v>11.462397316244664</c:v>
                </c:pt>
                <c:pt idx="5877">
                  <c:v>-2.4535305199666753</c:v>
                </c:pt>
                <c:pt idx="5878">
                  <c:v>-10.844416239692507</c:v>
                </c:pt>
                <c:pt idx="5879">
                  <c:v>4.8447597430702407</c:v>
                </c:pt>
                <c:pt idx="5880">
                  <c:v>9.8904739685172451</c:v>
                </c:pt>
                <c:pt idx="5881">
                  <c:v>-7.1075625956175132</c:v>
                </c:pt>
                <c:pt idx="5882">
                  <c:v>-8.3035632596937923</c:v>
                </c:pt>
                <c:pt idx="5883">
                  <c:v>8.8612950925583451</c:v>
                </c:pt>
                <c:pt idx="5884">
                  <c:v>6.3929046475971614</c:v>
                </c:pt>
                <c:pt idx="5885">
                  <c:v>-10.312328645336514</c:v>
                </c:pt>
                <c:pt idx="5886">
                  <c:v>-4.0426743195319812</c:v>
                </c:pt>
                <c:pt idx="5887">
                  <c:v>10.962270030251192</c:v>
                </c:pt>
                <c:pt idx="5888">
                  <c:v>1.5666010704111244</c:v>
                </c:pt>
                <c:pt idx="5889">
                  <c:v>-11.02874579560099</c:v>
                </c:pt>
                <c:pt idx="5890">
                  <c:v>0.88295765088132494</c:v>
                </c:pt>
                <c:pt idx="5891">
                  <c:v>10.814377634819474</c:v>
                </c:pt>
                <c:pt idx="5892">
                  <c:v>-3.248741483633049</c:v>
                </c:pt>
                <c:pt idx="5893">
                  <c:v>-10.120087071026612</c:v>
                </c:pt>
                <c:pt idx="5894">
                  <c:v>5.5106490192223356</c:v>
                </c:pt>
                <c:pt idx="5895">
                  <c:v>8.9285210834307378</c:v>
                </c:pt>
                <c:pt idx="5896">
                  <c:v>-7.5972566065015918</c:v>
                </c:pt>
                <c:pt idx="5897">
                  <c:v>-7.398760061068189</c:v>
                </c:pt>
                <c:pt idx="5898">
                  <c:v>9.0525550962170449</c:v>
                </c:pt>
                <c:pt idx="5899">
                  <c:v>5.2383854180397096</c:v>
                </c:pt>
                <c:pt idx="5900">
                  <c:v>-10.246209267548435</c:v>
                </c:pt>
                <c:pt idx="5901">
                  <c:v>-3.0034278193941071</c:v>
                </c:pt>
                <c:pt idx="5902">
                  <c:v>10.852438749275656</c:v>
                </c:pt>
                <c:pt idx="5903">
                  <c:v>0.60889869865777346</c:v>
                </c:pt>
                <c:pt idx="5904">
                  <c:v>-10.819087531178079</c:v>
                </c:pt>
                <c:pt idx="5905">
                  <c:v>1.7680166925941612</c:v>
                </c:pt>
                <c:pt idx="5906">
                  <c:v>10.329777211371022</c:v>
                </c:pt>
                <c:pt idx="5907">
                  <c:v>-4.0160305129657319</c:v>
                </c:pt>
                <c:pt idx="5908">
                  <c:v>-9.3270457858141693</c:v>
                </c:pt>
                <c:pt idx="5909">
                  <c:v>6.0190704458967064</c:v>
                </c:pt>
                <c:pt idx="5910">
                  <c:v>7.7848429199214353</c:v>
                </c:pt>
                <c:pt idx="5911">
                  <c:v>-7.4984946585475418</c:v>
                </c:pt>
                <c:pt idx="5912">
                  <c:v>-6.0141650354375562</c:v>
                </c:pt>
                <c:pt idx="5913">
                  <c:v>8.7265881836935311</c:v>
                </c:pt>
                <c:pt idx="5914">
                  <c:v>3.9971043235582364</c:v>
                </c:pt>
                <c:pt idx="5915">
                  <c:v>-9.5696319876964822</c:v>
                </c:pt>
                <c:pt idx="5916">
                  <c:v>-1.8720414947113551</c:v>
                </c:pt>
                <c:pt idx="5917">
                  <c:v>9.6726000767707614</c:v>
                </c:pt>
                <c:pt idx="5918">
                  <c:v>-0.29503261878356246</c:v>
                </c:pt>
                <c:pt idx="5919">
                  <c:v>-9.774777803157507</c:v>
                </c:pt>
                <c:pt idx="5920">
                  <c:v>2.41967809415195</c:v>
                </c:pt>
                <c:pt idx="5921">
                  <c:v>9.1106898021404348</c:v>
                </c:pt>
                <c:pt idx="5922">
                  <c:v>-4.4516282838178833</c:v>
                </c:pt>
                <c:pt idx="5923">
                  <c:v>-8.1181568567729716</c:v>
                </c:pt>
                <c:pt idx="5924">
                  <c:v>6.2084824611725331</c:v>
                </c:pt>
                <c:pt idx="5925">
                  <c:v>6.8422290522242992</c:v>
                </c:pt>
                <c:pt idx="5926">
                  <c:v>-7.8939230913504534</c:v>
                </c:pt>
                <c:pt idx="5927">
                  <c:v>-5.2616856068352789</c:v>
                </c:pt>
                <c:pt idx="5928">
                  <c:v>9.2504476254861174</c:v>
                </c:pt>
                <c:pt idx="5929">
                  <c:v>3.2727559987868164</c:v>
                </c:pt>
                <c:pt idx="5930">
                  <c:v>-10.122914305996796</c:v>
                </c:pt>
                <c:pt idx="5931">
                  <c:v>-1.1095874406240838</c:v>
                </c:pt>
                <c:pt idx="5932">
                  <c:v>10.630883388785216</c:v>
                </c:pt>
                <c:pt idx="5933">
                  <c:v>-1.2464800701466838</c:v>
                </c:pt>
                <c:pt idx="5934">
                  <c:v>-10.822366886705758</c:v>
                </c:pt>
                <c:pt idx="5935">
                  <c:v>3.6782157121220096</c:v>
                </c:pt>
                <c:pt idx="5936">
                  <c:v>10.057789166898417</c:v>
                </c:pt>
                <c:pt idx="5937">
                  <c:v>-6.0315237277049123</c:v>
                </c:pt>
                <c:pt idx="5938">
                  <c:v>-9.1256342580066505</c:v>
                </c:pt>
                <c:pt idx="5939">
                  <c:v>8.2363613369296989</c:v>
                </c:pt>
                <c:pt idx="5940">
                  <c:v>7.5405199435299206</c:v>
                </c:pt>
                <c:pt idx="5941">
                  <c:v>-10.242352777959953</c:v>
                </c:pt>
                <c:pt idx="5942">
                  <c:v>-5.4913243933754963</c:v>
                </c:pt>
                <c:pt idx="5943">
                  <c:v>11.802503139440873</c:v>
                </c:pt>
                <c:pt idx="5944">
                  <c:v>3.0426437841593628</c:v>
                </c:pt>
                <c:pt idx="5945">
                  <c:v>-12.778944457652218</c:v>
                </c:pt>
                <c:pt idx="5946">
                  <c:v>-0.25920294222659945</c:v>
                </c:pt>
                <c:pt idx="5947">
                  <c:v>13.166836072073702</c:v>
                </c:pt>
                <c:pt idx="5948">
                  <c:v>-2.6435835969887624</c:v>
                </c:pt>
                <c:pt idx="5949">
                  <c:v>-12.679496956891686</c:v>
                </c:pt>
                <c:pt idx="5950">
                  <c:v>5.4869869358615144</c:v>
                </c:pt>
                <c:pt idx="5951">
                  <c:v>11.558265615463775</c:v>
                </c:pt>
                <c:pt idx="5952">
                  <c:v>-8.1099371976741388</c:v>
                </c:pt>
                <c:pt idx="5953">
                  <c:v>-9.9628031019300316</c:v>
                </c:pt>
                <c:pt idx="5954">
                  <c:v>10.336898180249658</c:v>
                </c:pt>
                <c:pt idx="5955">
                  <c:v>7.6527129904500724</c:v>
                </c:pt>
                <c:pt idx="5956">
                  <c:v>-12.166781339228157</c:v>
                </c:pt>
                <c:pt idx="5957">
                  <c:v>-5.0469418344662298</c:v>
                </c:pt>
                <c:pt idx="5958">
                  <c:v>13.133451702399407</c:v>
                </c:pt>
                <c:pt idx="5959">
                  <c:v>2.1050490887610147</c:v>
                </c:pt>
                <c:pt idx="5960">
                  <c:v>-13.665406749101033</c:v>
                </c:pt>
                <c:pt idx="5961">
                  <c:v>0.89823368002870296</c:v>
                </c:pt>
                <c:pt idx="5962">
                  <c:v>13.460457872116951</c:v>
                </c:pt>
                <c:pt idx="5963">
                  <c:v>-3.8190157272016001</c:v>
                </c:pt>
                <c:pt idx="5964">
                  <c:v>-12.325907092664487</c:v>
                </c:pt>
                <c:pt idx="5965">
                  <c:v>6.5208375216919983</c:v>
                </c:pt>
                <c:pt idx="5966">
                  <c:v>11.005404091068725</c:v>
                </c:pt>
                <c:pt idx="5967">
                  <c:v>-8.9555979378195527</c:v>
                </c:pt>
                <c:pt idx="5968">
                  <c:v>-9.0435594011456715</c:v>
                </c:pt>
                <c:pt idx="5969">
                  <c:v>11.125117485772739</c:v>
                </c:pt>
                <c:pt idx="5970">
                  <c:v>6.7041133852910875</c:v>
                </c:pt>
                <c:pt idx="5971">
                  <c:v>-12.600518918487969</c:v>
                </c:pt>
                <c:pt idx="5972">
                  <c:v>-3.949947217950192</c:v>
                </c:pt>
                <c:pt idx="5973">
                  <c:v>13.589253875996647</c:v>
                </c:pt>
                <c:pt idx="5974">
                  <c:v>0.95702573225589616</c:v>
                </c:pt>
                <c:pt idx="5975">
                  <c:v>-13.660480340878147</c:v>
                </c:pt>
                <c:pt idx="5976">
                  <c:v>2.0453229086462166</c:v>
                </c:pt>
                <c:pt idx="5977">
                  <c:v>13.04891248340614</c:v>
                </c:pt>
                <c:pt idx="5978">
                  <c:v>-4.9189412157419046</c:v>
                </c:pt>
                <c:pt idx="5979">
                  <c:v>-12.031070420691645</c:v>
                </c:pt>
                <c:pt idx="5980">
                  <c:v>7.592576393242739</c:v>
                </c:pt>
                <c:pt idx="5981">
                  <c:v>10.372045950891001</c:v>
                </c:pt>
                <c:pt idx="5982">
                  <c:v>-9.8615065817861982</c:v>
                </c:pt>
                <c:pt idx="5983">
                  <c:v>-8.1576969622750077</c:v>
                </c:pt>
                <c:pt idx="5984">
                  <c:v>11.68796274980906</c:v>
                </c:pt>
                <c:pt idx="5985">
                  <c:v>5.6118798582166205</c:v>
                </c:pt>
                <c:pt idx="5986">
                  <c:v>-12.770896799334238</c:v>
                </c:pt>
                <c:pt idx="5987">
                  <c:v>-2.7186031314521384</c:v>
                </c:pt>
                <c:pt idx="5988">
                  <c:v>13.262998723537995</c:v>
                </c:pt>
                <c:pt idx="5989">
                  <c:v>-0.20750843154140977</c:v>
                </c:pt>
                <c:pt idx="5990">
                  <c:v>-12.995494580927044</c:v>
                </c:pt>
                <c:pt idx="5991">
                  <c:v>3.0825668288254011</c:v>
                </c:pt>
                <c:pt idx="5992">
                  <c:v>12.389767653178859</c:v>
                </c:pt>
                <c:pt idx="5993">
                  <c:v>-5.7974341856017721</c:v>
                </c:pt>
                <c:pt idx="5994">
                  <c:v>-11.013321755770082</c:v>
                </c:pt>
                <c:pt idx="5995">
                  <c:v>8.1465914794001169</c:v>
                </c:pt>
                <c:pt idx="5996">
                  <c:v>9.1237557912233171</c:v>
                </c:pt>
                <c:pt idx="5997">
                  <c:v>-10.12017366072944</c:v>
                </c:pt>
                <c:pt idx="5998">
                  <c:v>-6.8093960140263103</c:v>
                </c:pt>
                <c:pt idx="5999">
                  <c:v>11.413012925438078</c:v>
                </c:pt>
                <c:pt idx="6000">
                  <c:v>4.2394401295806041</c:v>
                </c:pt>
                <c:pt idx="6001">
                  <c:v>-12.305200015118173</c:v>
                </c:pt>
                <c:pt idx="6002">
                  <c:v>-1.498549009234843</c:v>
                </c:pt>
                <c:pt idx="6003">
                  <c:v>12.673331156100627</c:v>
                </c:pt>
                <c:pt idx="6004">
                  <c:v>-1.2895411695593006</c:v>
                </c:pt>
                <c:pt idx="6005">
                  <c:v>-12.377426945771422</c:v>
                </c:pt>
                <c:pt idx="6006">
                  <c:v>3.9924874666015833</c:v>
                </c:pt>
                <c:pt idx="6007">
                  <c:v>11.438693356398055</c:v>
                </c:pt>
                <c:pt idx="6008">
                  <c:v>-6.4255330860906295</c:v>
                </c:pt>
                <c:pt idx="6009">
                  <c:v>-9.8177529337879204</c:v>
                </c:pt>
                <c:pt idx="6010">
                  <c:v>8.5750901040319825</c:v>
                </c:pt>
                <c:pt idx="6011">
                  <c:v>7.8698692009072682</c:v>
                </c:pt>
                <c:pt idx="6012">
                  <c:v>-10.082155148708379</c:v>
                </c:pt>
                <c:pt idx="6013">
                  <c:v>-5.5406748051223085</c:v>
                </c:pt>
                <c:pt idx="6014">
                  <c:v>11.304045323104411</c:v>
                </c:pt>
                <c:pt idx="6015">
                  <c:v>3.0691412261419249</c:v>
                </c:pt>
                <c:pt idx="6016">
                  <c:v>-12.22785115688175</c:v>
                </c:pt>
                <c:pt idx="6017">
                  <c:v>-0.42572733841947474</c:v>
                </c:pt>
                <c:pt idx="6018">
                  <c:v>12.439869153523217</c:v>
                </c:pt>
                <c:pt idx="6019">
                  <c:v>-2.32852468492709</c:v>
                </c:pt>
                <c:pt idx="6020">
                  <c:v>-12.024439757681144</c:v>
                </c:pt>
                <c:pt idx="6021">
                  <c:v>4.9742028785560137</c:v>
                </c:pt>
                <c:pt idx="6022">
                  <c:v>10.95525441468053</c:v>
                </c:pt>
                <c:pt idx="6023">
                  <c:v>-7.4371016531634337</c:v>
                </c:pt>
                <c:pt idx="6024">
                  <c:v>-9.325707462415286</c:v>
                </c:pt>
                <c:pt idx="6025">
                  <c:v>9.4860247382777274</c:v>
                </c:pt>
                <c:pt idx="6026">
                  <c:v>7.3122557714394283</c:v>
                </c:pt>
                <c:pt idx="6027">
                  <c:v>-11.300110639042845</c:v>
                </c:pt>
                <c:pt idx="6028">
                  <c:v>-4.9414425409646441</c:v>
                </c:pt>
                <c:pt idx="6029">
                  <c:v>12.503351229308523</c:v>
                </c:pt>
                <c:pt idx="6030">
                  <c:v>2.2092224342633653</c:v>
                </c:pt>
                <c:pt idx="6031">
                  <c:v>-13.261009278204492</c:v>
                </c:pt>
                <c:pt idx="6032">
                  <c:v>0.68415546620064249</c:v>
                </c:pt>
                <c:pt idx="6033">
                  <c:v>13.082895544539511</c:v>
                </c:pt>
                <c:pt idx="6034">
                  <c:v>-3.5469303051174403</c:v>
                </c:pt>
                <c:pt idx="6035">
                  <c:v>-12.148472798034394</c:v>
                </c:pt>
                <c:pt idx="6036">
                  <c:v>6.1590728010143376</c:v>
                </c:pt>
                <c:pt idx="6037">
                  <c:v>10.847810066883087</c:v>
                </c:pt>
                <c:pt idx="6038">
                  <c:v>-8.7712245082117626</c:v>
                </c:pt>
                <c:pt idx="6039">
                  <c:v>-9.1502575749211292</c:v>
                </c:pt>
                <c:pt idx="6040">
                  <c:v>10.90625498118367</c:v>
                </c:pt>
                <c:pt idx="6041">
                  <c:v>6.8492132670162515</c:v>
                </c:pt>
                <c:pt idx="6042">
                  <c:v>-12.42765217153603</c:v>
                </c:pt>
                <c:pt idx="6043">
                  <c:v>-4.0737051808945717</c:v>
                </c:pt>
                <c:pt idx="6044">
                  <c:v>13.434081101468298</c:v>
                </c:pt>
                <c:pt idx="6045">
                  <c:v>1.1524096508649071</c:v>
                </c:pt>
                <c:pt idx="6046">
                  <c:v>-13.618545856274489</c:v>
                </c:pt>
                <c:pt idx="6047">
                  <c:v>1.8480088317218499</c:v>
                </c:pt>
                <c:pt idx="6048">
                  <c:v>13.097374722760426</c:v>
                </c:pt>
                <c:pt idx="6049">
                  <c:v>-4.7228086512605456</c:v>
                </c:pt>
                <c:pt idx="6050">
                  <c:v>-12.120744905971415</c:v>
                </c:pt>
                <c:pt idx="6051">
                  <c:v>7.4599625862813514</c:v>
                </c:pt>
                <c:pt idx="6052">
                  <c:v>10.514783660341001</c:v>
                </c:pt>
                <c:pt idx="6053">
                  <c:v>-9.7488873719407714</c:v>
                </c:pt>
                <c:pt idx="6054">
                  <c:v>-8.3176380995326351</c:v>
                </c:pt>
                <c:pt idx="6055">
                  <c:v>11.422729461312674</c:v>
                </c:pt>
                <c:pt idx="6056">
                  <c:v>5.6833818794879987</c:v>
                </c:pt>
                <c:pt idx="6057">
                  <c:v>-12.618257123567576</c:v>
                </c:pt>
                <c:pt idx="6058">
                  <c:v>-2.8727082527975245</c:v>
                </c:pt>
                <c:pt idx="6059">
                  <c:v>12.969021404629467</c:v>
                </c:pt>
                <c:pt idx="6060">
                  <c:v>-1.8214907574634166E-2</c:v>
                </c:pt>
                <c:pt idx="6061">
                  <c:v>-13.170951647745891</c:v>
                </c:pt>
                <c:pt idx="6062">
                  <c:v>2.9259344105085887</c:v>
                </c:pt>
                <c:pt idx="6063">
                  <c:v>12.635927465065041</c:v>
                </c:pt>
                <c:pt idx="6064">
                  <c:v>-5.7609331831460038</c:v>
                </c:pt>
                <c:pt idx="6065">
                  <c:v>-11.318062964420108</c:v>
                </c:pt>
                <c:pt idx="6066">
                  <c:v>8.1107232545834549</c:v>
                </c:pt>
                <c:pt idx="6067">
                  <c:v>9.3926556211329508</c:v>
                </c:pt>
                <c:pt idx="6068">
                  <c:v>-10.127204013867917</c:v>
                </c:pt>
                <c:pt idx="6069">
                  <c:v>-7.1055925101054696</c:v>
                </c:pt>
                <c:pt idx="6070">
                  <c:v>11.660680037797134</c:v>
                </c:pt>
                <c:pt idx="6071">
                  <c:v>4.4934726265755272</c:v>
                </c:pt>
                <c:pt idx="6072">
                  <c:v>-12.488522589125903</c:v>
                </c:pt>
                <c:pt idx="6073">
                  <c:v>-1.7413045553452637</c:v>
                </c:pt>
                <c:pt idx="6074">
                  <c:v>13.172530898976168</c:v>
                </c:pt>
                <c:pt idx="6075">
                  <c:v>-1.1483487433574311</c:v>
                </c:pt>
                <c:pt idx="6076">
                  <c:v>-13.088523821694571</c:v>
                </c:pt>
                <c:pt idx="6077">
                  <c:v>4.0329964836493408</c:v>
                </c:pt>
                <c:pt idx="6078">
                  <c:v>11.953343298148015</c:v>
                </c:pt>
                <c:pt idx="6079">
                  <c:v>-6.5284727957427906</c:v>
                </c:pt>
                <c:pt idx="6080">
                  <c:v>-10.335114201845991</c:v>
                </c:pt>
                <c:pt idx="6081">
                  <c:v>8.6309583783052606</c:v>
                </c:pt>
                <c:pt idx="6082">
                  <c:v>8.1834426797462516</c:v>
                </c:pt>
                <c:pt idx="6083">
                  <c:v>-10.324697567366057</c:v>
                </c:pt>
                <c:pt idx="6084">
                  <c:v>-5.8173214283510388</c:v>
                </c:pt>
                <c:pt idx="6085">
                  <c:v>11.280803453926843</c:v>
                </c:pt>
                <c:pt idx="6086">
                  <c:v>3.2135979315655785</c:v>
                </c:pt>
                <c:pt idx="6087">
                  <c:v>-11.877424589136865</c:v>
                </c:pt>
                <c:pt idx="6088">
                  <c:v>-0.58026523520480633</c:v>
                </c:pt>
                <c:pt idx="6089">
                  <c:v>11.829027825461862</c:v>
                </c:pt>
                <c:pt idx="6090">
                  <c:v>-1.9919799691527846</c:v>
                </c:pt>
                <c:pt idx="6091">
                  <c:v>-10.958281601132681</c:v>
                </c:pt>
                <c:pt idx="6092">
                  <c:v>4.3343025156510642</c:v>
                </c:pt>
                <c:pt idx="6093">
                  <c:v>9.7489057737255944</c:v>
                </c:pt>
                <c:pt idx="6094">
                  <c:v>-6.3013854315025286</c:v>
                </c:pt>
                <c:pt idx="6095">
                  <c:v>-8.1672013391806306</c:v>
                </c:pt>
                <c:pt idx="6096">
                  <c:v>8.0025163943712663</c:v>
                </c:pt>
                <c:pt idx="6097">
                  <c:v>6.2076504000558801</c:v>
                </c:pt>
                <c:pt idx="6098">
                  <c:v>-9.2250793889579192</c:v>
                </c:pt>
                <c:pt idx="6099">
                  <c:v>-4.1946397761769116</c:v>
                </c:pt>
                <c:pt idx="6100">
                  <c:v>10.142682188945626</c:v>
                </c:pt>
                <c:pt idx="6101">
                  <c:v>1.9402849644961084</c:v>
                </c:pt>
                <c:pt idx="6102">
                  <c:v>-10.531125235661564</c:v>
                </c:pt>
                <c:pt idx="6103">
                  <c:v>0.38150580056214822</c:v>
                </c:pt>
                <c:pt idx="6104">
                  <c:v>10.143594661919634</c:v>
                </c:pt>
                <c:pt idx="6105">
                  <c:v>-2.6299480747904203</c:v>
                </c:pt>
                <c:pt idx="6106">
                  <c:v>-9.5637349837598631</c:v>
                </c:pt>
                <c:pt idx="6107">
                  <c:v>4.7145502002272677</c:v>
                </c:pt>
                <c:pt idx="6108">
                  <c:v>8.589008003366617</c:v>
                </c:pt>
                <c:pt idx="6109">
                  <c:v>-6.623794252395057</c:v>
                </c:pt>
                <c:pt idx="6110">
                  <c:v>-7.1080060282261339</c:v>
                </c:pt>
                <c:pt idx="6111">
                  <c:v>8.3530508795912741</c:v>
                </c:pt>
                <c:pt idx="6112">
                  <c:v>5.4197113514530768</c:v>
                </c:pt>
                <c:pt idx="6113">
                  <c:v>-9.5745100281953341</c:v>
                </c:pt>
                <c:pt idx="6114">
                  <c:v>-3.3428952462056953</c:v>
                </c:pt>
                <c:pt idx="6115">
                  <c:v>10.388389776220036</c:v>
                </c:pt>
                <c:pt idx="6116">
                  <c:v>1.0288404472817128</c:v>
                </c:pt>
                <c:pt idx="6117">
                  <c:v>-10.542679158749982</c:v>
                </c:pt>
                <c:pt idx="6118">
                  <c:v>1.2978963397256582</c:v>
                </c:pt>
                <c:pt idx="6119">
                  <c:v>10.233114324551757</c:v>
                </c:pt>
                <c:pt idx="6120">
                  <c:v>-3.5338758400288324</c:v>
                </c:pt>
                <c:pt idx="6121">
                  <c:v>-9.4730983817328873</c:v>
                </c:pt>
                <c:pt idx="6122">
                  <c:v>5.6015397936413214</c:v>
                </c:pt>
                <c:pt idx="6123">
                  <c:v>8.2076994667117606</c:v>
                </c:pt>
                <c:pt idx="6124">
                  <c:v>-7.4664128513834598</c:v>
                </c:pt>
                <c:pt idx="6125">
                  <c:v>-6.5187156013719205</c:v>
                </c:pt>
                <c:pt idx="6126">
                  <c:v>8.7388871502077929</c:v>
                </c:pt>
                <c:pt idx="6127">
                  <c:v>4.5642487008386778</c:v>
                </c:pt>
                <c:pt idx="6128">
                  <c:v>-9.6882698008920425</c:v>
                </c:pt>
                <c:pt idx="6129">
                  <c:v>-2.3639650199805993</c:v>
                </c:pt>
                <c:pt idx="6130">
                  <c:v>10.244028445542853</c:v>
                </c:pt>
                <c:pt idx="6131">
                  <c:v>0.13451159647299263</c:v>
                </c:pt>
                <c:pt idx="6132">
                  <c:v>-10.316938689337649</c:v>
                </c:pt>
                <c:pt idx="6133">
                  <c:v>2.1435515758753034</c:v>
                </c:pt>
                <c:pt idx="6134">
                  <c:v>9.7361729835899542</c:v>
                </c:pt>
                <c:pt idx="6135">
                  <c:v>-4.1998419266370668</c:v>
                </c:pt>
                <c:pt idx="6136">
                  <c:v>-8.687817759924684</c:v>
                </c:pt>
                <c:pt idx="6137">
                  <c:v>6.0709094053480106</c:v>
                </c:pt>
                <c:pt idx="6138">
                  <c:v>7.1485620171944761</c:v>
                </c:pt>
                <c:pt idx="6139">
                  <c:v>-7.5432558241236087</c:v>
                </c:pt>
                <c:pt idx="6140">
                  <c:v>-5.4492768656105017</c:v>
                </c:pt>
                <c:pt idx="6141">
                  <c:v>8.5063061768597645</c:v>
                </c:pt>
                <c:pt idx="6142">
                  <c:v>3.4554725954495606</c:v>
                </c:pt>
                <c:pt idx="6143">
                  <c:v>-9.2985641144957381</c:v>
                </c:pt>
                <c:pt idx="6144">
                  <c:v>-1.4170374053844026</c:v>
                </c:pt>
                <c:pt idx="6145">
                  <c:v>9.7573080879266065</c:v>
                </c:pt>
                <c:pt idx="6146">
                  <c:v>-0.71912390494678857</c:v>
                </c:pt>
                <c:pt idx="6147">
                  <c:v>-9.6791368662604089</c:v>
                </c:pt>
                <c:pt idx="6148">
                  <c:v>2.8649455277588887</c:v>
                </c:pt>
                <c:pt idx="6149">
                  <c:v>9.2825482368371031</c:v>
                </c:pt>
                <c:pt idx="6150">
                  <c:v>-4.9529634199549264</c:v>
                </c:pt>
                <c:pt idx="6151">
                  <c:v>-8.2198756311121421</c:v>
                </c:pt>
                <c:pt idx="6152">
                  <c:v>6.939408370969276</c:v>
                </c:pt>
                <c:pt idx="6153">
                  <c:v>6.8634339731906522</c:v>
                </c:pt>
                <c:pt idx="6154">
                  <c:v>-8.4391613065354409</c:v>
                </c:pt>
                <c:pt idx="6155">
                  <c:v>-5.063192405201856</c:v>
                </c:pt>
                <c:pt idx="6156">
                  <c:v>9.6723059718503581</c:v>
                </c:pt>
                <c:pt idx="6157">
                  <c:v>2.9232544387720583</c:v>
                </c:pt>
                <c:pt idx="6158">
                  <c:v>-10.345263130468602</c:v>
                </c:pt>
                <c:pt idx="6159">
                  <c:v>-0.65386181606138805</c:v>
                </c:pt>
                <c:pt idx="6160">
                  <c:v>10.304724152741031</c:v>
                </c:pt>
                <c:pt idx="6161">
                  <c:v>-1.6403086814042485</c:v>
                </c:pt>
                <c:pt idx="6162">
                  <c:v>-10.042978231852693</c:v>
                </c:pt>
                <c:pt idx="6163">
                  <c:v>3.8411942586545509</c:v>
                </c:pt>
                <c:pt idx="6164">
                  <c:v>9.3325288351793212</c:v>
                </c:pt>
                <c:pt idx="6165">
                  <c:v>-6.0114650873191273</c:v>
                </c:pt>
                <c:pt idx="6166">
                  <c:v>-8.037454801841653</c:v>
                </c:pt>
                <c:pt idx="6167">
                  <c:v>7.869144675957557</c:v>
                </c:pt>
                <c:pt idx="6168">
                  <c:v>6.5331089564462212</c:v>
                </c:pt>
                <c:pt idx="6169">
                  <c:v>-9.4860845478685381</c:v>
                </c:pt>
                <c:pt idx="6170">
                  <c:v>-4.5168463735091509</c:v>
                </c:pt>
                <c:pt idx="6171">
                  <c:v>10.632234863202145</c:v>
                </c:pt>
                <c:pt idx="6172">
                  <c:v>2.1759210924882808</c:v>
                </c:pt>
                <c:pt idx="6173">
                  <c:v>-10.961546313975038</c:v>
                </c:pt>
                <c:pt idx="6174">
                  <c:v>0.24946138542959692</c:v>
                </c:pt>
                <c:pt idx="6175">
                  <c:v>10.946363528002099</c:v>
                </c:pt>
                <c:pt idx="6176">
                  <c:v>-2.6758507665384412</c:v>
                </c:pt>
                <c:pt idx="6177">
                  <c:v>-10.448147210951632</c:v>
                </c:pt>
                <c:pt idx="6178">
                  <c:v>4.9519884463715993</c:v>
                </c:pt>
                <c:pt idx="6179">
                  <c:v>9.2580623484968427</c:v>
                </c:pt>
                <c:pt idx="6180">
                  <c:v>-7.0000757402941334</c:v>
                </c:pt>
                <c:pt idx="6181">
                  <c:v>-7.7336074465539726</c:v>
                </c:pt>
                <c:pt idx="6182">
                  <c:v>8.7449565798675959</c:v>
                </c:pt>
                <c:pt idx="6183">
                  <c:v>5.9218895626814181</c:v>
                </c:pt>
                <c:pt idx="6184">
                  <c:v>-10.159587824999521</c:v>
                </c:pt>
                <c:pt idx="6185">
                  <c:v>-3.659197122055879</c:v>
                </c:pt>
                <c:pt idx="6186">
                  <c:v>10.920595951836317</c:v>
                </c:pt>
                <c:pt idx="6187">
                  <c:v>1.2676277361179213</c:v>
                </c:pt>
                <c:pt idx="6188">
                  <c:v>-11.282237021120464</c:v>
                </c:pt>
                <c:pt idx="6189">
                  <c:v>1.2170963293059871</c:v>
                </c:pt>
                <c:pt idx="6190">
                  <c:v>11.027760734644737</c:v>
                </c:pt>
                <c:pt idx="6191">
                  <c:v>-3.662646805015493</c:v>
                </c:pt>
                <c:pt idx="6192">
                  <c:v>-10.342667255162413</c:v>
                </c:pt>
                <c:pt idx="6193">
                  <c:v>6.0007503981927437</c:v>
                </c:pt>
                <c:pt idx="6194">
                  <c:v>9.0678048307792807</c:v>
                </c:pt>
                <c:pt idx="6195">
                  <c:v>-8.0029436484159451</c:v>
                </c:pt>
                <c:pt idx="6196">
                  <c:v>-7.3275101364880602</c:v>
                </c:pt>
                <c:pt idx="6197">
                  <c:v>9.6406631154287457</c:v>
                </c:pt>
                <c:pt idx="6198">
                  <c:v>5.2318016935436713</c:v>
                </c:pt>
                <c:pt idx="6199">
                  <c:v>-10.965701539789395</c:v>
                </c:pt>
                <c:pt idx="6200">
                  <c:v>-2.8960128973248809</c:v>
                </c:pt>
                <c:pt idx="6201">
                  <c:v>11.695071878530868</c:v>
                </c:pt>
                <c:pt idx="6202">
                  <c:v>0.32373415504999736</c:v>
                </c:pt>
                <c:pt idx="6203">
                  <c:v>-11.873463346777561</c:v>
                </c:pt>
                <c:pt idx="6204">
                  <c:v>2.3049229449261359</c:v>
                </c:pt>
                <c:pt idx="6205">
                  <c:v>11.565876818077765</c:v>
                </c:pt>
                <c:pt idx="6206">
                  <c:v>-4.9421624912133382</c:v>
                </c:pt>
                <c:pt idx="6207">
                  <c:v>-10.68366680493458</c:v>
                </c:pt>
                <c:pt idx="6208">
                  <c:v>7.3366613313908404</c:v>
                </c:pt>
                <c:pt idx="6209">
                  <c:v>9.054603143867201</c:v>
                </c:pt>
                <c:pt idx="6210">
                  <c:v>-9.2488058101335966</c:v>
                </c:pt>
                <c:pt idx="6211">
                  <c:v>-6.9953839443359724</c:v>
                </c:pt>
                <c:pt idx="6212">
                  <c:v>11.016928599307544</c:v>
                </c:pt>
                <c:pt idx="6213">
                  <c:v>4.7636117615210036</c:v>
                </c:pt>
                <c:pt idx="6214">
                  <c:v>-12.484549017793277</c:v>
                </c:pt>
                <c:pt idx="6215">
                  <c:v>-2.1286846047694312</c:v>
                </c:pt>
                <c:pt idx="6216">
                  <c:v>13.167041244913605</c:v>
                </c:pt>
                <c:pt idx="6217">
                  <c:v>-0.77118398127899324</c:v>
                </c:pt>
                <c:pt idx="6218">
                  <c:v>-13.259869784551258</c:v>
                </c:pt>
                <c:pt idx="6219">
                  <c:v>3.7110490350575547</c:v>
                </c:pt>
                <c:pt idx="6220">
                  <c:v>12.399480862579335</c:v>
                </c:pt>
                <c:pt idx="6221">
                  <c:v>-6.4542924356703759</c:v>
                </c:pt>
                <c:pt idx="6222">
                  <c:v>-11.102074003729076</c:v>
                </c:pt>
                <c:pt idx="6223">
                  <c:v>8.9549566827705238</c:v>
                </c:pt>
                <c:pt idx="6224">
                  <c:v>9.2230269879481064</c:v>
                </c:pt>
                <c:pt idx="6225">
                  <c:v>-11.159439476186668</c:v>
                </c:pt>
                <c:pt idx="6226">
                  <c:v>-6.8484844142110122</c:v>
                </c:pt>
                <c:pt idx="6227">
                  <c:v>12.739469435345423</c:v>
                </c:pt>
                <c:pt idx="6228">
                  <c:v>4.1183218095943994</c:v>
                </c:pt>
                <c:pt idx="6229">
                  <c:v>-13.855497907931008</c:v>
                </c:pt>
                <c:pt idx="6230">
                  <c:v>-1.0980059765353747</c:v>
                </c:pt>
                <c:pt idx="6231">
                  <c:v>14.348998271767009</c:v>
                </c:pt>
                <c:pt idx="6232">
                  <c:v>-2.035467433778348</c:v>
                </c:pt>
                <c:pt idx="6233">
                  <c:v>-13.551701435732529</c:v>
                </c:pt>
                <c:pt idx="6234">
                  <c:v>4.9767037311367099</c:v>
                </c:pt>
                <c:pt idx="6235">
                  <c:v>12.46757688525957</c:v>
                </c:pt>
                <c:pt idx="6236">
                  <c:v>-7.8299285512027588</c:v>
                </c:pt>
                <c:pt idx="6237">
                  <c:v>-11.089892146533334</c:v>
                </c:pt>
                <c:pt idx="6238">
                  <c:v>10.526855527793789</c:v>
                </c:pt>
                <c:pt idx="6239">
                  <c:v>8.8683867617183001</c:v>
                </c:pt>
                <c:pt idx="6240">
                  <c:v>-12.485462656231253</c:v>
                </c:pt>
                <c:pt idx="6241">
                  <c:v>-6.1176641191222165</c:v>
                </c:pt>
                <c:pt idx="6242">
                  <c:v>13.675273194534903</c:v>
                </c:pt>
                <c:pt idx="6243">
                  <c:v>3.023112976753453</c:v>
                </c:pt>
                <c:pt idx="6244">
                  <c:v>-14.172160981350249</c:v>
                </c:pt>
                <c:pt idx="6245">
                  <c:v>0.11624653684434579</c:v>
                </c:pt>
                <c:pt idx="6246">
                  <c:v>13.90442123307643</c:v>
                </c:pt>
                <c:pt idx="6247">
                  <c:v>-3.2031728789554141</c:v>
                </c:pt>
                <c:pt idx="6248">
                  <c:v>-13.46258252796919</c:v>
                </c:pt>
                <c:pt idx="6249">
                  <c:v>6.2857457327277482</c:v>
                </c:pt>
                <c:pt idx="6250">
                  <c:v>12.384957136767516</c:v>
                </c:pt>
                <c:pt idx="6251">
                  <c:v>-9.1370254110976354</c:v>
                </c:pt>
                <c:pt idx="6252">
                  <c:v>-10.471564551574794</c:v>
                </c:pt>
                <c:pt idx="6253">
                  <c:v>11.544027800137115</c:v>
                </c:pt>
                <c:pt idx="6254">
                  <c:v>8.0581912167235803</c:v>
                </c:pt>
                <c:pt idx="6255">
                  <c:v>-13.507682614416982</c:v>
                </c:pt>
                <c:pt idx="6256">
                  <c:v>-5.140431525668868</c:v>
                </c:pt>
                <c:pt idx="6257">
                  <c:v>14.564512982779002</c:v>
                </c:pt>
                <c:pt idx="6258">
                  <c:v>1.8915826142093943</c:v>
                </c:pt>
                <c:pt idx="6259">
                  <c:v>-14.901406779880553</c:v>
                </c:pt>
                <c:pt idx="6260">
                  <c:v>1.394613773255831</c:v>
                </c:pt>
                <c:pt idx="6261">
                  <c:v>14.708781971598427</c:v>
                </c:pt>
                <c:pt idx="6262">
                  <c:v>-4.6963135459964267</c:v>
                </c:pt>
                <c:pt idx="6263">
                  <c:v>-13.760202551337416</c:v>
                </c:pt>
                <c:pt idx="6264">
                  <c:v>7.592363458902641</c:v>
                </c:pt>
                <c:pt idx="6265">
                  <c:v>11.807562744034948</c:v>
                </c:pt>
                <c:pt idx="6266">
                  <c:v>-10.11445163335839</c:v>
                </c:pt>
                <c:pt idx="6267">
                  <c:v>-9.5161750998483505</c:v>
                </c:pt>
                <c:pt idx="6268">
                  <c:v>12.226374444693876</c:v>
                </c:pt>
                <c:pt idx="6269">
                  <c:v>6.8334810296374746</c:v>
                </c:pt>
                <c:pt idx="6270">
                  <c:v>-13.509769359919732</c:v>
                </c:pt>
                <c:pt idx="6271">
                  <c:v>-3.7596191265341803</c:v>
                </c:pt>
                <c:pt idx="6272">
                  <c:v>14.479619482270188</c:v>
                </c:pt>
                <c:pt idx="6273">
                  <c:v>0.60965650814095595</c:v>
                </c:pt>
                <c:pt idx="6274">
                  <c:v>-14.509305931761391</c:v>
                </c:pt>
                <c:pt idx="6275">
                  <c:v>2.5965064474782822</c:v>
                </c:pt>
                <c:pt idx="6276">
                  <c:v>13.960854745651934</c:v>
                </c:pt>
                <c:pt idx="6277">
                  <c:v>-5.6425815301881839</c:v>
                </c:pt>
                <c:pt idx="6278">
                  <c:v>-12.632556731357877</c:v>
                </c:pt>
                <c:pt idx="6279">
                  <c:v>8.4214585387898193</c:v>
                </c:pt>
                <c:pt idx="6280">
                  <c:v>10.667127433212835</c:v>
                </c:pt>
                <c:pt idx="6281">
                  <c:v>-10.562668378580808</c:v>
                </c:pt>
                <c:pt idx="6282">
                  <c:v>-8.1683090735664727</c:v>
                </c:pt>
                <c:pt idx="6283">
                  <c:v>12.307944140899833</c:v>
                </c:pt>
                <c:pt idx="6284">
                  <c:v>5.4912715235386109</c:v>
                </c:pt>
                <c:pt idx="6285">
                  <c:v>-13.700594298161644</c:v>
                </c:pt>
                <c:pt idx="6286">
                  <c:v>-2.5237316100452314</c:v>
                </c:pt>
                <c:pt idx="6287">
                  <c:v>14.292807202102255</c:v>
                </c:pt>
                <c:pt idx="6288">
                  <c:v>-0.62604054753572524</c:v>
                </c:pt>
                <c:pt idx="6289">
                  <c:v>-14.107183224534088</c:v>
                </c:pt>
                <c:pt idx="6290">
                  <c:v>3.7509798629768771</c:v>
                </c:pt>
                <c:pt idx="6291">
                  <c:v>13.454554129599464</c:v>
                </c:pt>
                <c:pt idx="6292">
                  <c:v>-6.7850669646689656</c:v>
                </c:pt>
                <c:pt idx="6293">
                  <c:v>-12.062219554925559</c:v>
                </c:pt>
                <c:pt idx="6294">
                  <c:v>9.4612034223016863</c:v>
                </c:pt>
                <c:pt idx="6295">
                  <c:v>9.9800430187504467</c:v>
                </c:pt>
                <c:pt idx="6296">
                  <c:v>-11.729417079205817</c:v>
                </c:pt>
                <c:pt idx="6297">
                  <c:v>-7.5500257577046144</c:v>
                </c:pt>
                <c:pt idx="6298">
                  <c:v>13.633122808580314</c:v>
                </c:pt>
                <c:pt idx="6299">
                  <c:v>4.561757966114377</c:v>
                </c:pt>
                <c:pt idx="6300">
                  <c:v>-14.388868549084414</c:v>
                </c:pt>
                <c:pt idx="6301">
                  <c:v>-1.3365367603540634</c:v>
                </c:pt>
                <c:pt idx="6302">
                  <c:v>14.56062209755981</c:v>
                </c:pt>
                <c:pt idx="6303">
                  <c:v>-1.8653465200012294</c:v>
                </c:pt>
                <c:pt idx="6304">
                  <c:v>-13.966010973072336</c:v>
                </c:pt>
                <c:pt idx="6305">
                  <c:v>4.8935292134060946</c:v>
                </c:pt>
                <c:pt idx="6306">
                  <c:v>12.632876243132104</c:v>
                </c:pt>
                <c:pt idx="6307">
                  <c:v>-7.5295224654468553</c:v>
                </c:pt>
                <c:pt idx="6308">
                  <c:v>-10.713621923874898</c:v>
                </c:pt>
                <c:pt idx="6309">
                  <c:v>9.7828248651438212</c:v>
                </c:pt>
                <c:pt idx="6310">
                  <c:v>8.4936418943288121</c:v>
                </c:pt>
                <c:pt idx="6311">
                  <c:v>-11.459528937353918</c:v>
                </c:pt>
                <c:pt idx="6312">
                  <c:v>-5.7472598791331144</c:v>
                </c:pt>
                <c:pt idx="6313">
                  <c:v>12.385747900559759</c:v>
                </c:pt>
                <c:pt idx="6314">
                  <c:v>2.9162685152649406</c:v>
                </c:pt>
                <c:pt idx="6315">
                  <c:v>-12.694038208818037</c:v>
                </c:pt>
                <c:pt idx="6316">
                  <c:v>-7.730890557798567E-2</c:v>
                </c:pt>
                <c:pt idx="6317">
                  <c:v>12.480516966150201</c:v>
                </c:pt>
                <c:pt idx="6318">
                  <c:v>-2.6183263047939933</c:v>
                </c:pt>
                <c:pt idx="6319">
                  <c:v>-11.497596814040261</c:v>
                </c:pt>
                <c:pt idx="6320">
                  <c:v>5.0951918037236448</c:v>
                </c:pt>
                <c:pt idx="6321">
                  <c:v>10.215968601272056</c:v>
                </c:pt>
                <c:pt idx="6322">
                  <c:v>-7.2315796185017902</c:v>
                </c:pt>
                <c:pt idx="6323">
                  <c:v>-8.4605103788732698</c:v>
                </c:pt>
                <c:pt idx="6324">
                  <c:v>8.8730092438478518</c:v>
                </c:pt>
                <c:pt idx="6325">
                  <c:v>6.2517719074858817</c:v>
                </c:pt>
                <c:pt idx="6326">
                  <c:v>-10.038228565426438</c:v>
                </c:pt>
                <c:pt idx="6327">
                  <c:v>-3.9574554084969069</c:v>
                </c:pt>
                <c:pt idx="6328">
                  <c:v>10.694564033042329</c:v>
                </c:pt>
                <c:pt idx="6329">
                  <c:v>1.5423448903716586</c:v>
                </c:pt>
                <c:pt idx="6330">
                  <c:v>-10.717410126037645</c:v>
                </c:pt>
                <c:pt idx="6331">
                  <c:v>0.83385971839992823</c:v>
                </c:pt>
                <c:pt idx="6332">
                  <c:v>10.29776949155576</c:v>
                </c:pt>
                <c:pt idx="6333">
                  <c:v>-3.0793829801911565</c:v>
                </c:pt>
                <c:pt idx="6334">
                  <c:v>-9.3879984119727045</c:v>
                </c:pt>
                <c:pt idx="6335">
                  <c:v>5.0425442919764665</c:v>
                </c:pt>
                <c:pt idx="6336">
                  <c:v>8.1097650074252776</c:v>
                </c:pt>
                <c:pt idx="6337">
                  <c:v>-6.7057652885310235</c:v>
                </c:pt>
                <c:pt idx="6338">
                  <c:v>-6.5101824551955838</c:v>
                </c:pt>
                <c:pt idx="6339">
                  <c:v>8.1425177545408474</c:v>
                </c:pt>
                <c:pt idx="6340">
                  <c:v>4.7451499112969682</c:v>
                </c:pt>
                <c:pt idx="6341">
                  <c:v>-9.2311912795672075</c:v>
                </c:pt>
                <c:pt idx="6342">
                  <c:v>-2.7180343410370233</c:v>
                </c:pt>
                <c:pt idx="6343">
                  <c:v>9.8383006177494252</c:v>
                </c:pt>
                <c:pt idx="6344">
                  <c:v>0.56984305669938995</c:v>
                </c:pt>
                <c:pt idx="6345">
                  <c:v>-10.314215868722053</c:v>
                </c:pt>
                <c:pt idx="6346">
                  <c:v>1.6911140736899193</c:v>
                </c:pt>
                <c:pt idx="6347">
                  <c:v>9.9753116789109626</c:v>
                </c:pt>
                <c:pt idx="6348">
                  <c:v>-3.9374663503599385</c:v>
                </c:pt>
                <c:pt idx="6349">
                  <c:v>-9.1374186447641499</c:v>
                </c:pt>
                <c:pt idx="6350">
                  <c:v>5.8626332378332435</c:v>
                </c:pt>
                <c:pt idx="6351">
                  <c:v>7.7367540649012092</c:v>
                </c:pt>
                <c:pt idx="6352">
                  <c:v>-7.5201382049937022</c:v>
                </c:pt>
                <c:pt idx="6353">
                  <c:v>-6.0038115829943113</c:v>
                </c:pt>
                <c:pt idx="6354">
                  <c:v>8.7571159885107299</c:v>
                </c:pt>
                <c:pt idx="6355">
                  <c:v>4.0186913927274652</c:v>
                </c:pt>
                <c:pt idx="6356">
                  <c:v>-9.5211999964296261</c:v>
                </c:pt>
                <c:pt idx="6357">
                  <c:v>-1.9041758762879966</c:v>
                </c:pt>
                <c:pt idx="6358">
                  <c:v>10.048390772392459</c:v>
                </c:pt>
                <c:pt idx="6359">
                  <c:v>-0.29995581863948223</c:v>
                </c:pt>
                <c:pt idx="6360">
                  <c:v>-10.179349304380562</c:v>
                </c:pt>
                <c:pt idx="6361">
                  <c:v>2.5354853661471637</c:v>
                </c:pt>
                <c:pt idx="6362">
                  <c:v>9.457995332132958</c:v>
                </c:pt>
                <c:pt idx="6363">
                  <c:v>-4.5984130210081515</c:v>
                </c:pt>
                <c:pt idx="6364">
                  <c:v>-8.5006029324064301</c:v>
                </c:pt>
                <c:pt idx="6365">
                  <c:v>6.4264933140622231</c:v>
                </c:pt>
                <c:pt idx="6366">
                  <c:v>6.9583136911103818</c:v>
                </c:pt>
                <c:pt idx="6367">
                  <c:v>-7.9812453912378825</c:v>
                </c:pt>
                <c:pt idx="6368">
                  <c:v>-5.273456393161144</c:v>
                </c:pt>
                <c:pt idx="6369">
                  <c:v>9.2024774856472611</c:v>
                </c:pt>
                <c:pt idx="6370">
                  <c:v>3.2947068220124573</c:v>
                </c:pt>
                <c:pt idx="6371">
                  <c:v>-10.121562769737622</c:v>
                </c:pt>
                <c:pt idx="6372">
                  <c:v>-1.0942019105927654</c:v>
                </c:pt>
                <c:pt idx="6373">
                  <c:v>10.288510849127029</c:v>
                </c:pt>
                <c:pt idx="6374">
                  <c:v>-1.1772629628762949</c:v>
                </c:pt>
                <c:pt idx="6375">
                  <c:v>-10.079932452900774</c:v>
                </c:pt>
                <c:pt idx="6376">
                  <c:v>3.4616558883005162</c:v>
                </c:pt>
                <c:pt idx="6377">
                  <c:v>9.6039988225827493</c:v>
                </c:pt>
                <c:pt idx="6378">
                  <c:v>-5.6222440037721242</c:v>
                </c:pt>
                <c:pt idx="6379">
                  <c:v>-8.3085698782082229</c:v>
                </c:pt>
                <c:pt idx="6380">
                  <c:v>7.4809667643990378</c:v>
                </c:pt>
                <c:pt idx="6381">
                  <c:v>6.9160140916499993</c:v>
                </c:pt>
                <c:pt idx="6382">
                  <c:v>-9.505229020738982</c:v>
                </c:pt>
                <c:pt idx="6383">
                  <c:v>-5.1414357944386699</c:v>
                </c:pt>
                <c:pt idx="6384">
                  <c:v>10.884226745207783</c:v>
                </c:pt>
                <c:pt idx="6385">
                  <c:v>2.7713509862819681</c:v>
                </c:pt>
                <c:pt idx="6386">
                  <c:v>-11.511076181107201</c:v>
                </c:pt>
                <c:pt idx="6387">
                  <c:v>-0.23587831493129713</c:v>
                </c:pt>
                <c:pt idx="6388">
                  <c:v>11.440871860532805</c:v>
                </c:pt>
                <c:pt idx="6389">
                  <c:v>-2.3086176503098139</c:v>
                </c:pt>
                <c:pt idx="6390">
                  <c:v>-11.134783716922279</c:v>
                </c:pt>
                <c:pt idx="6391">
                  <c:v>4.8021016550043036</c:v>
                </c:pt>
                <c:pt idx="6392">
                  <c:v>10.258980170716663</c:v>
                </c:pt>
                <c:pt idx="6393">
                  <c:v>-7.2273961810451421</c:v>
                </c:pt>
                <c:pt idx="6394">
                  <c:v>-8.9216610137867463</c:v>
                </c:pt>
                <c:pt idx="6395">
                  <c:v>9.5198039741230502</c:v>
                </c:pt>
                <c:pt idx="6396">
                  <c:v>7.1905381805102184</c:v>
                </c:pt>
                <c:pt idx="6397">
                  <c:v>-11.278286931071104</c:v>
                </c:pt>
                <c:pt idx="6398">
                  <c:v>-4.693521221417412</c:v>
                </c:pt>
                <c:pt idx="6399">
                  <c:v>12.36989235908206</c:v>
                </c:pt>
                <c:pt idx="6400">
                  <c:v>1.9787453643863642</c:v>
                </c:pt>
                <c:pt idx="6401">
                  <c:v>-12.710510267427514</c:v>
                </c:pt>
                <c:pt idx="6402">
                  <c:v>0.83058257965890803</c:v>
                </c:pt>
                <c:pt idx="6403">
                  <c:v>12.55713437072427</c:v>
                </c:pt>
                <c:pt idx="6404">
                  <c:v>-3.6136286372383761</c:v>
                </c:pt>
                <c:pt idx="6405">
                  <c:v>-12.023874795533189</c:v>
                </c:pt>
                <c:pt idx="6406">
                  <c:v>6.3826293141992441</c:v>
                </c:pt>
                <c:pt idx="6407">
                  <c:v>10.774215726396619</c:v>
                </c:pt>
                <c:pt idx="6408">
                  <c:v>-8.8208133244350897</c:v>
                </c:pt>
                <c:pt idx="6409">
                  <c:v>-8.7889686706477672</c:v>
                </c:pt>
                <c:pt idx="6410">
                  <c:v>10.526436045797736</c:v>
                </c:pt>
                <c:pt idx="6411">
                  <c:v>6.326679419409718</c:v>
                </c:pt>
                <c:pt idx="6412">
                  <c:v>-11.850363797835346</c:v>
                </c:pt>
                <c:pt idx="6413">
                  <c:v>-3.6824531205720481</c:v>
                </c:pt>
                <c:pt idx="6414">
                  <c:v>12.67122322216105</c:v>
                </c:pt>
                <c:pt idx="6415">
                  <c:v>0.90565079258297665</c:v>
                </c:pt>
                <c:pt idx="6416">
                  <c:v>-12.864032193563858</c:v>
                </c:pt>
                <c:pt idx="6417">
                  <c:v>1.954150886247088</c:v>
                </c:pt>
                <c:pt idx="6418">
                  <c:v>12.770045889381409</c:v>
                </c:pt>
                <c:pt idx="6419">
                  <c:v>-4.826998720338092</c:v>
                </c:pt>
                <c:pt idx="6420">
                  <c:v>-11.860465750824016</c:v>
                </c:pt>
                <c:pt idx="6421">
                  <c:v>7.4654587759931275</c:v>
                </c:pt>
                <c:pt idx="6422">
                  <c:v>10.096047594497097</c:v>
                </c:pt>
                <c:pt idx="6423">
                  <c:v>-9.527547718542337</c:v>
                </c:pt>
                <c:pt idx="6424">
                  <c:v>-7.8869040671605521</c:v>
                </c:pt>
                <c:pt idx="6425">
                  <c:v>11.227457130049718</c:v>
                </c:pt>
                <c:pt idx="6426">
                  <c:v>5.4364547000861148</c:v>
                </c:pt>
                <c:pt idx="6427">
                  <c:v>-12.592295549904863</c:v>
                </c:pt>
                <c:pt idx="6428">
                  <c:v>-2.7246844193616666</c:v>
                </c:pt>
                <c:pt idx="6429">
                  <c:v>13.458478992524343</c:v>
                </c:pt>
                <c:pt idx="6430">
                  <c:v>-0.20868729445185843</c:v>
                </c:pt>
                <c:pt idx="6431">
                  <c:v>-13.924800175657904</c:v>
                </c:pt>
                <c:pt idx="6432">
                  <c:v>3.3055088169160514</c:v>
                </c:pt>
                <c:pt idx="6433">
                  <c:v>13.235847466763088</c:v>
                </c:pt>
                <c:pt idx="6434">
                  <c:v>-6.1072610939073337</c:v>
                </c:pt>
                <c:pt idx="6435">
                  <c:v>-11.507399910635195</c:v>
                </c:pt>
                <c:pt idx="6436">
                  <c:v>8.505111632186491</c:v>
                </c:pt>
                <c:pt idx="6437">
                  <c:v>9.5348156145867389</c:v>
                </c:pt>
                <c:pt idx="6438">
                  <c:v>-10.523318049941984</c:v>
                </c:pt>
                <c:pt idx="6439">
                  <c:v>-7.160696235141482</c:v>
                </c:pt>
                <c:pt idx="6440">
                  <c:v>12.113162486672151</c:v>
                </c:pt>
                <c:pt idx="6441">
                  <c:v>4.4922300254045231</c:v>
                </c:pt>
                <c:pt idx="6442">
                  <c:v>-13.082719763522265</c:v>
                </c:pt>
                <c:pt idx="6443">
                  <c:v>-1.6203860885265609</c:v>
                </c:pt>
                <c:pt idx="6444">
                  <c:v>13.466371267762369</c:v>
                </c:pt>
                <c:pt idx="6445">
                  <c:v>-1.3345552142129751</c:v>
                </c:pt>
                <c:pt idx="6446">
                  <c:v>-12.778908180016805</c:v>
                </c:pt>
                <c:pt idx="6447">
                  <c:v>4.0417986618068573</c:v>
                </c:pt>
                <c:pt idx="6448">
                  <c:v>11.379820241097518</c:v>
                </c:pt>
                <c:pt idx="6449">
                  <c:v>-6.38818302888148</c:v>
                </c:pt>
                <c:pt idx="6450">
                  <c:v>-9.7869257711878905</c:v>
                </c:pt>
                <c:pt idx="6451">
                  <c:v>8.539898828787873</c:v>
                </c:pt>
                <c:pt idx="6452">
                  <c:v>7.9929746100606938</c:v>
                </c:pt>
                <c:pt idx="6453">
                  <c:v>-10.346168755588765</c:v>
                </c:pt>
                <c:pt idx="6454">
                  <c:v>-5.6439295529411613</c:v>
                </c:pt>
                <c:pt idx="6455">
                  <c:v>11.44816561762107</c:v>
                </c:pt>
                <c:pt idx="6456">
                  <c:v>3.0926626336283669</c:v>
                </c:pt>
                <c:pt idx="6457">
                  <c:v>-11.997272510413415</c:v>
                </c:pt>
                <c:pt idx="6458">
                  <c:v>-0.41717475850143837</c:v>
                </c:pt>
                <c:pt idx="6459">
                  <c:v>11.838228976240593</c:v>
                </c:pt>
                <c:pt idx="6460">
                  <c:v>-2.1838995305794682</c:v>
                </c:pt>
                <c:pt idx="6461">
                  <c:v>-11.326500666904241</c:v>
                </c:pt>
                <c:pt idx="6462">
                  <c:v>4.7105439921870929</c:v>
                </c:pt>
                <c:pt idx="6463">
                  <c:v>10.396466367826708</c:v>
                </c:pt>
                <c:pt idx="6464">
                  <c:v>-7.152346894056639</c:v>
                </c:pt>
                <c:pt idx="6465">
                  <c:v>-9.2408018738017343</c:v>
                </c:pt>
                <c:pt idx="6466">
                  <c:v>9.5546761253251855</c:v>
                </c:pt>
                <c:pt idx="6467">
                  <c:v>7.4335878489582914</c:v>
                </c:pt>
                <c:pt idx="6468">
                  <c:v>-11.512040024643577</c:v>
                </c:pt>
                <c:pt idx="6469">
                  <c:v>-5.0270199411246885</c:v>
                </c:pt>
                <c:pt idx="6470">
                  <c:v>12.644264090288432</c:v>
                </c:pt>
                <c:pt idx="6471">
                  <c:v>2.2136640764225701</c:v>
                </c:pt>
                <c:pt idx="6472">
                  <c:v>-12.969910735282271</c:v>
                </c:pt>
                <c:pt idx="6473">
                  <c:v>0.66559483417682452</c:v>
                </c:pt>
                <c:pt idx="6474">
                  <c:v>13.361016722190946</c:v>
                </c:pt>
                <c:pt idx="6475">
                  <c:v>-3.7075542616036654</c:v>
                </c:pt>
                <c:pt idx="6476">
                  <c:v>-12.928224584941059</c:v>
                </c:pt>
                <c:pt idx="6477">
                  <c:v>6.6496382241783394</c:v>
                </c:pt>
                <c:pt idx="6478">
                  <c:v>11.708855597035447</c:v>
                </c:pt>
                <c:pt idx="6479">
                  <c:v>-9.3151268746780218</c:v>
                </c:pt>
                <c:pt idx="6480">
                  <c:v>-9.6565014487153835</c:v>
                </c:pt>
                <c:pt idx="6481">
                  <c:v>11.409016082780683</c:v>
                </c:pt>
                <c:pt idx="6482">
                  <c:v>7.0938809204472886</c:v>
                </c:pt>
                <c:pt idx="6483">
                  <c:v>-12.793359221480296</c:v>
                </c:pt>
                <c:pt idx="6484">
                  <c:v>-4.1591459338499694</c:v>
                </c:pt>
                <c:pt idx="6485">
                  <c:v>13.49953084734315</c:v>
                </c:pt>
                <c:pt idx="6486">
                  <c:v>1.1711067462874898</c:v>
                </c:pt>
                <c:pt idx="6487">
                  <c:v>-13.982715837300075</c:v>
                </c:pt>
                <c:pt idx="6488">
                  <c:v>1.9075197955680332</c:v>
                </c:pt>
                <c:pt idx="6489">
                  <c:v>13.643924046430948</c:v>
                </c:pt>
                <c:pt idx="6490">
                  <c:v>-4.9183799274043585</c:v>
                </c:pt>
                <c:pt idx="6491">
                  <c:v>-12.479736558782054</c:v>
                </c:pt>
                <c:pt idx="6492">
                  <c:v>7.5413529321799713</c:v>
                </c:pt>
                <c:pt idx="6493">
                  <c:v>10.541734902416826</c:v>
                </c:pt>
                <c:pt idx="6494">
                  <c:v>-9.6239607252059809</c:v>
                </c:pt>
                <c:pt idx="6495">
                  <c:v>-8.0801738883209513</c:v>
                </c:pt>
                <c:pt idx="6496">
                  <c:v>11.029297660912096</c:v>
                </c:pt>
                <c:pt idx="6497">
                  <c:v>5.4830007933385714</c:v>
                </c:pt>
                <c:pt idx="6498">
                  <c:v>-12.074095394050479</c:v>
                </c:pt>
                <c:pt idx="6499">
                  <c:v>-2.7806890196419012</c:v>
                </c:pt>
                <c:pt idx="6500">
                  <c:v>12.679068898504056</c:v>
                </c:pt>
                <c:pt idx="6501">
                  <c:v>-9.8886315317882889E-3</c:v>
                </c:pt>
                <c:pt idx="6502">
                  <c:v>-12.485501414917334</c:v>
                </c:pt>
                <c:pt idx="6503">
                  <c:v>2.7268793402504605</c:v>
                </c:pt>
                <c:pt idx="6504">
                  <c:v>11.559851033809538</c:v>
                </c:pt>
                <c:pt idx="6505">
                  <c:v>-5.1732740852853958</c:v>
                </c:pt>
                <c:pt idx="6506">
                  <c:v>-10.153873916591852</c:v>
                </c:pt>
                <c:pt idx="6507">
                  <c:v>7.2190332289934558</c:v>
                </c:pt>
                <c:pt idx="6508">
                  <c:v>8.2792320001957656</c:v>
                </c:pt>
                <c:pt idx="6509">
                  <c:v>-8.9142593551497047</c:v>
                </c:pt>
                <c:pt idx="6510">
                  <c:v>-6.2473903274946068</c:v>
                </c:pt>
                <c:pt idx="6511">
                  <c:v>10.182040461743799</c:v>
                </c:pt>
                <c:pt idx="6512">
                  <c:v>3.962109552376218</c:v>
                </c:pt>
                <c:pt idx="6513">
                  <c:v>-11.074114279863499</c:v>
                </c:pt>
                <c:pt idx="6514">
                  <c:v>-1.5350377993020261</c:v>
                </c:pt>
                <c:pt idx="6515">
                  <c:v>11.346701207599514</c:v>
                </c:pt>
                <c:pt idx="6516">
                  <c:v>-0.95578881737151056</c:v>
                </c:pt>
                <c:pt idx="6517">
                  <c:v>-10.673618877942991</c:v>
                </c:pt>
                <c:pt idx="6518">
                  <c:v>3.2602676463263984</c:v>
                </c:pt>
                <c:pt idx="6519">
                  <c:v>9.6919485255610294</c:v>
                </c:pt>
                <c:pt idx="6520">
                  <c:v>-5.2469654358013935</c:v>
                </c:pt>
                <c:pt idx="6521">
                  <c:v>-8.393817180886419</c:v>
                </c:pt>
                <c:pt idx="6522">
                  <c:v>7.1252212671919244</c:v>
                </c:pt>
                <c:pt idx="6523">
                  <c:v>6.7189794871283439</c:v>
                </c:pt>
                <c:pt idx="6524">
                  <c:v>-8.3818300589443027</c:v>
                </c:pt>
                <c:pt idx="6525">
                  <c:v>-4.7720679529571699</c:v>
                </c:pt>
                <c:pt idx="6526">
                  <c:v>9.2296294678492412</c:v>
                </c:pt>
                <c:pt idx="6527">
                  <c:v>2.6031866968854263</c:v>
                </c:pt>
                <c:pt idx="6528">
                  <c:v>-9.5580615274254352</c:v>
                </c:pt>
                <c:pt idx="6529">
                  <c:v>-0.46528103901256951</c:v>
                </c:pt>
                <c:pt idx="6530">
                  <c:v>9.1846061452393339</c:v>
                </c:pt>
                <c:pt idx="6531">
                  <c:v>-1.5504448419943895</c:v>
                </c:pt>
                <c:pt idx="6532">
                  <c:v>-8.6657449743640012</c:v>
                </c:pt>
                <c:pt idx="6533">
                  <c:v>3.4383693184334896</c:v>
                </c:pt>
                <c:pt idx="6534">
                  <c:v>7.9350405582606918</c:v>
                </c:pt>
                <c:pt idx="6535">
                  <c:v>-5.2457930235153709</c:v>
                </c:pt>
                <c:pt idx="6536">
                  <c:v>-6.8057670433468349</c:v>
                </c:pt>
                <c:pt idx="6537">
                  <c:v>6.68738226847461</c:v>
                </c:pt>
                <c:pt idx="6538">
                  <c:v>5.2063340462916523</c:v>
                </c:pt>
                <c:pt idx="6539">
                  <c:v>-7.4962815537115643</c:v>
                </c:pt>
                <c:pt idx="6540">
                  <c:v>-3.3187623841249181</c:v>
                </c:pt>
                <c:pt idx="6541">
                  <c:v>7.925401596789424</c:v>
                </c:pt>
                <c:pt idx="6542">
                  <c:v>1.4954509589298439</c:v>
                </c:pt>
                <c:pt idx="6543">
                  <c:v>-8.1099406692881235</c:v>
                </c:pt>
                <c:pt idx="6544">
                  <c:v>0.29620627996636528</c:v>
                </c:pt>
                <c:pt idx="6545">
                  <c:v>7.9485223962126001</c:v>
                </c:pt>
                <c:pt idx="6546">
                  <c:v>-2.0412551212472914</c:v>
                </c:pt>
                <c:pt idx="6547">
                  <c:v>-7.6897901263955735</c:v>
                </c:pt>
                <c:pt idx="6548">
                  <c:v>3.9016692264894743</c:v>
                </c:pt>
                <c:pt idx="6549">
                  <c:v>7.2722250089761911</c:v>
                </c:pt>
                <c:pt idx="6550">
                  <c:v>-5.7698773350986716</c:v>
                </c:pt>
                <c:pt idx="6551">
                  <c:v>-6.1110209520611889</c:v>
                </c:pt>
                <c:pt idx="6552">
                  <c:v>6.8590076319204654</c:v>
                </c:pt>
                <c:pt idx="6553">
                  <c:v>4.4687188093581609</c:v>
                </c:pt>
                <c:pt idx="6554">
                  <c:v>-8.0793737582836123</c:v>
                </c:pt>
                <c:pt idx="6555">
                  <c:v>-2.8640699535111649</c:v>
                </c:pt>
                <c:pt idx="6556">
                  <c:v>9.1503362483250665</c:v>
                </c:pt>
                <c:pt idx="6557">
                  <c:v>0.93159808516798637</c:v>
                </c:pt>
                <c:pt idx="6558">
                  <c:v>-9.3169425112399242</c:v>
                </c:pt>
                <c:pt idx="6559">
                  <c:v>1.1472738714916901</c:v>
                </c:pt>
                <c:pt idx="6560">
                  <c:v>9.57914495857767</c:v>
                </c:pt>
                <c:pt idx="6561">
                  <c:v>-3.4414250517018523</c:v>
                </c:pt>
                <c:pt idx="6562">
                  <c:v>-9.466029164437419</c:v>
                </c:pt>
                <c:pt idx="6563">
                  <c:v>5.6822164780814548</c:v>
                </c:pt>
                <c:pt idx="6564">
                  <c:v>8.2629611177300966</c:v>
                </c:pt>
                <c:pt idx="6565">
                  <c:v>-7.4581995108608821</c:v>
                </c:pt>
                <c:pt idx="6566">
                  <c:v>-6.6884623519033681</c:v>
                </c:pt>
                <c:pt idx="6567">
                  <c:v>9.1479978570115303</c:v>
                </c:pt>
                <c:pt idx="6568">
                  <c:v>4.8608275703601516</c:v>
                </c:pt>
                <c:pt idx="6569">
                  <c:v>-10.698003217034795</c:v>
                </c:pt>
                <c:pt idx="6570">
                  <c:v>-2.6808145318468726</c:v>
                </c:pt>
                <c:pt idx="6571">
                  <c:v>11.503039762807823</c:v>
                </c:pt>
                <c:pt idx="6572">
                  <c:v>0.1597017068233583</c:v>
                </c:pt>
                <c:pt idx="6573">
                  <c:v>-11.984202652806301</c:v>
                </c:pt>
                <c:pt idx="6574">
                  <c:v>2.5252919147618353</c:v>
                </c:pt>
                <c:pt idx="6575">
                  <c:v>11.845152898705319</c:v>
                </c:pt>
                <c:pt idx="6576">
                  <c:v>-5.1711762438708533</c:v>
                </c:pt>
                <c:pt idx="6577">
                  <c:v>-10.585120924007621</c:v>
                </c:pt>
                <c:pt idx="6578">
                  <c:v>7.4907676520761193</c:v>
                </c:pt>
                <c:pt idx="6579">
                  <c:v>9.096261973520658</c:v>
                </c:pt>
                <c:pt idx="6580">
                  <c:v>-9.6039934529060549</c:v>
                </c:pt>
                <c:pt idx="6581">
                  <c:v>-7.0487892531220666</c:v>
                </c:pt>
                <c:pt idx="6582">
                  <c:v>11.346654884098733</c:v>
                </c:pt>
                <c:pt idx="6583">
                  <c:v>4.6544768731879298</c:v>
                </c:pt>
                <c:pt idx="6584">
                  <c:v>-12.64939284445388</c:v>
                </c:pt>
                <c:pt idx="6585">
                  <c:v>-1.9922974912352844</c:v>
                </c:pt>
                <c:pt idx="6586">
                  <c:v>13.623229778995766</c:v>
                </c:pt>
                <c:pt idx="6587">
                  <c:v>-0.98342973271274214</c:v>
                </c:pt>
                <c:pt idx="6588">
                  <c:v>-13.450606090425001</c:v>
                </c:pt>
                <c:pt idx="6589">
                  <c:v>3.9263418857190753</c:v>
                </c:pt>
                <c:pt idx="6590">
                  <c:v>12.454452434856945</c:v>
                </c:pt>
                <c:pt idx="6591">
                  <c:v>-6.6598195580827637</c:v>
                </c:pt>
                <c:pt idx="6592">
                  <c:v>-11.09666788045652</c:v>
                </c:pt>
                <c:pt idx="6593">
                  <c:v>9.2716922924913678</c:v>
                </c:pt>
                <c:pt idx="6594">
                  <c:v>9.2243308927734162</c:v>
                </c:pt>
                <c:pt idx="6595">
                  <c:v>-11.348475342326759</c:v>
                </c:pt>
                <c:pt idx="6596">
                  <c:v>-6.8179396774493659</c:v>
                </c:pt>
                <c:pt idx="6597">
                  <c:v>13.303334695380842</c:v>
                </c:pt>
                <c:pt idx="6598">
                  <c:v>4.0918778272442031</c:v>
                </c:pt>
                <c:pt idx="6599">
                  <c:v>-14.422942429457098</c:v>
                </c:pt>
                <c:pt idx="6600">
                  <c:v>-0.93346346607943886</c:v>
                </c:pt>
                <c:pt idx="6601">
                  <c:v>14.702026317041025</c:v>
                </c:pt>
                <c:pt idx="6602">
                  <c:v>-2.3003006121772458</c:v>
                </c:pt>
                <c:pt idx="6603">
                  <c:v>-14.183978812139593</c:v>
                </c:pt>
                <c:pt idx="6604">
                  <c:v>5.4232803346245486</c:v>
                </c:pt>
                <c:pt idx="6605">
                  <c:v>12.895454926938701</c:v>
                </c:pt>
                <c:pt idx="6606">
                  <c:v>-8.2733284085064653</c:v>
                </c:pt>
                <c:pt idx="6607">
                  <c:v>-11.220742215534763</c:v>
                </c:pt>
                <c:pt idx="6608">
                  <c:v>10.874974640831516</c:v>
                </c:pt>
                <c:pt idx="6609">
                  <c:v>9.0440933362011471</c:v>
                </c:pt>
                <c:pt idx="6610">
                  <c:v>-13.340479398859447</c:v>
                </c:pt>
                <c:pt idx="6611">
                  <c:v>-6.3291756686395697</c:v>
                </c:pt>
                <c:pt idx="6612">
                  <c:v>14.657501155548387</c:v>
                </c:pt>
                <c:pt idx="6613">
                  <c:v>2.9924073040243515</c:v>
                </c:pt>
                <c:pt idx="6614">
                  <c:v>-14.808476270708274</c:v>
                </c:pt>
                <c:pt idx="6615">
                  <c:v>0.32347038173669351</c:v>
                </c:pt>
                <c:pt idx="6616">
                  <c:v>14.645066791050896</c:v>
                </c:pt>
                <c:pt idx="6617">
                  <c:v>-3.5802969265664943</c:v>
                </c:pt>
                <c:pt idx="6618">
                  <c:v>-13.952342082766316</c:v>
                </c:pt>
                <c:pt idx="6619">
                  <c:v>6.5998713087178107</c:v>
                </c:pt>
                <c:pt idx="6620">
                  <c:v>12.405172523257177</c:v>
                </c:pt>
                <c:pt idx="6621">
                  <c:v>-9.48208782099959</c:v>
                </c:pt>
                <c:pt idx="6622">
                  <c:v>-10.673753893238979</c:v>
                </c:pt>
                <c:pt idx="6623">
                  <c:v>12.067303600138466</c:v>
                </c:pt>
                <c:pt idx="6624">
                  <c:v>8.0317459345755076</c:v>
                </c:pt>
                <c:pt idx="6625">
                  <c:v>-13.526054966671939</c:v>
                </c:pt>
                <c:pt idx="6626">
                  <c:v>-4.8151277350571879</c:v>
                </c:pt>
                <c:pt idx="6627">
                  <c:v>14.000375995138853</c:v>
                </c:pt>
                <c:pt idx="6628">
                  <c:v>1.5898997435026658</c:v>
                </c:pt>
                <c:pt idx="6629">
                  <c:v>-13.866741170504017</c:v>
                </c:pt>
                <c:pt idx="6630">
                  <c:v>1.4705106993926509</c:v>
                </c:pt>
                <c:pt idx="6631">
                  <c:v>13.286005691820439</c:v>
                </c:pt>
                <c:pt idx="6632">
                  <c:v>-4.4207603787466008</c:v>
                </c:pt>
                <c:pt idx="6633">
                  <c:v>-12.572128610033204</c:v>
                </c:pt>
                <c:pt idx="6634">
                  <c:v>7.30968407693417</c:v>
                </c:pt>
                <c:pt idx="6635">
                  <c:v>11.142785634721905</c:v>
                </c:pt>
                <c:pt idx="6636">
                  <c:v>-9.7503059626889375</c:v>
                </c:pt>
                <c:pt idx="6637">
                  <c:v>-8.7520836223212317</c:v>
                </c:pt>
                <c:pt idx="6638">
                  <c:v>11.422169942592648</c:v>
                </c:pt>
                <c:pt idx="6639">
                  <c:v>6.2120749085067404</c:v>
                </c:pt>
                <c:pt idx="6640">
                  <c:v>-12.835981003479212</c:v>
                </c:pt>
                <c:pt idx="6641">
                  <c:v>-3.3617926042022099</c:v>
                </c:pt>
                <c:pt idx="6642">
                  <c:v>13.559334029409886</c:v>
                </c:pt>
                <c:pt idx="6643">
                  <c:v>0.38530173699007975</c:v>
                </c:pt>
                <c:pt idx="6644">
                  <c:v>-13.916651646944603</c:v>
                </c:pt>
                <c:pt idx="6645">
                  <c:v>2.7003799606378598</c:v>
                </c:pt>
                <c:pt idx="6646">
                  <c:v>13.544454897231077</c:v>
                </c:pt>
                <c:pt idx="6647">
                  <c:v>-5.7598470904617258</c:v>
                </c:pt>
                <c:pt idx="6648">
                  <c:v>-12.392059395638778</c:v>
                </c:pt>
                <c:pt idx="6649">
                  <c:v>8.3718174152336804</c:v>
                </c:pt>
                <c:pt idx="6650">
                  <c:v>10.225077997297971</c:v>
                </c:pt>
                <c:pt idx="6651">
                  <c:v>-10.38029772646569</c:v>
                </c:pt>
                <c:pt idx="6652">
                  <c:v>-7.751500434431934</c:v>
                </c:pt>
                <c:pt idx="6653">
                  <c:v>11.959370918830574</c:v>
                </c:pt>
                <c:pt idx="6654">
                  <c:v>5.1069034837678364</c:v>
                </c:pt>
                <c:pt idx="6655">
                  <c:v>-13.224011631189883</c:v>
                </c:pt>
                <c:pt idx="6656">
                  <c:v>-2.2620360690930554</c:v>
                </c:pt>
                <c:pt idx="6657">
                  <c:v>14.070811387087462</c:v>
                </c:pt>
                <c:pt idx="6658">
                  <c:v>-0.81418985559143198</c:v>
                </c:pt>
                <c:pt idx="6659">
                  <c:v>-13.87654167549571</c:v>
                </c:pt>
                <c:pt idx="6660">
                  <c:v>3.801370754043877</c:v>
                </c:pt>
                <c:pt idx="6661">
                  <c:v>12.440133679840848</c:v>
                </c:pt>
                <c:pt idx="6662">
                  <c:v>-6.2606748564826669</c:v>
                </c:pt>
                <c:pt idx="6663">
                  <c:v>-10.573370270587926</c:v>
                </c:pt>
                <c:pt idx="6664">
                  <c:v>8.4196870629408593</c:v>
                </c:pt>
                <c:pt idx="6665">
                  <c:v>8.4673286982879112</c:v>
                </c:pt>
                <c:pt idx="6666">
                  <c:v>-9.9905055942416361</c:v>
                </c:pt>
                <c:pt idx="6667">
                  <c:v>-6.0938877034034267</c:v>
                </c:pt>
                <c:pt idx="6668">
                  <c:v>11.188573296675337</c:v>
                </c:pt>
                <c:pt idx="6669">
                  <c:v>3.5764996308311447</c:v>
                </c:pt>
                <c:pt idx="6670">
                  <c:v>-12.059680238926392</c:v>
                </c:pt>
                <c:pt idx="6671">
                  <c:v>-0.96055018445357743</c:v>
                </c:pt>
                <c:pt idx="6672">
                  <c:v>12.146477257350634</c:v>
                </c:pt>
                <c:pt idx="6673">
                  <c:v>-1.6727944440466391</c:v>
                </c:pt>
                <c:pt idx="6674">
                  <c:v>-10.953191791978588</c:v>
                </c:pt>
                <c:pt idx="6675">
                  <c:v>3.9210514806275976</c:v>
                </c:pt>
                <c:pt idx="6676">
                  <c:v>9.8013470374703395</c:v>
                </c:pt>
                <c:pt idx="6677">
                  <c:v>-6.1875389149886013</c:v>
                </c:pt>
                <c:pt idx="6678">
                  <c:v>-8.6763482718652885</c:v>
                </c:pt>
                <c:pt idx="6679">
                  <c:v>8.1296452083452362</c:v>
                </c:pt>
                <c:pt idx="6680">
                  <c:v>6.8818231768596752</c:v>
                </c:pt>
                <c:pt idx="6681">
                  <c:v>-9.7492100112298523</c:v>
                </c:pt>
                <c:pt idx="6682">
                  <c:v>-4.8715041474202803</c:v>
                </c:pt>
                <c:pt idx="6683">
                  <c:v>11.145716196410163</c:v>
                </c:pt>
                <c:pt idx="6684">
                  <c:v>2.4890716673300473</c:v>
                </c:pt>
                <c:pt idx="6685">
                  <c:v>-11.644090432192616</c:v>
                </c:pt>
                <c:pt idx="6686">
                  <c:v>8.8702471673422864E-2</c:v>
                </c:pt>
                <c:pt idx="6687">
                  <c:v>11.283730938924394</c:v>
                </c:pt>
                <c:pt idx="6688">
                  <c:v>-2.5446496689295541</c:v>
                </c:pt>
                <c:pt idx="6689">
                  <c:v>-10.696379518821326</c:v>
                </c:pt>
                <c:pt idx="6690">
                  <c:v>4.9467243495290134</c:v>
                </c:pt>
                <c:pt idx="6691">
                  <c:v>9.634508604631673</c:v>
                </c:pt>
                <c:pt idx="6692">
                  <c:v>-7.1486894937004495</c:v>
                </c:pt>
                <c:pt idx="6693">
                  <c:v>-8.316940214319871</c:v>
                </c:pt>
                <c:pt idx="6694">
                  <c:v>9.1766542694547812</c:v>
                </c:pt>
                <c:pt idx="6695">
                  <c:v>6.3309297850964255</c:v>
                </c:pt>
                <c:pt idx="6696">
                  <c:v>-10.351567419783526</c:v>
                </c:pt>
                <c:pt idx="6697">
                  <c:v>-3.8762978223079498</c:v>
                </c:pt>
                <c:pt idx="6698">
                  <c:v>10.943996266101154</c:v>
                </c:pt>
                <c:pt idx="6699">
                  <c:v>1.4225037443617763</c:v>
                </c:pt>
                <c:pt idx="6700">
                  <c:v>-11.014810670971688</c:v>
                </c:pt>
                <c:pt idx="6701">
                  <c:v>1.0171686148864747</c:v>
                </c:pt>
                <c:pt idx="6702">
                  <c:v>10.750814767203725</c:v>
                </c:pt>
                <c:pt idx="6703">
                  <c:v>-3.3818866943121701</c:v>
                </c:pt>
                <c:pt idx="6704">
                  <c:v>-9.8938546804950995</c:v>
                </c:pt>
                <c:pt idx="6705">
                  <c:v>5.5128612245046131</c:v>
                </c:pt>
                <c:pt idx="6706">
                  <c:v>8.58589490548467</c:v>
                </c:pt>
                <c:pt idx="6707">
                  <c:v>-7.2651932015462224</c:v>
                </c:pt>
                <c:pt idx="6708">
                  <c:v>-6.7724646529936248</c:v>
                </c:pt>
                <c:pt idx="6709">
                  <c:v>8.4595531392173644</c:v>
                </c:pt>
                <c:pt idx="6710">
                  <c:v>4.5675010191407877</c:v>
                </c:pt>
                <c:pt idx="6711">
                  <c:v>-8.8495836969625561</c:v>
                </c:pt>
                <c:pt idx="6712">
                  <c:v>-2.4121592975247799</c:v>
                </c:pt>
                <c:pt idx="6713">
                  <c:v>8.9419227178108027</c:v>
                </c:pt>
                <c:pt idx="6714">
                  <c:v>0.37705096343604955</c:v>
                </c:pt>
                <c:pt idx="6715">
                  <c:v>-8.8331210778147522</c:v>
                </c:pt>
                <c:pt idx="6716">
                  <c:v>1.556090290014748</c:v>
                </c:pt>
                <c:pt idx="6717">
                  <c:v>8.4052036277974871</c:v>
                </c:pt>
                <c:pt idx="6718">
                  <c:v>-3.4110684072258639</c:v>
                </c:pt>
                <c:pt idx="6719">
                  <c:v>-7.5474061078305388</c:v>
                </c:pt>
                <c:pt idx="6720">
                  <c:v>4.9486566471463718</c:v>
                </c:pt>
                <c:pt idx="6721">
                  <c:v>6.213608089722289</c:v>
                </c:pt>
                <c:pt idx="6722">
                  <c:v>-6.0614887249630236</c:v>
                </c:pt>
                <c:pt idx="6723">
                  <c:v>-4.6922993803931279</c:v>
                </c:pt>
                <c:pt idx="6724">
                  <c:v>7.1231354181810724</c:v>
                </c:pt>
                <c:pt idx="6725">
                  <c:v>3.1502304818228959</c:v>
                </c:pt>
                <c:pt idx="6726">
                  <c:v>-7.6339323543101854</c:v>
                </c:pt>
                <c:pt idx="6727">
                  <c:v>-1.3739964247237344</c:v>
                </c:pt>
                <c:pt idx="6728">
                  <c:v>7.6531948339845108</c:v>
                </c:pt>
                <c:pt idx="6729">
                  <c:v>-0.33635607960179364</c:v>
                </c:pt>
                <c:pt idx="6730">
                  <c:v>-7.9055829292419189</c:v>
                </c:pt>
                <c:pt idx="6731">
                  <c:v>2.0859148876167017</c:v>
                </c:pt>
                <c:pt idx="6732">
                  <c:v>7.1747750892502395</c:v>
                </c:pt>
                <c:pt idx="6733">
                  <c:v>-3.4147741557106226</c:v>
                </c:pt>
                <c:pt idx="6734">
                  <c:v>-5.8456960490659533</c:v>
                </c:pt>
                <c:pt idx="6735">
                  <c:v>4.5836028770978663</c:v>
                </c:pt>
                <c:pt idx="6736">
                  <c:v>4.9786962368273882</c:v>
                </c:pt>
                <c:pt idx="6737">
                  <c:v>-5.8713922569491608</c:v>
                </c:pt>
                <c:pt idx="6738">
                  <c:v>-3.6502300987414298</c:v>
                </c:pt>
                <c:pt idx="6739">
                  <c:v>6.4007959459819226</c:v>
                </c:pt>
                <c:pt idx="6740">
                  <c:v>2.1800141407476143</c:v>
                </c:pt>
                <c:pt idx="6741">
                  <c:v>-7.2526863315363546</c:v>
                </c:pt>
                <c:pt idx="6742">
                  <c:v>-0.7414058005471249</c:v>
                </c:pt>
                <c:pt idx="6743">
                  <c:v>8.7444950559379144</c:v>
                </c:pt>
                <c:pt idx="6744">
                  <c:v>-1.1452066588937515</c:v>
                </c:pt>
                <c:pt idx="6745">
                  <c:v>-8.3981351891163456</c:v>
                </c:pt>
                <c:pt idx="6746">
                  <c:v>2.8818463160110137</c:v>
                </c:pt>
                <c:pt idx="6747">
                  <c:v>7.5601065175862789</c:v>
                </c:pt>
                <c:pt idx="6748">
                  <c:v>-4.6906426749361811</c:v>
                </c:pt>
                <c:pt idx="6749">
                  <c:v>-7.1108974881526654</c:v>
                </c:pt>
                <c:pt idx="6750">
                  <c:v>6.7280350469497119</c:v>
                </c:pt>
                <c:pt idx="6751">
                  <c:v>5.8251055108253347</c:v>
                </c:pt>
                <c:pt idx="6752">
                  <c:v>-7.8330706854775753</c:v>
                </c:pt>
                <c:pt idx="6753">
                  <c:v>-4.0152954449599116</c:v>
                </c:pt>
                <c:pt idx="6754">
                  <c:v>9.076410741930518</c:v>
                </c:pt>
                <c:pt idx="6755">
                  <c:v>2.3614628505226238</c:v>
                </c:pt>
                <c:pt idx="6756">
                  <c:v>-11.264084747157733</c:v>
                </c:pt>
                <c:pt idx="6757">
                  <c:v>-7.7520457594294989E-2</c:v>
                </c:pt>
                <c:pt idx="6758">
                  <c:v>11.23620619370946</c:v>
                </c:pt>
                <c:pt idx="6759">
                  <c:v>-2.3253518120978094</c:v>
                </c:pt>
                <c:pt idx="6760">
                  <c:v>-10.203564192750685</c:v>
                </c:pt>
                <c:pt idx="6761">
                  <c:v>4.6100216506604585</c:v>
                </c:pt>
                <c:pt idx="6762">
                  <c:v>9.670283020785515</c:v>
                </c:pt>
                <c:pt idx="6763">
                  <c:v>-7.0451674252376151</c:v>
                </c:pt>
                <c:pt idx="6764">
                  <c:v>-8.4404017219319663</c:v>
                </c:pt>
                <c:pt idx="6765">
                  <c:v>9.0561645273405631</c:v>
                </c:pt>
                <c:pt idx="6766">
                  <c:v>6.4973856942558514</c:v>
                </c:pt>
                <c:pt idx="6767">
                  <c:v>-10.714164951723342</c:v>
                </c:pt>
                <c:pt idx="6768">
                  <c:v>-4.4274778109809443</c:v>
                </c:pt>
                <c:pt idx="6769">
                  <c:v>12.275290279103915</c:v>
                </c:pt>
                <c:pt idx="6770">
                  <c:v>1.7979965242541689</c:v>
                </c:pt>
                <c:pt idx="6771">
                  <c:v>-12.636104965061099</c:v>
                </c:pt>
                <c:pt idx="6772">
                  <c:v>0.97708166800933482</c:v>
                </c:pt>
                <c:pt idx="6773">
                  <c:v>11.987654677514522</c:v>
                </c:pt>
                <c:pt idx="6774">
                  <c:v>-3.5965437324900118</c:v>
                </c:pt>
                <c:pt idx="6775">
                  <c:v>-11.175003095431574</c:v>
                </c:pt>
                <c:pt idx="6776">
                  <c:v>6.1014303907673986</c:v>
                </c:pt>
                <c:pt idx="6777">
                  <c:v>10.213506508388637</c:v>
                </c:pt>
                <c:pt idx="6778">
                  <c:v>-8.8435405253515373</c:v>
                </c:pt>
                <c:pt idx="6779">
                  <c:v>-8.8319075055246152</c:v>
                </c:pt>
                <c:pt idx="6780">
                  <c:v>11.274395319242053</c:v>
                </c:pt>
                <c:pt idx="6781">
                  <c:v>6.7500149452644846</c:v>
                </c:pt>
                <c:pt idx="6782">
                  <c:v>-13.238535616710937</c:v>
                </c:pt>
                <c:pt idx="6783">
                  <c:v>-3.8919588523877118</c:v>
                </c:pt>
                <c:pt idx="6784">
                  <c:v>13.822798435463847</c:v>
                </c:pt>
                <c:pt idx="6785">
                  <c:v>0.78741654287064344</c:v>
                </c:pt>
                <c:pt idx="6786">
                  <c:v>-13.986600461395028</c:v>
                </c:pt>
                <c:pt idx="6787">
                  <c:v>2.3198369855349852</c:v>
                </c:pt>
                <c:pt idx="6788">
                  <c:v>13.837621305255249</c:v>
                </c:pt>
                <c:pt idx="6789">
                  <c:v>-5.510484332608387</c:v>
                </c:pt>
                <c:pt idx="6790">
                  <c:v>-13.25963680260949</c:v>
                </c:pt>
                <c:pt idx="6791">
                  <c:v>8.7856496934330206</c:v>
                </c:pt>
                <c:pt idx="6792">
                  <c:v>11.903517784817229</c:v>
                </c:pt>
                <c:pt idx="6793">
                  <c:v>-11.945591871893891</c:v>
                </c:pt>
                <c:pt idx="6794">
                  <c:v>-9.7922511744662639</c:v>
                </c:pt>
                <c:pt idx="6795">
                  <c:v>14.289470721551846</c:v>
                </c:pt>
                <c:pt idx="6796">
                  <c:v>6.5458771674196417</c:v>
                </c:pt>
                <c:pt idx="6797">
                  <c:v>-15.459887686052888</c:v>
                </c:pt>
                <c:pt idx="6798">
                  <c:v>-3.0718868602926839</c:v>
                </c:pt>
                <c:pt idx="6799">
                  <c:v>16.033789986381137</c:v>
                </c:pt>
                <c:pt idx="6800">
                  <c:v>-0.4679970968948266</c:v>
                </c:pt>
                <c:pt idx="6801">
                  <c:v>-16.236719385023637</c:v>
                </c:pt>
                <c:pt idx="6802">
                  <c:v>4.1059391496735396</c:v>
                </c:pt>
                <c:pt idx="6803">
                  <c:v>15.917026639044519</c:v>
                </c:pt>
                <c:pt idx="6804">
                  <c:v>-7.9109381458506434</c:v>
                </c:pt>
                <c:pt idx="6805">
                  <c:v>-14.733005751336091</c:v>
                </c:pt>
                <c:pt idx="6806">
                  <c:v>11.176460680840702</c:v>
                </c:pt>
                <c:pt idx="6807">
                  <c:v>12.042986550483091</c:v>
                </c:pt>
                <c:pt idx="6808">
                  <c:v>-13.449357945936795</c:v>
                </c:pt>
                <c:pt idx="6809">
                  <c:v>-8.672092438170047</c:v>
                </c:pt>
                <c:pt idx="6810">
                  <c:v>14.87874757375786</c:v>
                </c:pt>
                <c:pt idx="6811">
                  <c:v>5.2671950626218749</c:v>
                </c:pt>
                <c:pt idx="6812">
                  <c:v>-15.998425339429403</c:v>
                </c:pt>
                <c:pt idx="6813">
                  <c:v>-1.7493103404507762</c:v>
                </c:pt>
                <c:pt idx="6814">
                  <c:v>16.630651849683844</c:v>
                </c:pt>
                <c:pt idx="6815">
                  <c:v>-1.9208775154824347</c:v>
                </c:pt>
                <c:pt idx="6816">
                  <c:v>-16.634985309856724</c:v>
                </c:pt>
                <c:pt idx="6817">
                  <c:v>5.6779094783414905</c:v>
                </c:pt>
                <c:pt idx="6818">
                  <c:v>15.593803138344173</c:v>
                </c:pt>
                <c:pt idx="6819">
                  <c:v>-9.0484745835464402</c:v>
                </c:pt>
                <c:pt idx="6820">
                  <c:v>-13.299684833658235</c:v>
                </c:pt>
                <c:pt idx="6821">
                  <c:v>11.601226790581894</c:v>
                </c:pt>
                <c:pt idx="6822">
                  <c:v>10.106291869684688</c:v>
                </c:pt>
                <c:pt idx="6823">
                  <c:v>-13.073561526532961</c:v>
                </c:pt>
                <c:pt idx="6824">
                  <c:v>-6.9405540951394036</c:v>
                </c:pt>
                <c:pt idx="6825">
                  <c:v>14.928231304437983</c:v>
                </c:pt>
                <c:pt idx="6826">
                  <c:v>3.8971826036672907</c:v>
                </c:pt>
                <c:pt idx="6827">
                  <c:v>-16.490305487883827</c:v>
                </c:pt>
                <c:pt idx="6828">
                  <c:v>-0.35821656041511502</c:v>
                </c:pt>
                <c:pt idx="6829">
                  <c:v>17.071707423763307</c:v>
                </c:pt>
                <c:pt idx="6830">
                  <c:v>-3.376397803662031</c:v>
                </c:pt>
                <c:pt idx="6831">
                  <c:v>-16.166830348829091</c:v>
                </c:pt>
                <c:pt idx="6832">
                  <c:v>6.9228502964603686</c:v>
                </c:pt>
                <c:pt idx="6833">
                  <c:v>14.470890702895788</c:v>
                </c:pt>
                <c:pt idx="6834">
                  <c:v>-9.9208114812114054</c:v>
                </c:pt>
                <c:pt idx="6835">
                  <c:v>-11.915864879806623</c:v>
                </c:pt>
                <c:pt idx="6836">
                  <c:v>12.236070468651267</c:v>
                </c:pt>
                <c:pt idx="6837">
                  <c:v>9.1364349173380894</c:v>
                </c:pt>
                <c:pt idx="6838">
                  <c:v>-14.521996573051753</c:v>
                </c:pt>
                <c:pt idx="6839">
                  <c:v>-6.1148166927790841</c:v>
                </c:pt>
                <c:pt idx="6840">
                  <c:v>16.279506442194958</c:v>
                </c:pt>
                <c:pt idx="6841">
                  <c:v>2.6540021145899519</c:v>
                </c:pt>
                <c:pt idx="6842">
                  <c:v>-16.784822124154395</c:v>
                </c:pt>
                <c:pt idx="6843">
                  <c:v>1.0551787412776508</c:v>
                </c:pt>
                <c:pt idx="6844">
                  <c:v>15.734115602718745</c:v>
                </c:pt>
                <c:pt idx="6845">
                  <c:v>-4.4022316588297263</c:v>
                </c:pt>
                <c:pt idx="6846">
                  <c:v>-14.307587939637605</c:v>
                </c:pt>
                <c:pt idx="6847">
                  <c:v>7.4717011911290898</c:v>
                </c:pt>
                <c:pt idx="6848">
                  <c:v>12.439154576569299</c:v>
                </c:pt>
                <c:pt idx="6849">
                  <c:v>-10.095545055477777</c:v>
                </c:pt>
                <c:pt idx="6850">
                  <c:v>-10.220080868796584</c:v>
                </c:pt>
                <c:pt idx="6851">
                  <c:v>12.402917824026456</c:v>
                </c:pt>
                <c:pt idx="6852">
                  <c:v>7.4728667901232617</c:v>
                </c:pt>
                <c:pt idx="6853">
                  <c:v>-14.004303235294715</c:v>
                </c:pt>
                <c:pt idx="6854">
                  <c:v>-4.3338468808367319</c:v>
                </c:pt>
                <c:pt idx="6855">
                  <c:v>14.382283771988931</c:v>
                </c:pt>
                <c:pt idx="6856">
                  <c:v>0.98659350067475571</c:v>
                </c:pt>
                <c:pt idx="6857">
                  <c:v>-13.203739800677827</c:v>
                </c:pt>
                <c:pt idx="6858">
                  <c:v>1.9223391781701866</c:v>
                </c:pt>
                <c:pt idx="6859">
                  <c:v>12.448618391783528</c:v>
                </c:pt>
                <c:pt idx="6860">
                  <c:v>-4.6501854812898005</c:v>
                </c:pt>
                <c:pt idx="6861">
                  <c:v>-11.223354169766832</c:v>
                </c:pt>
                <c:pt idx="6862">
                  <c:v>7.0422685767532283</c:v>
                </c:pt>
                <c:pt idx="6863">
                  <c:v>9.7025450918874139</c:v>
                </c:pt>
                <c:pt idx="6864">
                  <c:v>-9.2619753355055892</c:v>
                </c:pt>
                <c:pt idx="6865">
                  <c:v>-7.6970778042686714</c:v>
                </c:pt>
                <c:pt idx="6866">
                  <c:v>10.7924426079831</c:v>
                </c:pt>
                <c:pt idx="6867">
                  <c:v>5.0304374131010361</c:v>
                </c:pt>
                <c:pt idx="6868">
                  <c:v>-11.055420931349158</c:v>
                </c:pt>
                <c:pt idx="6869">
                  <c:v>-2.287316210208032</c:v>
                </c:pt>
                <c:pt idx="6870">
                  <c:v>10.754717115236851</c:v>
                </c:pt>
                <c:pt idx="6871">
                  <c:v>-0.15484161323134238</c:v>
                </c:pt>
                <c:pt idx="6872">
                  <c:v>-10.702287770378208</c:v>
                </c:pt>
                <c:pt idx="6873">
                  <c:v>2.5558455700990907</c:v>
                </c:pt>
                <c:pt idx="6874">
                  <c:v>10.315931084391934</c:v>
                </c:pt>
                <c:pt idx="6875">
                  <c:v>-4.8393396698210394</c:v>
                </c:pt>
                <c:pt idx="6876">
                  <c:v>-9.4118053118326443</c:v>
                </c:pt>
                <c:pt idx="6877">
                  <c:v>6.9871737295768614</c:v>
                </c:pt>
                <c:pt idx="6878">
                  <c:v>7.7762741753699336</c:v>
                </c:pt>
                <c:pt idx="6879">
                  <c:v>-8.6446163224052022</c:v>
                </c:pt>
                <c:pt idx="6880">
                  <c:v>-5.8704413728572602</c:v>
                </c:pt>
                <c:pt idx="6881">
                  <c:v>9.6784857370753663</c:v>
                </c:pt>
                <c:pt idx="6882">
                  <c:v>3.5816548844868685</c:v>
                </c:pt>
                <c:pt idx="6883">
                  <c:v>-10.456998734799591</c:v>
                </c:pt>
                <c:pt idx="6884">
                  <c:v>-1.2951378752422897</c:v>
                </c:pt>
                <c:pt idx="6885">
                  <c:v>10.791263026479555</c:v>
                </c:pt>
                <c:pt idx="6886">
                  <c:v>-1.0748098096342416</c:v>
                </c:pt>
                <c:pt idx="6887">
                  <c:v>-10.316302991617576</c:v>
                </c:pt>
                <c:pt idx="6888">
                  <c:v>3.2674232501321527</c:v>
                </c:pt>
                <c:pt idx="6889">
                  <c:v>9.3297905042182219</c:v>
                </c:pt>
                <c:pt idx="6890">
                  <c:v>-5.2453086457765572</c:v>
                </c:pt>
                <c:pt idx="6891">
                  <c:v>-7.9637641269624053</c:v>
                </c:pt>
                <c:pt idx="6892">
                  <c:v>6.7499044118304958</c:v>
                </c:pt>
                <c:pt idx="6893">
                  <c:v>6.1347778571566005</c:v>
                </c:pt>
                <c:pt idx="6894">
                  <c:v>-7.8359102971790806</c:v>
                </c:pt>
                <c:pt idx="6895">
                  <c:v>-4.271032656332026</c:v>
                </c:pt>
                <c:pt idx="6896">
                  <c:v>8.6333165256961468</c:v>
                </c:pt>
                <c:pt idx="6897">
                  <c:v>2.3679900474494686</c:v>
                </c:pt>
                <c:pt idx="6898">
                  <c:v>-9.348210158888552</c:v>
                </c:pt>
                <c:pt idx="6899">
                  <c:v>-0.3319351915353167</c:v>
                </c:pt>
                <c:pt idx="6900">
                  <c:v>9.104178106004996</c:v>
                </c:pt>
                <c:pt idx="6901">
                  <c:v>-1.628039915803422</c:v>
                </c:pt>
                <c:pt idx="6902">
                  <c:v>-8.2021822143770624</c:v>
                </c:pt>
                <c:pt idx="6903">
                  <c:v>3.3410650259193102</c:v>
                </c:pt>
                <c:pt idx="6904">
                  <c:v>7.3274659143411345</c:v>
                </c:pt>
                <c:pt idx="6905">
                  <c:v>-4.837102142205925</c:v>
                </c:pt>
                <c:pt idx="6906">
                  <c:v>-5.843640401615934</c:v>
                </c:pt>
                <c:pt idx="6907">
                  <c:v>5.7536916592767522</c:v>
                </c:pt>
                <c:pt idx="6908">
                  <c:v>4.3529527781500441</c:v>
                </c:pt>
                <c:pt idx="6909">
                  <c:v>-6.6192306543796304</c:v>
                </c:pt>
                <c:pt idx="6910">
                  <c:v>-2.9469933409872859</c:v>
                </c:pt>
                <c:pt idx="6911">
                  <c:v>7.4971211731540803</c:v>
                </c:pt>
                <c:pt idx="6912">
                  <c:v>1.2926647034535652</c:v>
                </c:pt>
                <c:pt idx="6913">
                  <c:v>-7.4716480205854854</c:v>
                </c:pt>
                <c:pt idx="6914">
                  <c:v>0.3755621307044032</c:v>
                </c:pt>
                <c:pt idx="6915">
                  <c:v>7.3782293723161381</c:v>
                </c:pt>
                <c:pt idx="6916">
                  <c:v>-1.979933685022548</c:v>
                </c:pt>
                <c:pt idx="6917">
                  <c:v>-6.6906999689474214</c:v>
                </c:pt>
                <c:pt idx="6918">
                  <c:v>3.2972526323189588</c:v>
                </c:pt>
                <c:pt idx="6919">
                  <c:v>5.8266652758318891</c:v>
                </c:pt>
                <c:pt idx="6920">
                  <c:v>-4.7389567300684075</c:v>
                </c:pt>
                <c:pt idx="6921">
                  <c:v>-4.8573348266110212</c:v>
                </c:pt>
                <c:pt idx="6922">
                  <c:v>5.6491775026233446</c:v>
                </c:pt>
                <c:pt idx="6923">
                  <c:v>3.6084946148079178</c:v>
                </c:pt>
                <c:pt idx="6924">
                  <c:v>-6.6038143649238688</c:v>
                </c:pt>
                <c:pt idx="6925">
                  <c:v>-2.1154863053772539</c:v>
                </c:pt>
                <c:pt idx="6926">
                  <c:v>6.7080518440108383</c:v>
                </c:pt>
                <c:pt idx="6927">
                  <c:v>0.58193461122254264</c:v>
                </c:pt>
                <c:pt idx="6928">
                  <c:v>-7.0432894173855729</c:v>
                </c:pt>
                <c:pt idx="6929">
                  <c:v>1.0225080827195099</c:v>
                </c:pt>
                <c:pt idx="6930">
                  <c:v>7.986952475185948</c:v>
                </c:pt>
                <c:pt idx="6931">
                  <c:v>-3.0231793062156296</c:v>
                </c:pt>
                <c:pt idx="6932">
                  <c:v>-7.7838407813264654</c:v>
                </c:pt>
                <c:pt idx="6933">
                  <c:v>4.6881343805843025</c:v>
                </c:pt>
                <c:pt idx="6934">
                  <c:v>6.6563550130497715</c:v>
                </c:pt>
                <c:pt idx="6935">
                  <c:v>-6.4010079378845122</c:v>
                </c:pt>
                <c:pt idx="6936">
                  <c:v>-5.7580568941206964</c:v>
                </c:pt>
                <c:pt idx="6937">
                  <c:v>8.1944736081948584</c:v>
                </c:pt>
                <c:pt idx="6938">
                  <c:v>4.0844875636592199</c:v>
                </c:pt>
                <c:pt idx="6939">
                  <c:v>-8.609790559401441</c:v>
                </c:pt>
                <c:pt idx="6940">
                  <c:v>-1.890179018637262</c:v>
                </c:pt>
                <c:pt idx="6941">
                  <c:v>8.6543335897531151</c:v>
                </c:pt>
                <c:pt idx="6942">
                  <c:v>-1.5911346936259528E-3</c:v>
                </c:pt>
                <c:pt idx="6943">
                  <c:v>-9.9643116876381406</c:v>
                </c:pt>
                <c:pt idx="6944">
                  <c:v>2.3137791501769391</c:v>
                </c:pt>
                <c:pt idx="6945">
                  <c:v>10.102696245788737</c:v>
                </c:pt>
                <c:pt idx="6946">
                  <c:v>-4.4229416523697074</c:v>
                </c:pt>
                <c:pt idx="6947">
                  <c:v>-8.4432047718520131</c:v>
                </c:pt>
                <c:pt idx="6948">
                  <c:v>6.1002243831665552</c:v>
                </c:pt>
                <c:pt idx="6949">
                  <c:v>7.3746055228737468</c:v>
                </c:pt>
                <c:pt idx="6950">
                  <c:v>-8.2179402367502874</c:v>
                </c:pt>
                <c:pt idx="6951">
                  <c:v>-5.8293072859841724</c:v>
                </c:pt>
                <c:pt idx="6952">
                  <c:v>9.4481534679824506</c:v>
                </c:pt>
                <c:pt idx="6953">
                  <c:v>3.6504451759507148</c:v>
                </c:pt>
                <c:pt idx="6954">
                  <c:v>-10.345114356095209</c:v>
                </c:pt>
                <c:pt idx="6955">
                  <c:v>-1.5049148219902524</c:v>
                </c:pt>
                <c:pt idx="6956">
                  <c:v>11.629343263366362</c:v>
                </c:pt>
                <c:pt idx="6957">
                  <c:v>-1.0148129875060934</c:v>
                </c:pt>
                <c:pt idx="6958">
                  <c:v>-11.59145795399581</c:v>
                </c:pt>
                <c:pt idx="6959">
                  <c:v>3.4808720583954216</c:v>
                </c:pt>
                <c:pt idx="6960">
                  <c:v>10.385462052492697</c:v>
                </c:pt>
                <c:pt idx="6961">
                  <c:v>-5.743651606554427</c:v>
                </c:pt>
                <c:pt idx="6962">
                  <c:v>-9.2123867382464226</c:v>
                </c:pt>
                <c:pt idx="6963">
                  <c:v>7.832428469456679</c:v>
                </c:pt>
                <c:pt idx="6964">
                  <c:v>7.5926857206141669</c:v>
                </c:pt>
                <c:pt idx="6965">
                  <c:v>-9.7390083954041824</c:v>
                </c:pt>
                <c:pt idx="6966">
                  <c:v>-5.8331756476558523</c:v>
                </c:pt>
                <c:pt idx="6967">
                  <c:v>12.172508122797355</c:v>
                </c:pt>
                <c:pt idx="6968">
                  <c:v>3.6220585355700408</c:v>
                </c:pt>
                <c:pt idx="6969">
                  <c:v>-13.496536682484724</c:v>
                </c:pt>
                <c:pt idx="6970">
                  <c:v>-0.67650630261032851</c:v>
                </c:pt>
                <c:pt idx="6971">
                  <c:v>13.259465052344712</c:v>
                </c:pt>
                <c:pt idx="6972">
                  <c:v>-2.2050172374673771</c:v>
                </c:pt>
                <c:pt idx="6973">
                  <c:v>-12.45375848441093</c:v>
                </c:pt>
                <c:pt idx="6974">
                  <c:v>5.0430353881796774</c:v>
                </c:pt>
                <c:pt idx="6975">
                  <c:v>11.697548969020774</c:v>
                </c:pt>
                <c:pt idx="6976">
                  <c:v>-7.7067523492818859</c:v>
                </c:pt>
                <c:pt idx="6977">
                  <c:v>-10.208105827389639</c:v>
                </c:pt>
                <c:pt idx="6978">
                  <c:v>10.412375172196262</c:v>
                </c:pt>
                <c:pt idx="6979">
                  <c:v>8.5659981796495206</c:v>
                </c:pt>
                <c:pt idx="6980">
                  <c:v>-13.205377229483732</c:v>
                </c:pt>
                <c:pt idx="6981">
                  <c:v>-6.1860232442771448</c:v>
                </c:pt>
                <c:pt idx="6982">
                  <c:v>15.104359633832622</c:v>
                </c:pt>
                <c:pt idx="6983">
                  <c:v>2.8550262412076668</c:v>
                </c:pt>
                <c:pt idx="6984">
                  <c:v>-14.998274118714118</c:v>
                </c:pt>
                <c:pt idx="6985">
                  <c:v>0.52357607087035041</c:v>
                </c:pt>
                <c:pt idx="6986">
                  <c:v>14.462004397779163</c:v>
                </c:pt>
                <c:pt idx="6987">
                  <c:v>-3.7636289407922296</c:v>
                </c:pt>
                <c:pt idx="6988">
                  <c:v>-14.071497093025403</c:v>
                </c:pt>
                <c:pt idx="6989">
                  <c:v>7.0701151869998373</c:v>
                </c:pt>
                <c:pt idx="6990">
                  <c:v>13.111776329880623</c:v>
                </c:pt>
                <c:pt idx="6991">
                  <c:v>-10.294290840438725</c:v>
                </c:pt>
                <c:pt idx="6992">
                  <c:v>-11.126376452552785</c:v>
                </c:pt>
                <c:pt idx="6993">
                  <c:v>12.7727528423565</c:v>
                </c:pt>
                <c:pt idx="6994">
                  <c:v>8.1692762921152529</c:v>
                </c:pt>
                <c:pt idx="6995">
                  <c:v>-14.090226888818529</c:v>
                </c:pt>
                <c:pt idx="6996">
                  <c:v>-4.7567586458100779</c:v>
                </c:pt>
                <c:pt idx="6997">
                  <c:v>14.489037151285284</c:v>
                </c:pt>
                <c:pt idx="6998">
                  <c:v>1.4744751493547146</c:v>
                </c:pt>
                <c:pt idx="6999">
                  <c:v>-14.989893607024952</c:v>
                </c:pt>
                <c:pt idx="7000">
                  <c:v>1.8364218240851311</c:v>
                </c:pt>
                <c:pt idx="7001">
                  <c:v>15.151556514281117</c:v>
                </c:pt>
                <c:pt idx="7002">
                  <c:v>-5.4028374059083619</c:v>
                </c:pt>
                <c:pt idx="7003">
                  <c:v>-14.780079849141845</c:v>
                </c:pt>
                <c:pt idx="7004">
                  <c:v>8.7996266125801146</c:v>
                </c:pt>
                <c:pt idx="7005">
                  <c:v>12.92763632350918</c:v>
                </c:pt>
                <c:pt idx="7006">
                  <c:v>-11.645175389306774</c:v>
                </c:pt>
                <c:pt idx="7007">
                  <c:v>-10.143904884213812</c:v>
                </c:pt>
                <c:pt idx="7008">
                  <c:v>13.341103041750525</c:v>
                </c:pt>
                <c:pt idx="7009">
                  <c:v>6.8123135939913189</c:v>
                </c:pt>
                <c:pt idx="7010">
                  <c:v>-14.354520249701093</c:v>
                </c:pt>
                <c:pt idx="7011">
                  <c:v>-3.5631149654763226</c:v>
                </c:pt>
                <c:pt idx="7012">
                  <c:v>15.613722159478518</c:v>
                </c:pt>
                <c:pt idx="7013">
                  <c:v>0.2332322907728504</c:v>
                </c:pt>
                <c:pt idx="7014">
                  <c:v>-17.045305074808365</c:v>
                </c:pt>
                <c:pt idx="7015">
                  <c:v>3.5720619628057881</c:v>
                </c:pt>
                <c:pt idx="7016">
                  <c:v>16.495627149948319</c:v>
                </c:pt>
                <c:pt idx="7017">
                  <c:v>-7.117551115357446</c:v>
                </c:pt>
                <c:pt idx="7018">
                  <c:v>-14.504949748401105</c:v>
                </c:pt>
                <c:pt idx="7019">
                  <c:v>10.087927746289699</c:v>
                </c:pt>
                <c:pt idx="7020">
                  <c:v>12.102151754872915</c:v>
                </c:pt>
                <c:pt idx="7021">
                  <c:v>-12.651608588424422</c:v>
                </c:pt>
                <c:pt idx="7022">
                  <c:v>-9.0532996998376767</c:v>
                </c:pt>
                <c:pt idx="7023">
                  <c:v>14.173562522639878</c:v>
                </c:pt>
                <c:pt idx="7024">
                  <c:v>5.8038726569224677</c:v>
                </c:pt>
                <c:pt idx="7025">
                  <c:v>-15.724562263378717</c:v>
                </c:pt>
                <c:pt idx="7026">
                  <c:v>-2.4698282988621418</c:v>
                </c:pt>
                <c:pt idx="7027">
                  <c:v>16.969343587626849</c:v>
                </c:pt>
                <c:pt idx="7028">
                  <c:v>-1.2201908586419454</c:v>
                </c:pt>
                <c:pt idx="7029">
                  <c:v>-16.339570284225829</c:v>
                </c:pt>
                <c:pt idx="7030">
                  <c:v>4.5673712277075849</c:v>
                </c:pt>
                <c:pt idx="7031">
                  <c:v>14.115702777406778</c:v>
                </c:pt>
                <c:pt idx="7032">
                  <c:v>-7.3268874165433315</c:v>
                </c:pt>
                <c:pt idx="7033">
                  <c:v>-11.833952009676345</c:v>
                </c:pt>
                <c:pt idx="7034">
                  <c:v>9.6476213578535361</c:v>
                </c:pt>
                <c:pt idx="7035">
                  <c:v>9.5621229731697106</c:v>
                </c:pt>
                <c:pt idx="7036">
                  <c:v>-11.876315839080046</c:v>
                </c:pt>
                <c:pt idx="7037">
                  <c:v>-7.1712531946748417</c:v>
                </c:pt>
                <c:pt idx="7038">
                  <c:v>13.784939294122674</c:v>
                </c:pt>
                <c:pt idx="7039">
                  <c:v>4.1930369576497437</c:v>
                </c:pt>
                <c:pt idx="7040">
                  <c:v>-14.470987468319974</c:v>
                </c:pt>
                <c:pt idx="7041">
                  <c:v>-0.913360232887098</c:v>
                </c:pt>
                <c:pt idx="7042">
                  <c:v>13.780278044423452</c:v>
                </c:pt>
                <c:pt idx="7043">
                  <c:v>-2.0903817127955304</c:v>
                </c:pt>
                <c:pt idx="7044">
                  <c:v>-12.569782037662872</c:v>
                </c:pt>
                <c:pt idx="7045">
                  <c:v>4.676441644387122</c:v>
                </c:pt>
                <c:pt idx="7046">
                  <c:v>10.892806976390006</c:v>
                </c:pt>
                <c:pt idx="7047">
                  <c:v>-6.8357658161873189</c:v>
                </c:pt>
                <c:pt idx="7048">
                  <c:v>-9.1969948523608203</c:v>
                </c:pt>
                <c:pt idx="7049">
                  <c:v>8.9289250160585993</c:v>
                </c:pt>
                <c:pt idx="7050">
                  <c:v>7.4438079867548685</c:v>
                </c:pt>
                <c:pt idx="7051">
                  <c:v>-10.78189565977191</c:v>
                </c:pt>
                <c:pt idx="7052">
                  <c:v>-5.0024753942497417</c:v>
                </c:pt>
                <c:pt idx="7053">
                  <c:v>11.46805547569843</c:v>
                </c:pt>
                <c:pt idx="7054">
                  <c:v>2.3357284506233773</c:v>
                </c:pt>
                <c:pt idx="7055">
                  <c:v>-11.355216946714823</c:v>
                </c:pt>
                <c:pt idx="7056">
                  <c:v>0.23849197665833419</c:v>
                </c:pt>
                <c:pt idx="7057">
                  <c:v>10.941482284205044</c:v>
                </c:pt>
                <c:pt idx="7058">
                  <c:v>-2.6166952917649211</c:v>
                </c:pt>
                <c:pt idx="7059">
                  <c:v>-10.172167469028063</c:v>
                </c:pt>
                <c:pt idx="7060">
                  <c:v>4.6906273805061458</c:v>
                </c:pt>
                <c:pt idx="7061">
                  <c:v>8.3201728730711295</c:v>
                </c:pt>
                <c:pt idx="7062">
                  <c:v>-6.1090644867539581</c:v>
                </c:pt>
                <c:pt idx="7063">
                  <c:v>-6.8597462429601812</c:v>
                </c:pt>
                <c:pt idx="7064">
                  <c:v>7.7297944938083036</c:v>
                </c:pt>
                <c:pt idx="7065">
                  <c:v>5.1604968098013355</c:v>
                </c:pt>
                <c:pt idx="7066">
                  <c:v>-8.7658386678616864</c:v>
                </c:pt>
                <c:pt idx="7067">
                  <c:v>-3.1676331091227574</c:v>
                </c:pt>
                <c:pt idx="7068">
                  <c:v>9.3329577174216851</c:v>
                </c:pt>
                <c:pt idx="7069">
                  <c:v>1.0838515832737139</c:v>
                </c:pt>
                <c:pt idx="7070">
                  <c:v>-9.6122851444967026</c:v>
                </c:pt>
                <c:pt idx="7071">
                  <c:v>1.0421452720872408</c:v>
                </c:pt>
                <c:pt idx="7072">
                  <c:v>9.6030086987801031</c:v>
                </c:pt>
                <c:pt idx="7073">
                  <c:v>-3.1780237374480129</c:v>
                </c:pt>
                <c:pt idx="7074">
                  <c:v>-8.9482862866712498</c:v>
                </c:pt>
                <c:pt idx="7075">
                  <c:v>5.0440963832210342</c:v>
                </c:pt>
                <c:pt idx="7076">
                  <c:v>7.4889492634842423</c:v>
                </c:pt>
                <c:pt idx="7077">
                  <c:v>-6.6375688441189498</c:v>
                </c:pt>
                <c:pt idx="7078">
                  <c:v>-6.1351560216589505</c:v>
                </c:pt>
                <c:pt idx="7079">
                  <c:v>7.9988931674617971</c:v>
                </c:pt>
                <c:pt idx="7080">
                  <c:v>4.3177345994033223</c:v>
                </c:pt>
                <c:pt idx="7081">
                  <c:v>-8.820125021422994</c:v>
                </c:pt>
                <c:pt idx="7082">
                  <c:v>-2.2571254621835743</c:v>
                </c:pt>
                <c:pt idx="7083">
                  <c:v>8.9279425398411529</c:v>
                </c:pt>
                <c:pt idx="7084">
                  <c:v>0.25883631403817037</c:v>
                </c:pt>
                <c:pt idx="7085">
                  <c:v>-9.0320450514940553</c:v>
                </c:pt>
                <c:pt idx="7086">
                  <c:v>1.7194548852521963</c:v>
                </c:pt>
                <c:pt idx="7087">
                  <c:v>8.4781539860541155</c:v>
                </c:pt>
                <c:pt idx="7088">
                  <c:v>-3.4377013769730258</c:v>
                </c:pt>
                <c:pt idx="7089">
                  <c:v>-7.2299804184345806</c:v>
                </c:pt>
                <c:pt idx="7090">
                  <c:v>4.9616495609561921</c:v>
                </c:pt>
                <c:pt idx="7091">
                  <c:v>6.1553889223056242</c:v>
                </c:pt>
                <c:pt idx="7092">
                  <c:v>-6.2364644432889733</c:v>
                </c:pt>
                <c:pt idx="7093">
                  <c:v>-4.6231497747304262</c:v>
                </c:pt>
                <c:pt idx="7094">
                  <c:v>6.9861306915152008</c:v>
                </c:pt>
                <c:pt idx="7095">
                  <c:v>2.9197795730082521</c:v>
                </c:pt>
                <c:pt idx="7096">
                  <c:v>-7.2577094708706023</c:v>
                </c:pt>
                <c:pt idx="7097">
                  <c:v>-1.1978762996197634</c:v>
                </c:pt>
                <c:pt idx="7098">
                  <c:v>7.4468408905796917</c:v>
                </c:pt>
                <c:pt idx="7099">
                  <c:v>-0.43372702821262893</c:v>
                </c:pt>
                <c:pt idx="7100">
                  <c:v>-7.5756750467407281</c:v>
                </c:pt>
                <c:pt idx="7101">
                  <c:v>2.1253401756615093</c:v>
                </c:pt>
                <c:pt idx="7102">
                  <c:v>7.09327701665182</c:v>
                </c:pt>
                <c:pt idx="7103">
                  <c:v>-3.6627081369797985</c:v>
                </c:pt>
                <c:pt idx="7104">
                  <c:v>-6.2378074107179904</c:v>
                </c:pt>
                <c:pt idx="7105">
                  <c:v>4.4664178317030547</c:v>
                </c:pt>
                <c:pt idx="7106">
                  <c:v>3.9985422606983527</c:v>
                </c:pt>
                <c:pt idx="7107">
                  <c:v>-4.9461690318780063</c:v>
                </c:pt>
                <c:pt idx="7108">
                  <c:v>-3.1795320116090147</c:v>
                </c:pt>
                <c:pt idx="7109">
                  <c:v>5.5314700350664632</c:v>
                </c:pt>
                <c:pt idx="7110">
                  <c:v>1.6984282614491679</c:v>
                </c:pt>
                <c:pt idx="7111">
                  <c:v>-5.7934967753486228</c:v>
                </c:pt>
                <c:pt idx="7112">
                  <c:v>-0.50416302873817698</c:v>
                </c:pt>
                <c:pt idx="7113">
                  <c:v>7.4899814583628954</c:v>
                </c:pt>
                <c:pt idx="7114">
                  <c:v>-1.2121071280583922</c:v>
                </c:pt>
                <c:pt idx="7115">
                  <c:v>-8.652582590278076</c:v>
                </c:pt>
                <c:pt idx="7116">
                  <c:v>3.0832236423742754</c:v>
                </c:pt>
                <c:pt idx="7117">
                  <c:v>7.4522770549974622</c:v>
                </c:pt>
                <c:pt idx="7118">
                  <c:v>-4.7070130779703101</c:v>
                </c:pt>
                <c:pt idx="7119">
                  <c:v>-6.8022518635090741</c:v>
                </c:pt>
                <c:pt idx="7120">
                  <c:v>6.5504054142988046</c:v>
                </c:pt>
                <c:pt idx="7121">
                  <c:v>5.7412477941031304</c:v>
                </c:pt>
                <c:pt idx="7122">
                  <c:v>-8.0559224243361172</c:v>
                </c:pt>
                <c:pt idx="7123">
                  <c:v>-3.7591609008393356</c:v>
                </c:pt>
                <c:pt idx="7124">
                  <c:v>8.3947326357922858</c:v>
                </c:pt>
                <c:pt idx="7125">
                  <c:v>2.0462542977125087</c:v>
                </c:pt>
                <c:pt idx="7126">
                  <c:v>-10.851708232374389</c:v>
                </c:pt>
                <c:pt idx="7127">
                  <c:v>8.5742000878857472E-2</c:v>
                </c:pt>
                <c:pt idx="7128">
                  <c:v>12.748386244547358</c:v>
                </c:pt>
                <c:pt idx="7129">
                  <c:v>-2.8528462681544129</c:v>
                </c:pt>
                <c:pt idx="7130">
                  <c:v>-11.331718434445902</c:v>
                </c:pt>
                <c:pt idx="7131">
                  <c:v>5.0449341023087806</c:v>
                </c:pt>
                <c:pt idx="7132">
                  <c:v>10.023647896210839</c:v>
                </c:pt>
                <c:pt idx="7133">
                  <c:v>-7.5947308811592764</c:v>
                </c:pt>
                <c:pt idx="7134">
                  <c:v>-8.7402532407516951</c:v>
                </c:pt>
                <c:pt idx="7135">
                  <c:v>9.3967827011709257</c:v>
                </c:pt>
                <c:pt idx="7136">
                  <c:v>6.4551888211699167</c:v>
                </c:pt>
                <c:pt idx="7137">
                  <c:v>-10.786615926774267</c:v>
                </c:pt>
                <c:pt idx="7138">
                  <c:v>-4.2278455805451101</c:v>
                </c:pt>
                <c:pt idx="7139">
                  <c:v>12.502959436490073</c:v>
                </c:pt>
                <c:pt idx="7140">
                  <c:v>1.7216946812840168</c:v>
                </c:pt>
                <c:pt idx="7141">
                  <c:v>-13.809654309215208</c:v>
                </c:pt>
                <c:pt idx="7142">
                  <c:v>1.2502667236102885</c:v>
                </c:pt>
                <c:pt idx="7143">
                  <c:v>12.72051270350496</c:v>
                </c:pt>
                <c:pt idx="7144">
                  <c:v>-3.9175589163461106</c:v>
                </c:pt>
                <c:pt idx="7145">
                  <c:v>-11.445775210533952</c:v>
                </c:pt>
                <c:pt idx="7146">
                  <c:v>6.3361186917438861</c:v>
                </c:pt>
                <c:pt idx="7147">
                  <c:v>9.9963884567815864</c:v>
                </c:pt>
                <c:pt idx="7148">
                  <c:v>-8.6895221167280887</c:v>
                </c:pt>
                <c:pt idx="7149">
                  <c:v>-8.5340214025214873</c:v>
                </c:pt>
                <c:pt idx="7150">
                  <c:v>11.506631529874445</c:v>
                </c:pt>
                <c:pt idx="7151">
                  <c:v>6.742424062972006</c:v>
                </c:pt>
                <c:pt idx="7152">
                  <c:v>-13.839378787000618</c:v>
                </c:pt>
                <c:pt idx="7153">
                  <c:v>-3.8744859225128909</c:v>
                </c:pt>
                <c:pt idx="7154">
                  <c:v>14.13248386731016</c:v>
                </c:pt>
                <c:pt idx="7155">
                  <c:v>0.59599478384696625</c:v>
                </c:pt>
                <c:pt idx="7156">
                  <c:v>-13.959707483515848</c:v>
                </c:pt>
                <c:pt idx="7157">
                  <c:v>2.4608513965610785</c:v>
                </c:pt>
                <c:pt idx="7158">
                  <c:v>13.111007958705148</c:v>
                </c:pt>
                <c:pt idx="7159">
                  <c:v>-5.3450066877496818</c:v>
                </c:pt>
                <c:pt idx="7160">
                  <c:v>-12.141016636968914</c:v>
                </c:pt>
                <c:pt idx="7161">
                  <c:v>8.1393311375722277</c:v>
                </c:pt>
                <c:pt idx="7162">
                  <c:v>10.854090239673841</c:v>
                </c:pt>
                <c:pt idx="7163">
                  <c:v>-11.563765575161737</c:v>
                </c:pt>
                <c:pt idx="7164">
                  <c:v>-9.4169436083946447</c:v>
                </c:pt>
                <c:pt idx="7165">
                  <c:v>14.295052133282208</c:v>
                </c:pt>
                <c:pt idx="7166">
                  <c:v>6.3394796519408363</c:v>
                </c:pt>
                <c:pt idx="7167">
                  <c:v>-15.35850995723573</c:v>
                </c:pt>
                <c:pt idx="7168">
                  <c:v>-2.7130623576013946</c:v>
                </c:pt>
                <c:pt idx="7169">
                  <c:v>14.544654563135502</c:v>
                </c:pt>
                <c:pt idx="7170">
                  <c:v>-0.6085725401432257</c:v>
                </c:pt>
                <c:pt idx="7171">
                  <c:v>-14.190070083876032</c:v>
                </c:pt>
                <c:pt idx="7172">
                  <c:v>3.8152692777985417</c:v>
                </c:pt>
                <c:pt idx="7173">
                  <c:v>14.070377721450006</c:v>
                </c:pt>
                <c:pt idx="7174">
                  <c:v>-7.2831658905368419</c:v>
                </c:pt>
                <c:pt idx="7175">
                  <c:v>-13.401306255005121</c:v>
                </c:pt>
                <c:pt idx="7176">
                  <c:v>10.699107267770009</c:v>
                </c:pt>
                <c:pt idx="7177">
                  <c:v>11.237675500919762</c:v>
                </c:pt>
                <c:pt idx="7178">
                  <c:v>-12.819871823481748</c:v>
                </c:pt>
                <c:pt idx="7179">
                  <c:v>-7.990104548816265</c:v>
                </c:pt>
                <c:pt idx="7180">
                  <c:v>13.817571118333213</c:v>
                </c:pt>
                <c:pt idx="7181">
                  <c:v>4.4647471182742011</c:v>
                </c:pt>
                <c:pt idx="7182">
                  <c:v>-13.778509940931496</c:v>
                </c:pt>
                <c:pt idx="7183">
                  <c:v>-1.3119583286980587</c:v>
                </c:pt>
                <c:pt idx="7184">
                  <c:v>14.689404606694561</c:v>
                </c:pt>
                <c:pt idx="7185">
                  <c:v>-1.9770481261482713</c:v>
                </c:pt>
                <c:pt idx="7186">
                  <c:v>-15.66902433086214</c:v>
                </c:pt>
                <c:pt idx="7187">
                  <c:v>5.574547671909027</c:v>
                </c:pt>
                <c:pt idx="7188">
                  <c:v>14.541092321467579</c:v>
                </c:pt>
                <c:pt idx="7189">
                  <c:v>-8.6879623584803394</c:v>
                </c:pt>
                <c:pt idx="7190">
                  <c:v>-12.358247387099208</c:v>
                </c:pt>
                <c:pt idx="7191">
                  <c:v>11.022603378816969</c:v>
                </c:pt>
                <c:pt idx="7192">
                  <c:v>9.2278222743615927</c:v>
                </c:pt>
                <c:pt idx="7193">
                  <c:v>-11.952095812344735</c:v>
                </c:pt>
                <c:pt idx="7194">
                  <c:v>-5.9271271555360778</c:v>
                </c:pt>
                <c:pt idx="7195">
                  <c:v>12.914417996471162</c:v>
                </c:pt>
                <c:pt idx="7196">
                  <c:v>3.1934318952552871</c:v>
                </c:pt>
                <c:pt idx="7197">
                  <c:v>-14.740627240029895</c:v>
                </c:pt>
                <c:pt idx="7198">
                  <c:v>-0.11205665281064747</c:v>
                </c:pt>
                <c:pt idx="7199">
                  <c:v>15.139114212779416</c:v>
                </c:pt>
                <c:pt idx="7200">
                  <c:v>-3.1316142201442303</c:v>
                </c:pt>
                <c:pt idx="7201">
                  <c:v>-13.397526672410123</c:v>
                </c:pt>
                <c:pt idx="7202">
                  <c:v>5.5402244507342937</c:v>
                </c:pt>
                <c:pt idx="7203">
                  <c:v>10.463111952056668</c:v>
                </c:pt>
                <c:pt idx="7204">
                  <c:v>-7.120854112525139</c:v>
                </c:pt>
                <c:pt idx="7205">
                  <c:v>-8.3764769498897049</c:v>
                </c:pt>
                <c:pt idx="7206">
                  <c:v>9.1845024139149949</c:v>
                </c:pt>
                <c:pt idx="7207">
                  <c:v>6.7281189960476775</c:v>
                </c:pt>
                <c:pt idx="7208">
                  <c:v>-10.941361583471384</c:v>
                </c:pt>
                <c:pt idx="7209">
                  <c:v>-4.5652149520701997</c:v>
                </c:pt>
                <c:pt idx="7210">
                  <c:v>13.049517686960705</c:v>
                </c:pt>
                <c:pt idx="7211">
                  <c:v>1.9223742503793226</c:v>
                </c:pt>
                <c:pt idx="7212">
                  <c:v>-13.308726713419393</c:v>
                </c:pt>
                <c:pt idx="7213">
                  <c:v>1.0232095006837334</c:v>
                </c:pt>
                <c:pt idx="7214">
                  <c:v>12.433002069427456</c:v>
                </c:pt>
                <c:pt idx="7215">
                  <c:v>-3.6291908790726426</c:v>
                </c:pt>
                <c:pt idx="7216">
                  <c:v>-11.345929352380436</c:v>
                </c:pt>
                <c:pt idx="7217">
                  <c:v>6.1915147245968027</c:v>
                </c:pt>
                <c:pt idx="7218">
                  <c:v>10.082690064766812</c:v>
                </c:pt>
                <c:pt idx="7219">
                  <c:v>-8.4904698682631352</c:v>
                </c:pt>
                <c:pt idx="7220">
                  <c:v>-8.4910379320128282</c:v>
                </c:pt>
                <c:pt idx="7221">
                  <c:v>10.92875868981834</c:v>
                </c:pt>
                <c:pt idx="7222">
                  <c:v>6.4915339602355502</c:v>
                </c:pt>
                <c:pt idx="7223">
                  <c:v>-12.451477342859491</c:v>
                </c:pt>
                <c:pt idx="7224">
                  <c:v>-3.6385117977683588</c:v>
                </c:pt>
                <c:pt idx="7225">
                  <c:v>12.84616687383188</c:v>
                </c:pt>
                <c:pt idx="7226">
                  <c:v>0.72762508427035633</c:v>
                </c:pt>
                <c:pt idx="7227">
                  <c:v>-12.535865736106675</c:v>
                </c:pt>
                <c:pt idx="7228">
                  <c:v>2.0341282057132837</c:v>
                </c:pt>
                <c:pt idx="7229">
                  <c:v>11.837236995187888</c:v>
                </c:pt>
                <c:pt idx="7230">
                  <c:v>-4.5290857684770138</c:v>
                </c:pt>
                <c:pt idx="7231">
                  <c:v>-10.641207047439911</c:v>
                </c:pt>
                <c:pt idx="7232">
                  <c:v>7.0633517706330755</c:v>
                </c:pt>
                <c:pt idx="7233">
                  <c:v>9.7775294804441089</c:v>
                </c:pt>
                <c:pt idx="7234">
                  <c:v>-9.8833979151767117</c:v>
                </c:pt>
                <c:pt idx="7235">
                  <c:v>-8.1322971462130873</c:v>
                </c:pt>
                <c:pt idx="7236">
                  <c:v>12.08321543809541</c:v>
                </c:pt>
                <c:pt idx="7237">
                  <c:v>5.7194420851382208</c:v>
                </c:pt>
                <c:pt idx="7238">
                  <c:v>-13.712802712798991</c:v>
                </c:pt>
                <c:pt idx="7239">
                  <c:v>-2.7282480723360805</c:v>
                </c:pt>
                <c:pt idx="7240">
                  <c:v>14.162490123522542</c:v>
                </c:pt>
                <c:pt idx="7241">
                  <c:v>-0.40494094142803327</c:v>
                </c:pt>
                <c:pt idx="7242">
                  <c:v>-14.106056161427279</c:v>
                </c:pt>
                <c:pt idx="7243">
                  <c:v>3.4523806601943128</c:v>
                </c:pt>
                <c:pt idx="7244">
                  <c:v>13.104287903146085</c:v>
                </c:pt>
                <c:pt idx="7245">
                  <c:v>-6.2723626857251347</c:v>
                </c:pt>
                <c:pt idx="7246">
                  <c:v>-11.050576638644083</c:v>
                </c:pt>
                <c:pt idx="7247">
                  <c:v>8.1232097572820052</c:v>
                </c:pt>
                <c:pt idx="7248">
                  <c:v>8.8795884612162599</c:v>
                </c:pt>
                <c:pt idx="7249">
                  <c:v>-10.051493485985938</c:v>
                </c:pt>
                <c:pt idx="7250">
                  <c:v>-6.5462386588237909</c:v>
                </c:pt>
                <c:pt idx="7251">
                  <c:v>11.22238639648196</c:v>
                </c:pt>
                <c:pt idx="7252">
                  <c:v>3.8765684362582835</c:v>
                </c:pt>
                <c:pt idx="7253">
                  <c:v>-11.283964320830071</c:v>
                </c:pt>
                <c:pt idx="7254">
                  <c:v>-1.2028469356646649</c:v>
                </c:pt>
                <c:pt idx="7255">
                  <c:v>11.097576385729099</c:v>
                </c:pt>
                <c:pt idx="7256">
                  <c:v>-1.2641689203859683</c:v>
                </c:pt>
                <c:pt idx="7257">
                  <c:v>-11.046476573096399</c:v>
                </c:pt>
                <c:pt idx="7258">
                  <c:v>3.7086084097324985</c:v>
                </c:pt>
                <c:pt idx="7259">
                  <c:v>9.9643735118972661</c:v>
                </c:pt>
                <c:pt idx="7260">
                  <c:v>-5.8460129993003882</c:v>
                </c:pt>
                <c:pt idx="7261">
                  <c:v>-9.0552337314333258</c:v>
                </c:pt>
                <c:pt idx="7262">
                  <c:v>8.258291818608928</c:v>
                </c:pt>
                <c:pt idx="7263">
                  <c:v>7.3786510130178442</c:v>
                </c:pt>
                <c:pt idx="7264">
                  <c:v>-9.6302788556721222</c:v>
                </c:pt>
                <c:pt idx="7265">
                  <c:v>-5.045973504156593</c:v>
                </c:pt>
                <c:pt idx="7266">
                  <c:v>10.436345945555551</c:v>
                </c:pt>
                <c:pt idx="7267">
                  <c:v>2.6264817095270616</c:v>
                </c:pt>
                <c:pt idx="7268">
                  <c:v>-10.283722982243559</c:v>
                </c:pt>
                <c:pt idx="7269">
                  <c:v>-0.20551078167369455</c:v>
                </c:pt>
                <c:pt idx="7270">
                  <c:v>9.1972695711292474</c:v>
                </c:pt>
                <c:pt idx="7271">
                  <c:v>-1.9001706343101981</c:v>
                </c:pt>
                <c:pt idx="7272">
                  <c:v>-9.1445760733059309</c:v>
                </c:pt>
                <c:pt idx="7273">
                  <c:v>3.7911419020616823</c:v>
                </c:pt>
                <c:pt idx="7274">
                  <c:v>8.0508821170059175</c:v>
                </c:pt>
                <c:pt idx="7275">
                  <c:v>-5.6692948964062513</c:v>
                </c:pt>
                <c:pt idx="7276">
                  <c:v>-6.7780253326522226</c:v>
                </c:pt>
                <c:pt idx="7277">
                  <c:v>6.5922793564380449</c:v>
                </c:pt>
                <c:pt idx="7278">
                  <c:v>4.5207640607605271</c:v>
                </c:pt>
                <c:pt idx="7279">
                  <c:v>-6.7916848577105142</c:v>
                </c:pt>
                <c:pt idx="7280">
                  <c:v>-2.7703157932475602</c:v>
                </c:pt>
                <c:pt idx="7281">
                  <c:v>6.8812883356239496</c:v>
                </c:pt>
                <c:pt idx="7282">
                  <c:v>1.0906862489273164</c:v>
                </c:pt>
                <c:pt idx="7283">
                  <c:v>-7.1863221568246454</c:v>
                </c:pt>
                <c:pt idx="7284">
                  <c:v>0.46133744698749724</c:v>
                </c:pt>
                <c:pt idx="7285">
                  <c:v>6.8213281005080377</c:v>
                </c:pt>
                <c:pt idx="7286">
                  <c:v>-1.8874195254169197</c:v>
                </c:pt>
                <c:pt idx="7287">
                  <c:v>-6.3543676300852603</c:v>
                </c:pt>
                <c:pt idx="7288">
                  <c:v>3.4700190607665666</c:v>
                </c:pt>
                <c:pt idx="7289">
                  <c:v>5.7775800979049921</c:v>
                </c:pt>
                <c:pt idx="7290">
                  <c:v>-4.4944378262587126</c:v>
                </c:pt>
                <c:pt idx="7291">
                  <c:v>-4.5187633545707779</c:v>
                </c:pt>
                <c:pt idx="7292">
                  <c:v>5.5728285720332895</c:v>
                </c:pt>
                <c:pt idx="7293">
                  <c:v>3.3782181657678345</c:v>
                </c:pt>
                <c:pt idx="7294">
                  <c:v>-6.7272709717191503</c:v>
                </c:pt>
                <c:pt idx="7295">
                  <c:v>-2.4344921440475149</c:v>
                </c:pt>
                <c:pt idx="7296">
                  <c:v>9.5286645279258373</c:v>
                </c:pt>
                <c:pt idx="7297">
                  <c:v>0.73895322567036048</c:v>
                </c:pt>
                <c:pt idx="7298">
                  <c:v>-10.434845615337625</c:v>
                </c:pt>
                <c:pt idx="7299">
                  <c:v>1.5727385537821259</c:v>
                </c:pt>
                <c:pt idx="7300">
                  <c:v>10.520233576440118</c:v>
                </c:pt>
                <c:pt idx="7301">
                  <c:v>-4.0656843502397377</c:v>
                </c:pt>
                <c:pt idx="7302">
                  <c:v>-10.459724857238436</c:v>
                </c:pt>
                <c:pt idx="7303">
                  <c:v>6.8559991839679109</c:v>
                </c:pt>
                <c:pt idx="7304">
                  <c:v>9.3214515300021805</c:v>
                </c:pt>
                <c:pt idx="7305">
                  <c:v>-8.559636838556429</c:v>
                </c:pt>
                <c:pt idx="7306">
                  <c:v>-7.1717903445252427</c:v>
                </c:pt>
                <c:pt idx="7307">
                  <c:v>10.921378708655229</c:v>
                </c:pt>
                <c:pt idx="7308">
                  <c:v>5.9035954668454931</c:v>
                </c:pt>
                <c:pt idx="7309">
                  <c:v>-14.947075709899575</c:v>
                </c:pt>
                <c:pt idx="7310">
                  <c:v>-3.3616732309221562</c:v>
                </c:pt>
                <c:pt idx="7311">
                  <c:v>15.961976555312077</c:v>
                </c:pt>
                <c:pt idx="7312">
                  <c:v>-0.21336474661996727</c:v>
                </c:pt>
                <c:pt idx="7313">
                  <c:v>-14.796628419293244</c:v>
                </c:pt>
                <c:pt idx="7314">
                  <c:v>3.5069736906294438</c:v>
                </c:pt>
                <c:pt idx="7315">
                  <c:v>14.57530079543811</c:v>
                </c:pt>
                <c:pt idx="7316">
                  <c:v>-6.8603015214331062</c:v>
                </c:pt>
                <c:pt idx="7317">
                  <c:v>-13.079855132003447</c:v>
                </c:pt>
                <c:pt idx="7318">
                  <c:v>9.7103138561753024</c:v>
                </c:pt>
                <c:pt idx="7319">
                  <c:v>11.003567626218329</c:v>
                </c:pt>
                <c:pt idx="7320">
                  <c:v>-12.420395902575363</c:v>
                </c:pt>
                <c:pt idx="7321">
                  <c:v>-8.8867585860649232</c:v>
                </c:pt>
                <c:pt idx="7322">
                  <c:v>15.621496576974222</c:v>
                </c:pt>
                <c:pt idx="7323">
                  <c:v>5.8686520761200018</c:v>
                </c:pt>
                <c:pt idx="7324">
                  <c:v>-16.81563027205614</c:v>
                </c:pt>
                <c:pt idx="7325">
                  <c:v>-2.0847086981785359</c:v>
                </c:pt>
                <c:pt idx="7326">
                  <c:v>17.00175118488589</c:v>
                </c:pt>
                <c:pt idx="7327">
                  <c:v>-1.6283709922755989</c:v>
                </c:pt>
                <c:pt idx="7328">
                  <c:v>-15.53992979072726</c:v>
                </c:pt>
                <c:pt idx="7329">
                  <c:v>4.9901033951639917</c:v>
                </c:pt>
                <c:pt idx="7330">
                  <c:v>14.63299531229684</c:v>
                </c:pt>
                <c:pt idx="7331">
                  <c:v>-8.4106866301935685</c:v>
                </c:pt>
                <c:pt idx="7332">
                  <c:v>-13.23182464685962</c:v>
                </c:pt>
                <c:pt idx="7333">
                  <c:v>11.830231697110444</c:v>
                </c:pt>
                <c:pt idx="7334">
                  <c:v>11.309033269755355</c:v>
                </c:pt>
                <c:pt idx="7335">
                  <c:v>-14.754767438627278</c:v>
                </c:pt>
                <c:pt idx="7336">
                  <c:v>-8.0351809202953017</c:v>
                </c:pt>
                <c:pt idx="7337">
                  <c:v>15.710367750304096</c:v>
                </c:pt>
                <c:pt idx="7338">
                  <c:v>4.1222650051036851</c:v>
                </c:pt>
                <c:pt idx="7339">
                  <c:v>-15.927513694192962</c:v>
                </c:pt>
                <c:pt idx="7340">
                  <c:v>-0.58393640334297248</c:v>
                </c:pt>
                <c:pt idx="7341">
                  <c:v>16.289545408060309</c:v>
                </c:pt>
                <c:pt idx="7342">
                  <c:v>-3.0479375427490099</c:v>
                </c:pt>
                <c:pt idx="7343">
                  <c:v>-16.227627202070828</c:v>
                </c:pt>
                <c:pt idx="7344">
                  <c:v>6.8095222455520341</c:v>
                </c:pt>
                <c:pt idx="7345">
                  <c:v>15.239495649514524</c:v>
                </c:pt>
                <c:pt idx="7346">
                  <c:v>-10.505668152287972</c:v>
                </c:pt>
                <c:pt idx="7347">
                  <c:v>-13.559609999434288</c:v>
                </c:pt>
                <c:pt idx="7348">
                  <c:v>13.761638369313893</c:v>
                </c:pt>
                <c:pt idx="7349">
                  <c:v>10.335887592377107</c:v>
                </c:pt>
                <c:pt idx="7350">
                  <c:v>-15.225144671817359</c:v>
                </c:pt>
                <c:pt idx="7351">
                  <c:v>-6.4336723066795969</c:v>
                </c:pt>
                <c:pt idx="7352">
                  <c:v>15.994220018952751</c:v>
                </c:pt>
                <c:pt idx="7353">
                  <c:v>2.9055697270610761</c:v>
                </c:pt>
                <c:pt idx="7354">
                  <c:v>-17.657500632200417</c:v>
                </c:pt>
                <c:pt idx="7355">
                  <c:v>0.91003761929941251</c:v>
                </c:pt>
                <c:pt idx="7356">
                  <c:v>18.970835437434079</c:v>
                </c:pt>
                <c:pt idx="7357">
                  <c:v>-5.263265723989357</c:v>
                </c:pt>
                <c:pt idx="7358">
                  <c:v>-18.190768662933195</c:v>
                </c:pt>
                <c:pt idx="7359">
                  <c:v>9.1494318895164852</c:v>
                </c:pt>
                <c:pt idx="7360">
                  <c:v>16.016808769470007</c:v>
                </c:pt>
                <c:pt idx="7361">
                  <c:v>-12.535559098238458</c:v>
                </c:pt>
                <c:pt idx="7362">
                  <c:v>-12.586646467986421</c:v>
                </c:pt>
                <c:pt idx="7363">
                  <c:v>14.267684793436569</c:v>
                </c:pt>
                <c:pt idx="7364">
                  <c:v>8.7239170582065295</c:v>
                </c:pt>
                <c:pt idx="7365">
                  <c:v>-15.648512007672178</c:v>
                </c:pt>
                <c:pt idx="7366">
                  <c:v>-5.1277222978381873</c:v>
                </c:pt>
                <c:pt idx="7367">
                  <c:v>16.60165381226809</c:v>
                </c:pt>
                <c:pt idx="7368">
                  <c:v>1.4426563590955657</c:v>
                </c:pt>
                <c:pt idx="7369">
                  <c:v>-16.465917707245531</c:v>
                </c:pt>
                <c:pt idx="7370">
                  <c:v>2.1452271698629444</c:v>
                </c:pt>
                <c:pt idx="7371">
                  <c:v>14.87249994336152</c:v>
                </c:pt>
                <c:pt idx="7372">
                  <c:v>-5.1762519584223803</c:v>
                </c:pt>
                <c:pt idx="7373">
                  <c:v>-13.231073461812466</c:v>
                </c:pt>
                <c:pt idx="7374">
                  <c:v>8.0646648632808677</c:v>
                </c:pt>
                <c:pt idx="7375">
                  <c:v>11.201357850848757</c:v>
                </c:pt>
                <c:pt idx="7376">
                  <c:v>-10.279680800983218</c:v>
                </c:pt>
                <c:pt idx="7377">
                  <c:v>-9.0557299885192588</c:v>
                </c:pt>
                <c:pt idx="7378">
                  <c:v>13.002793245964709</c:v>
                </c:pt>
                <c:pt idx="7379">
                  <c:v>6.8234466141098444</c:v>
                </c:pt>
                <c:pt idx="7380">
                  <c:v>-15.619551285082393</c:v>
                </c:pt>
                <c:pt idx="7381">
                  <c:v>-3.6574786050725328</c:v>
                </c:pt>
                <c:pt idx="7382">
                  <c:v>16.488357840332824</c:v>
                </c:pt>
                <c:pt idx="7383">
                  <c:v>7.2398961403247215E-3</c:v>
                </c:pt>
                <c:pt idx="7384">
                  <c:v>-16.309171983467934</c:v>
                </c:pt>
                <c:pt idx="7385">
                  <c:v>3.5538468933210097</c:v>
                </c:pt>
                <c:pt idx="7386">
                  <c:v>15.418461485999066</c:v>
                </c:pt>
                <c:pt idx="7387">
                  <c:v>-6.9726931474336489</c:v>
                </c:pt>
                <c:pt idx="7388">
                  <c:v>-13.685561795133941</c:v>
                </c:pt>
                <c:pt idx="7389">
                  <c:v>9.7021981154617549</c:v>
                </c:pt>
                <c:pt idx="7390">
                  <c:v>11.330556332869246</c:v>
                </c:pt>
                <c:pt idx="7391">
                  <c:v>-12.369352223778593</c:v>
                </c:pt>
                <c:pt idx="7392">
                  <c:v>-8.7634032215810009</c:v>
                </c:pt>
                <c:pt idx="7393">
                  <c:v>14.137266355219207</c:v>
                </c:pt>
                <c:pt idx="7394">
                  <c:v>5.3378197231476108</c:v>
                </c:pt>
                <c:pt idx="7395">
                  <c:v>-14.097933156017518</c:v>
                </c:pt>
                <c:pt idx="7396">
                  <c:v>-1.8826810574825747</c:v>
                </c:pt>
                <c:pt idx="7397">
                  <c:v>13.33698910532193</c:v>
                </c:pt>
                <c:pt idx="7398">
                  <c:v>-1.0755741446272182</c:v>
                </c:pt>
                <c:pt idx="7399">
                  <c:v>-11.915572774495219</c:v>
                </c:pt>
                <c:pt idx="7400">
                  <c:v>3.590055336172933</c:v>
                </c:pt>
                <c:pt idx="7401">
                  <c:v>10.67435011968451</c:v>
                </c:pt>
                <c:pt idx="7402">
                  <c:v>-5.735040844380106</c:v>
                </c:pt>
                <c:pt idx="7403">
                  <c:v>-9.1996127141862711</c:v>
                </c:pt>
                <c:pt idx="7404">
                  <c:v>7.9521877781276249</c:v>
                </c:pt>
                <c:pt idx="7405">
                  <c:v>7.718582563526164</c:v>
                </c:pt>
                <c:pt idx="7406">
                  <c:v>-9.5035998166556226</c:v>
                </c:pt>
                <c:pt idx="7407">
                  <c:v>-5.193369637507729</c:v>
                </c:pt>
                <c:pt idx="7408">
                  <c:v>9.7578778210517996</c:v>
                </c:pt>
                <c:pt idx="7409">
                  <c:v>2.7566264211150426</c:v>
                </c:pt>
                <c:pt idx="7410">
                  <c:v>-9.9264077422509498</c:v>
                </c:pt>
                <c:pt idx="7411">
                  <c:v>-0.47836379679666352</c:v>
                </c:pt>
                <c:pt idx="7412">
                  <c:v>8.7045866049288865</c:v>
                </c:pt>
                <c:pt idx="7413">
                  <c:v>-1.3811217574734185</c:v>
                </c:pt>
                <c:pt idx="7414">
                  <c:v>-7.565137744849852</c:v>
                </c:pt>
                <c:pt idx="7415">
                  <c:v>2.8941068197019693</c:v>
                </c:pt>
                <c:pt idx="7416">
                  <c:v>6.3954481036998061</c:v>
                </c:pt>
                <c:pt idx="7417">
                  <c:v>-4.2103059158267326</c:v>
                </c:pt>
                <c:pt idx="7418">
                  <c:v>-5.4856145335125435</c:v>
                </c:pt>
                <c:pt idx="7419">
                  <c:v>5.0026440701558581</c:v>
                </c:pt>
                <c:pt idx="7420">
                  <c:v>3.6196104408699274</c:v>
                </c:pt>
                <c:pt idx="7421">
                  <c:v>-5.319387916978199</c:v>
                </c:pt>
                <c:pt idx="7422">
                  <c:v>-2.5076762765760372</c:v>
                </c:pt>
                <c:pt idx="7423">
                  <c:v>6.3039226907736445</c:v>
                </c:pt>
                <c:pt idx="7424">
                  <c:v>1.3048781408503112</c:v>
                </c:pt>
                <c:pt idx="7425">
                  <c:v>-7.6280863527397873</c:v>
                </c:pt>
                <c:pt idx="7426">
                  <c:v>0.28079343079123237</c:v>
                </c:pt>
                <c:pt idx="7427">
                  <c:v>8.0042972495805742</c:v>
                </c:pt>
                <c:pt idx="7428">
                  <c:v>-2.0466425167800546</c:v>
                </c:pt>
                <c:pt idx="7429">
                  <c:v>-7.5366810890564322</c:v>
                </c:pt>
                <c:pt idx="7430">
                  <c:v>3.7790572656685968</c:v>
                </c:pt>
                <c:pt idx="7431">
                  <c:v>7.095458831934649</c:v>
                </c:pt>
                <c:pt idx="7432">
                  <c:v>-5.5493963058752653</c:v>
                </c:pt>
                <c:pt idx="7433">
                  <c:v>-5.8719113248275656</c:v>
                </c:pt>
                <c:pt idx="7434">
                  <c:v>6.5240364403547124</c:v>
                </c:pt>
                <c:pt idx="7435">
                  <c:v>4.0450711616862254</c:v>
                </c:pt>
                <c:pt idx="7436">
                  <c:v>-6.9862783262223198</c:v>
                </c:pt>
                <c:pt idx="7437">
                  <c:v>-2.4895359632750158</c:v>
                </c:pt>
                <c:pt idx="7438">
                  <c:v>7.8981419946943721</c:v>
                </c:pt>
                <c:pt idx="7439">
                  <c:v>0.81170771815105736</c:v>
                </c:pt>
                <c:pt idx="7440">
                  <c:v>-8.1803437149593901</c:v>
                </c:pt>
                <c:pt idx="7441">
                  <c:v>0.9857924660647448</c:v>
                </c:pt>
                <c:pt idx="7442">
                  <c:v>7.8645365689219364</c:v>
                </c:pt>
                <c:pt idx="7443">
                  <c:v>-2.7142096498132675</c:v>
                </c:pt>
                <c:pt idx="7444">
                  <c:v>-7.4586292076396363</c:v>
                </c:pt>
                <c:pt idx="7445">
                  <c:v>4.4127115562097492</c:v>
                </c:pt>
                <c:pt idx="7446">
                  <c:v>6.2332393692155694</c:v>
                </c:pt>
                <c:pt idx="7447">
                  <c:v>-5.3859404413246859</c:v>
                </c:pt>
                <c:pt idx="7448">
                  <c:v>-4.6897344917917438</c:v>
                </c:pt>
                <c:pt idx="7449">
                  <c:v>6.2830603949289374</c:v>
                </c:pt>
                <c:pt idx="7450">
                  <c:v>3.2392672478510547</c:v>
                </c:pt>
                <c:pt idx="7451">
                  <c:v>-6.6953538287195267</c:v>
                </c:pt>
                <c:pt idx="7452">
                  <c:v>-1.5927259908211127</c:v>
                </c:pt>
                <c:pt idx="7453">
                  <c:v>6.6255066566654293</c:v>
                </c:pt>
                <c:pt idx="7454">
                  <c:v>9.7388716918888812E-2</c:v>
                </c:pt>
                <c:pt idx="7455">
                  <c:v>-6.3717324747477413</c:v>
                </c:pt>
                <c:pt idx="7456">
                  <c:v>1.3040001963389549</c:v>
                </c:pt>
                <c:pt idx="7457">
                  <c:v>6.2289906510879565</c:v>
                </c:pt>
                <c:pt idx="7458">
                  <c:v>-2.6771676258266637</c:v>
                </c:pt>
                <c:pt idx="7459">
                  <c:v>-5.2061819890808883</c:v>
                </c:pt>
                <c:pt idx="7460">
                  <c:v>3.3640824697489853</c:v>
                </c:pt>
                <c:pt idx="7461">
                  <c:v>3.6526861195424618</c:v>
                </c:pt>
                <c:pt idx="7462">
                  <c:v>-3.5559972855155473</c:v>
                </c:pt>
                <c:pt idx="7463">
                  <c:v>-2.5285060249422555</c:v>
                </c:pt>
                <c:pt idx="7464">
                  <c:v>3.7819345384904848</c:v>
                </c:pt>
                <c:pt idx="7465">
                  <c:v>1.4281880287695403</c:v>
                </c:pt>
                <c:pt idx="7466">
                  <c:v>-3.7088475041413593</c:v>
                </c:pt>
                <c:pt idx="7467">
                  <c:v>-0.56807043841320037</c:v>
                </c:pt>
                <c:pt idx="7468">
                  <c:v>3.6759096903130812</c:v>
                </c:pt>
                <c:pt idx="7469">
                  <c:v>-0.25377352309545892</c:v>
                </c:pt>
                <c:pt idx="7470">
                  <c:v>-3.4967763849689844</c:v>
                </c:pt>
                <c:pt idx="7471">
                  <c:v>0.98898425038232463</c:v>
                </c:pt>
                <c:pt idx="7472">
                  <c:v>2.8183074792846621</c:v>
                </c:pt>
                <c:pt idx="7473">
                  <c:v>-1.3112545761568071</c:v>
                </c:pt>
                <c:pt idx="7474">
                  <c:v>-2.2722882201420651</c:v>
                </c:pt>
                <c:pt idx="7475">
                  <c:v>2.2528732572606343</c:v>
                </c:pt>
                <c:pt idx="7476">
                  <c:v>2.7738328582442802</c:v>
                </c:pt>
                <c:pt idx="7477">
                  <c:v>-4.1966741772129872</c:v>
                </c:pt>
                <c:pt idx="7478">
                  <c:v>-2.810649429472333</c:v>
                </c:pt>
                <c:pt idx="7479">
                  <c:v>5.4763770473460562</c:v>
                </c:pt>
                <c:pt idx="7480">
                  <c:v>1.7083458777700777</c:v>
                </c:pt>
                <c:pt idx="7481">
                  <c:v>-6.1357149830842292</c:v>
                </c:pt>
                <c:pt idx="7482">
                  <c:v>-0.40904556079018339</c:v>
                </c:pt>
                <c:pt idx="7483">
                  <c:v>6.7808484031273339</c:v>
                </c:pt>
                <c:pt idx="7484">
                  <c:v>-1.1713161203991636</c:v>
                </c:pt>
                <c:pt idx="7485">
                  <c:v>-7.4614270137347845</c:v>
                </c:pt>
                <c:pt idx="7486">
                  <c:v>2.6701777224418861</c:v>
                </c:pt>
                <c:pt idx="7487">
                  <c:v>6.0813740487250403</c:v>
                </c:pt>
                <c:pt idx="7488">
                  <c:v>-4.0481060423876185</c:v>
                </c:pt>
                <c:pt idx="7489">
                  <c:v>-6.1623990174591077</c:v>
                </c:pt>
                <c:pt idx="7490">
                  <c:v>6.8437931655777113</c:v>
                </c:pt>
                <c:pt idx="7491">
                  <c:v>6.2999537631691558</c:v>
                </c:pt>
                <c:pt idx="7492">
                  <c:v>-9.4133158258194864</c:v>
                </c:pt>
                <c:pt idx="7493">
                  <c:v>-4.2545522270952123</c:v>
                </c:pt>
                <c:pt idx="7494">
                  <c:v>9.2036163208326869</c:v>
                </c:pt>
                <c:pt idx="7495">
                  <c:v>1.8427284861265349</c:v>
                </c:pt>
                <c:pt idx="7496">
                  <c:v>-9.2071878984883799</c:v>
                </c:pt>
                <c:pt idx="7497">
                  <c:v>0.19694472833632473</c:v>
                </c:pt>
                <c:pt idx="7498">
                  <c:v>9.7693639979128335</c:v>
                </c:pt>
                <c:pt idx="7499">
                  <c:v>-2.3898073040586723</c:v>
                </c:pt>
                <c:pt idx="7500">
                  <c:v>-9.2276901067213757</c:v>
                </c:pt>
                <c:pt idx="7501">
                  <c:v>4.4776884177547842</c:v>
                </c:pt>
                <c:pt idx="7502">
                  <c:v>8.954064407733247</c:v>
                </c:pt>
                <c:pt idx="7503">
                  <c:v>-6.8950276913862067</c:v>
                </c:pt>
                <c:pt idx="7504">
                  <c:v>-7.4832907205874166</c:v>
                </c:pt>
                <c:pt idx="7505">
                  <c:v>8.0951968812167667</c:v>
                </c:pt>
                <c:pt idx="7506">
                  <c:v>5.179571966291376</c:v>
                </c:pt>
                <c:pt idx="7507">
                  <c:v>-8.2954828217329482</c:v>
                </c:pt>
                <c:pt idx="7508">
                  <c:v>-2.8660789008287435</c:v>
                </c:pt>
                <c:pt idx="7509">
                  <c:v>8.2741084237616516</c:v>
                </c:pt>
                <c:pt idx="7510">
                  <c:v>0.98157818083565962</c:v>
                </c:pt>
                <c:pt idx="7511">
                  <c:v>-8.9161626117712593</c:v>
                </c:pt>
                <c:pt idx="7512">
                  <c:v>1.0003443127183251</c:v>
                </c:pt>
                <c:pt idx="7513">
                  <c:v>10.012613161132572</c:v>
                </c:pt>
                <c:pt idx="7514">
                  <c:v>-3.5963814827114584</c:v>
                </c:pt>
                <c:pt idx="7515">
                  <c:v>-10.765619519947053</c:v>
                </c:pt>
                <c:pt idx="7516">
                  <c:v>6.291896614820482</c:v>
                </c:pt>
                <c:pt idx="7517">
                  <c:v>9.2744836840493807</c:v>
                </c:pt>
                <c:pt idx="7518">
                  <c:v>-7.869491693809147</c:v>
                </c:pt>
                <c:pt idx="7519">
                  <c:v>-7.0918467804989884</c:v>
                </c:pt>
                <c:pt idx="7520">
                  <c:v>8.8996477119545467</c:v>
                </c:pt>
                <c:pt idx="7521">
                  <c:v>4.6266124890328655</c:v>
                </c:pt>
                <c:pt idx="7522">
                  <c:v>-9.7253671652187617</c:v>
                </c:pt>
                <c:pt idx="7523">
                  <c:v>-2.6218549764461114</c:v>
                </c:pt>
                <c:pt idx="7524">
                  <c:v>10.36207068537734</c:v>
                </c:pt>
                <c:pt idx="7525">
                  <c:v>0.30896646932016897</c:v>
                </c:pt>
                <c:pt idx="7526">
                  <c:v>-10.967915829971425</c:v>
                </c:pt>
                <c:pt idx="7527">
                  <c:v>2.1906491798368322</c:v>
                </c:pt>
                <c:pt idx="7528">
                  <c:v>11.666878405216629</c:v>
                </c:pt>
                <c:pt idx="7529">
                  <c:v>-5.0860903363557153</c:v>
                </c:pt>
                <c:pt idx="7530">
                  <c:v>-10.887413648836608</c:v>
                </c:pt>
                <c:pt idx="7531">
                  <c:v>7.2718791825043718</c:v>
                </c:pt>
                <c:pt idx="7532">
                  <c:v>8.801252859903185</c:v>
                </c:pt>
                <c:pt idx="7533">
                  <c:v>-8.7805749123507866</c:v>
                </c:pt>
                <c:pt idx="7534">
                  <c:v>-6.7539356025392063</c:v>
                </c:pt>
                <c:pt idx="7535">
                  <c:v>11.257069748476294</c:v>
                </c:pt>
                <c:pt idx="7536">
                  <c:v>5.296972642994028</c:v>
                </c:pt>
                <c:pt idx="7537">
                  <c:v>-14.699517806070856</c:v>
                </c:pt>
                <c:pt idx="7538">
                  <c:v>-2.6346148178702853</c:v>
                </c:pt>
                <c:pt idx="7539">
                  <c:v>16.441910132621185</c:v>
                </c:pt>
                <c:pt idx="7540">
                  <c:v>-0.93148624684915216</c:v>
                </c:pt>
                <c:pt idx="7541">
                  <c:v>-16.440416710991105</c:v>
                </c:pt>
                <c:pt idx="7542">
                  <c:v>4.6161599862382303</c:v>
                </c:pt>
                <c:pt idx="7543">
                  <c:v>15.488139397017914</c:v>
                </c:pt>
                <c:pt idx="7544">
                  <c:v>-7.7927843161239618</c:v>
                </c:pt>
                <c:pt idx="7545">
                  <c:v>-13.078205963856444</c:v>
                </c:pt>
                <c:pt idx="7546">
                  <c:v>10.255042230444976</c:v>
                </c:pt>
                <c:pt idx="7547">
                  <c:v>10.36565432542722</c:v>
                </c:pt>
                <c:pt idx="7548">
                  <c:v>-12.621197968209193</c:v>
                </c:pt>
                <c:pt idx="7549">
                  <c:v>-8.1013373563899318</c:v>
                </c:pt>
                <c:pt idx="7550">
                  <c:v>15.334770606996411</c:v>
                </c:pt>
                <c:pt idx="7551">
                  <c:v>4.9322973991532422</c:v>
                </c:pt>
                <c:pt idx="7552">
                  <c:v>-16.278068627732598</c:v>
                </c:pt>
                <c:pt idx="7553">
                  <c:v>-1.3085216571483402</c:v>
                </c:pt>
                <c:pt idx="7554">
                  <c:v>16.376433987301141</c:v>
                </c:pt>
                <c:pt idx="7555">
                  <c:v>-2.2663918794096145</c:v>
                </c:pt>
                <c:pt idx="7556">
                  <c:v>-15.391806081493332</c:v>
                </c:pt>
                <c:pt idx="7557">
                  <c:v>5.5982088251257407</c:v>
                </c:pt>
                <c:pt idx="7558">
                  <c:v>13.750633975588276</c:v>
                </c:pt>
                <c:pt idx="7559">
                  <c:v>-8.4297529943821967</c:v>
                </c:pt>
                <c:pt idx="7560">
                  <c:v>-12.074537263375808</c:v>
                </c:pt>
                <c:pt idx="7561">
                  <c:v>11.718364004821508</c:v>
                </c:pt>
                <c:pt idx="7562">
                  <c:v>10.012958004090482</c:v>
                </c:pt>
                <c:pt idx="7563">
                  <c:v>-13.926739792984975</c:v>
                </c:pt>
                <c:pt idx="7564">
                  <c:v>-6.8494726863779833</c:v>
                </c:pt>
                <c:pt idx="7565">
                  <c:v>15.107197752504433</c:v>
                </c:pt>
                <c:pt idx="7566">
                  <c:v>3.2535317930580452</c:v>
                </c:pt>
                <c:pt idx="7567">
                  <c:v>-14.757417602468362</c:v>
                </c:pt>
                <c:pt idx="7568">
                  <c:v>9.3666066723978161E-2</c:v>
                </c:pt>
                <c:pt idx="7569">
                  <c:v>14.204154194560706</c:v>
                </c:pt>
                <c:pt idx="7570">
                  <c:v>-3.2075219045547345</c:v>
                </c:pt>
                <c:pt idx="7571">
                  <c:v>-13.489091896853598</c:v>
                </c:pt>
                <c:pt idx="7572">
                  <c:v>6.311956185033833</c:v>
                </c:pt>
                <c:pt idx="7573">
                  <c:v>12.811392363445377</c:v>
                </c:pt>
                <c:pt idx="7574">
                  <c:v>-9.4534324382224177</c:v>
                </c:pt>
                <c:pt idx="7575">
                  <c:v>-10.649847341188034</c:v>
                </c:pt>
                <c:pt idx="7576">
                  <c:v>11.60239329594174</c:v>
                </c:pt>
                <c:pt idx="7577">
                  <c:v>8.0187144089243549</c:v>
                </c:pt>
                <c:pt idx="7578">
                  <c:v>-12.918835058001374</c:v>
                </c:pt>
                <c:pt idx="7579">
                  <c:v>-4.8407383914361919</c:v>
                </c:pt>
                <c:pt idx="7580">
                  <c:v>13.481549771934747</c:v>
                </c:pt>
                <c:pt idx="7581">
                  <c:v>1.7199635695315003</c:v>
                </c:pt>
                <c:pt idx="7582">
                  <c:v>-12.955460714817535</c:v>
                </c:pt>
                <c:pt idx="7583">
                  <c:v>1.1786908682100325</c:v>
                </c:pt>
                <c:pt idx="7584">
                  <c:v>12.578307212614758</c:v>
                </c:pt>
                <c:pt idx="7585">
                  <c:v>-3.9247541949260194</c:v>
                </c:pt>
                <c:pt idx="7586">
                  <c:v>-11.504288305441829</c:v>
                </c:pt>
                <c:pt idx="7587">
                  <c:v>6.3575385669406996</c:v>
                </c:pt>
                <c:pt idx="7588">
                  <c:v>9.7268880420983219</c:v>
                </c:pt>
                <c:pt idx="7589">
                  <c:v>-7.9478030507483659</c:v>
                </c:pt>
                <c:pt idx="7590">
                  <c:v>-7.310194179476067</c:v>
                </c:pt>
                <c:pt idx="7591">
                  <c:v>9.2658204021050334</c:v>
                </c:pt>
                <c:pt idx="7592">
                  <c:v>5.1525957798330477</c:v>
                </c:pt>
                <c:pt idx="7593">
                  <c:v>-10.116535826663894</c:v>
                </c:pt>
                <c:pt idx="7594">
                  <c:v>-2.8077288906925091</c:v>
                </c:pt>
                <c:pt idx="7595">
                  <c:v>10.545796222130864</c:v>
                </c:pt>
                <c:pt idx="7596">
                  <c:v>0.46152626836106503</c:v>
                </c:pt>
                <c:pt idx="7597">
                  <c:v>-10.577370874790352</c:v>
                </c:pt>
                <c:pt idx="7598">
                  <c:v>1.8863690623071665</c:v>
                </c:pt>
                <c:pt idx="7599">
                  <c:v>10.226031348252334</c:v>
                </c:pt>
                <c:pt idx="7600">
                  <c:v>-3.9841428301534023</c:v>
                </c:pt>
                <c:pt idx="7601">
                  <c:v>-8.6539078447683355</c:v>
                </c:pt>
                <c:pt idx="7602">
                  <c:v>5.630998766023354</c:v>
                </c:pt>
                <c:pt idx="7603">
                  <c:v>7.0212554942440946</c:v>
                </c:pt>
                <c:pt idx="7604">
                  <c:v>-6.9058238649188484</c:v>
                </c:pt>
                <c:pt idx="7605">
                  <c:v>-5.4532075816157226</c:v>
                </c:pt>
                <c:pt idx="7606">
                  <c:v>8.2136933870274742</c:v>
                </c:pt>
                <c:pt idx="7607">
                  <c:v>3.7262511303908474</c:v>
                </c:pt>
                <c:pt idx="7608">
                  <c:v>-9.3218078558477337</c:v>
                </c:pt>
                <c:pt idx="7609">
                  <c:v>-1.6631122896076964</c:v>
                </c:pt>
                <c:pt idx="7610">
                  <c:v>8.9154690095728171</c:v>
                </c:pt>
                <c:pt idx="7611">
                  <c:v>-0.38078295599172518</c:v>
                </c:pt>
                <c:pt idx="7612">
                  <c:v>-9.232465464554485</c:v>
                </c:pt>
                <c:pt idx="7613">
                  <c:v>2.5120513493867924</c:v>
                </c:pt>
                <c:pt idx="7614">
                  <c:v>9.4856158872456646</c:v>
                </c:pt>
                <c:pt idx="7615">
                  <c:v>-4.8058683958500321</c:v>
                </c:pt>
                <c:pt idx="7616">
                  <c:v>-8.2046490070685021</c:v>
                </c:pt>
                <c:pt idx="7617">
                  <c:v>6.1934091041333454</c:v>
                </c:pt>
                <c:pt idx="7618">
                  <c:v>6.5737400752272537</c:v>
                </c:pt>
                <c:pt idx="7619">
                  <c:v>-7.6341590460747497</c:v>
                </c:pt>
                <c:pt idx="7620">
                  <c:v>-4.7598860310179116</c:v>
                </c:pt>
                <c:pt idx="7621">
                  <c:v>8.423322661350003</c:v>
                </c:pt>
                <c:pt idx="7622">
                  <c:v>2.9027817482123215</c:v>
                </c:pt>
                <c:pt idx="7623">
                  <c:v>-9.2974629399415551</c:v>
                </c:pt>
                <c:pt idx="7624">
                  <c:v>-0.8794458309108385</c:v>
                </c:pt>
                <c:pt idx="7625">
                  <c:v>9.4229901600249857</c:v>
                </c:pt>
                <c:pt idx="7626">
                  <c:v>-1.2116676120067142</c:v>
                </c:pt>
                <c:pt idx="7627">
                  <c:v>-9.3393036425401679</c:v>
                </c:pt>
                <c:pt idx="7628">
                  <c:v>3.2804005662133942</c:v>
                </c:pt>
                <c:pt idx="7629">
                  <c:v>8.7045941805479927</c:v>
                </c:pt>
                <c:pt idx="7630">
                  <c:v>-5.3321706527633363</c:v>
                </c:pt>
                <c:pt idx="7631">
                  <c:v>-7.7253669459795438</c:v>
                </c:pt>
                <c:pt idx="7632">
                  <c:v>6.9627233430769655</c:v>
                </c:pt>
                <c:pt idx="7633">
                  <c:v>6.0098321547678824</c:v>
                </c:pt>
                <c:pt idx="7634">
                  <c:v>-8.0882517343080469</c:v>
                </c:pt>
                <c:pt idx="7635">
                  <c:v>-4.1162997002861763</c:v>
                </c:pt>
                <c:pt idx="7636">
                  <c:v>9.1113739999023835</c:v>
                </c:pt>
                <c:pt idx="7637">
                  <c:v>2.3045325991232968</c:v>
                </c:pt>
                <c:pt idx="7638">
                  <c:v>-10.778203052790795</c:v>
                </c:pt>
                <c:pt idx="7639">
                  <c:v>-8.9499273053215436E-2</c:v>
                </c:pt>
                <c:pt idx="7640">
                  <c:v>11.126513159494477</c:v>
                </c:pt>
                <c:pt idx="7641">
                  <c:v>-2.308468355503051</c:v>
                </c:pt>
                <c:pt idx="7642">
                  <c:v>-10.382219501885597</c:v>
                </c:pt>
                <c:pt idx="7643">
                  <c:v>4.6523264252426033</c:v>
                </c:pt>
                <c:pt idx="7644">
                  <c:v>9.6403410955212561</c:v>
                </c:pt>
                <c:pt idx="7645">
                  <c:v>-7.0468393779936047</c:v>
                </c:pt>
                <c:pt idx="7646">
                  <c:v>-8.3430689406839935</c:v>
                </c:pt>
                <c:pt idx="7647">
                  <c:v>8.6943349444039431</c:v>
                </c:pt>
                <c:pt idx="7648">
                  <c:v>6.2099160830761262</c:v>
                </c:pt>
                <c:pt idx="7649">
                  <c:v>-9.9889373644373123</c:v>
                </c:pt>
                <c:pt idx="7650">
                  <c:v>-4.0018310803795716</c:v>
                </c:pt>
                <c:pt idx="7651">
                  <c:v>10.977544255925917</c:v>
                </c:pt>
                <c:pt idx="7652">
                  <c:v>1.5927471634305745</c:v>
                </c:pt>
                <c:pt idx="7653">
                  <c:v>-10.629551643881998</c:v>
                </c:pt>
                <c:pt idx="7654">
                  <c:v>0.79696643873300477</c:v>
                </c:pt>
                <c:pt idx="7655">
                  <c:v>10.136773050967051</c:v>
                </c:pt>
                <c:pt idx="7656">
                  <c:v>-3.1076021326405057</c:v>
                </c:pt>
                <c:pt idx="7657">
                  <c:v>-10.157121505707339</c:v>
                </c:pt>
                <c:pt idx="7658">
                  <c:v>5.8554213291394035</c:v>
                </c:pt>
                <c:pt idx="7659">
                  <c:v>9.9098182704338349</c:v>
                </c:pt>
                <c:pt idx="7660">
                  <c:v>-8.1308613665834866</c:v>
                </c:pt>
                <c:pt idx="7661">
                  <c:v>-7.7472795262635152</c:v>
                </c:pt>
                <c:pt idx="7662">
                  <c:v>9.6693484047192992</c:v>
                </c:pt>
                <c:pt idx="7663">
                  <c:v>5.6596071039720597</c:v>
                </c:pt>
                <c:pt idx="7664">
                  <c:v>-10.915119392012878</c:v>
                </c:pt>
                <c:pt idx="7665">
                  <c:v>-3.3344213864463521</c:v>
                </c:pt>
                <c:pt idx="7666">
                  <c:v>12.035810044079042</c:v>
                </c:pt>
                <c:pt idx="7667">
                  <c:v>0.66885220416061963</c:v>
                </c:pt>
                <c:pt idx="7668">
                  <c:v>-11.12312653612477</c:v>
                </c:pt>
                <c:pt idx="7669">
                  <c:v>1.8968176564591075</c:v>
                </c:pt>
                <c:pt idx="7670">
                  <c:v>12.330851220126565</c:v>
                </c:pt>
                <c:pt idx="7671">
                  <c:v>-5.2181620116920868</c:v>
                </c:pt>
                <c:pt idx="7672">
                  <c:v>-13.135096857690755</c:v>
                </c:pt>
                <c:pt idx="7673">
                  <c:v>8.7525151062069639</c:v>
                </c:pt>
                <c:pt idx="7674">
                  <c:v>11.29376717308449</c:v>
                </c:pt>
                <c:pt idx="7675">
                  <c:v>-10.373049656634509</c:v>
                </c:pt>
                <c:pt idx="7676">
                  <c:v>-8.1630936238424869</c:v>
                </c:pt>
                <c:pt idx="7677">
                  <c:v>12.072890323202348</c:v>
                </c:pt>
                <c:pt idx="7678">
                  <c:v>5.6808435402346582</c:v>
                </c:pt>
                <c:pt idx="7679">
                  <c:v>-13.583220468028069</c:v>
                </c:pt>
                <c:pt idx="7680">
                  <c:v>-2.772969943816141</c:v>
                </c:pt>
                <c:pt idx="7681">
                  <c:v>14.577220743026038</c:v>
                </c:pt>
                <c:pt idx="7682">
                  <c:v>-0.40959256361384155</c:v>
                </c:pt>
                <c:pt idx="7683">
                  <c:v>-15.17638713324539</c:v>
                </c:pt>
                <c:pt idx="7684">
                  <c:v>3.9010389326356751</c:v>
                </c:pt>
                <c:pt idx="7685">
                  <c:v>14.816241916754311</c:v>
                </c:pt>
                <c:pt idx="7686">
                  <c:v>-7.0449550232229132</c:v>
                </c:pt>
                <c:pt idx="7687">
                  <c:v>-13.039020108845891</c:v>
                </c:pt>
                <c:pt idx="7688">
                  <c:v>9.767729978040121</c:v>
                </c:pt>
                <c:pt idx="7689">
                  <c:v>10.188388015809894</c:v>
                </c:pt>
                <c:pt idx="7690">
                  <c:v>-11.06983191817703</c:v>
                </c:pt>
                <c:pt idx="7691">
                  <c:v>-7.1014076400348944</c:v>
                </c:pt>
                <c:pt idx="7692">
                  <c:v>12.173319931135682</c:v>
                </c:pt>
                <c:pt idx="7693">
                  <c:v>4.4449018340739466</c:v>
                </c:pt>
                <c:pt idx="7694">
                  <c:v>-14.055404466431153</c:v>
                </c:pt>
                <c:pt idx="7695">
                  <c:v>-1.6319046531788239</c:v>
                </c:pt>
                <c:pt idx="7696">
                  <c:v>15.984663868608317</c:v>
                </c:pt>
                <c:pt idx="7697">
                  <c:v>-1.8306988642119117</c:v>
                </c:pt>
                <c:pt idx="7698">
                  <c:v>-15.271907083157361</c:v>
                </c:pt>
                <c:pt idx="7699">
                  <c:v>4.8528402242695297</c:v>
                </c:pt>
                <c:pt idx="7700">
                  <c:v>12.76646021392931</c:v>
                </c:pt>
                <c:pt idx="7701">
                  <c:v>-7.2989535050747252</c:v>
                </c:pt>
                <c:pt idx="7702">
                  <c:v>-10.844063738589577</c:v>
                </c:pt>
                <c:pt idx="7703">
                  <c:v>9.6785667609110142</c:v>
                </c:pt>
                <c:pt idx="7704">
                  <c:v>8.9402888197158337</c:v>
                </c:pt>
                <c:pt idx="7705">
                  <c:v>-12.158864366460094</c:v>
                </c:pt>
                <c:pt idx="7706">
                  <c:v>-6.562152110615906</c:v>
                </c:pt>
                <c:pt idx="7707">
                  <c:v>14.207784448055087</c:v>
                </c:pt>
                <c:pt idx="7708">
                  <c:v>3.8405946869896681</c:v>
                </c:pt>
                <c:pt idx="7709">
                  <c:v>-16.442870779437957</c:v>
                </c:pt>
                <c:pt idx="7710">
                  <c:v>-0.37618497031997572</c:v>
                </c:pt>
                <c:pt idx="7711">
                  <c:v>16.797228995336049</c:v>
                </c:pt>
                <c:pt idx="7712">
                  <c:v>-3.235999358985691</c:v>
                </c:pt>
                <c:pt idx="7713">
                  <c:v>-15.011978117736632</c:v>
                </c:pt>
                <c:pt idx="7714">
                  <c:v>6.250454331411194</c:v>
                </c:pt>
                <c:pt idx="7715">
                  <c:v>13.375744543643769</c:v>
                </c:pt>
                <c:pt idx="7716">
                  <c:v>-9.6783921149106593</c:v>
                </c:pt>
                <c:pt idx="7717">
                  <c:v>-12.560724508288017</c:v>
                </c:pt>
                <c:pt idx="7718">
                  <c:v>13.830767238558241</c:v>
                </c:pt>
                <c:pt idx="7719">
                  <c:v>10.742793334415085</c:v>
                </c:pt>
                <c:pt idx="7720">
                  <c:v>-16.94823219571218</c:v>
                </c:pt>
                <c:pt idx="7721">
                  <c:v>-6.9880941351832107</c:v>
                </c:pt>
                <c:pt idx="7722">
                  <c:v>17.938220519645661</c:v>
                </c:pt>
                <c:pt idx="7723">
                  <c:v>2.852930175591605</c:v>
                </c:pt>
                <c:pt idx="7724">
                  <c:v>-17.562724771718553</c:v>
                </c:pt>
                <c:pt idx="7725">
                  <c:v>1.0851582919845095</c:v>
                </c:pt>
                <c:pt idx="7726">
                  <c:v>16.691551342778023</c:v>
                </c:pt>
                <c:pt idx="7727">
                  <c:v>-4.635306481603009</c:v>
                </c:pt>
                <c:pt idx="7728">
                  <c:v>-15.102595087466938</c:v>
                </c:pt>
                <c:pt idx="7729">
                  <c:v>8.1378512314897922</c:v>
                </c:pt>
                <c:pt idx="7730">
                  <c:v>14.222988458462723</c:v>
                </c:pt>
                <c:pt idx="7731">
                  <c:v>-11.808738255257323</c:v>
                </c:pt>
                <c:pt idx="7732">
                  <c:v>-12.103460136498716</c:v>
                </c:pt>
                <c:pt idx="7733">
                  <c:v>14.537688687363994</c:v>
                </c:pt>
                <c:pt idx="7734">
                  <c:v>8.6317213282558658</c:v>
                </c:pt>
                <c:pt idx="7735">
                  <c:v>-16.038692878871831</c:v>
                </c:pt>
                <c:pt idx="7736">
                  <c:v>-4.9461896685791018</c:v>
                </c:pt>
                <c:pt idx="7737">
                  <c:v>16.26041018061472</c:v>
                </c:pt>
                <c:pt idx="7738">
                  <c:v>1.1586152520644395</c:v>
                </c:pt>
                <c:pt idx="7739">
                  <c:v>-15.642155147615149</c:v>
                </c:pt>
                <c:pt idx="7740">
                  <c:v>2.3158019678959239</c:v>
                </c:pt>
                <c:pt idx="7741">
                  <c:v>15.534703146358549</c:v>
                </c:pt>
                <c:pt idx="7742">
                  <c:v>-5.7835143679415584</c:v>
                </c:pt>
                <c:pt idx="7743">
                  <c:v>-13.869263796534529</c:v>
                </c:pt>
                <c:pt idx="7744">
                  <c:v>8.6837386417932976</c:v>
                </c:pt>
                <c:pt idx="7745">
                  <c:v>11.586320909046538</c:v>
                </c:pt>
                <c:pt idx="7746">
                  <c:v>-10.29684611165542</c:v>
                </c:pt>
                <c:pt idx="7747">
                  <c:v>-8.2061059431575138</c:v>
                </c:pt>
                <c:pt idx="7748">
                  <c:v>11.324205534199047</c:v>
                </c:pt>
                <c:pt idx="7749">
                  <c:v>5.3076841323141286</c:v>
                </c:pt>
                <c:pt idx="7750">
                  <c:v>-11.850200970760183</c:v>
                </c:pt>
                <c:pt idx="7751">
                  <c:v>-2.539122037877271</c:v>
                </c:pt>
                <c:pt idx="7752">
                  <c:v>12.436764582632934</c:v>
                </c:pt>
                <c:pt idx="7753">
                  <c:v>-0.17229267511794455</c:v>
                </c:pt>
                <c:pt idx="7754">
                  <c:v>-13.185413265940344</c:v>
                </c:pt>
                <c:pt idx="7755">
                  <c:v>3.1364691301220233</c:v>
                </c:pt>
                <c:pt idx="7756">
                  <c:v>12.985742857224423</c:v>
                </c:pt>
                <c:pt idx="7757">
                  <c:v>-6.1274804733246668</c:v>
                </c:pt>
                <c:pt idx="7758">
                  <c:v>-11.734383065506897</c:v>
                </c:pt>
                <c:pt idx="7759">
                  <c:v>8.6289764377904401</c:v>
                </c:pt>
                <c:pt idx="7760">
                  <c:v>9.7506622613342664</c:v>
                </c:pt>
                <c:pt idx="7761">
                  <c:v>-10.846794127917956</c:v>
                </c:pt>
                <c:pt idx="7762">
                  <c:v>-7.5119900150523291</c:v>
                </c:pt>
                <c:pt idx="7763">
                  <c:v>12.957575688381228</c:v>
                </c:pt>
                <c:pt idx="7764">
                  <c:v>4.9427882744250926</c:v>
                </c:pt>
                <c:pt idx="7765">
                  <c:v>-14.430360859422839</c:v>
                </c:pt>
                <c:pt idx="7766">
                  <c:v>-1.8341592414457177</c:v>
                </c:pt>
                <c:pt idx="7767">
                  <c:v>15.208542637832736</c:v>
                </c:pt>
                <c:pt idx="7768">
                  <c:v>-1.4875648816613567</c:v>
                </c:pt>
                <c:pt idx="7769">
                  <c:v>-14.614428325299844</c:v>
                </c:pt>
                <c:pt idx="7770">
                  <c:v>4.6120884766568961</c:v>
                </c:pt>
                <c:pt idx="7771">
                  <c:v>13.039858337158417</c:v>
                </c:pt>
                <c:pt idx="7772">
                  <c:v>-7.2592524021827387</c:v>
                </c:pt>
                <c:pt idx="7773">
                  <c:v>-10.953810173570012</c:v>
                </c:pt>
                <c:pt idx="7774">
                  <c:v>9.3690431418876994</c:v>
                </c:pt>
                <c:pt idx="7775">
                  <c:v>8.783770735148531</c:v>
                </c:pt>
                <c:pt idx="7776">
                  <c:v>-11.099574316301974</c:v>
                </c:pt>
                <c:pt idx="7777">
                  <c:v>-5.9279409310617819</c:v>
                </c:pt>
                <c:pt idx="7778">
                  <c:v>11.950994794600488</c:v>
                </c:pt>
                <c:pt idx="7779">
                  <c:v>3.2378801350704514</c:v>
                </c:pt>
                <c:pt idx="7780">
                  <c:v>-12.253066107451707</c:v>
                </c:pt>
                <c:pt idx="7781">
                  <c:v>-0.43708353313813775</c:v>
                </c:pt>
                <c:pt idx="7782">
                  <c:v>11.332504037543041</c:v>
                </c:pt>
                <c:pt idx="7783">
                  <c:v>-1.9912570673489909</c:v>
                </c:pt>
                <c:pt idx="7784">
                  <c:v>-10.087314525417874</c:v>
                </c:pt>
                <c:pt idx="7785">
                  <c:v>4.024927404304389</c:v>
                </c:pt>
                <c:pt idx="7786">
                  <c:v>8.6086156423609754</c:v>
                </c:pt>
                <c:pt idx="7787">
                  <c:v>-5.6570843144196594</c:v>
                </c:pt>
                <c:pt idx="7788">
                  <c:v>-7.116365065156808</c:v>
                </c:pt>
                <c:pt idx="7789">
                  <c:v>7.0670677950739842</c:v>
                </c:pt>
                <c:pt idx="7790">
                  <c:v>5.0678269943592733</c:v>
                </c:pt>
                <c:pt idx="7791">
                  <c:v>-7.3999912728476041</c:v>
                </c:pt>
                <c:pt idx="7792">
                  <c:v>-3.3001702388820986</c:v>
                </c:pt>
                <c:pt idx="7793">
                  <c:v>8.1287232760701436</c:v>
                </c:pt>
                <c:pt idx="7794">
                  <c:v>1.4146958601372657</c:v>
                </c:pt>
                <c:pt idx="7795">
                  <c:v>-8.3900645518506192</c:v>
                </c:pt>
                <c:pt idx="7796">
                  <c:v>0.3958942190504513</c:v>
                </c:pt>
                <c:pt idx="7797">
                  <c:v>7.515870925016622</c:v>
                </c:pt>
                <c:pt idx="7798">
                  <c:v>-2.008659464940703</c:v>
                </c:pt>
                <c:pt idx="7799">
                  <c:v>-7.0297807975662652</c:v>
                </c:pt>
                <c:pt idx="7800">
                  <c:v>3.6268900957533887</c:v>
                </c:pt>
                <c:pt idx="7801">
                  <c:v>6.5219731465023933</c:v>
                </c:pt>
                <c:pt idx="7802">
                  <c:v>-5.0938978446663459</c:v>
                </c:pt>
                <c:pt idx="7803">
                  <c:v>-5.3098503693985419</c:v>
                </c:pt>
                <c:pt idx="7804">
                  <c:v>6.6506884505618338</c:v>
                </c:pt>
                <c:pt idx="7805">
                  <c:v>4.4087099940158563</c:v>
                </c:pt>
                <c:pt idx="7806">
                  <c:v>-8.0378605283889399</c:v>
                </c:pt>
                <c:pt idx="7807">
                  <c:v>-2.5942093918170195</c:v>
                </c:pt>
                <c:pt idx="7808">
                  <c:v>8.2827225959492825</c:v>
                </c:pt>
                <c:pt idx="7809">
                  <c:v>0.72851765967245696</c:v>
                </c:pt>
                <c:pt idx="7810">
                  <c:v>-8.3941267241068047</c:v>
                </c:pt>
                <c:pt idx="7811">
                  <c:v>1.1444098684240656</c:v>
                </c:pt>
                <c:pt idx="7812">
                  <c:v>8.3366902696246203</c:v>
                </c:pt>
                <c:pt idx="7813">
                  <c:v>-2.8275815624103515</c:v>
                </c:pt>
                <c:pt idx="7814">
                  <c:v>-6.8898098054583308</c:v>
                </c:pt>
                <c:pt idx="7815">
                  <c:v>4.1359978827858157</c:v>
                </c:pt>
                <c:pt idx="7816">
                  <c:v>5.7525150780839116</c:v>
                </c:pt>
                <c:pt idx="7817">
                  <c:v>-5.3737709005907934</c:v>
                </c:pt>
                <c:pt idx="7818">
                  <c:v>-4.9296618619376016</c:v>
                </c:pt>
                <c:pt idx="7819">
                  <c:v>7.1332928840443399</c:v>
                </c:pt>
                <c:pt idx="7820">
                  <c:v>3.5201566911114486</c:v>
                </c:pt>
                <c:pt idx="7821">
                  <c:v>-7.2961896710789915</c:v>
                </c:pt>
                <c:pt idx="7822">
                  <c:v>-1.6588631549437685</c:v>
                </c:pt>
                <c:pt idx="7823">
                  <c:v>7.5971335159016284</c:v>
                </c:pt>
                <c:pt idx="7824">
                  <c:v>7.8037397945550039E-3</c:v>
                </c:pt>
                <c:pt idx="7825">
                  <c:v>-7.302217340303228</c:v>
                </c:pt>
                <c:pt idx="7826">
                  <c:v>1.6269744248119897</c:v>
                </c:pt>
                <c:pt idx="7827">
                  <c:v>6.8811106111001372</c:v>
                </c:pt>
                <c:pt idx="7828">
                  <c:v>-3.0611646708076949</c:v>
                </c:pt>
                <c:pt idx="7829">
                  <c:v>-6.302419959791524</c:v>
                </c:pt>
                <c:pt idx="7830">
                  <c:v>4.4890506325523489</c:v>
                </c:pt>
                <c:pt idx="7831">
                  <c:v>5.1256001344076472</c:v>
                </c:pt>
                <c:pt idx="7832">
                  <c:v>-5.6266989620930934</c:v>
                </c:pt>
                <c:pt idx="7833">
                  <c:v>-3.9928967091695449</c:v>
                </c:pt>
                <c:pt idx="7834">
                  <c:v>6.4434332225020077</c:v>
                </c:pt>
                <c:pt idx="7835">
                  <c:v>2.4875079354562519</c:v>
                </c:pt>
                <c:pt idx="7836">
                  <c:v>-6.8145105042568366</c:v>
                </c:pt>
                <c:pt idx="7837">
                  <c:v>-0.9979018984483895</c:v>
                </c:pt>
                <c:pt idx="7838">
                  <c:v>7.9226562597541932</c:v>
                </c:pt>
                <c:pt idx="7839">
                  <c:v>-0.71832671844320106</c:v>
                </c:pt>
                <c:pt idx="7840">
                  <c:v>-8.905623886967037</c:v>
                </c:pt>
                <c:pt idx="7841">
                  <c:v>2.7513643447374663</c:v>
                </c:pt>
                <c:pt idx="7842">
                  <c:v>8.0394447221314742</c:v>
                </c:pt>
                <c:pt idx="7843">
                  <c:v>-4.3516690047263138</c:v>
                </c:pt>
                <c:pt idx="7844">
                  <c:v>-7.0710928065028336</c:v>
                </c:pt>
                <c:pt idx="7845">
                  <c:v>6.0842992220909498</c:v>
                </c:pt>
                <c:pt idx="7846">
                  <c:v>6.0840927356441341</c:v>
                </c:pt>
                <c:pt idx="7847">
                  <c:v>-7.8553043836669847</c:v>
                </c:pt>
                <c:pt idx="7848">
                  <c:v>-4.4334556345365312</c:v>
                </c:pt>
                <c:pt idx="7849">
                  <c:v>8.651185767675921</c:v>
                </c:pt>
                <c:pt idx="7850">
                  <c:v>2.6786037008723667</c:v>
                </c:pt>
                <c:pt idx="7851">
                  <c:v>-11.029666104548708</c:v>
                </c:pt>
                <c:pt idx="7852">
                  <c:v>-0.63727956429083055</c:v>
                </c:pt>
                <c:pt idx="7853">
                  <c:v>13.616250889021376</c:v>
                </c:pt>
                <c:pt idx="7854">
                  <c:v>-2.3513403613777584</c:v>
                </c:pt>
                <c:pt idx="7855">
                  <c:v>-12.903309185145755</c:v>
                </c:pt>
                <c:pt idx="7856">
                  <c:v>5.0889700224702263</c:v>
                </c:pt>
                <c:pt idx="7857">
                  <c:v>11.949993283541303</c:v>
                </c:pt>
                <c:pt idx="7858">
                  <c:v>-7.7566586979158494</c:v>
                </c:pt>
                <c:pt idx="7859">
                  <c:v>-10.185395830187085</c:v>
                </c:pt>
                <c:pt idx="7860">
                  <c:v>10.322322394848809</c:v>
                </c:pt>
                <c:pt idx="7861">
                  <c:v>8.3627199971719755</c:v>
                </c:pt>
                <c:pt idx="7862">
                  <c:v>-12.821774976575805</c:v>
                </c:pt>
                <c:pt idx="7863">
                  <c:v>-6.0187546522617188</c:v>
                </c:pt>
                <c:pt idx="7864">
                  <c:v>14.486184297969222</c:v>
                </c:pt>
                <c:pt idx="7865">
                  <c:v>2.8321976666044431</c:v>
                </c:pt>
                <c:pt idx="7866">
                  <c:v>-15.340752981896557</c:v>
                </c:pt>
                <c:pt idx="7867">
                  <c:v>0.512479802481691</c:v>
                </c:pt>
                <c:pt idx="7868">
                  <c:v>14.27041354242674</c:v>
                </c:pt>
                <c:pt idx="7869">
                  <c:v>-3.5759706360405143</c:v>
                </c:pt>
                <c:pt idx="7870">
                  <c:v>-12.607813781700152</c:v>
                </c:pt>
                <c:pt idx="7871">
                  <c:v>5.8785448800082278</c:v>
                </c:pt>
                <c:pt idx="7872">
                  <c:v>10.538622764367048</c:v>
                </c:pt>
                <c:pt idx="7873">
                  <c:v>-8.3620564730668487</c:v>
                </c:pt>
                <c:pt idx="7874">
                  <c:v>-9.3372696807043116</c:v>
                </c:pt>
                <c:pt idx="7875">
                  <c:v>10.861674157181689</c:v>
                </c:pt>
                <c:pt idx="7876">
                  <c:v>7.2823424707248892</c:v>
                </c:pt>
                <c:pt idx="7877">
                  <c:v>-13.532517032696504</c:v>
                </c:pt>
                <c:pt idx="7878">
                  <c:v>-4.7963876912410663</c:v>
                </c:pt>
                <c:pt idx="7879">
                  <c:v>14.522864305841491</c:v>
                </c:pt>
                <c:pt idx="7880">
                  <c:v>1.4494668889009548</c:v>
                </c:pt>
                <c:pt idx="7881">
                  <c:v>-13.905533969762258</c:v>
                </c:pt>
                <c:pt idx="7882">
                  <c:v>1.6313098491737206</c:v>
                </c:pt>
                <c:pt idx="7883">
                  <c:v>13.320931215421213</c:v>
                </c:pt>
                <c:pt idx="7884">
                  <c:v>-4.7425431178019615</c:v>
                </c:pt>
                <c:pt idx="7885">
                  <c:v>-13.516720574678143</c:v>
                </c:pt>
                <c:pt idx="7886">
                  <c:v>8.2085880245187006</c:v>
                </c:pt>
                <c:pt idx="7887">
                  <c:v>12.228755629067509</c:v>
                </c:pt>
                <c:pt idx="7888">
                  <c:v>-11.510241175072959</c:v>
                </c:pt>
                <c:pt idx="7889">
                  <c:v>-10.617843950006984</c:v>
                </c:pt>
                <c:pt idx="7890">
                  <c:v>14.692369698956242</c:v>
                </c:pt>
                <c:pt idx="7891">
                  <c:v>8.0041486681925242</c:v>
                </c:pt>
                <c:pt idx="7892">
                  <c:v>-17.117425052793738</c:v>
                </c:pt>
                <c:pt idx="7893">
                  <c:v>-4.1252434979499402</c:v>
                </c:pt>
                <c:pt idx="7894">
                  <c:v>17.037953989145866</c:v>
                </c:pt>
                <c:pt idx="7895">
                  <c:v>0.2551991637557407</c:v>
                </c:pt>
                <c:pt idx="7896">
                  <c:v>-16.137113329876176</c:v>
                </c:pt>
                <c:pt idx="7897">
                  <c:v>3.4235753385104357</c:v>
                </c:pt>
                <c:pt idx="7898">
                  <c:v>16.740356801229943</c:v>
                </c:pt>
                <c:pt idx="7899">
                  <c:v>-7.5607515249772481</c:v>
                </c:pt>
                <c:pt idx="7900">
                  <c:v>-16.279228884558389</c:v>
                </c:pt>
                <c:pt idx="7901">
                  <c:v>11.507174310824402</c:v>
                </c:pt>
                <c:pt idx="7902">
                  <c:v>13.662165998591847</c:v>
                </c:pt>
                <c:pt idx="7903">
                  <c:v>-14.29787939054887</c:v>
                </c:pt>
                <c:pt idx="7904">
                  <c:v>-10.437707454109285</c:v>
                </c:pt>
                <c:pt idx="7905">
                  <c:v>16.332121420909505</c:v>
                </c:pt>
                <c:pt idx="7906">
                  <c:v>6.6037142316056512</c:v>
                </c:pt>
                <c:pt idx="7907">
                  <c:v>-17.196834448396288</c:v>
                </c:pt>
                <c:pt idx="7908">
                  <c:v>-2.5987700568041823</c:v>
                </c:pt>
                <c:pt idx="7909">
                  <c:v>17.302418162032577</c:v>
                </c:pt>
                <c:pt idx="7910">
                  <c:v>-1.2418526638474303</c:v>
                </c:pt>
                <c:pt idx="7911">
                  <c:v>-17.633550434048662</c:v>
                </c:pt>
                <c:pt idx="7912">
                  <c:v>5.1360444100540832</c:v>
                </c:pt>
                <c:pt idx="7913">
                  <c:v>16.195691563152369</c:v>
                </c:pt>
                <c:pt idx="7914">
                  <c:v>-8.2613649852300668</c:v>
                </c:pt>
                <c:pt idx="7915">
                  <c:v>-13.482535650129003</c:v>
                </c:pt>
                <c:pt idx="7916">
                  <c:v>11.115529535776053</c:v>
                </c:pt>
                <c:pt idx="7917">
                  <c:v>10.46764918663852</c:v>
                </c:pt>
                <c:pt idx="7918">
                  <c:v>-11.951921885942991</c:v>
                </c:pt>
                <c:pt idx="7919">
                  <c:v>-7.0278707006736836</c:v>
                </c:pt>
                <c:pt idx="7920">
                  <c:v>13.278558351049289</c:v>
                </c:pt>
                <c:pt idx="7921">
                  <c:v>4.0207034266895008</c:v>
                </c:pt>
                <c:pt idx="7922">
                  <c:v>-14.381034447517997</c:v>
                </c:pt>
                <c:pt idx="7923">
                  <c:v>-0.96379661099964653</c:v>
                </c:pt>
                <c:pt idx="7924">
                  <c:v>14.34382660410102</c:v>
                </c:pt>
                <c:pt idx="7925">
                  <c:v>-2.1667080421628833</c:v>
                </c:pt>
                <c:pt idx="7926">
                  <c:v>-13.271208685209533</c:v>
                </c:pt>
                <c:pt idx="7927">
                  <c:v>4.9045950543359291</c:v>
                </c:pt>
                <c:pt idx="7928">
                  <c:v>11.257492580357773</c:v>
                </c:pt>
                <c:pt idx="7929">
                  <c:v>-6.8247613119753039</c:v>
                </c:pt>
                <c:pt idx="7930">
                  <c:v>-8.9443005301889347</c:v>
                </c:pt>
                <c:pt idx="7931">
                  <c:v>8.4053947585129816</c:v>
                </c:pt>
                <c:pt idx="7932">
                  <c:v>6.7041809251356028</c:v>
                </c:pt>
                <c:pt idx="7933">
                  <c:v>-9.4638653101311192</c:v>
                </c:pt>
                <c:pt idx="7934">
                  <c:v>-4.5267792177123791</c:v>
                </c:pt>
                <c:pt idx="7935">
                  <c:v>10.823254741698012</c:v>
                </c:pt>
                <c:pt idx="7936">
                  <c:v>2.3184620729749894</c:v>
                </c:pt>
                <c:pt idx="7937">
                  <c:v>-11.674929059238202</c:v>
                </c:pt>
                <c:pt idx="7938">
                  <c:v>0.23859091099138396</c:v>
                </c:pt>
                <c:pt idx="7939">
                  <c:v>11.711483574318056</c:v>
                </c:pt>
                <c:pt idx="7940">
                  <c:v>-2.6749678332687443</c:v>
                </c:pt>
                <c:pt idx="7941">
                  <c:v>-9.7277311484717366</c:v>
                </c:pt>
                <c:pt idx="7942">
                  <c:v>4.5445658128025599</c:v>
                </c:pt>
                <c:pt idx="7943">
                  <c:v>9.0312085079903817</c:v>
                </c:pt>
                <c:pt idx="7944">
                  <c:v>-7.0473591204881716</c:v>
                </c:pt>
                <c:pt idx="7945">
                  <c:v>-8.0819036133599127</c:v>
                </c:pt>
                <c:pt idx="7946">
                  <c:v>9.5003716891219341</c:v>
                </c:pt>
                <c:pt idx="7947">
                  <c:v>6.3535484011918628</c:v>
                </c:pt>
                <c:pt idx="7948">
                  <c:v>-10.22652027788393</c:v>
                </c:pt>
                <c:pt idx="7949">
                  <c:v>-3.8400584500273065</c:v>
                </c:pt>
                <c:pt idx="7950">
                  <c:v>12.224165069616335</c:v>
                </c:pt>
                <c:pt idx="7951">
                  <c:v>1.4307288983216802</c:v>
                </c:pt>
                <c:pt idx="7952">
                  <c:v>-11.961147395611306</c:v>
                </c:pt>
                <c:pt idx="7953">
                  <c:v>1.276825751480209</c:v>
                </c:pt>
                <c:pt idx="7954">
                  <c:v>12.261781086350856</c:v>
                </c:pt>
                <c:pt idx="7955">
                  <c:v>-4.0652834661527626</c:v>
                </c:pt>
                <c:pt idx="7956">
                  <c:v>-11.15109728708223</c:v>
                </c:pt>
                <c:pt idx="7957">
                  <c:v>6.3216713641579938</c:v>
                </c:pt>
                <c:pt idx="7958">
                  <c:v>10.012561632734366</c:v>
                </c:pt>
                <c:pt idx="7959">
                  <c:v>-9.0714437041000906</c:v>
                </c:pt>
                <c:pt idx="7960">
                  <c:v>-8.4141781551112835</c:v>
                </c:pt>
                <c:pt idx="7961">
                  <c:v>10.985507501681711</c:v>
                </c:pt>
                <c:pt idx="7962">
                  <c:v>5.7543267403291072</c:v>
                </c:pt>
                <c:pt idx="7963">
                  <c:v>-11.620040808511055</c:v>
                </c:pt>
                <c:pt idx="7964">
                  <c:v>-3.1100507117376872</c:v>
                </c:pt>
                <c:pt idx="7965">
                  <c:v>12.215682404231437</c:v>
                </c:pt>
                <c:pt idx="7966">
                  <c:v>0.3706050678887764</c:v>
                </c:pt>
                <c:pt idx="7967">
                  <c:v>-12.816369702221877</c:v>
                </c:pt>
                <c:pt idx="7968">
                  <c:v>2.381438528538792</c:v>
                </c:pt>
                <c:pt idx="7969">
                  <c:v>11.730284554063717</c:v>
                </c:pt>
                <c:pt idx="7970">
                  <c:v>-4.9757705479348662</c:v>
                </c:pt>
                <c:pt idx="7971">
                  <c:v>-10.655049812373058</c:v>
                </c:pt>
                <c:pt idx="7972">
                  <c:v>7.087904243884056</c:v>
                </c:pt>
                <c:pt idx="7973">
                  <c:v>8.2005951813945615</c:v>
                </c:pt>
                <c:pt idx="7974">
                  <c:v>-8.1726384345111143</c:v>
                </c:pt>
                <c:pt idx="7975">
                  <c:v>-7.3478698047012099</c:v>
                </c:pt>
                <c:pt idx="7976">
                  <c:v>12.587320397691965</c:v>
                </c:pt>
                <c:pt idx="7977">
                  <c:v>4.8873365938386168</c:v>
                </c:pt>
                <c:pt idx="7978">
                  <c:v>-11.882503581098582</c:v>
                </c:pt>
                <c:pt idx="7979">
                  <c:v>-2.1688229848297969</c:v>
                </c:pt>
                <c:pt idx="7980">
                  <c:v>12.95933567575309</c:v>
                </c:pt>
                <c:pt idx="7981">
                  <c:v>-0.68241113915242257</c:v>
                </c:pt>
                <c:pt idx="7982">
                  <c:v>-11.98076874637221</c:v>
                </c:pt>
                <c:pt idx="7983">
                  <c:v>3.3699433192510213</c:v>
                </c:pt>
                <c:pt idx="7984">
                  <c:v>11.716610643943701</c:v>
                </c:pt>
                <c:pt idx="7985">
                  <c:v>-6.0013401731492566</c:v>
                </c:pt>
                <c:pt idx="7986">
                  <c:v>-10.287963873173446</c:v>
                </c:pt>
                <c:pt idx="7987">
                  <c:v>8.5658215331415217</c:v>
                </c:pt>
                <c:pt idx="7988">
                  <c:v>8.3192235617176458</c:v>
                </c:pt>
                <c:pt idx="7989">
                  <c:v>-8.3281098479665499</c:v>
                </c:pt>
                <c:pt idx="7990">
                  <c:v>-4.6559628748822259</c:v>
                </c:pt>
                <c:pt idx="7991">
                  <c:v>8.6667691828604081</c:v>
                </c:pt>
                <c:pt idx="7992">
                  <c:v>2.7976037811453405</c:v>
                </c:pt>
                <c:pt idx="7993">
                  <c:v>-9.2043067754481491</c:v>
                </c:pt>
                <c:pt idx="7994">
                  <c:v>-0.72293212294331166</c:v>
                </c:pt>
                <c:pt idx="7995">
                  <c:v>8.4788739809410938</c:v>
                </c:pt>
                <c:pt idx="7996">
                  <c:v>-1.1107739279913715</c:v>
                </c:pt>
                <c:pt idx="7997">
                  <c:v>-7.1313548230692163</c:v>
                </c:pt>
                <c:pt idx="7998">
                  <c:v>2.5836200107794798</c:v>
                </c:pt>
                <c:pt idx="7999">
                  <c:v>7.3177860187332957</c:v>
                </c:pt>
                <c:pt idx="8000">
                  <c:v>-5.139106416598648</c:v>
                </c:pt>
                <c:pt idx="8001">
                  <c:v>-7.387979230039643</c:v>
                </c:pt>
                <c:pt idx="8002">
                  <c:v>7.0309170948377542</c:v>
                </c:pt>
                <c:pt idx="8003">
                  <c:v>6.4491700131210905</c:v>
                </c:pt>
                <c:pt idx="8004">
                  <c:v>-9.0557386023488942</c:v>
                </c:pt>
                <c:pt idx="8005">
                  <c:v>-4.0551630360396258</c:v>
                </c:pt>
                <c:pt idx="8006">
                  <c:v>9.2159721561484869</c:v>
                </c:pt>
                <c:pt idx="8007">
                  <c:v>2.3149153085749696</c:v>
                </c:pt>
                <c:pt idx="8008">
                  <c:v>-10.848509056386508</c:v>
                </c:pt>
                <c:pt idx="8009">
                  <c:v>5.9734044434148939E-2</c:v>
                </c:pt>
                <c:pt idx="8010">
                  <c:v>10.140981681077715</c:v>
                </c:pt>
                <c:pt idx="8011">
                  <c:v>-2.4274931503449233</c:v>
                </c:pt>
                <c:pt idx="8012">
                  <c:v>-11.007662912882292</c:v>
                </c:pt>
                <c:pt idx="8013">
                  <c:v>5.1407250117673042</c:v>
                </c:pt>
                <c:pt idx="8014">
                  <c:v>9.3904956931904824</c:v>
                </c:pt>
                <c:pt idx="8015">
                  <c:v>-6.2746003642690864</c:v>
                </c:pt>
                <c:pt idx="8016">
                  <c:v>-6.6747687031844345</c:v>
                </c:pt>
                <c:pt idx="8017">
                  <c:v>7.1876130606354671</c:v>
                </c:pt>
                <c:pt idx="8018">
                  <c:v>5.7477306785453166</c:v>
                </c:pt>
                <c:pt idx="8019">
                  <c:v>-11.074503772244261</c:v>
                </c:pt>
                <c:pt idx="8020">
                  <c:v>-4.4536812913342487</c:v>
                </c:pt>
                <c:pt idx="8021">
                  <c:v>12.720088253733133</c:v>
                </c:pt>
                <c:pt idx="8022">
                  <c:v>1.6763102110325989</c:v>
                </c:pt>
                <c:pt idx="8023">
                  <c:v>-11.917294249615352</c:v>
                </c:pt>
                <c:pt idx="8024">
                  <c:v>0.9529106818980364</c:v>
                </c:pt>
                <c:pt idx="8025">
                  <c:v>9.2222306015900681</c:v>
                </c:pt>
                <c:pt idx="8026">
                  <c:v>-2.6759511075000457</c:v>
                </c:pt>
                <c:pt idx="8027">
                  <c:v>-7.5675965506086378</c:v>
                </c:pt>
                <c:pt idx="8028">
                  <c:v>4.2237969575757237</c:v>
                </c:pt>
                <c:pt idx="8029">
                  <c:v>6.9437110669140063</c:v>
                </c:pt>
                <c:pt idx="8030">
                  <c:v>-6.315181418243772</c:v>
                </c:pt>
                <c:pt idx="8031">
                  <c:v>-6.2234998026464527</c:v>
                </c:pt>
                <c:pt idx="8032">
                  <c:v>7.920303079602256</c:v>
                </c:pt>
                <c:pt idx="8033">
                  <c:v>4.5642639524143709</c:v>
                </c:pt>
                <c:pt idx="8034">
                  <c:v>-9.5363134198876693</c:v>
                </c:pt>
                <c:pt idx="8035">
                  <c:v>-2.618275907375371</c:v>
                </c:pt>
                <c:pt idx="8036">
                  <c:v>9.1824380046559053</c:v>
                </c:pt>
                <c:pt idx="8037">
                  <c:v>0.40891536338126222</c:v>
                </c:pt>
                <c:pt idx="8038">
                  <c:v>-9.6253100340882298</c:v>
                </c:pt>
                <c:pt idx="8039">
                  <c:v>1.7951285987014451</c:v>
                </c:pt>
                <c:pt idx="8040">
                  <c:v>10.99205519093516</c:v>
                </c:pt>
                <c:pt idx="8041">
                  <c:v>-4.8217043939398101</c:v>
                </c:pt>
                <c:pt idx="8042">
                  <c:v>-11.042179110476395</c:v>
                </c:pt>
                <c:pt idx="8043">
                  <c:v>7.5537932612875451</c:v>
                </c:pt>
                <c:pt idx="8044">
                  <c:v>10.082121694092283</c:v>
                </c:pt>
                <c:pt idx="8045">
                  <c:v>-10.307125693830644</c:v>
                </c:pt>
                <c:pt idx="8046">
                  <c:v>-8.6062804326985276</c:v>
                </c:pt>
                <c:pt idx="8047">
                  <c:v>13.654877025788409</c:v>
                </c:pt>
                <c:pt idx="8048">
                  <c:v>6.0887683411005584</c:v>
                </c:pt>
                <c:pt idx="8049">
                  <c:v>-14.960780890393972</c:v>
                </c:pt>
                <c:pt idx="8050">
                  <c:v>-2.8287823190379253</c:v>
                </c:pt>
                <c:pt idx="8051">
                  <c:v>15.837349191885208</c:v>
                </c:pt>
                <c:pt idx="8052">
                  <c:v>-0.6588556825460421</c:v>
                </c:pt>
                <c:pt idx="8053">
                  <c:v>-15.621716658956935</c:v>
                </c:pt>
                <c:pt idx="8054">
                  <c:v>4.0241429194845004</c:v>
                </c:pt>
                <c:pt idx="8055">
                  <c:v>14.884587820717734</c:v>
                </c:pt>
                <c:pt idx="8056">
                  <c:v>-7.9567723036976519</c:v>
                </c:pt>
                <c:pt idx="8057">
                  <c:v>-14.967471410119161</c:v>
                </c:pt>
                <c:pt idx="8058">
                  <c:v>11.889372718271625</c:v>
                </c:pt>
                <c:pt idx="8059">
                  <c:v>12.565537859335659</c:v>
                </c:pt>
                <c:pt idx="8060">
                  <c:v>-14.478232480424529</c:v>
                </c:pt>
                <c:pt idx="8061">
                  <c:v>-8.9302053202569436</c:v>
                </c:pt>
                <c:pt idx="8062">
                  <c:v>14.6628643302497</c:v>
                </c:pt>
                <c:pt idx="8063">
                  <c:v>4.6444104514838127</c:v>
                </c:pt>
                <c:pt idx="8064">
                  <c:v>-14.578280180653188</c:v>
                </c:pt>
                <c:pt idx="8065">
                  <c:v>-1.4128058343446086</c:v>
                </c:pt>
                <c:pt idx="8066">
                  <c:v>15.36344639937184</c:v>
                </c:pt>
                <c:pt idx="8067">
                  <c:v>-2.0615970328239483</c:v>
                </c:pt>
                <c:pt idx="8068">
                  <c:v>-16.840279109783584</c:v>
                </c:pt>
                <c:pt idx="8069">
                  <c:v>6.0532278167888478</c:v>
                </c:pt>
                <c:pt idx="8070">
                  <c:v>15.822314224551787</c:v>
                </c:pt>
                <c:pt idx="8071">
                  <c:v>-9.48950742394325</c:v>
                </c:pt>
                <c:pt idx="8072">
                  <c:v>-14.379897947535957</c:v>
                </c:pt>
                <c:pt idx="8073">
                  <c:v>13.770654055593612</c:v>
                </c:pt>
                <c:pt idx="8074">
                  <c:v>11.803695738303983</c:v>
                </c:pt>
                <c:pt idx="8075">
                  <c:v>-15.332202711473006</c:v>
                </c:pt>
                <c:pt idx="8076">
                  <c:v>-7.9119587777744158</c:v>
                </c:pt>
                <c:pt idx="8077">
                  <c:v>17.742142059512069</c:v>
                </c:pt>
                <c:pt idx="8078">
                  <c:v>4.4872894898098465</c:v>
                </c:pt>
                <c:pt idx="8079">
                  <c:v>-20.841614252214828</c:v>
                </c:pt>
                <c:pt idx="8080">
                  <c:v>-0.18499105656797457</c:v>
                </c:pt>
                <c:pt idx="8081">
                  <c:v>21.87925418965348</c:v>
                </c:pt>
                <c:pt idx="8082">
                  <c:v>-4.6863999296067211</c:v>
                </c:pt>
                <c:pt idx="8083">
                  <c:v>-20.208716437061081</c:v>
                </c:pt>
                <c:pt idx="8084">
                  <c:v>8.3001397540507345</c:v>
                </c:pt>
                <c:pt idx="8085">
                  <c:v>16.732091988372723</c:v>
                </c:pt>
                <c:pt idx="8086">
                  <c:v>-12.088998320058211</c:v>
                </c:pt>
                <c:pt idx="8087">
                  <c:v>-14.404414571933627</c:v>
                </c:pt>
                <c:pt idx="8088">
                  <c:v>15.810761744971371</c:v>
                </c:pt>
                <c:pt idx="8089">
                  <c:v>11.565716865754203</c:v>
                </c:pt>
                <c:pt idx="8090">
                  <c:v>-18.111726033386287</c:v>
                </c:pt>
                <c:pt idx="8091">
                  <c:v>-7.209201234414512</c:v>
                </c:pt>
                <c:pt idx="8092">
                  <c:v>19.655566613919028</c:v>
                </c:pt>
                <c:pt idx="8093">
                  <c:v>2.8840775159991217</c:v>
                </c:pt>
                <c:pt idx="8094">
                  <c:v>-20.030500091112938</c:v>
                </c:pt>
                <c:pt idx="8095">
                  <c:v>1.4994967142956286</c:v>
                </c:pt>
                <c:pt idx="8096">
                  <c:v>18.204107492799501</c:v>
                </c:pt>
                <c:pt idx="8097">
                  <c:v>-5.3345996489930831</c:v>
                </c:pt>
                <c:pt idx="8098">
                  <c:v>-16.590105633846722</c:v>
                </c:pt>
                <c:pt idx="8099">
                  <c:v>8.8895192832831391</c:v>
                </c:pt>
                <c:pt idx="8100">
                  <c:v>14.602002931014656</c:v>
                </c:pt>
                <c:pt idx="8101">
                  <c:v>-11.893388869054535</c:v>
                </c:pt>
                <c:pt idx="8102">
                  <c:v>-11.159841782399733</c:v>
                </c:pt>
                <c:pt idx="8103">
                  <c:v>13.71048917443011</c:v>
                </c:pt>
                <c:pt idx="8104">
                  <c:v>8.0033309517762472</c:v>
                </c:pt>
                <c:pt idx="8105">
                  <c:v>-15.693374806940145</c:v>
                </c:pt>
                <c:pt idx="8106">
                  <c:v>-4.803533702901853</c:v>
                </c:pt>
                <c:pt idx="8107">
                  <c:v>16.114802618840073</c:v>
                </c:pt>
                <c:pt idx="8108">
                  <c:v>0.83637668827805489</c:v>
                </c:pt>
                <c:pt idx="8109">
                  <c:v>-13.407987606002681</c:v>
                </c:pt>
                <c:pt idx="8110">
                  <c:v>2.1046479440018135</c:v>
                </c:pt>
                <c:pt idx="8111">
                  <c:v>11.820999449413888</c:v>
                </c:pt>
                <c:pt idx="8112">
                  <c:v>-4.5252734289968801</c:v>
                </c:pt>
                <c:pt idx="8113">
                  <c:v>-11.029260127400139</c:v>
                </c:pt>
                <c:pt idx="8114">
                  <c:v>7.2412516163514997</c:v>
                </c:pt>
                <c:pt idx="8115">
                  <c:v>9.5243639682869308</c:v>
                </c:pt>
                <c:pt idx="8116">
                  <c:v>-9.0077670120480047</c:v>
                </c:pt>
                <c:pt idx="8117">
                  <c:v>-6.9917115910769025</c:v>
                </c:pt>
                <c:pt idx="8118">
                  <c:v>9.7091893647059084</c:v>
                </c:pt>
                <c:pt idx="8119">
                  <c:v>4.4343384090563847</c:v>
                </c:pt>
                <c:pt idx="8120">
                  <c:v>-10.675115240282581</c:v>
                </c:pt>
                <c:pt idx="8121">
                  <c:v>-2.1414972732222508</c:v>
                </c:pt>
                <c:pt idx="8122">
                  <c:v>10.855324334377444</c:v>
                </c:pt>
                <c:pt idx="8123">
                  <c:v>-0.29135097977801733</c:v>
                </c:pt>
                <c:pt idx="8124">
                  <c:v>-10.093629996818972</c:v>
                </c:pt>
                <c:pt idx="8125">
                  <c:v>2.3270054515217993</c:v>
                </c:pt>
                <c:pt idx="8126">
                  <c:v>8.9753666794187357</c:v>
                </c:pt>
                <c:pt idx="8127">
                  <c:v>-4.5086023600244509</c:v>
                </c:pt>
                <c:pt idx="8128">
                  <c:v>-8.4048615569474414</c:v>
                </c:pt>
                <c:pt idx="8129">
                  <c:v>6.1672439445241203</c:v>
                </c:pt>
                <c:pt idx="8130">
                  <c:v>6.1000034055029912</c:v>
                </c:pt>
                <c:pt idx="8131">
                  <c:v>-6.1738331235183761</c:v>
                </c:pt>
                <c:pt idx="8132">
                  <c:v>-3.9435803185327893</c:v>
                </c:pt>
                <c:pt idx="8133">
                  <c:v>6.6079345623235266</c:v>
                </c:pt>
                <c:pt idx="8134">
                  <c:v>2.1441301392786691</c:v>
                </c:pt>
                <c:pt idx="8135">
                  <c:v>-6.018162407174767</c:v>
                </c:pt>
                <c:pt idx="8136">
                  <c:v>-0.70594328984544297</c:v>
                </c:pt>
                <c:pt idx="8137">
                  <c:v>7.1425432101776476</c:v>
                </c:pt>
                <c:pt idx="8138">
                  <c:v>-0.76420149825757078</c:v>
                </c:pt>
                <c:pt idx="8139">
                  <c:v>-6.0277128416789374</c:v>
                </c:pt>
                <c:pt idx="8140">
                  <c:v>2.2983835081134192</c:v>
                </c:pt>
                <c:pt idx="8141">
                  <c:v>7.7007064759149984</c:v>
                </c:pt>
                <c:pt idx="8142">
                  <c:v>-4.6638045992610362</c:v>
                </c:pt>
                <c:pt idx="8143">
                  <c:v>-6.7745341088640094</c:v>
                </c:pt>
                <c:pt idx="8144">
                  <c:v>5.9860451406632791</c:v>
                </c:pt>
                <c:pt idx="8145">
                  <c:v>5.1079949387924408</c:v>
                </c:pt>
                <c:pt idx="8146">
                  <c:v>-6.283298908515639</c:v>
                </c:pt>
                <c:pt idx="8147">
                  <c:v>-3.4687332815652527</c:v>
                </c:pt>
                <c:pt idx="8148">
                  <c:v>7.4896841410024599</c:v>
                </c:pt>
                <c:pt idx="8149">
                  <c:v>1.7890991258363138</c:v>
                </c:pt>
                <c:pt idx="8150">
                  <c:v>-7.0658995571634486</c:v>
                </c:pt>
                <c:pt idx="8151">
                  <c:v>-0.16819730077843387</c:v>
                </c:pt>
                <c:pt idx="8152">
                  <c:v>6.9720158221808042</c:v>
                </c:pt>
                <c:pt idx="8153">
                  <c:v>-1.2800443823873693</c:v>
                </c:pt>
                <c:pt idx="8154">
                  <c:v>-6.0888407289395063</c:v>
                </c:pt>
                <c:pt idx="8155">
                  <c:v>2.3122808180102816</c:v>
                </c:pt>
                <c:pt idx="8156">
                  <c:v>4.4342195363379169</c:v>
                </c:pt>
                <c:pt idx="8157">
                  <c:v>-3.5447938978488489</c:v>
                </c:pt>
                <c:pt idx="8158">
                  <c:v>-4.8232929687872614</c:v>
                </c:pt>
                <c:pt idx="8159">
                  <c:v>4.8531325781762913</c:v>
                </c:pt>
                <c:pt idx="8160">
                  <c:v>3.7150892911671418</c:v>
                </c:pt>
                <c:pt idx="8161">
                  <c:v>-6.0113219191544145</c:v>
                </c:pt>
                <c:pt idx="8162">
                  <c:v>-2.5252719897098479</c:v>
                </c:pt>
                <c:pt idx="8163">
                  <c:v>7.3497545603055388</c:v>
                </c:pt>
                <c:pt idx="8164">
                  <c:v>1.3467289158970137</c:v>
                </c:pt>
                <c:pt idx="8165">
                  <c:v>-8.5460465908353207</c:v>
                </c:pt>
                <c:pt idx="8166">
                  <c:v>0.53534601618565403</c:v>
                </c:pt>
                <c:pt idx="8167">
                  <c:v>8.8158924236800882</c:v>
                </c:pt>
                <c:pt idx="8168">
                  <c:v>-2.4925855633664713</c:v>
                </c:pt>
                <c:pt idx="8169">
                  <c:v>-8.0371825092127107</c:v>
                </c:pt>
                <c:pt idx="8170">
                  <c:v>4.4001695511393599</c:v>
                </c:pt>
                <c:pt idx="8171">
                  <c:v>7.8224492204422047</c:v>
                </c:pt>
                <c:pt idx="8172">
                  <c:v>-6.1788899201641438</c:v>
                </c:pt>
                <c:pt idx="8173">
                  <c:v>-6.1797300849474501</c:v>
                </c:pt>
                <c:pt idx="8174">
                  <c:v>8.2150770888254669</c:v>
                </c:pt>
                <c:pt idx="8175">
                  <c:v>5.3566849360059621</c:v>
                </c:pt>
                <c:pt idx="8176">
                  <c:v>-9.6395417204652549</c:v>
                </c:pt>
                <c:pt idx="8177">
                  <c:v>-2.8706550274752543</c:v>
                </c:pt>
                <c:pt idx="8178">
                  <c:v>9.8794053079660049</c:v>
                </c:pt>
                <c:pt idx="8179">
                  <c:v>0.74739339475051003</c:v>
                </c:pt>
                <c:pt idx="8180">
                  <c:v>-10.079138819673132</c:v>
                </c:pt>
                <c:pt idx="8181">
                  <c:v>1.4293642118565104</c:v>
                </c:pt>
                <c:pt idx="8182">
                  <c:v>8.8835119531279787</c:v>
                </c:pt>
                <c:pt idx="8183">
                  <c:v>-3.0572688847953757</c:v>
                </c:pt>
                <c:pt idx="8184">
                  <c:v>-7.0406377129196089</c:v>
                </c:pt>
                <c:pt idx="8185">
                  <c:v>4.4011238160395996</c:v>
                </c:pt>
                <c:pt idx="8186">
                  <c:v>6.2536480573544164</c:v>
                </c:pt>
                <c:pt idx="8187">
                  <c:v>-6.2791629530674582</c:v>
                </c:pt>
                <c:pt idx="8188">
                  <c:v>-5.5885384167268857</c:v>
                </c:pt>
                <c:pt idx="8189">
                  <c:v>8.1425755868005343</c:v>
                </c:pt>
                <c:pt idx="8190">
                  <c:v>4.0735802845911984</c:v>
                </c:pt>
                <c:pt idx="8191">
                  <c:v>-9.7924117251229958</c:v>
                </c:pt>
                <c:pt idx="8192">
                  <c:v>-2.1133436057965249</c:v>
                </c:pt>
                <c:pt idx="8193">
                  <c:v>9.4386157278094807</c:v>
                </c:pt>
                <c:pt idx="8194">
                  <c:v>-0.11044572155579561</c:v>
                </c:pt>
                <c:pt idx="8195">
                  <c:v>-8.2033521012604105</c:v>
                </c:pt>
                <c:pt idx="8196">
                  <c:v>1.9286962377713421</c:v>
                </c:pt>
                <c:pt idx="8197">
                  <c:v>7.8458640388714835</c:v>
                </c:pt>
                <c:pt idx="8198">
                  <c:v>-3.6291475996649827</c:v>
                </c:pt>
                <c:pt idx="8199">
                  <c:v>-7.7298505001354343</c:v>
                </c:pt>
                <c:pt idx="8200">
                  <c:v>6.477250486154845</c:v>
                </c:pt>
                <c:pt idx="8201">
                  <c:v>7.8071266462660898</c:v>
                </c:pt>
                <c:pt idx="8202">
                  <c:v>-9.0259300851597803</c:v>
                </c:pt>
                <c:pt idx="8203">
                  <c:v>-5.8941208345243838</c:v>
                </c:pt>
                <c:pt idx="8204">
                  <c:v>8.6877260529214411</c:v>
                </c:pt>
                <c:pt idx="8205">
                  <c:v>3.3634275630907298</c:v>
                </c:pt>
                <c:pt idx="8206">
                  <c:v>-10.621138290324161</c:v>
                </c:pt>
                <c:pt idx="8207">
                  <c:v>-1.238269857087801</c:v>
                </c:pt>
                <c:pt idx="8208">
                  <c:v>9.2787019845876895</c:v>
                </c:pt>
                <c:pt idx="8209">
                  <c:v>-0.91573520363079353</c:v>
                </c:pt>
                <c:pt idx="8210">
                  <c:v>-8.7406169187034628</c:v>
                </c:pt>
                <c:pt idx="8211">
                  <c:v>2.7457698069418406</c:v>
                </c:pt>
                <c:pt idx="8212">
                  <c:v>8.8770115620744328</c:v>
                </c:pt>
                <c:pt idx="8213">
                  <c:v>-5.6605837705267348</c:v>
                </c:pt>
                <c:pt idx="8214">
                  <c:v>-9.2940429958795931</c:v>
                </c:pt>
                <c:pt idx="8215">
                  <c:v>7.8539444367085975</c:v>
                </c:pt>
                <c:pt idx="8216">
                  <c:v>6.8163354842353003</c:v>
                </c:pt>
                <c:pt idx="8217">
                  <c:v>-8.7478162538822613</c:v>
                </c:pt>
                <c:pt idx="8218">
                  <c:v>-5.0997458295463236</c:v>
                </c:pt>
                <c:pt idx="8219">
                  <c:v>10.451560833532955</c:v>
                </c:pt>
                <c:pt idx="8220">
                  <c:v>2.8242696385972907</c:v>
                </c:pt>
                <c:pt idx="8221">
                  <c:v>-10.916849963183038</c:v>
                </c:pt>
                <c:pt idx="8222">
                  <c:v>-0.4050258103721705</c:v>
                </c:pt>
                <c:pt idx="8223">
                  <c:v>10.869169527370635</c:v>
                </c:pt>
                <c:pt idx="8224">
                  <c:v>-2.1194908133782833</c:v>
                </c:pt>
                <c:pt idx="8225">
                  <c:v>-11.896262327667616</c:v>
                </c:pt>
                <c:pt idx="8226">
                  <c:v>5.0048117696904697</c:v>
                </c:pt>
                <c:pt idx="8227">
                  <c:v>11.477528540230947</c:v>
                </c:pt>
                <c:pt idx="8228">
                  <c:v>-8.1454510889607885</c:v>
                </c:pt>
                <c:pt idx="8229">
                  <c:v>-10.141775671171455</c:v>
                </c:pt>
                <c:pt idx="8230">
                  <c:v>9.4242554156442342</c:v>
                </c:pt>
                <c:pt idx="8231">
                  <c:v>6.8043463659341894</c:v>
                </c:pt>
                <c:pt idx="8232">
                  <c:v>-10.23414161878218</c:v>
                </c:pt>
                <c:pt idx="8233">
                  <c:v>-4.667933983904061</c:v>
                </c:pt>
                <c:pt idx="8234">
                  <c:v>12.091482773704701</c:v>
                </c:pt>
                <c:pt idx="8235">
                  <c:v>2.1300869155366495</c:v>
                </c:pt>
                <c:pt idx="8236">
                  <c:v>-12.635680849083771</c:v>
                </c:pt>
                <c:pt idx="8237">
                  <c:v>0.65286661782818922</c:v>
                </c:pt>
                <c:pt idx="8238">
                  <c:v>13.692012951813281</c:v>
                </c:pt>
                <c:pt idx="8239">
                  <c:v>-3.6900576696743084</c:v>
                </c:pt>
                <c:pt idx="8240">
                  <c:v>-12.910210990719525</c:v>
                </c:pt>
                <c:pt idx="8241">
                  <c:v>6.1355076813058371</c:v>
                </c:pt>
                <c:pt idx="8242">
                  <c:v>9.6293101945150497</c:v>
                </c:pt>
                <c:pt idx="8243">
                  <c:v>-7.133052156125431</c:v>
                </c:pt>
                <c:pt idx="8244">
                  <c:v>-7.4116028379575223</c:v>
                </c:pt>
                <c:pt idx="8245">
                  <c:v>8.9301367823078941</c:v>
                </c:pt>
                <c:pt idx="8246">
                  <c:v>5.7724441007308656</c:v>
                </c:pt>
                <c:pt idx="8247">
                  <c:v>-10.930201860496027</c:v>
                </c:pt>
                <c:pt idx="8248">
                  <c:v>-3.8573908267690475</c:v>
                </c:pt>
                <c:pt idx="8249">
                  <c:v>12.839156255503299</c:v>
                </c:pt>
                <c:pt idx="8250">
                  <c:v>1.1500876771981614</c:v>
                </c:pt>
                <c:pt idx="8251">
                  <c:v>-13.826122368776957</c:v>
                </c:pt>
                <c:pt idx="8252">
                  <c:v>1.9103637806703491</c:v>
                </c:pt>
                <c:pt idx="8253">
                  <c:v>13.921420641880495</c:v>
                </c:pt>
                <c:pt idx="8254">
                  <c:v>-4.9998445499761894</c:v>
                </c:pt>
                <c:pt idx="8255">
                  <c:v>-12.618052058493676</c:v>
                </c:pt>
                <c:pt idx="8256">
                  <c:v>7.3079264946501175</c:v>
                </c:pt>
                <c:pt idx="8257">
                  <c:v>10.427237059079031</c:v>
                </c:pt>
                <c:pt idx="8258">
                  <c:v>-10.14313575965774</c:v>
                </c:pt>
                <c:pt idx="8259">
                  <c:v>-8.9821779129634045</c:v>
                </c:pt>
                <c:pt idx="8260">
                  <c:v>12.457531594221324</c:v>
                </c:pt>
                <c:pt idx="8261">
                  <c:v>6.4536403347976288</c:v>
                </c:pt>
                <c:pt idx="8262">
                  <c:v>-14.754941926645298</c:v>
                </c:pt>
                <c:pt idx="8263">
                  <c:v>-3.4301255911254716</c:v>
                </c:pt>
                <c:pt idx="8264">
                  <c:v>14.973444934469397</c:v>
                </c:pt>
                <c:pt idx="8265">
                  <c:v>2.5315116565444575E-2</c:v>
                </c:pt>
                <c:pt idx="8266">
                  <c:v>-15.495582796319249</c:v>
                </c:pt>
                <c:pt idx="8267">
                  <c:v>3.2132528299631673</c:v>
                </c:pt>
                <c:pt idx="8268">
                  <c:v>13.304321639867009</c:v>
                </c:pt>
                <c:pt idx="8269">
                  <c:v>-6.1138123178580095</c:v>
                </c:pt>
                <c:pt idx="8270">
                  <c:v>-12.598175047670415</c:v>
                </c:pt>
                <c:pt idx="8271">
                  <c:v>9.3026756503163188</c:v>
                </c:pt>
                <c:pt idx="8272">
                  <c:v>11.01203578923195</c:v>
                </c:pt>
                <c:pt idx="8273">
                  <c:v>-11.508799926593728</c:v>
                </c:pt>
                <c:pt idx="8274">
                  <c:v>-8.1059480007809572</c:v>
                </c:pt>
                <c:pt idx="8275">
                  <c:v>13.569229166102504</c:v>
                </c:pt>
                <c:pt idx="8276">
                  <c:v>5.0812816734260196</c:v>
                </c:pt>
                <c:pt idx="8277">
                  <c:v>-12.959203991487325</c:v>
                </c:pt>
                <c:pt idx="8278">
                  <c:v>-1.7966489049911396</c:v>
                </c:pt>
                <c:pt idx="8279">
                  <c:v>12.948215782712717</c:v>
                </c:pt>
                <c:pt idx="8280">
                  <c:v>-1.0383737278215392</c:v>
                </c:pt>
                <c:pt idx="8281">
                  <c:v>-12.172657166400848</c:v>
                </c:pt>
                <c:pt idx="8282">
                  <c:v>3.841954355924782</c:v>
                </c:pt>
                <c:pt idx="8283">
                  <c:v>12.079196261055543</c:v>
                </c:pt>
                <c:pt idx="8284">
                  <c:v>-6.7604897758451887</c:v>
                </c:pt>
                <c:pt idx="8285">
                  <c:v>-10.982797681577452</c:v>
                </c:pt>
                <c:pt idx="8286">
                  <c:v>9.5862516949866876</c:v>
                </c:pt>
                <c:pt idx="8287">
                  <c:v>9.5282077817897335</c:v>
                </c:pt>
                <c:pt idx="8288">
                  <c:v>-11.802044100896314</c:v>
                </c:pt>
                <c:pt idx="8289">
                  <c:v>-6.596908643664082</c:v>
                </c:pt>
                <c:pt idx="8290">
                  <c:v>12.279652953706893</c:v>
                </c:pt>
                <c:pt idx="8291">
                  <c:v>3.3127116945898627</c:v>
                </c:pt>
                <c:pt idx="8292">
                  <c:v>-12.363406383800966</c:v>
                </c:pt>
                <c:pt idx="8293">
                  <c:v>-0.67171508276540726</c:v>
                </c:pt>
                <c:pt idx="8294">
                  <c:v>12.109651267665733</c:v>
                </c:pt>
                <c:pt idx="8295">
                  <c:v>-1.9590522028959045</c:v>
                </c:pt>
                <c:pt idx="8296">
                  <c:v>-12.196327101735461</c:v>
                </c:pt>
                <c:pt idx="8297">
                  <c:v>4.9532102434764846</c:v>
                </c:pt>
                <c:pt idx="8298">
                  <c:v>10.756641916423673</c:v>
                </c:pt>
                <c:pt idx="8299">
                  <c:v>-6.9894594775343553</c:v>
                </c:pt>
                <c:pt idx="8300">
                  <c:v>-9.4318780129464947</c:v>
                </c:pt>
                <c:pt idx="8301">
                  <c:v>9.231185345914394</c:v>
                </c:pt>
                <c:pt idx="8302">
                  <c:v>7.1864524434461163</c:v>
                </c:pt>
                <c:pt idx="8303">
                  <c:v>-10.201199243411001</c:v>
                </c:pt>
                <c:pt idx="8304">
                  <c:v>-4.4002534513213609</c:v>
                </c:pt>
                <c:pt idx="8305">
                  <c:v>10.509683123643068</c:v>
                </c:pt>
                <c:pt idx="8306">
                  <c:v>2.0793759156802061</c:v>
                </c:pt>
                <c:pt idx="8307">
                  <c:v>-10.767276137904959</c:v>
                </c:pt>
                <c:pt idx="8308">
                  <c:v>0.35484198175447362</c:v>
                </c:pt>
                <c:pt idx="8309">
                  <c:v>10.86478190864328</c:v>
                </c:pt>
                <c:pt idx="8310">
                  <c:v>-2.7523926554274971</c:v>
                </c:pt>
                <c:pt idx="8311">
                  <c:v>-8.856577799664338</c:v>
                </c:pt>
                <c:pt idx="8312">
                  <c:v>4.0250087576556588</c:v>
                </c:pt>
                <c:pt idx="8313">
                  <c:v>8.1624873981288442</c:v>
                </c:pt>
                <c:pt idx="8314">
                  <c:v>-6.4817681803257443</c:v>
                </c:pt>
                <c:pt idx="8315">
                  <c:v>-6.3301220302558612</c:v>
                </c:pt>
                <c:pt idx="8316">
                  <c:v>7.2445883059997609</c:v>
                </c:pt>
                <c:pt idx="8317">
                  <c:v>4.9409017169774891</c:v>
                </c:pt>
                <c:pt idx="8318">
                  <c:v>-7.8248603953140661</c:v>
                </c:pt>
                <c:pt idx="8319">
                  <c:v>-2.5417554645359774</c:v>
                </c:pt>
                <c:pt idx="8320">
                  <c:v>8.5306735409150303</c:v>
                </c:pt>
                <c:pt idx="8321">
                  <c:v>0.85920887751959518</c:v>
                </c:pt>
                <c:pt idx="8322">
                  <c:v>-7.7144541552696753</c:v>
                </c:pt>
                <c:pt idx="8323">
                  <c:v>0.98119748279917818</c:v>
                </c:pt>
                <c:pt idx="8324">
                  <c:v>8.2227725339033988</c:v>
                </c:pt>
                <c:pt idx="8325">
                  <c:v>-2.5635705576794052</c:v>
                </c:pt>
                <c:pt idx="8326">
                  <c:v>-6.7289983680385355</c:v>
                </c:pt>
                <c:pt idx="8327">
                  <c:v>3.8368514682047299</c:v>
                </c:pt>
                <c:pt idx="8328">
                  <c:v>4.8852780219449343</c:v>
                </c:pt>
                <c:pt idx="8329">
                  <c:v>-3.9332742010237731</c:v>
                </c:pt>
                <c:pt idx="8330">
                  <c:v>-3.3367212898231715</c:v>
                </c:pt>
                <c:pt idx="8331">
                  <c:v>4.5809035993197984</c:v>
                </c:pt>
                <c:pt idx="8332">
                  <c:v>2.6439979122966988</c:v>
                </c:pt>
                <c:pt idx="8333">
                  <c:v>-5.6596412855043337</c:v>
                </c:pt>
                <c:pt idx="8334">
                  <c:v>-1.328852008377968</c:v>
                </c:pt>
                <c:pt idx="8335">
                  <c:v>5.5491528464705278</c:v>
                </c:pt>
                <c:pt idx="8336">
                  <c:v>8.7700648022216068E-2</c:v>
                </c:pt>
                <c:pt idx="8337">
                  <c:v>-5.2094619126912871</c:v>
                </c:pt>
                <c:pt idx="8338">
                  <c:v>0.9440108079008509</c:v>
                </c:pt>
                <c:pt idx="8339">
                  <c:v>3.813473487593368</c:v>
                </c:pt>
                <c:pt idx="8340">
                  <c:v>-1.8621116540289493</c:v>
                </c:pt>
                <c:pt idx="8341">
                  <c:v>-4.1266522783099804</c:v>
                </c:pt>
                <c:pt idx="8342">
                  <c:v>1.947345937551773</c:v>
                </c:pt>
                <c:pt idx="8343">
                  <c:v>1.7336877317463522</c:v>
                </c:pt>
                <c:pt idx="8344">
                  <c:v>-2.6705181868745345</c:v>
                </c:pt>
                <c:pt idx="8345">
                  <c:v>-2.0925305662114373</c:v>
                </c:pt>
                <c:pt idx="8346">
                  <c:v>2.6128311206792785</c:v>
                </c:pt>
                <c:pt idx="8347">
                  <c:v>1.2061378821363946</c:v>
                </c:pt>
                <c:pt idx="8348">
                  <c:v>-3.874485725675441</c:v>
                </c:pt>
                <c:pt idx="8349">
                  <c:v>-0.57181108429633498</c:v>
                </c:pt>
                <c:pt idx="8350">
                  <c:v>3.6373092126639532</c:v>
                </c:pt>
                <c:pt idx="8351">
                  <c:v>-0.24767439855041506</c:v>
                </c:pt>
                <c:pt idx="8352">
                  <c:v>-2.9108611475377799</c:v>
                </c:pt>
                <c:pt idx="8353">
                  <c:v>0.84843939935730006</c:v>
                </c:pt>
                <c:pt idx="8354">
                  <c:v>3.416607784062859</c:v>
                </c:pt>
                <c:pt idx="8355">
                  <c:v>-1.7232708978674198</c:v>
                </c:pt>
                <c:pt idx="8356">
                  <c:v>-2.5427170466720987</c:v>
                </c:pt>
                <c:pt idx="8357">
                  <c:v>2.6071653031284994</c:v>
                </c:pt>
                <c:pt idx="8358">
                  <c:v>2.9037806618276418</c:v>
                </c:pt>
                <c:pt idx="8359">
                  <c:v>-3.3483577149468333</c:v>
                </c:pt>
                <c:pt idx="8360">
                  <c:v>-2.3931742570477521</c:v>
                </c:pt>
                <c:pt idx="8361">
                  <c:v>5.7119517180258104</c:v>
                </c:pt>
                <c:pt idx="8362">
                  <c:v>1.7623806178572106</c:v>
                </c:pt>
                <c:pt idx="8363">
                  <c:v>-5.3388133171405201</c:v>
                </c:pt>
                <c:pt idx="8364">
                  <c:v>-0.3160580895726855</c:v>
                </c:pt>
                <c:pt idx="8365">
                  <c:v>5.0257593612021081</c:v>
                </c:pt>
                <c:pt idx="8366">
                  <c:v>-0.93231140757289588</c:v>
                </c:pt>
                <c:pt idx="8367">
                  <c:v>-6.3972396529046183</c:v>
                </c:pt>
                <c:pt idx="8368">
                  <c:v>2.4027009686148961</c:v>
                </c:pt>
                <c:pt idx="8369">
                  <c:v>5.9431008325784109</c:v>
                </c:pt>
                <c:pt idx="8370">
                  <c:v>-4.0955633716521165</c:v>
                </c:pt>
                <c:pt idx="8371">
                  <c:v>-5.9119644200971297</c:v>
                </c:pt>
                <c:pt idx="8372">
                  <c:v>5.8278719889644055</c:v>
                </c:pt>
                <c:pt idx="8373">
                  <c:v>4.8142493400632524</c:v>
                </c:pt>
                <c:pt idx="8374">
                  <c:v>-6.9296352194933162</c:v>
                </c:pt>
                <c:pt idx="8375">
                  <c:v>-3.2221455173865388</c:v>
                </c:pt>
                <c:pt idx="8376">
                  <c:v>7.1699130587585707</c:v>
                </c:pt>
                <c:pt idx="8377">
                  <c:v>1.5321393443856286</c:v>
                </c:pt>
                <c:pt idx="8378">
                  <c:v>-8.4083918318906949</c:v>
                </c:pt>
                <c:pt idx="8379">
                  <c:v>0.18287381922102688</c:v>
                </c:pt>
                <c:pt idx="8380">
                  <c:v>9.8305380270496165</c:v>
                </c:pt>
                <c:pt idx="8381">
                  <c:v>-2.4158584907206229</c:v>
                </c:pt>
                <c:pt idx="8382">
                  <c:v>-9.6295934439472859</c:v>
                </c:pt>
                <c:pt idx="8383">
                  <c:v>4.5764951827601124</c:v>
                </c:pt>
                <c:pt idx="8384">
                  <c:v>8.8756197411849129</c:v>
                </c:pt>
                <c:pt idx="8385">
                  <c:v>-7.0147657335569207</c:v>
                </c:pt>
                <c:pt idx="8386">
                  <c:v>-7.8473555860486544</c:v>
                </c:pt>
                <c:pt idx="8387">
                  <c:v>8.6073739535927576</c:v>
                </c:pt>
                <c:pt idx="8388">
                  <c:v>6.0896455824519524</c:v>
                </c:pt>
                <c:pt idx="8389">
                  <c:v>-10.552108635980442</c:v>
                </c:pt>
                <c:pt idx="8390">
                  <c:v>-3.5235618970002496</c:v>
                </c:pt>
                <c:pt idx="8391">
                  <c:v>10.152256068837367</c:v>
                </c:pt>
                <c:pt idx="8392">
                  <c:v>1.3805254861716942</c:v>
                </c:pt>
                <c:pt idx="8393">
                  <c:v>-13.539456546449081</c:v>
                </c:pt>
                <c:pt idx="8394">
                  <c:v>1.4905307320826617</c:v>
                </c:pt>
                <c:pt idx="8395">
                  <c:v>13.946009795889283</c:v>
                </c:pt>
                <c:pt idx="8396">
                  <c:v>-4.4706352736378596</c:v>
                </c:pt>
                <c:pt idx="8397">
                  <c:v>-12.511492733957398</c:v>
                </c:pt>
                <c:pt idx="8398">
                  <c:v>7.2693235015851707</c:v>
                </c:pt>
                <c:pt idx="8399">
                  <c:v>11.055774322383369</c:v>
                </c:pt>
                <c:pt idx="8400">
                  <c:v>-9.7726319541083999</c:v>
                </c:pt>
                <c:pt idx="8401">
                  <c:v>-9.537276266933004</c:v>
                </c:pt>
                <c:pt idx="8402">
                  <c:v>12.884661933478736</c:v>
                </c:pt>
                <c:pt idx="8403">
                  <c:v>6.9119145340837891</c:v>
                </c:pt>
                <c:pt idx="8404">
                  <c:v>-14.851414688877448</c:v>
                </c:pt>
                <c:pt idx="8405">
                  <c:v>-4.2383652845382338</c:v>
                </c:pt>
                <c:pt idx="8406">
                  <c:v>16.787480947128998</c:v>
                </c:pt>
                <c:pt idx="8407">
                  <c:v>0.5010388921319805</c:v>
                </c:pt>
                <c:pt idx="8408">
                  <c:v>-16.746931695828273</c:v>
                </c:pt>
                <c:pt idx="8409">
                  <c:v>3.2436209579226363</c:v>
                </c:pt>
                <c:pt idx="8410">
                  <c:v>16.188690349453033</c:v>
                </c:pt>
                <c:pt idx="8411">
                  <c:v>-6.2186539521888173</c:v>
                </c:pt>
                <c:pt idx="8412">
                  <c:v>-12.029003446026911</c:v>
                </c:pt>
                <c:pt idx="8413">
                  <c:v>8.5049637287270237</c:v>
                </c:pt>
                <c:pt idx="8414">
                  <c:v>11.537861569326788</c:v>
                </c:pt>
                <c:pt idx="8415">
                  <c:v>-11.437575218915665</c:v>
                </c:pt>
                <c:pt idx="8416">
                  <c:v>-8.5945787312400892</c:v>
                </c:pt>
                <c:pt idx="8417">
                  <c:v>14.477885740415729</c:v>
                </c:pt>
                <c:pt idx="8418">
                  <c:v>6.5667905423623125</c:v>
                </c:pt>
                <c:pt idx="8419">
                  <c:v>-16.984656563267986</c:v>
                </c:pt>
                <c:pt idx="8420">
                  <c:v>-2.9266260020445776</c:v>
                </c:pt>
                <c:pt idx="8421">
                  <c:v>17.407657406068907</c:v>
                </c:pt>
                <c:pt idx="8422">
                  <c:v>-0.93120723843127851</c:v>
                </c:pt>
                <c:pt idx="8423">
                  <c:v>-15.905877825929659</c:v>
                </c:pt>
                <c:pt idx="8424">
                  <c:v>4.2317159203205215</c:v>
                </c:pt>
                <c:pt idx="8425">
                  <c:v>14.72326083158532</c:v>
                </c:pt>
                <c:pt idx="8426">
                  <c:v>-7.827698070581846</c:v>
                </c:pt>
                <c:pt idx="8427">
                  <c:v>-13.590530956908136</c:v>
                </c:pt>
                <c:pt idx="8428">
                  <c:v>11.081230323835443</c:v>
                </c:pt>
                <c:pt idx="8429">
                  <c:v>11.767642049470815</c:v>
                </c:pt>
                <c:pt idx="8430">
                  <c:v>-14.753360619736485</c:v>
                </c:pt>
                <c:pt idx="8431">
                  <c:v>-9.6390505702384228</c:v>
                </c:pt>
                <c:pt idx="8432">
                  <c:v>17.813174134004612</c:v>
                </c:pt>
                <c:pt idx="8433">
                  <c:v>5.5930949608826035</c:v>
                </c:pt>
                <c:pt idx="8434">
                  <c:v>-18.564746958551179</c:v>
                </c:pt>
                <c:pt idx="8435">
                  <c:v>-1.551595024026925</c:v>
                </c:pt>
                <c:pt idx="8436">
                  <c:v>19.138546875070798</c:v>
                </c:pt>
                <c:pt idx="8437">
                  <c:v>-2.5868543837163473</c:v>
                </c:pt>
                <c:pt idx="8438">
                  <c:v>-18.044130480048189</c:v>
                </c:pt>
                <c:pt idx="8439">
                  <c:v>7.0211801475045501</c:v>
                </c:pt>
                <c:pt idx="8440">
                  <c:v>18.735866814092851</c:v>
                </c:pt>
                <c:pt idx="8441">
                  <c:v>-12.083390097169682</c:v>
                </c:pt>
                <c:pt idx="8442">
                  <c:v>-17.468715823677119</c:v>
                </c:pt>
                <c:pt idx="8443">
                  <c:v>16.178471088138224</c:v>
                </c:pt>
                <c:pt idx="8444">
                  <c:v>13.379552857027631</c:v>
                </c:pt>
                <c:pt idx="8445">
                  <c:v>-18.731226057757098</c:v>
                </c:pt>
                <c:pt idx="8446">
                  <c:v>-9.3258801077218756</c:v>
                </c:pt>
                <c:pt idx="8447">
                  <c:v>20.589534785723139</c:v>
                </c:pt>
                <c:pt idx="8448">
                  <c:v>4.5134000901522162</c:v>
                </c:pt>
                <c:pt idx="8449">
                  <c:v>-20.174623642384613</c:v>
                </c:pt>
                <c:pt idx="8450">
                  <c:v>0.10280839751258926</c:v>
                </c:pt>
                <c:pt idx="8451">
                  <c:v>19.63810002655627</c:v>
                </c:pt>
                <c:pt idx="8452">
                  <c:v>-4.5961640664604042</c:v>
                </c:pt>
                <c:pt idx="8453">
                  <c:v>-19.984345783683825</c:v>
                </c:pt>
                <c:pt idx="8454">
                  <c:v>8.9045049382616099</c:v>
                </c:pt>
                <c:pt idx="8455">
                  <c:v>16.483361553736529</c:v>
                </c:pt>
                <c:pt idx="8456">
                  <c:v>-11.962859856008942</c:v>
                </c:pt>
                <c:pt idx="8457">
                  <c:v>-14.256580982853244</c:v>
                </c:pt>
                <c:pt idx="8458">
                  <c:v>15.497799677123888</c:v>
                </c:pt>
                <c:pt idx="8459">
                  <c:v>10.196735502277559</c:v>
                </c:pt>
                <c:pt idx="8460">
                  <c:v>-15.824830093599287</c:v>
                </c:pt>
                <c:pt idx="8461">
                  <c:v>-5.93512561053259</c:v>
                </c:pt>
                <c:pt idx="8462">
                  <c:v>16.804185767474024</c:v>
                </c:pt>
                <c:pt idx="8463">
                  <c:v>2.284563239203262</c:v>
                </c:pt>
                <c:pt idx="8464">
                  <c:v>-17.961507864338472</c:v>
                </c:pt>
                <c:pt idx="8465">
                  <c:v>1.6103154956953967</c:v>
                </c:pt>
                <c:pt idx="8466">
                  <c:v>17.307243680766</c:v>
                </c:pt>
                <c:pt idx="8467">
                  <c:v>-5.5629533228916577</c:v>
                </c:pt>
                <c:pt idx="8468">
                  <c:v>-16.557912632662898</c:v>
                </c:pt>
                <c:pt idx="8469">
                  <c:v>9.0498233118102593</c:v>
                </c:pt>
                <c:pt idx="8470">
                  <c:v>14.092171334501595</c:v>
                </c:pt>
                <c:pt idx="8471">
                  <c:v>-11.245449396300318</c:v>
                </c:pt>
                <c:pt idx="8472">
                  <c:v>-9.9850304736262352</c:v>
                </c:pt>
                <c:pt idx="8473">
                  <c:v>13.082430724095982</c:v>
                </c:pt>
                <c:pt idx="8474">
                  <c:v>7.5979722601450455</c:v>
                </c:pt>
                <c:pt idx="8475">
                  <c:v>-14.868375262209051</c:v>
                </c:pt>
                <c:pt idx="8476">
                  <c:v>-4.1432476079858169</c:v>
                </c:pt>
                <c:pt idx="8477">
                  <c:v>15.61673828329541</c:v>
                </c:pt>
                <c:pt idx="8478">
                  <c:v>0.73548978025586964</c:v>
                </c:pt>
                <c:pt idx="8479">
                  <c:v>-17.03459226186029</c:v>
                </c:pt>
                <c:pt idx="8480">
                  <c:v>2.8586644153986422</c:v>
                </c:pt>
                <c:pt idx="8481">
                  <c:v>14.928921222073985</c:v>
                </c:pt>
                <c:pt idx="8482">
                  <c:v>-6.0926798030817562</c:v>
                </c:pt>
                <c:pt idx="8483">
                  <c:v>-13.656913739898107</c:v>
                </c:pt>
                <c:pt idx="8484">
                  <c:v>8.8879884155561477</c:v>
                </c:pt>
                <c:pt idx="8485">
                  <c:v>11.628453732705115</c:v>
                </c:pt>
                <c:pt idx="8486">
                  <c:v>-11.719838433883222</c:v>
                </c:pt>
                <c:pt idx="8487">
                  <c:v>-9.2287807839663945</c:v>
                </c:pt>
                <c:pt idx="8488">
                  <c:v>14.071792311183835</c:v>
                </c:pt>
                <c:pt idx="8489">
                  <c:v>6.3833458732549744</c:v>
                </c:pt>
                <c:pt idx="8490">
                  <c:v>-15.497816709227786</c:v>
                </c:pt>
                <c:pt idx="8491">
                  <c:v>-2.8272301475873092</c:v>
                </c:pt>
                <c:pt idx="8492">
                  <c:v>15.945668018693276</c:v>
                </c:pt>
                <c:pt idx="8493">
                  <c:v>-0.66625307085492824</c:v>
                </c:pt>
                <c:pt idx="8494">
                  <c:v>-15.512446004751126</c:v>
                </c:pt>
                <c:pt idx="8495">
                  <c:v>3.923698290738733</c:v>
                </c:pt>
                <c:pt idx="8496">
                  <c:v>14.687409872366153</c:v>
                </c:pt>
                <c:pt idx="8497">
                  <c:v>-7.3804931088011969</c:v>
                </c:pt>
                <c:pt idx="8498">
                  <c:v>-12.611212165956584</c:v>
                </c:pt>
                <c:pt idx="8499">
                  <c:v>9.7248477573648291</c:v>
                </c:pt>
                <c:pt idx="8500">
                  <c:v>10.70086101934116</c:v>
                </c:pt>
                <c:pt idx="8501">
                  <c:v>-12.82977144551869</c:v>
                </c:pt>
                <c:pt idx="8502">
                  <c:v>-8.0931623148868628</c:v>
                </c:pt>
                <c:pt idx="8503">
                  <c:v>13.633573942061274</c:v>
                </c:pt>
                <c:pt idx="8504">
                  <c:v>4.5585086247621209</c:v>
                </c:pt>
                <c:pt idx="8505">
                  <c:v>-14.803813886433439</c:v>
                </c:pt>
                <c:pt idx="8506">
                  <c:v>-1.4202243736618521</c:v>
                </c:pt>
                <c:pt idx="8507">
                  <c:v>14.335893756223962</c:v>
                </c:pt>
                <c:pt idx="8508">
                  <c:v>-1.7445327671779456</c:v>
                </c:pt>
                <c:pt idx="8509">
                  <c:v>-13.565146414417603</c:v>
                </c:pt>
                <c:pt idx="8510">
                  <c:v>4.8245007207761894</c:v>
                </c:pt>
                <c:pt idx="8511">
                  <c:v>12.252695646896129</c:v>
                </c:pt>
                <c:pt idx="8512">
                  <c:v>-6.8329763269097894</c:v>
                </c:pt>
                <c:pt idx="8513">
                  <c:v>-9.7650602805289388</c:v>
                </c:pt>
                <c:pt idx="8514">
                  <c:v>9.1142497689472197</c:v>
                </c:pt>
                <c:pt idx="8515">
                  <c:v>7.8567229363190698</c:v>
                </c:pt>
                <c:pt idx="8516">
                  <c:v>-10.358261540569865</c:v>
                </c:pt>
                <c:pt idx="8517">
                  <c:v>-5.3158815919701254</c:v>
                </c:pt>
                <c:pt idx="8518">
                  <c:v>11.506308912705837</c:v>
                </c:pt>
                <c:pt idx="8519">
                  <c:v>2.7189997277900781</c:v>
                </c:pt>
                <c:pt idx="8520">
                  <c:v>-11.289913611365884</c:v>
                </c:pt>
                <c:pt idx="8521">
                  <c:v>-9.9919034388338213E-2</c:v>
                </c:pt>
                <c:pt idx="8522">
                  <c:v>10.974573797923094</c:v>
                </c:pt>
                <c:pt idx="8523">
                  <c:v>-2.3203531249398623</c:v>
                </c:pt>
                <c:pt idx="8524">
                  <c:v>-9.5759032421271861</c:v>
                </c:pt>
                <c:pt idx="8525">
                  <c:v>3.7862166605689063</c:v>
                </c:pt>
                <c:pt idx="8526">
                  <c:v>8.091729927742632</c:v>
                </c:pt>
                <c:pt idx="8527">
                  <c:v>-6.4283116415920265</c:v>
                </c:pt>
                <c:pt idx="8528">
                  <c:v>-7.3817102934905741</c:v>
                </c:pt>
                <c:pt idx="8529">
                  <c:v>6.845626274496321</c:v>
                </c:pt>
                <c:pt idx="8530">
                  <c:v>4.8586416685919627</c:v>
                </c:pt>
                <c:pt idx="8531">
                  <c:v>-8.1230247342986992</c:v>
                </c:pt>
                <c:pt idx="8532">
                  <c:v>-3.0950629452003131</c:v>
                </c:pt>
                <c:pt idx="8533">
                  <c:v>8.2137756844224405</c:v>
                </c:pt>
                <c:pt idx="8534">
                  <c:v>1.2758017807161743</c:v>
                </c:pt>
                <c:pt idx="8535">
                  <c:v>-8.3702993300653983</c:v>
                </c:pt>
                <c:pt idx="8536">
                  <c:v>0.58571468767001134</c:v>
                </c:pt>
                <c:pt idx="8537">
                  <c:v>7.6486949409936296</c:v>
                </c:pt>
                <c:pt idx="8538">
                  <c:v>-2.2551449585766146</c:v>
                </c:pt>
                <c:pt idx="8539">
                  <c:v>-6.8322972226485126</c:v>
                </c:pt>
                <c:pt idx="8540">
                  <c:v>3.9338686489228847</c:v>
                </c:pt>
                <c:pt idx="8541">
                  <c:v>6.7914424617462883</c:v>
                </c:pt>
                <c:pt idx="8542">
                  <c:v>-5.6349414083800955</c:v>
                </c:pt>
                <c:pt idx="8543">
                  <c:v>-5.8786710186052131</c:v>
                </c:pt>
                <c:pt idx="8544">
                  <c:v>7.6963395247190816</c:v>
                </c:pt>
                <c:pt idx="8545">
                  <c:v>3.9666934453540996</c:v>
                </c:pt>
                <c:pt idx="8546">
                  <c:v>-6.2532138257627476</c:v>
                </c:pt>
                <c:pt idx="8547">
                  <c:v>-1.9715717805301627</c:v>
                </c:pt>
                <c:pt idx="8548">
                  <c:v>8.1192422018149859</c:v>
                </c:pt>
                <c:pt idx="8549">
                  <c:v>0.47375438601861186</c:v>
                </c:pt>
                <c:pt idx="8550">
                  <c:v>-7.3851800236073002</c:v>
                </c:pt>
                <c:pt idx="8551">
                  <c:v>1.1810967906664818</c:v>
                </c:pt>
                <c:pt idx="8552">
                  <c:v>6.8698525612039916</c:v>
                </c:pt>
                <c:pt idx="8553">
                  <c:v>-2.5303878085990599</c:v>
                </c:pt>
                <c:pt idx="8554">
                  <c:v>-5.8286420811781765</c:v>
                </c:pt>
                <c:pt idx="8555">
                  <c:v>3.4467337424426807</c:v>
                </c:pt>
                <c:pt idx="8556">
                  <c:v>3.8298027596693665</c:v>
                </c:pt>
                <c:pt idx="8557">
                  <c:v>-3.3802044674847291</c:v>
                </c:pt>
                <c:pt idx="8558">
                  <c:v>-3.1425756096606579</c:v>
                </c:pt>
                <c:pt idx="8559">
                  <c:v>5.2717762512591815</c:v>
                </c:pt>
                <c:pt idx="8560">
                  <c:v>2.4402790185446639</c:v>
                </c:pt>
                <c:pt idx="8561">
                  <c:v>-6.1475229698299341</c:v>
                </c:pt>
                <c:pt idx="8562">
                  <c:v>-1.4435032917545265</c:v>
                </c:pt>
                <c:pt idx="8563">
                  <c:v>7.0985267670792895</c:v>
                </c:pt>
                <c:pt idx="8564">
                  <c:v>-0.16719429753547799</c:v>
                </c:pt>
                <c:pt idx="8565">
                  <c:v>-6.8103454105259811</c:v>
                </c:pt>
                <c:pt idx="8566">
                  <c:v>1.695266453644821</c:v>
                </c:pt>
                <c:pt idx="8567">
                  <c:v>5.7837635625118482</c:v>
                </c:pt>
                <c:pt idx="8568">
                  <c:v>-3.045712718221798</c:v>
                </c:pt>
                <c:pt idx="8569">
                  <c:v>-6.4614263004753774</c:v>
                </c:pt>
                <c:pt idx="8570">
                  <c:v>4.7650842790914956</c:v>
                </c:pt>
                <c:pt idx="8571">
                  <c:v>4.8457721136750358</c:v>
                </c:pt>
                <c:pt idx="8572">
                  <c:v>-5.424624813410035</c:v>
                </c:pt>
                <c:pt idx="8573">
                  <c:v>-4.1121137123840175</c:v>
                </c:pt>
                <c:pt idx="8574">
                  <c:v>8.9245879459510196</c:v>
                </c:pt>
                <c:pt idx="8575">
                  <c:v>3.601476381149586</c:v>
                </c:pt>
                <c:pt idx="8576">
                  <c:v>-10.758132689424642</c:v>
                </c:pt>
                <c:pt idx="8577">
                  <c:v>-1.1756835966859132</c:v>
                </c:pt>
                <c:pt idx="8578">
                  <c:v>10.92459028558423</c:v>
                </c:pt>
                <c:pt idx="8579">
                  <c:v>-1.222459924108521</c:v>
                </c:pt>
                <c:pt idx="8580">
                  <c:v>-10.884362245007081</c:v>
                </c:pt>
                <c:pt idx="8581">
                  <c:v>3.9843715437534644</c:v>
                </c:pt>
                <c:pt idx="8582">
                  <c:v>12.12871425061191</c:v>
                </c:pt>
                <c:pt idx="8583">
                  <c:v>-7.080538363402848</c:v>
                </c:pt>
                <c:pt idx="8584">
                  <c:v>-10.170160317796809</c:v>
                </c:pt>
                <c:pt idx="8585">
                  <c:v>9.1996184506469181</c:v>
                </c:pt>
                <c:pt idx="8586">
                  <c:v>8.789680534806223</c:v>
                </c:pt>
                <c:pt idx="8587">
                  <c:v>-12.122911359359131</c:v>
                </c:pt>
                <c:pt idx="8588">
                  <c:v>-6.6857014102444809</c:v>
                </c:pt>
                <c:pt idx="8589">
                  <c:v>14.204255379208199</c:v>
                </c:pt>
                <c:pt idx="8590">
                  <c:v>3.7016137250859784</c:v>
                </c:pt>
                <c:pt idx="8591">
                  <c:v>-15.293621644357076</c:v>
                </c:pt>
                <c:pt idx="8592">
                  <c:v>-0.35809017900551138</c:v>
                </c:pt>
                <c:pt idx="8593">
                  <c:v>14.695487087359759</c:v>
                </c:pt>
                <c:pt idx="8594">
                  <c:v>-2.8097040339178672</c:v>
                </c:pt>
                <c:pt idx="8595">
                  <c:v>-13.981260801825709</c:v>
                </c:pt>
                <c:pt idx="8596">
                  <c:v>6.3036606315537105</c:v>
                </c:pt>
                <c:pt idx="8597">
                  <c:v>13.475392703195315</c:v>
                </c:pt>
                <c:pt idx="8598">
                  <c:v>-9.0965183026709191</c:v>
                </c:pt>
                <c:pt idx="8599">
                  <c:v>-11.29953119270824</c:v>
                </c:pt>
                <c:pt idx="8600">
                  <c:v>11.776230624019068</c:v>
                </c:pt>
                <c:pt idx="8601">
                  <c:v>8.5608311396634988</c:v>
                </c:pt>
                <c:pt idx="8602">
                  <c:v>-12.830611212612835</c:v>
                </c:pt>
                <c:pt idx="8603">
                  <c:v>-5.0757060056826946</c:v>
                </c:pt>
                <c:pt idx="8604">
                  <c:v>12.551377486520822</c:v>
                </c:pt>
                <c:pt idx="8605">
                  <c:v>2.0218405975282909</c:v>
                </c:pt>
                <c:pt idx="8606">
                  <c:v>-12.837633107056821</c:v>
                </c:pt>
                <c:pt idx="8607">
                  <c:v>0.83779039116621123</c:v>
                </c:pt>
                <c:pt idx="8608">
                  <c:v>14.198791736683585</c:v>
                </c:pt>
                <c:pt idx="8609">
                  <c:v>-4.1751687405936053</c:v>
                </c:pt>
                <c:pt idx="8610">
                  <c:v>-14.051202265819237</c:v>
                </c:pt>
                <c:pt idx="8611">
                  <c:v>7.3300221253592088</c:v>
                </c:pt>
                <c:pt idx="8612">
                  <c:v>12.789560565430079</c:v>
                </c:pt>
                <c:pt idx="8613">
                  <c:v>-11.070070682791107</c:v>
                </c:pt>
                <c:pt idx="8614">
                  <c:v>-11.19302544367604</c:v>
                </c:pt>
                <c:pt idx="8615">
                  <c:v>13.002171594219666</c:v>
                </c:pt>
                <c:pt idx="8616">
                  <c:v>8.048280714042944</c:v>
                </c:pt>
                <c:pt idx="8617">
                  <c:v>-15.169678756583922</c:v>
                </c:pt>
                <c:pt idx="8618">
                  <c:v>-4.7055112432001387</c:v>
                </c:pt>
                <c:pt idx="8619">
                  <c:v>16.530076830503532</c:v>
                </c:pt>
                <c:pt idx="8620">
                  <c:v>1.304153624664558</c:v>
                </c:pt>
                <c:pt idx="8621">
                  <c:v>-18.42203193390235</c:v>
                </c:pt>
                <c:pt idx="8622">
                  <c:v>2.8020620065811022</c:v>
                </c:pt>
                <c:pt idx="8623">
                  <c:v>19.010200049038133</c:v>
                </c:pt>
                <c:pt idx="8624">
                  <c:v>-7.1740751419921907</c:v>
                </c:pt>
                <c:pt idx="8625">
                  <c:v>-17.267456063724218</c:v>
                </c:pt>
                <c:pt idx="8626">
                  <c:v>10.340891318105415</c:v>
                </c:pt>
                <c:pt idx="8627">
                  <c:v>14.063285402556435</c:v>
                </c:pt>
                <c:pt idx="8628">
                  <c:v>-13.270775851688843</c:v>
                </c:pt>
                <c:pt idx="8629">
                  <c:v>-10.822220227134272</c:v>
                </c:pt>
                <c:pt idx="8630">
                  <c:v>15.109519340844995</c:v>
                </c:pt>
                <c:pt idx="8631">
                  <c:v>7.2897812921831928</c:v>
                </c:pt>
                <c:pt idx="8632">
                  <c:v>-16.363434791364973</c:v>
                </c:pt>
                <c:pt idx="8633">
                  <c:v>-3.5516025999621585</c:v>
                </c:pt>
                <c:pt idx="8634">
                  <c:v>17.294200887818008</c:v>
                </c:pt>
                <c:pt idx="8635">
                  <c:v>-0.21567446882812197</c:v>
                </c:pt>
                <c:pt idx="8636">
                  <c:v>-17.614119742490992</c:v>
                </c:pt>
                <c:pt idx="8637">
                  <c:v>3.8518397135213207</c:v>
                </c:pt>
                <c:pt idx="8638">
                  <c:v>14.854965830979461</c:v>
                </c:pt>
                <c:pt idx="8639">
                  <c:v>-6.7281150429382315</c:v>
                </c:pt>
                <c:pt idx="8640">
                  <c:v>-12.616370764702076</c:v>
                </c:pt>
                <c:pt idx="8641">
                  <c:v>8.9477158261919119</c:v>
                </c:pt>
                <c:pt idx="8642">
                  <c:v>9.3029388905164794</c:v>
                </c:pt>
                <c:pt idx="8643">
                  <c:v>-9.7353642432743115</c:v>
                </c:pt>
                <c:pt idx="8644">
                  <c:v>-7.2166674880342825</c:v>
                </c:pt>
                <c:pt idx="8645">
                  <c:v>12.73135541281674</c:v>
                </c:pt>
                <c:pt idx="8646">
                  <c:v>4.5689101956431832</c:v>
                </c:pt>
                <c:pt idx="8647">
                  <c:v>-12.916262609615627</c:v>
                </c:pt>
                <c:pt idx="8648">
                  <c:v>-1.627365074982388</c:v>
                </c:pt>
                <c:pt idx="8649">
                  <c:v>12.769247686694047</c:v>
                </c:pt>
                <c:pt idx="8650">
                  <c:v>-1.2263769743153217</c:v>
                </c:pt>
                <c:pt idx="8651">
                  <c:v>-12.054710252485851</c:v>
                </c:pt>
                <c:pt idx="8652">
                  <c:v>3.6158545834943623</c:v>
                </c:pt>
                <c:pt idx="8653">
                  <c:v>10.03352306766951</c:v>
                </c:pt>
                <c:pt idx="8654">
                  <c:v>-5.5692779739538638</c:v>
                </c:pt>
                <c:pt idx="8655">
                  <c:v>-8.561770124582667</c:v>
                </c:pt>
                <c:pt idx="8656">
                  <c:v>7.5551972975944386</c:v>
                </c:pt>
                <c:pt idx="8657">
                  <c:v>7.3448126592555552</c:v>
                </c:pt>
                <c:pt idx="8658">
                  <c:v>-9.4659968503611562</c:v>
                </c:pt>
                <c:pt idx="8659">
                  <c:v>-5.0064671977542794</c:v>
                </c:pt>
                <c:pt idx="8660">
                  <c:v>10.167324056519844</c:v>
                </c:pt>
                <c:pt idx="8661">
                  <c:v>2.9769842568179232</c:v>
                </c:pt>
                <c:pt idx="8662">
                  <c:v>-11.48239271265609</c:v>
                </c:pt>
                <c:pt idx="8663">
                  <c:v>-0.40957946585993044</c:v>
                </c:pt>
                <c:pt idx="8664">
                  <c:v>10.407615827928044</c:v>
                </c:pt>
                <c:pt idx="8665">
                  <c:v>-1.9367076039278777</c:v>
                </c:pt>
                <c:pt idx="8666">
                  <c:v>-10.442759212376655</c:v>
                </c:pt>
                <c:pt idx="8667">
                  <c:v>4.1262270889929313</c:v>
                </c:pt>
                <c:pt idx="8668">
                  <c:v>8.7359710306162874</c:v>
                </c:pt>
                <c:pt idx="8669">
                  <c:v>-6.1105301013483766</c:v>
                </c:pt>
                <c:pt idx="8670">
                  <c:v>-7.7725283940071543</c:v>
                </c:pt>
                <c:pt idx="8671">
                  <c:v>7.516420439135481</c:v>
                </c:pt>
                <c:pt idx="8672">
                  <c:v>6.0604635871849117</c:v>
                </c:pt>
                <c:pt idx="8673">
                  <c:v>-9.2828089250265666</c:v>
                </c:pt>
                <c:pt idx="8674">
                  <c:v>-3.8033391097274891</c:v>
                </c:pt>
                <c:pt idx="8675">
                  <c:v>9.6183099437011847</c:v>
                </c:pt>
                <c:pt idx="8676">
                  <c:v>1.7340484565249512</c:v>
                </c:pt>
                <c:pt idx="8677">
                  <c:v>-9.7393039572457472</c:v>
                </c:pt>
                <c:pt idx="8678">
                  <c:v>0.48699240612102734</c:v>
                </c:pt>
                <c:pt idx="8679">
                  <c:v>9.8846088048547767</c:v>
                </c:pt>
                <c:pt idx="8680">
                  <c:v>-2.3963985513064103</c:v>
                </c:pt>
                <c:pt idx="8681">
                  <c:v>-8.742601629632583</c:v>
                </c:pt>
                <c:pt idx="8682">
                  <c:v>4.8025625594010988</c:v>
                </c:pt>
                <c:pt idx="8683">
                  <c:v>8.2298785236444765</c:v>
                </c:pt>
                <c:pt idx="8684">
                  <c:v>-6.174006249797837</c:v>
                </c:pt>
                <c:pt idx="8685">
                  <c:v>-6.3550732561513561</c:v>
                </c:pt>
                <c:pt idx="8686">
                  <c:v>7.3676106797254466</c:v>
                </c:pt>
                <c:pt idx="8687">
                  <c:v>4.450883149218841</c:v>
                </c:pt>
                <c:pt idx="8688">
                  <c:v>-8.0672448809159398</c:v>
                </c:pt>
                <c:pt idx="8689">
                  <c:v>-2.8330702114533506</c:v>
                </c:pt>
                <c:pt idx="8690">
                  <c:v>8.7121583480277955</c:v>
                </c:pt>
                <c:pt idx="8691">
                  <c:v>0.72660050420163091</c:v>
                </c:pt>
                <c:pt idx="8692">
                  <c:v>-9.0829692132366571</c:v>
                </c:pt>
                <c:pt idx="8693">
                  <c:v>1.2296051012662288</c:v>
                </c:pt>
                <c:pt idx="8694">
                  <c:v>8.1538146217975278</c:v>
                </c:pt>
                <c:pt idx="8695">
                  <c:v>-3.0262519228591098</c:v>
                </c:pt>
                <c:pt idx="8696">
                  <c:v>-8.2899706616924309</c:v>
                </c:pt>
                <c:pt idx="8697">
                  <c:v>4.7824200249818789</c:v>
                </c:pt>
                <c:pt idx="8698">
                  <c:v>6.6946894059516229</c:v>
                </c:pt>
                <c:pt idx="8699">
                  <c:v>-6.4429107070921576</c:v>
                </c:pt>
                <c:pt idx="8700">
                  <c:v>-5.8385114706033185</c:v>
                </c:pt>
                <c:pt idx="8701">
                  <c:v>8.1819091466131546</c:v>
                </c:pt>
                <c:pt idx="8702">
                  <c:v>3.8857035756794871</c:v>
                </c:pt>
                <c:pt idx="8703">
                  <c:v>-8.7219429692589028</c:v>
                </c:pt>
                <c:pt idx="8704">
                  <c:v>-2.337750652468916</c:v>
                </c:pt>
                <c:pt idx="8705">
                  <c:v>10.563300787028288</c:v>
                </c:pt>
                <c:pt idx="8706">
                  <c:v>2.1492001384277291E-2</c:v>
                </c:pt>
                <c:pt idx="8707">
                  <c:v>-9.4117666215160209</c:v>
                </c:pt>
                <c:pt idx="8708">
                  <c:v>2.2822223403914066</c:v>
                </c:pt>
                <c:pt idx="8709">
                  <c:v>10.619431629903724</c:v>
                </c:pt>
                <c:pt idx="8710">
                  <c:v>-4.7700355330297999</c:v>
                </c:pt>
                <c:pt idx="8711">
                  <c:v>-9.4695739672630914</c:v>
                </c:pt>
                <c:pt idx="8712">
                  <c:v>6.852869021694687</c:v>
                </c:pt>
                <c:pt idx="8713">
                  <c:v>7.9372791570877608</c:v>
                </c:pt>
                <c:pt idx="8714">
                  <c:v>-8.3053191080981392</c:v>
                </c:pt>
                <c:pt idx="8715">
                  <c:v>-5.8435760842609872</c:v>
                </c:pt>
                <c:pt idx="8716">
                  <c:v>9.8988086017346966</c:v>
                </c:pt>
                <c:pt idx="8717">
                  <c:v>4.0467077795614985</c:v>
                </c:pt>
                <c:pt idx="8718">
                  <c:v>-10.731345275631167</c:v>
                </c:pt>
                <c:pt idx="8719">
                  <c:v>-1.4724656601774893</c:v>
                </c:pt>
                <c:pt idx="8720">
                  <c:v>11.359846938644637</c:v>
                </c:pt>
                <c:pt idx="8721">
                  <c:v>-0.93214400192359337</c:v>
                </c:pt>
                <c:pt idx="8722">
                  <c:v>-10.529404213055214</c:v>
                </c:pt>
                <c:pt idx="8723">
                  <c:v>3.4395621596046695</c:v>
                </c:pt>
                <c:pt idx="8724">
                  <c:v>10.369808644675217</c:v>
                </c:pt>
                <c:pt idx="8725">
                  <c:v>-5.031010136706942</c:v>
                </c:pt>
                <c:pt idx="8726">
                  <c:v>-8.2078651498749817</c:v>
                </c:pt>
                <c:pt idx="8727">
                  <c:v>7.0538229115334978</c:v>
                </c:pt>
                <c:pt idx="8728">
                  <c:v>6.0604418049975166</c:v>
                </c:pt>
                <c:pt idx="8729">
                  <c:v>-7.2620599980100655</c:v>
                </c:pt>
                <c:pt idx="8730">
                  <c:v>-4.4193463975909433</c:v>
                </c:pt>
                <c:pt idx="8731">
                  <c:v>8.7290223649947283</c:v>
                </c:pt>
                <c:pt idx="8732">
                  <c:v>2.3710411536341454</c:v>
                </c:pt>
                <c:pt idx="8733">
                  <c:v>-7.7434198100954408</c:v>
                </c:pt>
                <c:pt idx="8734">
                  <c:v>-0.411305744399725</c:v>
                </c:pt>
                <c:pt idx="8735">
                  <c:v>8.6863343439371192</c:v>
                </c:pt>
                <c:pt idx="8736">
                  <c:v>-1.4063319926565179</c:v>
                </c:pt>
                <c:pt idx="8737">
                  <c:v>-7.0800653318829658</c:v>
                </c:pt>
                <c:pt idx="8738">
                  <c:v>2.6079288189053904</c:v>
                </c:pt>
                <c:pt idx="8739">
                  <c:v>6.000901922591332</c:v>
                </c:pt>
                <c:pt idx="8740">
                  <c:v>-4.2675676324889444</c:v>
                </c:pt>
                <c:pt idx="8741">
                  <c:v>-6.2107081711115457</c:v>
                </c:pt>
                <c:pt idx="8742">
                  <c:v>6.3127062636196989</c:v>
                </c:pt>
                <c:pt idx="8743">
                  <c:v>5.0590295901513418</c:v>
                </c:pt>
                <c:pt idx="8744">
                  <c:v>-7.2127311641455769</c:v>
                </c:pt>
                <c:pt idx="8745">
                  <c:v>-3.0166393289170186</c:v>
                </c:pt>
                <c:pt idx="8746">
                  <c:v>6.927327605490917</c:v>
                </c:pt>
                <c:pt idx="8747">
                  <c:v>1.4200829899957363</c:v>
                </c:pt>
                <c:pt idx="8748">
                  <c:v>-8.0685170864050679</c:v>
                </c:pt>
                <c:pt idx="8749">
                  <c:v>0.25913411614251275</c:v>
                </c:pt>
                <c:pt idx="8750">
                  <c:v>7.3002801403700914</c:v>
                </c:pt>
                <c:pt idx="8751">
                  <c:v>-2.0376569637362221</c:v>
                </c:pt>
                <c:pt idx="8752">
                  <c:v>-7.951666274728443</c:v>
                </c:pt>
                <c:pt idx="8753">
                  <c:v>3.6693999710705687</c:v>
                </c:pt>
                <c:pt idx="8754">
                  <c:v>7.4194784221260752</c:v>
                </c:pt>
                <c:pt idx="8755">
                  <c:v>-6.6615178539613709</c:v>
                </c:pt>
                <c:pt idx="8756">
                  <c:v>-7.3834327932976214</c:v>
                </c:pt>
                <c:pt idx="8757">
                  <c:v>8.7952481295725438</c:v>
                </c:pt>
                <c:pt idx="8758">
                  <c:v>5.9803138235294773</c:v>
                </c:pt>
                <c:pt idx="8759">
                  <c:v>-9.7038379850296597</c:v>
                </c:pt>
                <c:pt idx="8760">
                  <c:v>-3.1261682878518271</c:v>
                </c:pt>
                <c:pt idx="8761">
                  <c:v>9.8591318147812963</c:v>
                </c:pt>
                <c:pt idx="8762">
                  <c:v>1.0898537278667213</c:v>
                </c:pt>
                <c:pt idx="8763">
                  <c:v>-11.132039352759746</c:v>
                </c:pt>
                <c:pt idx="8764">
                  <c:v>1.3151643616338968</c:v>
                </c:pt>
                <c:pt idx="8765">
                  <c:v>10.908813978229778</c:v>
                </c:pt>
                <c:pt idx="8766">
                  <c:v>-3.9551036091496115</c:v>
                </c:pt>
                <c:pt idx="8767">
                  <c:v>-10.98449641258631</c:v>
                </c:pt>
                <c:pt idx="8768">
                  <c:v>6.536313025119024</c:v>
                </c:pt>
                <c:pt idx="8769">
                  <c:v>9.9168545816148708</c:v>
                </c:pt>
                <c:pt idx="8770">
                  <c:v>-8.8279659465575335</c:v>
                </c:pt>
                <c:pt idx="8771">
                  <c:v>-7.5088944583835406</c:v>
                </c:pt>
                <c:pt idx="8772">
                  <c:v>9.8212281286245435</c:v>
                </c:pt>
                <c:pt idx="8773">
                  <c:v>5.1992450937079751</c:v>
                </c:pt>
                <c:pt idx="8774">
                  <c:v>-11.244565347653914</c:v>
                </c:pt>
                <c:pt idx="8775">
                  <c:v>-2.7471164666510375</c:v>
                </c:pt>
                <c:pt idx="8776">
                  <c:v>11.145354437232522</c:v>
                </c:pt>
                <c:pt idx="8777">
                  <c:v>0.19366871452221601</c:v>
                </c:pt>
                <c:pt idx="8778">
                  <c:v>-12.608422318263864</c:v>
                </c:pt>
                <c:pt idx="8779">
                  <c:v>2.7408337585290798</c:v>
                </c:pt>
                <c:pt idx="8780">
                  <c:v>13.212442765976899</c:v>
                </c:pt>
                <c:pt idx="8781">
                  <c:v>-5.6079738270726223</c:v>
                </c:pt>
                <c:pt idx="8782">
                  <c:v>-11.516617527769728</c:v>
                </c:pt>
                <c:pt idx="8783">
                  <c:v>7.982918024279293</c:v>
                </c:pt>
                <c:pt idx="8784">
                  <c:v>8.9697694271315349</c:v>
                </c:pt>
                <c:pt idx="8785">
                  <c:v>-8.802136843508702</c:v>
                </c:pt>
                <c:pt idx="8786">
                  <c:v>-6.4349402711556083</c:v>
                </c:pt>
                <c:pt idx="8787">
                  <c:v>10.19013206916957</c:v>
                </c:pt>
                <c:pt idx="8788">
                  <c:v>4.5379272381344951</c:v>
                </c:pt>
                <c:pt idx="8789">
                  <c:v>-13.57754363266417</c:v>
                </c:pt>
                <c:pt idx="8790">
                  <c:v>-2.1638974425995081</c:v>
                </c:pt>
                <c:pt idx="8791">
                  <c:v>14.012771873069021</c:v>
                </c:pt>
                <c:pt idx="8792">
                  <c:v>-0.98465357191916769</c:v>
                </c:pt>
                <c:pt idx="8793">
                  <c:v>-13.825336695413419</c:v>
                </c:pt>
                <c:pt idx="8794">
                  <c:v>4.0156220441665358</c:v>
                </c:pt>
                <c:pt idx="8795">
                  <c:v>13.873951354859157</c:v>
                </c:pt>
                <c:pt idx="8796">
                  <c:v>-7.2782054240863463</c:v>
                </c:pt>
                <c:pt idx="8797">
                  <c:v>-10.952388253376323</c:v>
                </c:pt>
                <c:pt idx="8798">
                  <c:v>8.9028784494051969</c:v>
                </c:pt>
                <c:pt idx="8799">
                  <c:v>9.6421516778603262</c:v>
                </c:pt>
                <c:pt idx="8800">
                  <c:v>-12.270764636663159</c:v>
                </c:pt>
                <c:pt idx="8801">
                  <c:v>-7.4272750137130057</c:v>
                </c:pt>
                <c:pt idx="8802">
                  <c:v>14.837777865467901</c:v>
                </c:pt>
                <c:pt idx="8803">
                  <c:v>4.7863353228012926</c:v>
                </c:pt>
                <c:pt idx="8804">
                  <c:v>-16.646924794133607</c:v>
                </c:pt>
                <c:pt idx="8805">
                  <c:v>-1.1111816437938666</c:v>
                </c:pt>
                <c:pt idx="8806">
                  <c:v>16.345237914349433</c:v>
                </c:pt>
                <c:pt idx="8807">
                  <c:v>-2.3874346184465827</c:v>
                </c:pt>
                <c:pt idx="8808">
                  <c:v>-14.442286162575597</c:v>
                </c:pt>
                <c:pt idx="8809">
                  <c:v>5.4803552999086476</c:v>
                </c:pt>
                <c:pt idx="8810">
                  <c:v>13.131901705504195</c:v>
                </c:pt>
                <c:pt idx="8811">
                  <c:v>-8.2073003702989595</c:v>
                </c:pt>
                <c:pt idx="8812">
                  <c:v>-11.184998869503856</c:v>
                </c:pt>
                <c:pt idx="8813">
                  <c:v>11.016900440966012</c:v>
                </c:pt>
                <c:pt idx="8814">
                  <c:v>9.2098834422512361</c:v>
                </c:pt>
                <c:pt idx="8815">
                  <c:v>-13.026213049449508</c:v>
                </c:pt>
                <c:pt idx="8816">
                  <c:v>-6.1935232594263869</c:v>
                </c:pt>
                <c:pt idx="8817">
                  <c:v>14.518016734966002</c:v>
                </c:pt>
                <c:pt idx="8818">
                  <c:v>2.9028892544392537</c:v>
                </c:pt>
                <c:pt idx="8819">
                  <c:v>-13.180371402900365</c:v>
                </c:pt>
                <c:pt idx="8820">
                  <c:v>0.24152197649084872</c:v>
                </c:pt>
              </c:numCache>
            </c:numRef>
          </c:yVal>
          <c:smooth val="1"/>
          <c:extLst>
            <c:ext xmlns:c16="http://schemas.microsoft.com/office/drawing/2014/chart" uri="{C3380CC4-5D6E-409C-BE32-E72D297353CC}">
              <c16:uniqueId val="{00000001-DA7D-4E60-B0AA-4D180CE4A50A}"/>
            </c:ext>
          </c:extLst>
        </c:ser>
        <c:dLbls>
          <c:showLegendKey val="0"/>
          <c:showVal val="0"/>
          <c:showCatName val="0"/>
          <c:showSerName val="0"/>
          <c:showPercent val="0"/>
          <c:showBubbleSize val="0"/>
        </c:dLbls>
        <c:axId val="755622160"/>
        <c:axId val="755622488"/>
      </c:scatterChart>
      <c:valAx>
        <c:axId val="755622160"/>
        <c:scaling>
          <c:orientation val="minMax"/>
          <c:max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ax val="19"/>
          <c:min val="-1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בין מדולציה תאורתית למדולציה בפועל (בסימולציה)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v>סימולציה</c:v>
          </c:tx>
          <c:spPr>
            <a:ln w="3175"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Norm'!$E$2:$E$8822</c:f>
              <c:numCache>
                <c:formatCode>General</c:formatCode>
                <c:ptCount val="8821"/>
                <c:pt idx="0" formatCode="0.00E+00">
                  <c:v>-7.5003358362567207E-55</c:v>
                </c:pt>
                <c:pt idx="1">
                  <c:v>10.9961094323711</c:v>
                </c:pt>
                <c:pt idx="2">
                  <c:v>-2.8139496390372347</c:v>
                </c:pt>
                <c:pt idx="3">
                  <c:v>-1.46121033865932</c:v>
                </c:pt>
                <c:pt idx="4">
                  <c:v>4.3344917804174106</c:v>
                </c:pt>
                <c:pt idx="5">
                  <c:v>9.9056426039497687</c:v>
                </c:pt>
                <c:pt idx="6">
                  <c:v>-9.0440116573483991</c:v>
                </c:pt>
                <c:pt idx="7">
                  <c:v>-2.273107808950225</c:v>
                </c:pt>
                <c:pt idx="8">
                  <c:v>9.2051889971757053</c:v>
                </c:pt>
                <c:pt idx="9">
                  <c:v>6.0892797642843757</c:v>
                </c:pt>
                <c:pt idx="10">
                  <c:v>-11.62059793430635</c:v>
                </c:pt>
                <c:pt idx="11">
                  <c:v>-3.0042501217096</c:v>
                </c:pt>
                <c:pt idx="12">
                  <c:v>11.433660577532599</c:v>
                </c:pt>
                <c:pt idx="13">
                  <c:v>0.56770600870415899</c:v>
                </c:pt>
                <c:pt idx="14">
                  <c:v>-8.244487524110049</c:v>
                </c:pt>
                <c:pt idx="15">
                  <c:v>0.14036641193085553</c:v>
                </c:pt>
                <c:pt idx="16">
                  <c:v>11.383954612157449</c:v>
                </c:pt>
                <c:pt idx="17">
                  <c:v>-5.4587574299294603</c:v>
                </c:pt>
                <c:pt idx="18">
                  <c:v>-4.1306295337390004</c:v>
                </c:pt>
                <c:pt idx="19">
                  <c:v>5.5777255171858053</c:v>
                </c:pt>
                <c:pt idx="20">
                  <c:v>8.84799569595266</c:v>
                </c:pt>
                <c:pt idx="21">
                  <c:v>-9.8327675127467398</c:v>
                </c:pt>
                <c:pt idx="22">
                  <c:v>-4.6483861373303297</c:v>
                </c:pt>
                <c:pt idx="23">
                  <c:v>9.5252561809630851</c:v>
                </c:pt>
                <c:pt idx="24">
                  <c:v>6.2883725012607297</c:v>
                </c:pt>
                <c:pt idx="25">
                  <c:v>-12.64469694868075</c:v>
                </c:pt>
                <c:pt idx="26">
                  <c:v>-4.8982828179439748</c:v>
                </c:pt>
                <c:pt idx="27">
                  <c:v>11.719926570626349</c:v>
                </c:pt>
                <c:pt idx="28">
                  <c:v>0.66151289438660199</c:v>
                </c:pt>
                <c:pt idx="29">
                  <c:v>-10.435206525885125</c:v>
                </c:pt>
                <c:pt idx="30">
                  <c:v>-0.30748705688645994</c:v>
                </c:pt>
                <c:pt idx="31">
                  <c:v>11.575314769598551</c:v>
                </c:pt>
                <c:pt idx="32">
                  <c:v>-6.0845383517762253</c:v>
                </c:pt>
                <c:pt idx="33">
                  <c:v>-5.788553653546975</c:v>
                </c:pt>
                <c:pt idx="34">
                  <c:v>6.8022475004192549</c:v>
                </c:pt>
                <c:pt idx="35">
                  <c:v>9.0154791941974999</c:v>
                </c:pt>
                <c:pt idx="36">
                  <c:v>-10.11365484298546</c:v>
                </c:pt>
                <c:pt idx="37">
                  <c:v>-6.0983194883324803</c:v>
                </c:pt>
                <c:pt idx="38">
                  <c:v>10.947956928322501</c:v>
                </c:pt>
                <c:pt idx="39">
                  <c:v>5.1929081044230951</c:v>
                </c:pt>
                <c:pt idx="40">
                  <c:v>-13.116893119364299</c:v>
                </c:pt>
                <c:pt idx="41">
                  <c:v>-3.4115248484186846</c:v>
                </c:pt>
                <c:pt idx="42">
                  <c:v>12.363342261944201</c:v>
                </c:pt>
                <c:pt idx="43">
                  <c:v>-0.10328581683583005</c:v>
                </c:pt>
                <c:pt idx="44">
                  <c:v>-13.246895477594901</c:v>
                </c:pt>
                <c:pt idx="45">
                  <c:v>3.5551155615223098</c:v>
                </c:pt>
                <c:pt idx="46">
                  <c:v>11.8743064799629</c:v>
                </c:pt>
                <c:pt idx="47">
                  <c:v>-7.6305902189011396</c:v>
                </c:pt>
                <c:pt idx="48">
                  <c:v>-6.8860254453270899</c:v>
                </c:pt>
                <c:pt idx="49">
                  <c:v>8.4747666913843389</c:v>
                </c:pt>
                <c:pt idx="50">
                  <c:v>9.1690894102408507</c:v>
                </c:pt>
                <c:pt idx="51">
                  <c:v>-11.5251169302196</c:v>
                </c:pt>
                <c:pt idx="52">
                  <c:v>-6.8680516108876351</c:v>
                </c:pt>
                <c:pt idx="53">
                  <c:v>11.8881696411338</c:v>
                </c:pt>
                <c:pt idx="54">
                  <c:v>3.6348922147031697</c:v>
                </c:pt>
                <c:pt idx="55">
                  <c:v>-13.3178221854777</c:v>
                </c:pt>
                <c:pt idx="56">
                  <c:v>-1.5564861519532995</c:v>
                </c:pt>
                <c:pt idx="57">
                  <c:v>12.644536913039349</c:v>
                </c:pt>
                <c:pt idx="58">
                  <c:v>-1.88872743956804</c:v>
                </c:pt>
                <c:pt idx="59">
                  <c:v>-13.26390285353345</c:v>
                </c:pt>
                <c:pt idx="60">
                  <c:v>5.1239225282087801</c:v>
                </c:pt>
                <c:pt idx="61">
                  <c:v>11.457737511792001</c:v>
                </c:pt>
                <c:pt idx="62">
                  <c:v>-7.8955184299466303</c:v>
                </c:pt>
                <c:pt idx="63">
                  <c:v>-7.5492820663027196</c:v>
                </c:pt>
                <c:pt idx="64">
                  <c:v>8.6377202546854548</c:v>
                </c:pt>
                <c:pt idx="65">
                  <c:v>8.8067164490323702</c:v>
                </c:pt>
                <c:pt idx="66">
                  <c:v>-11.94193116528305</c:v>
                </c:pt>
                <c:pt idx="67">
                  <c:v>-6.6574784530816098</c:v>
                </c:pt>
                <c:pt idx="68">
                  <c:v>11.535197665334401</c:v>
                </c:pt>
                <c:pt idx="69">
                  <c:v>2.5023553226173698</c:v>
                </c:pt>
                <c:pt idx="70">
                  <c:v>-13.837524005237249</c:v>
                </c:pt>
                <c:pt idx="71">
                  <c:v>-0.25264143311013404</c:v>
                </c:pt>
                <c:pt idx="72">
                  <c:v>12.47390453936165</c:v>
                </c:pt>
                <c:pt idx="73">
                  <c:v>-4.958855187397635</c:v>
                </c:pt>
                <c:pt idx="74">
                  <c:v>-7.7237206524484652</c:v>
                </c:pt>
                <c:pt idx="75">
                  <c:v>5.8523223788759147</c:v>
                </c:pt>
                <c:pt idx="76">
                  <c:v>10.403809726480805</c:v>
                </c:pt>
                <c:pt idx="77">
                  <c:v>-8.9199335084288105</c:v>
                </c:pt>
                <c:pt idx="78">
                  <c:v>-7.704366257038175</c:v>
                </c:pt>
                <c:pt idx="79">
                  <c:v>9.0552344557363398</c:v>
                </c:pt>
                <c:pt idx="80">
                  <c:v>7.6559313377346347</c:v>
                </c:pt>
                <c:pt idx="81">
                  <c:v>-12.828303766448951</c:v>
                </c:pt>
                <c:pt idx="82">
                  <c:v>-5.9000674187293605</c:v>
                </c:pt>
                <c:pt idx="83">
                  <c:v>12.0397831781329</c:v>
                </c:pt>
                <c:pt idx="84">
                  <c:v>0.64574427968139447</c:v>
                </c:pt>
                <c:pt idx="85">
                  <c:v>-14.068776750574301</c:v>
                </c:pt>
                <c:pt idx="86">
                  <c:v>8.2963711436980003E-2</c:v>
                </c:pt>
                <c:pt idx="87">
                  <c:v>12.061552648210199</c:v>
                </c:pt>
                <c:pt idx="88">
                  <c:v>-5.7827633267816907</c:v>
                </c:pt>
                <c:pt idx="89">
                  <c:v>-7.635723536062085</c:v>
                </c:pt>
                <c:pt idx="90">
                  <c:v>6.39522603554511</c:v>
                </c:pt>
                <c:pt idx="91">
                  <c:v>10.364797666357351</c:v>
                </c:pt>
                <c:pt idx="92">
                  <c:v>-10.6974503062658</c:v>
                </c:pt>
                <c:pt idx="93">
                  <c:v>-7.5629771958229801</c:v>
                </c:pt>
                <c:pt idx="94">
                  <c:v>9.9588149759231843</c:v>
                </c:pt>
                <c:pt idx="95">
                  <c:v>5.3356471431245645</c:v>
                </c:pt>
                <c:pt idx="96">
                  <c:v>-13.543564005311701</c:v>
                </c:pt>
                <c:pt idx="97">
                  <c:v>-5.6811403488769745</c:v>
                </c:pt>
                <c:pt idx="98">
                  <c:v>12.1285582428523</c:v>
                </c:pt>
                <c:pt idx="99">
                  <c:v>0.76173652941229997</c:v>
                </c:pt>
                <c:pt idx="100">
                  <c:v>-7.51066747203323</c:v>
                </c:pt>
                <c:pt idx="101">
                  <c:v>2.092668088115393</c:v>
                </c:pt>
                <c:pt idx="102">
                  <c:v>11.732428133645051</c:v>
                </c:pt>
                <c:pt idx="103">
                  <c:v>-7.310387954666755</c:v>
                </c:pt>
                <c:pt idx="104">
                  <c:v>-7.4260115825768951</c:v>
                </c:pt>
                <c:pt idx="105">
                  <c:v>7.2862072960345046</c:v>
                </c:pt>
                <c:pt idx="106">
                  <c:v>8.9870159486203356</c:v>
                </c:pt>
                <c:pt idx="107">
                  <c:v>-11.24952499866335</c:v>
                </c:pt>
                <c:pt idx="108">
                  <c:v>-7.3506589266697056</c:v>
                </c:pt>
                <c:pt idx="109">
                  <c:v>11.029725324813949</c:v>
                </c:pt>
                <c:pt idx="110">
                  <c:v>5.5763386783219353</c:v>
                </c:pt>
                <c:pt idx="111">
                  <c:v>-13.568629986114351</c:v>
                </c:pt>
                <c:pt idx="112">
                  <c:v>-3.8096491705833451</c:v>
                </c:pt>
                <c:pt idx="113">
                  <c:v>12.31584528753285</c:v>
                </c:pt>
                <c:pt idx="114">
                  <c:v>-1.8838436264196246</c:v>
                </c:pt>
                <c:pt idx="115">
                  <c:v>-7.3056044458321345</c:v>
                </c:pt>
                <c:pt idx="116">
                  <c:v>2.700130302461305</c:v>
                </c:pt>
                <c:pt idx="117">
                  <c:v>11.826169720819749</c:v>
                </c:pt>
                <c:pt idx="118">
                  <c:v>-8.087889627393805</c:v>
                </c:pt>
                <c:pt idx="119">
                  <c:v>-7.2557274920617099</c:v>
                </c:pt>
                <c:pt idx="120">
                  <c:v>7.8793994337802999</c:v>
                </c:pt>
                <c:pt idx="121">
                  <c:v>8.8651660085480852</c:v>
                </c:pt>
                <c:pt idx="122">
                  <c:v>-11.828065538133899</c:v>
                </c:pt>
                <c:pt idx="123">
                  <c:v>-7.1763620205339258</c:v>
                </c:pt>
                <c:pt idx="124">
                  <c:v>11.427032933372351</c:v>
                </c:pt>
                <c:pt idx="125">
                  <c:v>3.1169901495836001</c:v>
                </c:pt>
                <c:pt idx="126">
                  <c:v>-13.552947445392249</c:v>
                </c:pt>
                <c:pt idx="127">
                  <c:v>-3.0602805807754248</c:v>
                </c:pt>
                <c:pt idx="128">
                  <c:v>12.451264822356851</c:v>
                </c:pt>
                <c:pt idx="129">
                  <c:v>-1.9427282463911943</c:v>
                </c:pt>
                <c:pt idx="130">
                  <c:v>-7.2220251228345349</c:v>
                </c:pt>
                <c:pt idx="131">
                  <c:v>2.95782056771358</c:v>
                </c:pt>
                <c:pt idx="132">
                  <c:v>11.644136780753051</c:v>
                </c:pt>
                <c:pt idx="133">
                  <c:v>-8.413603994980221</c:v>
                </c:pt>
                <c:pt idx="134">
                  <c:v>-7.2045414932137799</c:v>
                </c:pt>
                <c:pt idx="135">
                  <c:v>9.4952935215608694</c:v>
                </c:pt>
                <c:pt idx="136">
                  <c:v>8.1550685180560407</c:v>
                </c:pt>
                <c:pt idx="137">
                  <c:v>-11.89688302865895</c:v>
                </c:pt>
                <c:pt idx="138">
                  <c:v>-6.8120070354074649</c:v>
                </c:pt>
                <c:pt idx="139">
                  <c:v>11.968005048173652</c:v>
                </c:pt>
                <c:pt idx="140">
                  <c:v>3.4298313292488301</c:v>
                </c:pt>
                <c:pt idx="141">
                  <c:v>-13.872872390747151</c:v>
                </c:pt>
                <c:pt idx="142">
                  <c:v>-1.5955320801050905</c:v>
                </c:pt>
                <c:pt idx="143">
                  <c:v>12.5287612384165</c:v>
                </c:pt>
                <c:pt idx="144">
                  <c:v>-4.8602353646556953</c:v>
                </c:pt>
                <c:pt idx="145">
                  <c:v>-7.2553290027218251</c:v>
                </c:pt>
                <c:pt idx="146">
                  <c:v>4.1131393333678652</c:v>
                </c:pt>
                <c:pt idx="147">
                  <c:v>10.97239781725655</c:v>
                </c:pt>
                <c:pt idx="148">
                  <c:v>-9.3292113575274165</c:v>
                </c:pt>
                <c:pt idx="149">
                  <c:v>-7.2655562665869953</c:v>
                </c:pt>
                <c:pt idx="150">
                  <c:v>10.166190378372734</c:v>
                </c:pt>
                <c:pt idx="151">
                  <c:v>7.883887022195295</c:v>
                </c:pt>
                <c:pt idx="152">
                  <c:v>-12.6303905216967</c:v>
                </c:pt>
                <c:pt idx="153">
                  <c:v>-6.0876602394039754</c:v>
                </c:pt>
                <c:pt idx="154">
                  <c:v>12.1494131644371</c:v>
                </c:pt>
                <c:pt idx="155">
                  <c:v>2.0311844113300381</c:v>
                </c:pt>
                <c:pt idx="156">
                  <c:v>-10.620267663003844</c:v>
                </c:pt>
                <c:pt idx="157">
                  <c:v>0.777753731457418</c:v>
                </c:pt>
                <c:pt idx="158">
                  <c:v>12.315680199459401</c:v>
                </c:pt>
                <c:pt idx="159">
                  <c:v>-5.3852444878338606</c:v>
                </c:pt>
                <c:pt idx="160">
                  <c:v>-7.3102309520500102</c:v>
                </c:pt>
                <c:pt idx="161">
                  <c:v>6.2451887327664304</c:v>
                </c:pt>
                <c:pt idx="162">
                  <c:v>9.8169603924163162</c:v>
                </c:pt>
                <c:pt idx="163">
                  <c:v>-10.723312644834749</c:v>
                </c:pt>
                <c:pt idx="164">
                  <c:v>-7.2848237294720946</c:v>
                </c:pt>
                <c:pt idx="165">
                  <c:v>10.541107907610801</c:v>
                </c:pt>
                <c:pt idx="166">
                  <c:v>5.2341388668059654</c:v>
                </c:pt>
                <c:pt idx="167">
                  <c:v>-13.004072375061099</c:v>
                </c:pt>
                <c:pt idx="168">
                  <c:v>-4.2666583236873095</c:v>
                </c:pt>
                <c:pt idx="169">
                  <c:v>12.212692039355799</c:v>
                </c:pt>
                <c:pt idx="170">
                  <c:v>-0.83743253320958333</c:v>
                </c:pt>
                <c:pt idx="171">
                  <c:v>-7.2717028902012499</c:v>
                </c:pt>
                <c:pt idx="172">
                  <c:v>1.407888649498362</c:v>
                </c:pt>
                <c:pt idx="173">
                  <c:v>11.558115726466699</c:v>
                </c:pt>
                <c:pt idx="174">
                  <c:v>-7.2407305729415654</c:v>
                </c:pt>
                <c:pt idx="175">
                  <c:v>-7.2021273819909251</c:v>
                </c:pt>
                <c:pt idx="176">
                  <c:v>6.2370154779237996</c:v>
                </c:pt>
                <c:pt idx="177">
                  <c:v>9.9328095959522287</c:v>
                </c:pt>
                <c:pt idx="178">
                  <c:v>-11.31689490132695</c:v>
                </c:pt>
                <c:pt idx="179">
                  <c:v>-7.14024508491599</c:v>
                </c:pt>
                <c:pt idx="180">
                  <c:v>10.43957878716768</c:v>
                </c:pt>
                <c:pt idx="181">
                  <c:v>4.3553127671058602</c:v>
                </c:pt>
                <c:pt idx="182">
                  <c:v>-13.63962189777855</c:v>
                </c:pt>
                <c:pt idx="183">
                  <c:v>-4.1132702371553744</c:v>
                </c:pt>
                <c:pt idx="184">
                  <c:v>12.247125589824201</c:v>
                </c:pt>
                <c:pt idx="185">
                  <c:v>-1.8636116820702873</c:v>
                </c:pt>
                <c:pt idx="186">
                  <c:v>-7.105103119882715</c:v>
                </c:pt>
                <c:pt idx="187">
                  <c:v>2.4612932080873051</c:v>
                </c:pt>
                <c:pt idx="188">
                  <c:v>11.7999466705204</c:v>
                </c:pt>
                <c:pt idx="189">
                  <c:v>-8.1320044000569212</c:v>
                </c:pt>
                <c:pt idx="190">
                  <c:v>-7.0636858080098053</c:v>
                </c:pt>
                <c:pt idx="191">
                  <c:v>7.8350100897449142</c:v>
                </c:pt>
                <c:pt idx="192">
                  <c:v>8.2575192649519593</c:v>
                </c:pt>
                <c:pt idx="193">
                  <c:v>-11.550363970869601</c:v>
                </c:pt>
                <c:pt idx="194">
                  <c:v>-7.0196710506552353</c:v>
                </c:pt>
                <c:pt idx="195">
                  <c:v>10.8698182271989</c:v>
                </c:pt>
                <c:pt idx="196">
                  <c:v>3.6991670188299253</c:v>
                </c:pt>
                <c:pt idx="197">
                  <c:v>-13.62986478279025</c:v>
                </c:pt>
                <c:pt idx="198">
                  <c:v>-3.4581197179167749</c:v>
                </c:pt>
                <c:pt idx="199">
                  <c:v>12.3282131249162</c:v>
                </c:pt>
                <c:pt idx="200">
                  <c:v>-1.3119617233093801</c:v>
                </c:pt>
                <c:pt idx="201">
                  <c:v>-7.0463072939885549</c:v>
                </c:pt>
                <c:pt idx="202">
                  <c:v>2.9482843120124498</c:v>
                </c:pt>
                <c:pt idx="203">
                  <c:v>11.625294371832851</c:v>
                </c:pt>
                <c:pt idx="204">
                  <c:v>-7.5861322763738697</c:v>
                </c:pt>
                <c:pt idx="205">
                  <c:v>-7.0527314934374301</c:v>
                </c:pt>
                <c:pt idx="206">
                  <c:v>9.0844466282818104</c:v>
                </c:pt>
                <c:pt idx="207">
                  <c:v>7.8042425142330707</c:v>
                </c:pt>
                <c:pt idx="208">
                  <c:v>-12.039170245181801</c:v>
                </c:pt>
                <c:pt idx="209">
                  <c:v>-7.0090016369300852</c:v>
                </c:pt>
                <c:pt idx="210">
                  <c:v>11.90468193894975</c:v>
                </c:pt>
                <c:pt idx="211">
                  <c:v>2.4319224649769549</c:v>
                </c:pt>
                <c:pt idx="212">
                  <c:v>-13.587947408849001</c:v>
                </c:pt>
                <c:pt idx="213">
                  <c:v>-0.58320642123382549</c:v>
                </c:pt>
                <c:pt idx="214">
                  <c:v>12.675791733641049</c:v>
                </c:pt>
                <c:pt idx="215">
                  <c:v>-3.920682273527575</c:v>
                </c:pt>
                <c:pt idx="216">
                  <c:v>-7.2465416853738152</c:v>
                </c:pt>
                <c:pt idx="217">
                  <c:v>6.0609967845661554</c:v>
                </c:pt>
                <c:pt idx="218">
                  <c:v>11.4375647973261</c:v>
                </c:pt>
                <c:pt idx="219">
                  <c:v>-8.6936346483060998</c:v>
                </c:pt>
                <c:pt idx="220">
                  <c:v>-7.3419219744193107</c:v>
                </c:pt>
                <c:pt idx="221">
                  <c:v>9.6857277079642863</c:v>
                </c:pt>
                <c:pt idx="222">
                  <c:v>7.9034239879548505</c:v>
                </c:pt>
                <c:pt idx="223">
                  <c:v>-11.837750369691699</c:v>
                </c:pt>
                <c:pt idx="224">
                  <c:v>-6.3372892323064249</c:v>
                </c:pt>
                <c:pt idx="225">
                  <c:v>12.69362610881295</c:v>
                </c:pt>
                <c:pt idx="226">
                  <c:v>2.6527644504778549</c:v>
                </c:pt>
                <c:pt idx="227">
                  <c:v>-13.508899024102099</c:v>
                </c:pt>
                <c:pt idx="228">
                  <c:v>0.37571427117618</c:v>
                </c:pt>
                <c:pt idx="229">
                  <c:v>12.99540746407925</c:v>
                </c:pt>
                <c:pt idx="230">
                  <c:v>-4.0727860896875647</c:v>
                </c:pt>
                <c:pt idx="231">
                  <c:v>-7.6787998572522849</c:v>
                </c:pt>
                <c:pt idx="232">
                  <c:v>6.5491514284520198</c:v>
                </c:pt>
                <c:pt idx="233">
                  <c:v>10.552173207905874</c:v>
                </c:pt>
                <c:pt idx="234">
                  <c:v>-9.1854891047680809</c:v>
                </c:pt>
                <c:pt idx="235">
                  <c:v>-7.7606115456262454</c:v>
                </c:pt>
                <c:pt idx="236">
                  <c:v>11.087726634939049</c:v>
                </c:pt>
                <c:pt idx="237">
                  <c:v>7.2449858996131047</c:v>
                </c:pt>
                <c:pt idx="238">
                  <c:v>-12.27025895129705</c:v>
                </c:pt>
                <c:pt idx="239">
                  <c:v>-5.3710101574258804</c:v>
                </c:pt>
                <c:pt idx="240">
                  <c:v>12.818764084285849</c:v>
                </c:pt>
                <c:pt idx="241">
                  <c:v>1.5423264692990721</c:v>
                </c:pt>
                <c:pt idx="242">
                  <c:v>-13.6713233133293</c:v>
                </c:pt>
                <c:pt idx="243">
                  <c:v>0.79024198256368061</c:v>
                </c:pt>
                <c:pt idx="244">
                  <c:v>12.57716498096725</c:v>
                </c:pt>
                <c:pt idx="245">
                  <c:v>-5.2661429404954898</c:v>
                </c:pt>
                <c:pt idx="246">
                  <c:v>-7.950399060226415</c:v>
                </c:pt>
                <c:pt idx="247">
                  <c:v>7.6856919607219849</c:v>
                </c:pt>
                <c:pt idx="248">
                  <c:v>10.692799303892251</c:v>
                </c:pt>
                <c:pt idx="249">
                  <c:v>-10.006206840896185</c:v>
                </c:pt>
                <c:pt idx="250">
                  <c:v>-7.9527509502278946</c:v>
                </c:pt>
                <c:pt idx="251">
                  <c:v>10.98350814100715</c:v>
                </c:pt>
                <c:pt idx="252">
                  <c:v>4.0912633760622601</c:v>
                </c:pt>
                <c:pt idx="253">
                  <c:v>-13.1707642321275</c:v>
                </c:pt>
                <c:pt idx="254">
                  <c:v>-3.0157857149638949</c:v>
                </c:pt>
                <c:pt idx="255">
                  <c:v>12.605313612247201</c:v>
                </c:pt>
                <c:pt idx="256">
                  <c:v>-1.7994526077920434</c:v>
                </c:pt>
                <c:pt idx="257">
                  <c:v>-10.632915031432219</c:v>
                </c:pt>
                <c:pt idx="258">
                  <c:v>2.2798494749659</c:v>
                </c:pt>
                <c:pt idx="259">
                  <c:v>11.726888781852001</c:v>
                </c:pt>
                <c:pt idx="260">
                  <c:v>-7.9265116761013346</c:v>
                </c:pt>
                <c:pt idx="261">
                  <c:v>-7.887565394441955</c:v>
                </c:pt>
                <c:pt idx="262">
                  <c:v>7.7186758272539899</c:v>
                </c:pt>
                <c:pt idx="263">
                  <c:v>8.69389030195976</c:v>
                </c:pt>
                <c:pt idx="264">
                  <c:v>-11.43694080525955</c:v>
                </c:pt>
                <c:pt idx="265">
                  <c:v>-7.8238481737899743</c:v>
                </c:pt>
                <c:pt idx="266">
                  <c:v>11.28288799087705</c:v>
                </c:pt>
                <c:pt idx="267">
                  <c:v>3.8762328523152298</c:v>
                </c:pt>
                <c:pt idx="268">
                  <c:v>-13.9431396584346</c:v>
                </c:pt>
                <c:pt idx="269">
                  <c:v>-2.6270543926344398</c:v>
                </c:pt>
                <c:pt idx="270">
                  <c:v>12.438614536878699</c:v>
                </c:pt>
                <c:pt idx="271">
                  <c:v>-3.42611350961523</c:v>
                </c:pt>
                <c:pt idx="272">
                  <c:v>-7.7463100254894002</c:v>
                </c:pt>
                <c:pt idx="273">
                  <c:v>2.2919374837896198</c:v>
                </c:pt>
                <c:pt idx="274">
                  <c:v>11.421266964837699</c:v>
                </c:pt>
                <c:pt idx="275">
                  <c:v>-8.1941612019101555</c:v>
                </c:pt>
                <c:pt idx="276">
                  <c:v>-7.6578096646200393</c:v>
                </c:pt>
                <c:pt idx="277">
                  <c:v>8.2009587855101138</c:v>
                </c:pt>
                <c:pt idx="278">
                  <c:v>8.6574630829439698</c:v>
                </c:pt>
                <c:pt idx="279">
                  <c:v>-12.646614181393449</c:v>
                </c:pt>
                <c:pt idx="280">
                  <c:v>-7.5179505272027249</c:v>
                </c:pt>
                <c:pt idx="281">
                  <c:v>11.387483175732701</c:v>
                </c:pt>
                <c:pt idx="282">
                  <c:v>2.1467020181493002</c:v>
                </c:pt>
                <c:pt idx="283">
                  <c:v>-10.826067428545091</c:v>
                </c:pt>
                <c:pt idx="284">
                  <c:v>-1.9190415975811477</c:v>
                </c:pt>
                <c:pt idx="285">
                  <c:v>12.009168186095849</c:v>
                </c:pt>
                <c:pt idx="286">
                  <c:v>-5.1393012583442097</c:v>
                </c:pt>
                <c:pt idx="287">
                  <c:v>-7.3944358350388448</c:v>
                </c:pt>
                <c:pt idx="288">
                  <c:v>4.6562136945819503</c:v>
                </c:pt>
                <c:pt idx="289">
                  <c:v>10.246824008659615</c:v>
                </c:pt>
                <c:pt idx="290">
                  <c:v>-9.6177205135743158</c:v>
                </c:pt>
                <c:pt idx="291">
                  <c:v>-7.2378536190538947</c:v>
                </c:pt>
                <c:pt idx="292">
                  <c:v>9.6585446918590847</c:v>
                </c:pt>
                <c:pt idx="293">
                  <c:v>7.0086045914354251</c:v>
                </c:pt>
                <c:pt idx="294">
                  <c:v>-13.03369155628025</c:v>
                </c:pt>
                <c:pt idx="295">
                  <c:v>-7.0720719132226044</c:v>
                </c:pt>
                <c:pt idx="296">
                  <c:v>11.375507267601151</c:v>
                </c:pt>
                <c:pt idx="297">
                  <c:v>1.5278246116979615</c:v>
                </c:pt>
                <c:pt idx="298">
                  <c:v>-7.0060292223960392</c:v>
                </c:pt>
                <c:pt idx="299">
                  <c:v>-0.74975519506490551</c:v>
                </c:pt>
                <c:pt idx="300">
                  <c:v>11.5177706770328</c:v>
                </c:pt>
                <c:pt idx="301">
                  <c:v>-4.779363615176595</c:v>
                </c:pt>
                <c:pt idx="302">
                  <c:v>-6.8528399419496999</c:v>
                </c:pt>
                <c:pt idx="303">
                  <c:v>4.6471528886926849</c:v>
                </c:pt>
                <c:pt idx="304">
                  <c:v>10.347813179064339</c:v>
                </c:pt>
                <c:pt idx="305">
                  <c:v>-10.781461746561</c:v>
                </c:pt>
                <c:pt idx="306">
                  <c:v>-6.7293663065919347</c:v>
                </c:pt>
                <c:pt idx="307">
                  <c:v>8.9662154257871247</c:v>
                </c:pt>
                <c:pt idx="308">
                  <c:v>6.3012485371776998</c:v>
                </c:pt>
                <c:pt idx="309">
                  <c:v>-13.169485524784999</c:v>
                </c:pt>
                <c:pt idx="310">
                  <c:v>-6.1155682399280344</c:v>
                </c:pt>
                <c:pt idx="311">
                  <c:v>11.8455076449453</c:v>
                </c:pt>
                <c:pt idx="312">
                  <c:v>0.65307263085551104</c:v>
                </c:pt>
                <c:pt idx="313">
                  <c:v>-6.6603971533453006</c:v>
                </c:pt>
                <c:pt idx="314">
                  <c:v>-0.33062198695870854</c:v>
                </c:pt>
                <c:pt idx="315">
                  <c:v>11.91686626022835</c:v>
                </c:pt>
                <c:pt idx="316">
                  <c:v>-6.614707323896325</c:v>
                </c:pt>
                <c:pt idx="317">
                  <c:v>-6.6187876513007993</c:v>
                </c:pt>
                <c:pt idx="318">
                  <c:v>6.33198916099877</c:v>
                </c:pt>
                <c:pt idx="319">
                  <c:v>9.3649692624151353</c:v>
                </c:pt>
                <c:pt idx="320">
                  <c:v>-10.214004463256559</c:v>
                </c:pt>
                <c:pt idx="321">
                  <c:v>-6.6047840834981901</c:v>
                </c:pt>
                <c:pt idx="322">
                  <c:v>10.734547817335599</c:v>
                </c:pt>
                <c:pt idx="323">
                  <c:v>6.1139687154445852</c:v>
                </c:pt>
                <c:pt idx="324">
                  <c:v>-13.4155065684873</c:v>
                </c:pt>
                <c:pt idx="325">
                  <c:v>-4.9398630521092706</c:v>
                </c:pt>
                <c:pt idx="326">
                  <c:v>12.17252884576715</c:v>
                </c:pt>
                <c:pt idx="327">
                  <c:v>-1.6654496124228766</c:v>
                </c:pt>
                <c:pt idx="328">
                  <c:v>-6.7140225836893848</c:v>
                </c:pt>
                <c:pt idx="329">
                  <c:v>2.5612980298467849</c:v>
                </c:pt>
                <c:pt idx="330">
                  <c:v>11.5331579193831</c:v>
                </c:pt>
                <c:pt idx="331">
                  <c:v>-7.7787958468217449</c:v>
                </c:pt>
                <c:pt idx="332">
                  <c:v>-6.74987812352036</c:v>
                </c:pt>
                <c:pt idx="333">
                  <c:v>7.8610956996740349</c:v>
                </c:pt>
                <c:pt idx="334">
                  <c:v>9.0437939674119505</c:v>
                </c:pt>
                <c:pt idx="335">
                  <c:v>-11.39640634544865</c:v>
                </c:pt>
                <c:pt idx="336">
                  <c:v>-6.7916290154971204</c:v>
                </c:pt>
                <c:pt idx="337">
                  <c:v>11.5875897718535</c:v>
                </c:pt>
                <c:pt idx="338">
                  <c:v>3.6204720607956098</c:v>
                </c:pt>
                <c:pt idx="339">
                  <c:v>-13.384290112010451</c:v>
                </c:pt>
                <c:pt idx="340">
                  <c:v>-3.74808707669873</c:v>
                </c:pt>
                <c:pt idx="341">
                  <c:v>12.63682602800035</c:v>
                </c:pt>
                <c:pt idx="342">
                  <c:v>-1.447511141078367</c:v>
                </c:pt>
                <c:pt idx="343">
                  <c:v>-7.0189678513127447</c:v>
                </c:pt>
                <c:pt idx="344">
                  <c:v>4.0772478265136503</c:v>
                </c:pt>
                <c:pt idx="345">
                  <c:v>11.991665334788649</c:v>
                </c:pt>
                <c:pt idx="346">
                  <c:v>-7.7585063671066798</c:v>
                </c:pt>
                <c:pt idx="347">
                  <c:v>-7.09815514536675</c:v>
                </c:pt>
                <c:pt idx="348">
                  <c:v>8.82790045668375</c:v>
                </c:pt>
                <c:pt idx="349">
                  <c:v>9.1540431727450198</c:v>
                </c:pt>
                <c:pt idx="350">
                  <c:v>-11.978867026786599</c:v>
                </c:pt>
                <c:pt idx="351">
                  <c:v>-6.8637465251749195</c:v>
                </c:pt>
                <c:pt idx="352">
                  <c:v>11.97440071821795</c:v>
                </c:pt>
                <c:pt idx="353">
                  <c:v>3.8453301160422901</c:v>
                </c:pt>
                <c:pt idx="354">
                  <c:v>-13.5831219014166</c:v>
                </c:pt>
                <c:pt idx="355">
                  <c:v>-2.4982360551006604</c:v>
                </c:pt>
                <c:pt idx="356">
                  <c:v>12.775156044271</c:v>
                </c:pt>
                <c:pt idx="357">
                  <c:v>-2.7615263998621202</c:v>
                </c:pt>
                <c:pt idx="358">
                  <c:v>-7.9331353633726946</c:v>
                </c:pt>
                <c:pt idx="359">
                  <c:v>6.5182952009272057</c:v>
                </c:pt>
                <c:pt idx="360">
                  <c:v>12.180525914921201</c:v>
                </c:pt>
                <c:pt idx="361">
                  <c:v>-9.1571328604770805</c:v>
                </c:pt>
                <c:pt idx="362">
                  <c:v>-7.4943474791147953</c:v>
                </c:pt>
                <c:pt idx="363">
                  <c:v>9.346172218635175</c:v>
                </c:pt>
                <c:pt idx="364">
                  <c:v>7.9263645287147151</c:v>
                </c:pt>
                <c:pt idx="365">
                  <c:v>-11.833128239076849</c:v>
                </c:pt>
                <c:pt idx="366">
                  <c:v>-6.2468347769419053</c:v>
                </c:pt>
                <c:pt idx="367">
                  <c:v>12.17005395681735</c:v>
                </c:pt>
                <c:pt idx="368">
                  <c:v>1.4552961566999927</c:v>
                </c:pt>
                <c:pt idx="369">
                  <c:v>-13.778509336025401</c:v>
                </c:pt>
                <c:pt idx="370">
                  <c:v>-0.40746019259362953</c:v>
                </c:pt>
                <c:pt idx="371">
                  <c:v>12.9345930839654</c:v>
                </c:pt>
                <c:pt idx="372">
                  <c:v>-4.3052392694578954</c:v>
                </c:pt>
                <c:pt idx="373">
                  <c:v>-8.7612553778757345</c:v>
                </c:pt>
                <c:pt idx="374">
                  <c:v>6.3293794281656899</c:v>
                </c:pt>
                <c:pt idx="375">
                  <c:v>10.8717874689168</c:v>
                </c:pt>
                <c:pt idx="376">
                  <c:v>-9.8002978068636253</c:v>
                </c:pt>
                <c:pt idx="377">
                  <c:v>-7.8185265417221599</c:v>
                </c:pt>
                <c:pt idx="378">
                  <c:v>10.557127264343615</c:v>
                </c:pt>
                <c:pt idx="379">
                  <c:v>7.4644866941632699</c:v>
                </c:pt>
                <c:pt idx="380">
                  <c:v>-12.386316109606199</c:v>
                </c:pt>
                <c:pt idx="381">
                  <c:v>-4.9981430705141952</c:v>
                </c:pt>
                <c:pt idx="382">
                  <c:v>12.70466410363305</c:v>
                </c:pt>
                <c:pt idx="383">
                  <c:v>1.5430053079398585</c:v>
                </c:pt>
                <c:pt idx="384">
                  <c:v>-13.60532843058985</c:v>
                </c:pt>
                <c:pt idx="385">
                  <c:v>2.0975899756514691</c:v>
                </c:pt>
                <c:pt idx="386">
                  <c:v>12.79051719484465</c:v>
                </c:pt>
                <c:pt idx="387">
                  <c:v>-6.1557189218085</c:v>
                </c:pt>
                <c:pt idx="388">
                  <c:v>-7.9848043226665606</c:v>
                </c:pt>
                <c:pt idx="389">
                  <c:v>7.2825240646898051</c:v>
                </c:pt>
                <c:pt idx="390">
                  <c:v>10.11672811433901</c:v>
                </c:pt>
                <c:pt idx="391">
                  <c:v>-9.6339581530403748</c:v>
                </c:pt>
                <c:pt idx="392">
                  <c:v>-7.9512389903942058</c:v>
                </c:pt>
                <c:pt idx="393">
                  <c:v>11.4242648598506</c:v>
                </c:pt>
                <c:pt idx="394">
                  <c:v>6.8256323063451596</c:v>
                </c:pt>
                <c:pt idx="395">
                  <c:v>-12.682071545930551</c:v>
                </c:pt>
                <c:pt idx="396">
                  <c:v>-4.293716318129345</c:v>
                </c:pt>
                <c:pt idx="397">
                  <c:v>13.3762107424551</c:v>
                </c:pt>
                <c:pt idx="398">
                  <c:v>1.4652466937251549</c:v>
                </c:pt>
                <c:pt idx="399">
                  <c:v>-13.42106189418565</c:v>
                </c:pt>
                <c:pt idx="400">
                  <c:v>2.4812788241174499</c:v>
                </c:pt>
                <c:pt idx="401">
                  <c:v>12.674808974322001</c:v>
                </c:pt>
                <c:pt idx="402">
                  <c:v>-5.2970062024788351</c:v>
                </c:pt>
                <c:pt idx="403">
                  <c:v>-8.2439904537858695</c:v>
                </c:pt>
                <c:pt idx="404">
                  <c:v>8.7371671419026153</c:v>
                </c:pt>
                <c:pt idx="405">
                  <c:v>9.984512028002321</c:v>
                </c:pt>
                <c:pt idx="406">
                  <c:v>-10.1979929245721</c:v>
                </c:pt>
                <c:pt idx="407">
                  <c:v>-8.0575694403353193</c:v>
                </c:pt>
                <c:pt idx="408">
                  <c:v>12.25499518162885</c:v>
                </c:pt>
                <c:pt idx="409">
                  <c:v>4.3835918209236056</c:v>
                </c:pt>
                <c:pt idx="410">
                  <c:v>-12.633474485828099</c:v>
                </c:pt>
                <c:pt idx="411">
                  <c:v>-3.1054698229707203</c:v>
                </c:pt>
                <c:pt idx="412">
                  <c:v>13.259862211085601</c:v>
                </c:pt>
                <c:pt idx="413">
                  <c:v>-0.27422370239036953</c:v>
                </c:pt>
                <c:pt idx="414">
                  <c:v>-13.373388315679151</c:v>
                </c:pt>
                <c:pt idx="415">
                  <c:v>4.3890191232369302</c:v>
                </c:pt>
                <c:pt idx="416">
                  <c:v>12.383424407490651</c:v>
                </c:pt>
                <c:pt idx="417">
                  <c:v>-6.4475484901148405</c:v>
                </c:pt>
                <c:pt idx="418">
                  <c:v>-11.616197463087349</c:v>
                </c:pt>
                <c:pt idx="419">
                  <c:v>8.8856966650656908</c:v>
                </c:pt>
                <c:pt idx="420">
                  <c:v>10.295799955337966</c:v>
                </c:pt>
                <c:pt idx="421">
                  <c:v>-11.430378591862599</c:v>
                </c:pt>
                <c:pt idx="422">
                  <c:v>-6.6705057454248244</c:v>
                </c:pt>
                <c:pt idx="423">
                  <c:v>12.099384296679901</c:v>
                </c:pt>
                <c:pt idx="424">
                  <c:v>3.8720552936617949</c:v>
                </c:pt>
                <c:pt idx="425">
                  <c:v>-13.37269258653205</c:v>
                </c:pt>
                <c:pt idx="426">
                  <c:v>-1.3792146857059899</c:v>
                </c:pt>
                <c:pt idx="427">
                  <c:v>13.137140780880351</c:v>
                </c:pt>
                <c:pt idx="428">
                  <c:v>-4.0078836209558952</c:v>
                </c:pt>
                <c:pt idx="429">
                  <c:v>-13.002895301244749</c:v>
                </c:pt>
                <c:pt idx="430">
                  <c:v>4.8693549761806354</c:v>
                </c:pt>
                <c:pt idx="431">
                  <c:v>11.621445900858649</c:v>
                </c:pt>
                <c:pt idx="432">
                  <c:v>-9.1561931116053703</c:v>
                </c:pt>
                <c:pt idx="433">
                  <c:v>-8.7490239740837339</c:v>
                </c:pt>
                <c:pt idx="434">
                  <c:v>10.06610727335336</c:v>
                </c:pt>
                <c:pt idx="435">
                  <c:v>8.2484634914150448</c:v>
                </c:pt>
                <c:pt idx="436">
                  <c:v>-11.770301456088401</c:v>
                </c:pt>
                <c:pt idx="437">
                  <c:v>-6.55851884288478</c:v>
                </c:pt>
                <c:pt idx="438">
                  <c:v>12.343461381258351</c:v>
                </c:pt>
                <c:pt idx="439">
                  <c:v>1.3477783676755315</c:v>
                </c:pt>
                <c:pt idx="440">
                  <c:v>-13.9727688649029</c:v>
                </c:pt>
                <c:pt idx="441">
                  <c:v>-0.51370284206394246</c:v>
                </c:pt>
                <c:pt idx="442">
                  <c:v>12.6377942093429</c:v>
                </c:pt>
                <c:pt idx="443">
                  <c:v>-2.9490796868791351</c:v>
                </c:pt>
                <c:pt idx="444">
                  <c:v>-11.163708842068999</c:v>
                </c:pt>
                <c:pt idx="445">
                  <c:v>6.0797354801378454</c:v>
                </c:pt>
                <c:pt idx="446">
                  <c:v>10.73713169388815</c:v>
                </c:pt>
                <c:pt idx="447">
                  <c:v>-10.40451810734463</c:v>
                </c:pt>
                <c:pt idx="448">
                  <c:v>-8.4193030869246304</c:v>
                </c:pt>
                <c:pt idx="449">
                  <c:v>9.1415965750036747</c:v>
                </c:pt>
                <c:pt idx="450">
                  <c:v>6.5309148934367354</c:v>
                </c:pt>
                <c:pt idx="451">
                  <c:v>-13.26621237148775</c:v>
                </c:pt>
                <c:pt idx="452">
                  <c:v>-6.8427368108792646</c:v>
                </c:pt>
                <c:pt idx="453">
                  <c:v>12.193765243492249</c:v>
                </c:pt>
                <c:pt idx="454">
                  <c:v>0.71832718793844308</c:v>
                </c:pt>
                <c:pt idx="455">
                  <c:v>-11.230479020696535</c:v>
                </c:pt>
                <c:pt idx="456">
                  <c:v>1.7247898475317547</c:v>
                </c:pt>
                <c:pt idx="457">
                  <c:v>12.011666044488049</c:v>
                </c:pt>
                <c:pt idx="458">
                  <c:v>-5.0975096204848853</c:v>
                </c:pt>
                <c:pt idx="459">
                  <c:v>-8.0405604614474946</c:v>
                </c:pt>
                <c:pt idx="460">
                  <c:v>6.2730031968992055</c:v>
                </c:pt>
                <c:pt idx="461">
                  <c:v>9.7003677906454691</c:v>
                </c:pt>
                <c:pt idx="462">
                  <c:v>-11.150560718818351</c:v>
                </c:pt>
                <c:pt idx="463">
                  <c:v>-7.856813375962135</c:v>
                </c:pt>
                <c:pt idx="464">
                  <c:v>9.6909685373918997</c:v>
                </c:pt>
                <c:pt idx="465">
                  <c:v>5.4506166870663257</c:v>
                </c:pt>
                <c:pt idx="466">
                  <c:v>-13.7515925341542</c:v>
                </c:pt>
                <c:pt idx="467">
                  <c:v>-3.9459715967724702</c:v>
                </c:pt>
                <c:pt idx="468">
                  <c:v>11.93404062635655</c:v>
                </c:pt>
                <c:pt idx="469">
                  <c:v>-1.6739103924235961</c:v>
                </c:pt>
                <c:pt idx="470">
                  <c:v>-7.5710621688252751</c:v>
                </c:pt>
                <c:pt idx="471">
                  <c:v>0.63647814804230807</c:v>
                </c:pt>
                <c:pt idx="472">
                  <c:v>11.647239573328552</c:v>
                </c:pt>
                <c:pt idx="473">
                  <c:v>-8.0174354017506353</c:v>
                </c:pt>
                <c:pt idx="474">
                  <c:v>-7.3651908698095454</c:v>
                </c:pt>
                <c:pt idx="475">
                  <c:v>6.5750249343461347</c:v>
                </c:pt>
                <c:pt idx="476">
                  <c:v>8.5046791620197002</c:v>
                </c:pt>
                <c:pt idx="477">
                  <c:v>-11.285743656226149</c:v>
                </c:pt>
                <c:pt idx="478">
                  <c:v>-7.1554567911315248</c:v>
                </c:pt>
                <c:pt idx="479">
                  <c:v>10.549252971747</c:v>
                </c:pt>
                <c:pt idx="480">
                  <c:v>3.6696318926116351</c:v>
                </c:pt>
                <c:pt idx="481">
                  <c:v>-7.4567234821443744</c:v>
                </c:pt>
                <c:pt idx="482">
                  <c:v>-4.9399325249421997</c:v>
                </c:pt>
                <c:pt idx="483">
                  <c:v>11.760419034408152</c:v>
                </c:pt>
                <c:pt idx="484">
                  <c:v>-1.4889517234947549</c:v>
                </c:pt>
                <c:pt idx="485">
                  <c:v>-6.8952457292497646</c:v>
                </c:pt>
                <c:pt idx="486">
                  <c:v>2.5372857337321499</c:v>
                </c:pt>
                <c:pt idx="487">
                  <c:v>11.258686987189751</c:v>
                </c:pt>
                <c:pt idx="488">
                  <c:v>-7.7448963756117397</c:v>
                </c:pt>
                <c:pt idx="489">
                  <c:v>-6.7345976079545151</c:v>
                </c:pt>
                <c:pt idx="490">
                  <c:v>7.4557216222858802</c:v>
                </c:pt>
                <c:pt idx="491">
                  <c:v>8.1578580572142254</c:v>
                </c:pt>
                <c:pt idx="492">
                  <c:v>-12.64922358869225</c:v>
                </c:pt>
                <c:pt idx="493">
                  <c:v>-6.5692568635064399</c:v>
                </c:pt>
                <c:pt idx="494">
                  <c:v>10.6593563743291</c:v>
                </c:pt>
                <c:pt idx="495">
                  <c:v>1.609182818621163</c:v>
                </c:pt>
                <c:pt idx="496">
                  <c:v>-6.5038055663732006</c:v>
                </c:pt>
                <c:pt idx="497">
                  <c:v>-2.85190589058953</c:v>
                </c:pt>
                <c:pt idx="498">
                  <c:v>11.4148925176159</c:v>
                </c:pt>
                <c:pt idx="499">
                  <c:v>-3.6844811222611202</c:v>
                </c:pt>
                <c:pt idx="500">
                  <c:v>-6.3307013388798854</c:v>
                </c:pt>
                <c:pt idx="501">
                  <c:v>2.6911500709141452</c:v>
                </c:pt>
                <c:pt idx="502">
                  <c:v>10.552863980603451</c:v>
                </c:pt>
                <c:pt idx="503">
                  <c:v>-9.110049776997581</c:v>
                </c:pt>
                <c:pt idx="504">
                  <c:v>-6.1870475186943352</c:v>
                </c:pt>
                <c:pt idx="505">
                  <c:v>7.6530948522828695</c:v>
                </c:pt>
                <c:pt idx="506">
                  <c:v>7.6164953709457253</c:v>
                </c:pt>
                <c:pt idx="507">
                  <c:v>-12.844956093110749</c:v>
                </c:pt>
                <c:pt idx="508">
                  <c:v>-6.0627884837223149</c:v>
                </c:pt>
                <c:pt idx="509">
                  <c:v>10.5272590760794</c:v>
                </c:pt>
                <c:pt idx="510">
                  <c:v>2.2124821873649001</c:v>
                </c:pt>
                <c:pt idx="511">
                  <c:v>-6.0571341937437051</c:v>
                </c:pt>
                <c:pt idx="512">
                  <c:v>-2.8737237819172399</c:v>
                </c:pt>
                <c:pt idx="513">
                  <c:v>11.63243668035965</c:v>
                </c:pt>
                <c:pt idx="514">
                  <c:v>-4.0516067120423296</c:v>
                </c:pt>
                <c:pt idx="515">
                  <c:v>-6.0021586604100898</c:v>
                </c:pt>
                <c:pt idx="516">
                  <c:v>4.6074958934000403</c:v>
                </c:pt>
                <c:pt idx="517">
                  <c:v>9.5705117673350664</c:v>
                </c:pt>
                <c:pt idx="518">
                  <c:v>-10.474366489446425</c:v>
                </c:pt>
                <c:pt idx="519">
                  <c:v>-5.9844563736509944</c:v>
                </c:pt>
                <c:pt idx="520">
                  <c:v>9.1954064877532602</c:v>
                </c:pt>
                <c:pt idx="521">
                  <c:v>6.4856322376126201</c:v>
                </c:pt>
                <c:pt idx="522">
                  <c:v>-12.700823151939801</c:v>
                </c:pt>
                <c:pt idx="523">
                  <c:v>-6.0234344454319348</c:v>
                </c:pt>
                <c:pt idx="524">
                  <c:v>11.721457956976149</c:v>
                </c:pt>
                <c:pt idx="525">
                  <c:v>0.49275643850944051</c:v>
                </c:pt>
                <c:pt idx="526">
                  <c:v>-6.1039845125302801</c:v>
                </c:pt>
                <c:pt idx="527">
                  <c:v>0.11745064543335004</c:v>
                </c:pt>
                <c:pt idx="528">
                  <c:v>11.59235425487595</c:v>
                </c:pt>
                <c:pt idx="529">
                  <c:v>-5.9832564745057253</c:v>
                </c:pt>
                <c:pt idx="530">
                  <c:v>-6.0819564624012905</c:v>
                </c:pt>
                <c:pt idx="531">
                  <c:v>5.0656468105218195</c:v>
                </c:pt>
                <c:pt idx="532">
                  <c:v>9.1839361057798747</c:v>
                </c:pt>
                <c:pt idx="533">
                  <c:v>-10.487390376310351</c:v>
                </c:pt>
                <c:pt idx="534">
                  <c:v>-6.0720822109482597</c:v>
                </c:pt>
                <c:pt idx="535">
                  <c:v>10.028219656419685</c:v>
                </c:pt>
                <c:pt idx="536">
                  <c:v>6.4773626958598349</c:v>
                </c:pt>
                <c:pt idx="537">
                  <c:v>-12.670576488504349</c:v>
                </c:pt>
                <c:pt idx="538">
                  <c:v>-4.7215329617645798</c:v>
                </c:pt>
                <c:pt idx="539">
                  <c:v>12.218136557489299</c:v>
                </c:pt>
                <c:pt idx="540">
                  <c:v>-0.25568895336986697</c:v>
                </c:pt>
                <c:pt idx="541">
                  <c:v>-6.2959510488649553</c:v>
                </c:pt>
                <c:pt idx="542">
                  <c:v>0.62261755808698704</c:v>
                </c:pt>
                <c:pt idx="543">
                  <c:v>12.52177421360275</c:v>
                </c:pt>
                <c:pt idx="544">
                  <c:v>-4.8228504344437804</c:v>
                </c:pt>
                <c:pt idx="545">
                  <c:v>-6.48682533138164</c:v>
                </c:pt>
                <c:pt idx="546">
                  <c:v>8.7143623152772989</c:v>
                </c:pt>
                <c:pt idx="547">
                  <c:v>10.8287737317658</c:v>
                </c:pt>
                <c:pt idx="548">
                  <c:v>-10.531008592802856</c:v>
                </c:pt>
                <c:pt idx="549">
                  <c:v>-6.7722780295368503</c:v>
                </c:pt>
                <c:pt idx="550">
                  <c:v>11.300720897637699</c:v>
                </c:pt>
                <c:pt idx="551">
                  <c:v>5.5645353956391652</c:v>
                </c:pt>
                <c:pt idx="552">
                  <c:v>-12.6854933504677</c:v>
                </c:pt>
                <c:pt idx="553">
                  <c:v>-2.0903582403336536</c:v>
                </c:pt>
                <c:pt idx="554">
                  <c:v>12.80077905349815</c:v>
                </c:pt>
                <c:pt idx="555">
                  <c:v>-1.3599938906493465</c:v>
                </c:pt>
                <c:pt idx="556">
                  <c:v>-13.188225008395751</c:v>
                </c:pt>
                <c:pt idx="557">
                  <c:v>2.9396578762950099</c:v>
                </c:pt>
                <c:pt idx="558">
                  <c:v>13.217786710931851</c:v>
                </c:pt>
                <c:pt idx="559">
                  <c:v>-6.3601459194180148</c:v>
                </c:pt>
                <c:pt idx="560">
                  <c:v>-9.5238639046506854</c:v>
                </c:pt>
                <c:pt idx="561">
                  <c:v>9.3954913261423343</c:v>
                </c:pt>
                <c:pt idx="562">
                  <c:v>9.1338267475584054</c:v>
                </c:pt>
                <c:pt idx="563">
                  <c:v>-10.913413818939651</c:v>
                </c:pt>
                <c:pt idx="564">
                  <c:v>-7.6143696998568196</c:v>
                </c:pt>
                <c:pt idx="565">
                  <c:v>11.296317096980751</c:v>
                </c:pt>
                <c:pt idx="566">
                  <c:v>3.5229389625560845</c:v>
                </c:pt>
                <c:pt idx="567">
                  <c:v>-13.397686439963351</c:v>
                </c:pt>
                <c:pt idx="568">
                  <c:v>-2.7173901388919703</c:v>
                </c:pt>
                <c:pt idx="569">
                  <c:v>12.43618468109875</c:v>
                </c:pt>
                <c:pt idx="570">
                  <c:v>-1.3112671714803148</c:v>
                </c:pt>
                <c:pt idx="571">
                  <c:v>-9.2737638147850205</c:v>
                </c:pt>
                <c:pt idx="572">
                  <c:v>4.6016757893757552</c:v>
                </c:pt>
                <c:pt idx="573">
                  <c:v>12.1313793332841</c:v>
                </c:pt>
                <c:pt idx="574">
                  <c:v>-7.564607143181405</c:v>
                </c:pt>
                <c:pt idx="575">
                  <c:v>-7.82603214403421</c:v>
                </c:pt>
                <c:pt idx="576">
                  <c:v>10.048827309420314</c:v>
                </c:pt>
                <c:pt idx="577">
                  <c:v>8.3794843321884009</c:v>
                </c:pt>
                <c:pt idx="578">
                  <c:v>-12.102800973792249</c:v>
                </c:pt>
                <c:pt idx="579">
                  <c:v>-7.2940870783476202</c:v>
                </c:pt>
                <c:pt idx="580">
                  <c:v>12.14228084868255</c:v>
                </c:pt>
                <c:pt idx="581">
                  <c:v>3.3064041381788098</c:v>
                </c:pt>
                <c:pt idx="582">
                  <c:v>-13.04214600115105</c:v>
                </c:pt>
                <c:pt idx="583">
                  <c:v>-0.79582186901189456</c:v>
                </c:pt>
                <c:pt idx="584">
                  <c:v>13.54499085171555</c:v>
                </c:pt>
                <c:pt idx="585">
                  <c:v>-3.1480993104327748</c:v>
                </c:pt>
                <c:pt idx="586">
                  <c:v>-12.07064203506315</c:v>
                </c:pt>
                <c:pt idx="587">
                  <c:v>6.3468200937116546</c:v>
                </c:pt>
                <c:pt idx="588">
                  <c:v>11.917876748861151</c:v>
                </c:pt>
                <c:pt idx="589">
                  <c:v>-7.803208087773565</c:v>
                </c:pt>
                <c:pt idx="590">
                  <c:v>-9.8124948348816048</c:v>
                </c:pt>
                <c:pt idx="591">
                  <c:v>10.300434068321696</c:v>
                </c:pt>
                <c:pt idx="592">
                  <c:v>8.0491216729219257</c:v>
                </c:pt>
                <c:pt idx="593">
                  <c:v>-12.1685265780858</c:v>
                </c:pt>
                <c:pt idx="594">
                  <c:v>-4.7759322873847143</c:v>
                </c:pt>
                <c:pt idx="595">
                  <c:v>12.9830424901083</c:v>
                </c:pt>
                <c:pt idx="596">
                  <c:v>1.7917031429583214</c:v>
                </c:pt>
                <c:pt idx="597">
                  <c:v>-13.415025650474551</c:v>
                </c:pt>
                <c:pt idx="598">
                  <c:v>1.6174248545132834</c:v>
                </c:pt>
                <c:pt idx="599">
                  <c:v>13.163376591465649</c:v>
                </c:pt>
                <c:pt idx="600">
                  <c:v>-4.4862748976158855</c:v>
                </c:pt>
                <c:pt idx="601">
                  <c:v>-12.973532517462349</c:v>
                </c:pt>
                <c:pt idx="602">
                  <c:v>6.9227644056219457</c:v>
                </c:pt>
                <c:pt idx="603">
                  <c:v>11.27439957785905</c:v>
                </c:pt>
                <c:pt idx="604">
                  <c:v>-9.7818952094750049</c:v>
                </c:pt>
                <c:pt idx="605">
                  <c:v>-8.6199418223878865</c:v>
                </c:pt>
                <c:pt idx="606">
                  <c:v>10.19175146255952</c:v>
                </c:pt>
                <c:pt idx="607">
                  <c:v>6.580592377733395</c:v>
                </c:pt>
                <c:pt idx="608">
                  <c:v>-12.7712832302484</c:v>
                </c:pt>
                <c:pt idx="609">
                  <c:v>-6.034113908933505</c:v>
                </c:pt>
                <c:pt idx="610">
                  <c:v>12.565568975158151</c:v>
                </c:pt>
                <c:pt idx="611">
                  <c:v>-1.5563839348512789</c:v>
                </c:pt>
                <c:pt idx="612">
                  <c:v>-14.0168404614249</c:v>
                </c:pt>
                <c:pt idx="613">
                  <c:v>0.78012281908969994</c:v>
                </c:pt>
                <c:pt idx="614">
                  <c:v>11.948743456793451</c:v>
                </c:pt>
                <c:pt idx="615">
                  <c:v>-6.1542400301490954</c:v>
                </c:pt>
                <c:pt idx="616">
                  <c:v>-8.461006109207851</c:v>
                </c:pt>
                <c:pt idx="617">
                  <c:v>7.6680268257853097</c:v>
                </c:pt>
                <c:pt idx="618">
                  <c:v>10.144086740350446</c:v>
                </c:pt>
                <c:pt idx="619">
                  <c:v>-10.1710874519908</c:v>
                </c:pt>
                <c:pt idx="620">
                  <c:v>-8.3907570124699298</c:v>
                </c:pt>
                <c:pt idx="621">
                  <c:v>11.277664016149149</c:v>
                </c:pt>
                <c:pt idx="622">
                  <c:v>6.0094400436145303</c:v>
                </c:pt>
                <c:pt idx="623">
                  <c:v>-13.892776230753249</c:v>
                </c:pt>
                <c:pt idx="624">
                  <c:v>-5.1586719891474253</c:v>
                </c:pt>
                <c:pt idx="625">
                  <c:v>12.303453160036049</c:v>
                </c:pt>
                <c:pt idx="626">
                  <c:v>-1.9429130710384772</c:v>
                </c:pt>
                <c:pt idx="627">
                  <c:v>-8.2662748863004758</c:v>
                </c:pt>
                <c:pt idx="628">
                  <c:v>1.6254768102475134</c:v>
                </c:pt>
                <c:pt idx="629">
                  <c:v>12.20243964884305</c:v>
                </c:pt>
                <c:pt idx="630">
                  <c:v>-6.4854991861006948</c:v>
                </c:pt>
                <c:pt idx="631">
                  <c:v>-8.1359149893688993</c:v>
                </c:pt>
                <c:pt idx="632">
                  <c:v>8.5548408320362253</c:v>
                </c:pt>
                <c:pt idx="633">
                  <c:v>9.6631441980000794</c:v>
                </c:pt>
                <c:pt idx="634">
                  <c:v>-10.955527977319349</c:v>
                </c:pt>
                <c:pt idx="635">
                  <c:v>-8.0046514812351308</c:v>
                </c:pt>
                <c:pt idx="636">
                  <c:v>11.205394249251199</c:v>
                </c:pt>
                <c:pt idx="637">
                  <c:v>5.3315984774544001</c:v>
                </c:pt>
                <c:pt idx="638">
                  <c:v>-13.35020828975275</c:v>
                </c:pt>
                <c:pt idx="639">
                  <c:v>-2.5625119858909047</c:v>
                </c:pt>
                <c:pt idx="640">
                  <c:v>12.64679884263685</c:v>
                </c:pt>
                <c:pt idx="641">
                  <c:v>-1.6545276145886874</c:v>
                </c:pt>
                <c:pt idx="642">
                  <c:v>-8.049322398929764</c:v>
                </c:pt>
                <c:pt idx="643">
                  <c:v>4.9515886025659048</c:v>
                </c:pt>
                <c:pt idx="644">
                  <c:v>11.7003634414337</c:v>
                </c:pt>
                <c:pt idx="645">
                  <c:v>-8.1222452092245252</c:v>
                </c:pt>
                <c:pt idx="646">
                  <c:v>-7.9695803592357546</c:v>
                </c:pt>
                <c:pt idx="647">
                  <c:v>8.548663033108495</c:v>
                </c:pt>
                <c:pt idx="648">
                  <c:v>8.0813508475822857</c:v>
                </c:pt>
                <c:pt idx="649">
                  <c:v>-12.698430226510698</c:v>
                </c:pt>
                <c:pt idx="650">
                  <c:v>-7.471893287158875</c:v>
                </c:pt>
                <c:pt idx="651">
                  <c:v>11.318204408508748</c:v>
                </c:pt>
                <c:pt idx="652">
                  <c:v>3.031540322710665</c:v>
                </c:pt>
                <c:pt idx="653">
                  <c:v>-13.81855439083615</c:v>
                </c:pt>
                <c:pt idx="654">
                  <c:v>-1.721158783955391</c:v>
                </c:pt>
                <c:pt idx="655">
                  <c:v>12.6179657369001</c:v>
                </c:pt>
                <c:pt idx="656">
                  <c:v>-4.8010204299036552</c:v>
                </c:pt>
                <c:pt idx="657">
                  <c:v>-7.7533251458422452</c:v>
                </c:pt>
                <c:pt idx="658">
                  <c:v>4.4152359918018798</c:v>
                </c:pt>
                <c:pt idx="659">
                  <c:v>10.402835568264571</c:v>
                </c:pt>
                <c:pt idx="660">
                  <c:v>-9.697313266955554</c:v>
                </c:pt>
                <c:pt idx="661">
                  <c:v>-7.5659910968602446</c:v>
                </c:pt>
                <c:pt idx="662">
                  <c:v>8.9295217564229699</c:v>
                </c:pt>
                <c:pt idx="663">
                  <c:v>6.611810189143565</c:v>
                </c:pt>
                <c:pt idx="664">
                  <c:v>-12.915175446060349</c:v>
                </c:pt>
                <c:pt idx="665">
                  <c:v>-7.347058840288665</c:v>
                </c:pt>
                <c:pt idx="666">
                  <c:v>11.07369879934275</c:v>
                </c:pt>
                <c:pt idx="667">
                  <c:v>-0.18499091597973405</c:v>
                </c:pt>
                <c:pt idx="668">
                  <c:v>-7.2355759787931095</c:v>
                </c:pt>
                <c:pt idx="669">
                  <c:v>-0.52456267591463601</c:v>
                </c:pt>
                <c:pt idx="670">
                  <c:v>11.424492873193199</c:v>
                </c:pt>
                <c:pt idx="671">
                  <c:v>-5.4996313255135947</c:v>
                </c:pt>
                <c:pt idx="672">
                  <c:v>-7.0384762164872754</c:v>
                </c:pt>
                <c:pt idx="673">
                  <c:v>6.0402525302561898</c:v>
                </c:pt>
                <c:pt idx="674">
                  <c:v>9.8740212642884657</c:v>
                </c:pt>
                <c:pt idx="675">
                  <c:v>-10.563767726583624</c:v>
                </c:pt>
                <c:pt idx="676">
                  <c:v>-6.8941453935355153</c:v>
                </c:pt>
                <c:pt idx="677">
                  <c:v>9.8543551300403109</c:v>
                </c:pt>
                <c:pt idx="678">
                  <c:v>5.2695823631137504</c:v>
                </c:pt>
                <c:pt idx="679">
                  <c:v>-13.034290430585699</c:v>
                </c:pt>
                <c:pt idx="680">
                  <c:v>-4.4234524350404296</c:v>
                </c:pt>
                <c:pt idx="681">
                  <c:v>12.026253782796751</c:v>
                </c:pt>
                <c:pt idx="682">
                  <c:v>0.64246078377810256</c:v>
                </c:pt>
                <c:pt idx="683">
                  <c:v>-6.8488776897383445</c:v>
                </c:pt>
                <c:pt idx="684">
                  <c:v>0.16170181471536993</c:v>
                </c:pt>
                <c:pt idx="685">
                  <c:v>12.19906245679085</c:v>
                </c:pt>
                <c:pt idx="686">
                  <c:v>-6.7907561370283602</c:v>
                </c:pt>
                <c:pt idx="687">
                  <c:v>-6.8273985882280304</c:v>
                </c:pt>
                <c:pt idx="688">
                  <c:v>6.2921368800757502</c:v>
                </c:pt>
                <c:pt idx="689">
                  <c:v>8.6115618678037009</c:v>
                </c:pt>
                <c:pt idx="690">
                  <c:v>-11.055458784696501</c:v>
                </c:pt>
                <c:pt idx="691">
                  <c:v>-6.7215309106941898</c:v>
                </c:pt>
                <c:pt idx="692">
                  <c:v>9.8613006737546556</c:v>
                </c:pt>
                <c:pt idx="693">
                  <c:v>5.1797319193246452</c:v>
                </c:pt>
                <c:pt idx="694">
                  <c:v>-7.9188235518767307</c:v>
                </c:pt>
                <c:pt idx="695">
                  <c:v>-5.1418622988618052</c:v>
                </c:pt>
                <c:pt idx="696">
                  <c:v>11.461197700916301</c:v>
                </c:pt>
                <c:pt idx="697">
                  <c:v>-1.3484093938635646</c:v>
                </c:pt>
                <c:pt idx="698">
                  <c:v>-6.5144869009554096</c:v>
                </c:pt>
                <c:pt idx="699">
                  <c:v>1.8241073648489805</c:v>
                </c:pt>
                <c:pt idx="700">
                  <c:v>11.246123901056251</c:v>
                </c:pt>
                <c:pt idx="701">
                  <c:v>-8.5347897856108652</c:v>
                </c:pt>
                <c:pt idx="702">
                  <c:v>-6.4044897407858903</c:v>
                </c:pt>
                <c:pt idx="703">
                  <c:v>7.3722715343109799</c:v>
                </c:pt>
                <c:pt idx="704">
                  <c:v>8.3676065512595805</c:v>
                </c:pt>
                <c:pt idx="705">
                  <c:v>-12.2215884473271</c:v>
                </c:pt>
                <c:pt idx="706">
                  <c:v>-6.3098526686290848</c:v>
                </c:pt>
                <c:pt idx="707">
                  <c:v>10.215955004470745</c:v>
                </c:pt>
                <c:pt idx="708">
                  <c:v>2.8139279838378402</c:v>
                </c:pt>
                <c:pt idx="709">
                  <c:v>-6.3078571196074709</c:v>
                </c:pt>
                <c:pt idx="710">
                  <c:v>-2.9679054845397803</c:v>
                </c:pt>
                <c:pt idx="711">
                  <c:v>11.7418941020976</c:v>
                </c:pt>
                <c:pt idx="712">
                  <c:v>-3.67605311747581</c:v>
                </c:pt>
                <c:pt idx="713">
                  <c:v>-6.2725211097958651</c:v>
                </c:pt>
                <c:pt idx="714">
                  <c:v>1.771157953837764</c:v>
                </c:pt>
                <c:pt idx="715">
                  <c:v>10.7561800071391</c:v>
                </c:pt>
                <c:pt idx="716">
                  <c:v>-9.2745965486395043</c:v>
                </c:pt>
                <c:pt idx="717">
                  <c:v>-6.2387145153437702</c:v>
                </c:pt>
                <c:pt idx="718">
                  <c:v>8.1910996351559948</c:v>
                </c:pt>
                <c:pt idx="719">
                  <c:v>8.2108197071015994</c:v>
                </c:pt>
                <c:pt idx="720">
                  <c:v>-12.840566442920899</c:v>
                </c:pt>
                <c:pt idx="721">
                  <c:v>-6.2166413169702306</c:v>
                </c:pt>
                <c:pt idx="722">
                  <c:v>11.19645836877435</c:v>
                </c:pt>
                <c:pt idx="723">
                  <c:v>3.0484213914759799</c:v>
                </c:pt>
                <c:pt idx="724">
                  <c:v>-6.3505966889784897</c:v>
                </c:pt>
                <c:pt idx="725">
                  <c:v>-1.7963014818962606</c:v>
                </c:pt>
                <c:pt idx="726">
                  <c:v>11.973696689047649</c:v>
                </c:pt>
                <c:pt idx="727">
                  <c:v>-4.4027216844067549</c:v>
                </c:pt>
                <c:pt idx="728">
                  <c:v>-6.3628806189635245</c:v>
                </c:pt>
                <c:pt idx="729">
                  <c:v>4.4344071186145353</c:v>
                </c:pt>
                <c:pt idx="730">
                  <c:v>10.68461318560435</c:v>
                </c:pt>
                <c:pt idx="731">
                  <c:v>-9.2183771460408757</c:v>
                </c:pt>
                <c:pt idx="732">
                  <c:v>-6.3866102501825903</c:v>
                </c:pt>
                <c:pt idx="733">
                  <c:v>9.1551425014595349</c:v>
                </c:pt>
                <c:pt idx="734">
                  <c:v>7.0585801570290752</c:v>
                </c:pt>
                <c:pt idx="735">
                  <c:v>-12.2464154613223</c:v>
                </c:pt>
                <c:pt idx="736">
                  <c:v>-6.0573425642143448</c:v>
                </c:pt>
                <c:pt idx="737">
                  <c:v>12.14997646802785</c:v>
                </c:pt>
                <c:pt idx="738">
                  <c:v>3.0229152497332201</c:v>
                </c:pt>
                <c:pt idx="739">
                  <c:v>-10.042832727560375</c:v>
                </c:pt>
                <c:pt idx="740">
                  <c:v>-0.64120595026063154</c:v>
                </c:pt>
                <c:pt idx="741">
                  <c:v>12.904000488327899</c:v>
                </c:pt>
                <c:pt idx="742">
                  <c:v>-3.0183943215707103</c:v>
                </c:pt>
                <c:pt idx="743">
                  <c:v>-6.7747732197336852</c:v>
                </c:pt>
                <c:pt idx="744">
                  <c:v>6.1585870435500194</c:v>
                </c:pt>
                <c:pt idx="745">
                  <c:v>11.54418568308515</c:v>
                </c:pt>
                <c:pt idx="746">
                  <c:v>-9.34682768194698</c:v>
                </c:pt>
                <c:pt idx="747">
                  <c:v>-7.0080172795886151</c:v>
                </c:pt>
                <c:pt idx="748">
                  <c:v>11.3763811244525</c:v>
                </c:pt>
                <c:pt idx="749">
                  <c:v>7.58903372670758</c:v>
                </c:pt>
                <c:pt idx="750">
                  <c:v>-11.7117817661695</c:v>
                </c:pt>
                <c:pt idx="751">
                  <c:v>-5.18480702018533</c:v>
                </c:pt>
                <c:pt idx="752">
                  <c:v>13.235331257525299</c:v>
                </c:pt>
                <c:pt idx="753">
                  <c:v>1.3458595600109766</c:v>
                </c:pt>
                <c:pt idx="754">
                  <c:v>-13.07966684370335</c:v>
                </c:pt>
                <c:pt idx="755">
                  <c:v>1.4791326537583536</c:v>
                </c:pt>
                <c:pt idx="756">
                  <c:v>13.207435486396399</c:v>
                </c:pt>
                <c:pt idx="757">
                  <c:v>-5.1134146928285951</c:v>
                </c:pt>
                <c:pt idx="758">
                  <c:v>-10.013849100684135</c:v>
                </c:pt>
                <c:pt idx="759">
                  <c:v>7.6471035113226247</c:v>
                </c:pt>
                <c:pt idx="760">
                  <c:v>11.092903741653998</c:v>
                </c:pt>
                <c:pt idx="761">
                  <c:v>-9.4870813597043551</c:v>
                </c:pt>
                <c:pt idx="762">
                  <c:v>-7.8902295882150444</c:v>
                </c:pt>
                <c:pt idx="763">
                  <c:v>11.6105962990365</c:v>
                </c:pt>
                <c:pt idx="764">
                  <c:v>6.8348334016742154</c:v>
                </c:pt>
                <c:pt idx="765">
                  <c:v>-12.7104915962222</c:v>
                </c:pt>
                <c:pt idx="766">
                  <c:v>-4.6921115515768097</c:v>
                </c:pt>
                <c:pt idx="767">
                  <c:v>12.993422329836299</c:v>
                </c:pt>
                <c:pt idx="768">
                  <c:v>-1.8323167973925463</c:v>
                </c:pt>
                <c:pt idx="769">
                  <c:v>-13.6293507079744</c:v>
                </c:pt>
                <c:pt idx="770">
                  <c:v>2.2055459245183848</c:v>
                </c:pt>
                <c:pt idx="771">
                  <c:v>12.544877365234299</c:v>
                </c:pt>
                <c:pt idx="772">
                  <c:v>-6.5522678933137799</c:v>
                </c:pt>
                <c:pt idx="773">
                  <c:v>-8.1867838027058646</c:v>
                </c:pt>
                <c:pt idx="774">
                  <c:v>7.7746022945886999</c:v>
                </c:pt>
                <c:pt idx="775">
                  <c:v>9.9448050194743658</c:v>
                </c:pt>
                <c:pt idx="776">
                  <c:v>-10.86873995190065</c:v>
                </c:pt>
                <c:pt idx="777">
                  <c:v>-8.1783870484249253</c:v>
                </c:pt>
                <c:pt idx="778">
                  <c:v>10.559279050511</c:v>
                </c:pt>
                <c:pt idx="779">
                  <c:v>3.5485737120653003</c:v>
                </c:pt>
                <c:pt idx="780">
                  <c:v>-13.864894313735601</c:v>
                </c:pt>
                <c:pt idx="781">
                  <c:v>-3.0288589399631602</c:v>
                </c:pt>
                <c:pt idx="782">
                  <c:v>12.217675308880299</c:v>
                </c:pt>
                <c:pt idx="783">
                  <c:v>-1.1103188334491201</c:v>
                </c:pt>
                <c:pt idx="784">
                  <c:v>-8.0324758296456498</c:v>
                </c:pt>
                <c:pt idx="785">
                  <c:v>2.6114684528662298</c:v>
                </c:pt>
                <c:pt idx="786">
                  <c:v>11.88472518562155</c:v>
                </c:pt>
                <c:pt idx="787">
                  <c:v>-7.9240086663148555</c:v>
                </c:pt>
                <c:pt idx="788">
                  <c:v>-7.99362451616879</c:v>
                </c:pt>
                <c:pt idx="789">
                  <c:v>9.0888485076548395</c:v>
                </c:pt>
                <c:pt idx="790">
                  <c:v>8.5921424354815752</c:v>
                </c:pt>
                <c:pt idx="791">
                  <c:v>-11.526067304033251</c:v>
                </c:pt>
                <c:pt idx="792">
                  <c:v>-7.343921899143135</c:v>
                </c:pt>
                <c:pt idx="793">
                  <c:v>12.193850475567</c:v>
                </c:pt>
                <c:pt idx="794">
                  <c:v>3.5882385263335399</c:v>
                </c:pt>
                <c:pt idx="795">
                  <c:v>-13.6737951282665</c:v>
                </c:pt>
                <c:pt idx="796">
                  <c:v>-1.5731778472191704</c:v>
                </c:pt>
                <c:pt idx="797">
                  <c:v>12.635280776380849</c:v>
                </c:pt>
                <c:pt idx="798">
                  <c:v>-2.8729287297055404</c:v>
                </c:pt>
                <c:pt idx="799">
                  <c:v>-7.9673833776918155</c:v>
                </c:pt>
                <c:pt idx="800">
                  <c:v>4.0579248203882452</c:v>
                </c:pt>
                <c:pt idx="801">
                  <c:v>11.386778776605048</c:v>
                </c:pt>
                <c:pt idx="802">
                  <c:v>-9.2220293379287792</c:v>
                </c:pt>
                <c:pt idx="803">
                  <c:v>-7.883435139417915</c:v>
                </c:pt>
                <c:pt idx="804">
                  <c:v>8.7068219220680589</c:v>
                </c:pt>
                <c:pt idx="805">
                  <c:v>8.5420585752795049</c:v>
                </c:pt>
                <c:pt idx="806">
                  <c:v>-12.155839071828549</c:v>
                </c:pt>
                <c:pt idx="807">
                  <c:v>-7.2252458288995953</c:v>
                </c:pt>
                <c:pt idx="808">
                  <c:v>11.83400074693985</c:v>
                </c:pt>
                <c:pt idx="809">
                  <c:v>1.381054399205792</c:v>
                </c:pt>
                <c:pt idx="810">
                  <c:v>-13.923927560328501</c:v>
                </c:pt>
                <c:pt idx="811">
                  <c:v>-0.28599507609903996</c:v>
                </c:pt>
                <c:pt idx="812">
                  <c:v>12.46971909582825</c:v>
                </c:pt>
                <c:pt idx="813">
                  <c:v>-4.4653530674424999</c:v>
                </c:pt>
                <c:pt idx="814">
                  <c:v>-7.7517437814845902</c:v>
                </c:pt>
                <c:pt idx="815">
                  <c:v>4.5721847367876549</c:v>
                </c:pt>
                <c:pt idx="816">
                  <c:v>10.523437139009349</c:v>
                </c:pt>
                <c:pt idx="817">
                  <c:v>-9.7385923080214241</c:v>
                </c:pt>
                <c:pt idx="818">
                  <c:v>-7.5984182417385249</c:v>
                </c:pt>
                <c:pt idx="819">
                  <c:v>9.1949683058802147</c:v>
                </c:pt>
                <c:pt idx="820">
                  <c:v>5.3396874732001542</c:v>
                </c:pt>
                <c:pt idx="821">
                  <c:v>-13.409689503959999</c:v>
                </c:pt>
                <c:pt idx="822">
                  <c:v>-6.4369546384163652</c:v>
                </c:pt>
                <c:pt idx="823">
                  <c:v>11.7750933933476</c:v>
                </c:pt>
                <c:pt idx="824">
                  <c:v>0.85499138768243998</c:v>
                </c:pt>
                <c:pt idx="825">
                  <c:v>-7.4245295047143856</c:v>
                </c:pt>
                <c:pt idx="826">
                  <c:v>-0.63937424214455651</c:v>
                </c:pt>
                <c:pt idx="827">
                  <c:v>12.106264227712149</c:v>
                </c:pt>
                <c:pt idx="828">
                  <c:v>-6.1465093562192408</c:v>
                </c:pt>
                <c:pt idx="829">
                  <c:v>-7.3225055819299101</c:v>
                </c:pt>
                <c:pt idx="830">
                  <c:v>6.5493720633052845</c:v>
                </c:pt>
                <c:pt idx="831">
                  <c:v>9.2780165953507101</c:v>
                </c:pt>
                <c:pt idx="832">
                  <c:v>-10.281462709586869</c:v>
                </c:pt>
                <c:pt idx="833">
                  <c:v>-7.2237477430499002</c:v>
                </c:pt>
                <c:pt idx="834">
                  <c:v>9.7795233010279041</c:v>
                </c:pt>
                <c:pt idx="835">
                  <c:v>4.9571761929871805</c:v>
                </c:pt>
                <c:pt idx="836">
                  <c:v>-13.267874359887099</c:v>
                </c:pt>
                <c:pt idx="837">
                  <c:v>-5.6629491719385348</c:v>
                </c:pt>
                <c:pt idx="838">
                  <c:v>11.93715868580845</c:v>
                </c:pt>
                <c:pt idx="839">
                  <c:v>-1.6627385030790829</c:v>
                </c:pt>
                <c:pt idx="840">
                  <c:v>-7.13087351828643</c:v>
                </c:pt>
                <c:pt idx="841">
                  <c:v>0.76695471630116241</c:v>
                </c:pt>
                <c:pt idx="842">
                  <c:v>11.4135718563191</c:v>
                </c:pt>
                <c:pt idx="843">
                  <c:v>-8.0388796571464738</c:v>
                </c:pt>
                <c:pt idx="844">
                  <c:v>-7.0235833473963503</c:v>
                </c:pt>
                <c:pt idx="845">
                  <c:v>7.5529058029923304</c:v>
                </c:pt>
                <c:pt idx="846">
                  <c:v>9.2090200573410304</c:v>
                </c:pt>
                <c:pt idx="847">
                  <c:v>-11.08830490900605</c:v>
                </c:pt>
                <c:pt idx="848">
                  <c:v>-6.9542153170340555</c:v>
                </c:pt>
                <c:pt idx="849">
                  <c:v>11.0584279202091</c:v>
                </c:pt>
                <c:pt idx="850">
                  <c:v>3.7738615972466301</c:v>
                </c:pt>
                <c:pt idx="851">
                  <c:v>-13.359621599606051</c:v>
                </c:pt>
                <c:pt idx="852">
                  <c:v>-4.0976887923694107</c:v>
                </c:pt>
                <c:pt idx="853">
                  <c:v>12.653581324120349</c:v>
                </c:pt>
                <c:pt idx="854">
                  <c:v>-1.503741506901515</c:v>
                </c:pt>
                <c:pt idx="855">
                  <c:v>-7.023039715326985</c:v>
                </c:pt>
                <c:pt idx="856">
                  <c:v>1.8460592714991708</c:v>
                </c:pt>
                <c:pt idx="857">
                  <c:v>11.851734349319051</c:v>
                </c:pt>
                <c:pt idx="858">
                  <c:v>-7.5088716012793348</c:v>
                </c:pt>
                <c:pt idx="859">
                  <c:v>-7.0427695152480645</c:v>
                </c:pt>
                <c:pt idx="860">
                  <c:v>8.8839784088505152</c:v>
                </c:pt>
                <c:pt idx="861">
                  <c:v>8.2665931619618505</c:v>
                </c:pt>
                <c:pt idx="862">
                  <c:v>-11.67301626428185</c:v>
                </c:pt>
                <c:pt idx="863">
                  <c:v>-7.0223475391085604</c:v>
                </c:pt>
                <c:pt idx="864">
                  <c:v>11.65754988162745</c:v>
                </c:pt>
                <c:pt idx="865">
                  <c:v>3.2627725205141003</c:v>
                </c:pt>
                <c:pt idx="866">
                  <c:v>-10.46309586190009</c:v>
                </c:pt>
                <c:pt idx="867">
                  <c:v>-2.6888485739416099</c:v>
                </c:pt>
                <c:pt idx="868">
                  <c:v>12.2466037204161</c:v>
                </c:pt>
                <c:pt idx="869">
                  <c:v>-4.0672204320899299</c:v>
                </c:pt>
                <c:pt idx="870">
                  <c:v>-7.0485661489877796</c:v>
                </c:pt>
                <c:pt idx="871">
                  <c:v>4.4727891461829845</c:v>
                </c:pt>
                <c:pt idx="872">
                  <c:v>10.980044822622698</c:v>
                </c:pt>
                <c:pt idx="873">
                  <c:v>-8.6855105878604792</c:v>
                </c:pt>
                <c:pt idx="874">
                  <c:v>-7.0108610518108456</c:v>
                </c:pt>
                <c:pt idx="875">
                  <c:v>8.8502688993478991</c:v>
                </c:pt>
                <c:pt idx="876">
                  <c:v>7.5465918559794893</c:v>
                </c:pt>
                <c:pt idx="877">
                  <c:v>-12.4165500185361</c:v>
                </c:pt>
                <c:pt idx="878">
                  <c:v>-6.9528377185739103</c:v>
                </c:pt>
                <c:pt idx="879">
                  <c:v>11.243722284717601</c:v>
                </c:pt>
                <c:pt idx="880">
                  <c:v>0.83469109813467501</c:v>
                </c:pt>
                <c:pt idx="881">
                  <c:v>-6.984838959677595</c:v>
                </c:pt>
                <c:pt idx="882">
                  <c:v>-2.3677830872038901</c:v>
                </c:pt>
                <c:pt idx="883">
                  <c:v>11.919288134205651</c:v>
                </c:pt>
                <c:pt idx="884">
                  <c:v>-4.9346756587907645</c:v>
                </c:pt>
                <c:pt idx="885">
                  <c:v>-6.9304274607086995</c:v>
                </c:pt>
                <c:pt idx="886">
                  <c:v>4.5054571401967349</c:v>
                </c:pt>
                <c:pt idx="887">
                  <c:v>9.7641441692237549</c:v>
                </c:pt>
                <c:pt idx="888">
                  <c:v>-10.30924851275128</c:v>
                </c:pt>
                <c:pt idx="889">
                  <c:v>-6.8594809961380703</c:v>
                </c:pt>
                <c:pt idx="890">
                  <c:v>9.0544216009133347</c:v>
                </c:pt>
                <c:pt idx="891">
                  <c:v>6.7441613614555305</c:v>
                </c:pt>
                <c:pt idx="892">
                  <c:v>-12.9254251531323</c:v>
                </c:pt>
                <c:pt idx="893">
                  <c:v>-6.4574022404680802</c:v>
                </c:pt>
                <c:pt idx="894">
                  <c:v>11.937996714488801</c:v>
                </c:pt>
                <c:pt idx="895">
                  <c:v>1.5614405362210821</c:v>
                </c:pt>
                <c:pt idx="896">
                  <c:v>-6.9024936733863154</c:v>
                </c:pt>
                <c:pt idx="897">
                  <c:v>0.71791741867185843</c:v>
                </c:pt>
                <c:pt idx="898">
                  <c:v>12.258783902580799</c:v>
                </c:pt>
                <c:pt idx="899">
                  <c:v>-5.48706286577863</c:v>
                </c:pt>
                <c:pt idx="900">
                  <c:v>-6.9212191389350046</c:v>
                </c:pt>
                <c:pt idx="901">
                  <c:v>6.31475710470297</c:v>
                </c:pt>
                <c:pt idx="902">
                  <c:v>9.4861507401231258</c:v>
                </c:pt>
                <c:pt idx="903">
                  <c:v>-10.585089593146344</c:v>
                </c:pt>
                <c:pt idx="904">
                  <c:v>-6.8519422145762698</c:v>
                </c:pt>
                <c:pt idx="905">
                  <c:v>9.5934409168901542</c:v>
                </c:pt>
                <c:pt idx="906">
                  <c:v>4.3871222145099749</c:v>
                </c:pt>
                <c:pt idx="907">
                  <c:v>-13.703828890521599</c:v>
                </c:pt>
                <c:pt idx="908">
                  <c:v>-5.37973025048412</c:v>
                </c:pt>
                <c:pt idx="909">
                  <c:v>12.194927306095849</c:v>
                </c:pt>
                <c:pt idx="910">
                  <c:v>-1.2228806263748051</c:v>
                </c:pt>
                <c:pt idx="911">
                  <c:v>-6.8809376163303053</c:v>
                </c:pt>
                <c:pt idx="912">
                  <c:v>2.18885074026245</c:v>
                </c:pt>
                <c:pt idx="913">
                  <c:v>12.11945400487085</c:v>
                </c:pt>
                <c:pt idx="914">
                  <c:v>-6.4679894010518852</c:v>
                </c:pt>
                <c:pt idx="915">
                  <c:v>-6.9205341414501254</c:v>
                </c:pt>
                <c:pt idx="916">
                  <c:v>7.3105134965175749</c:v>
                </c:pt>
                <c:pt idx="917">
                  <c:v>9.5109444760533393</c:v>
                </c:pt>
                <c:pt idx="918">
                  <c:v>-11.0143090490124</c:v>
                </c:pt>
                <c:pt idx="919">
                  <c:v>-6.9576628418933852</c:v>
                </c:pt>
                <c:pt idx="920">
                  <c:v>10.548913042652849</c:v>
                </c:pt>
                <c:pt idx="921">
                  <c:v>4.979637331375625</c:v>
                </c:pt>
                <c:pt idx="922">
                  <c:v>-13.6061787829849</c:v>
                </c:pt>
                <c:pt idx="923">
                  <c:v>-3.718008258558835</c:v>
                </c:pt>
                <c:pt idx="924">
                  <c:v>12.358400665357149</c:v>
                </c:pt>
                <c:pt idx="925">
                  <c:v>-2.7722843555869949</c:v>
                </c:pt>
                <c:pt idx="926">
                  <c:v>-7.0140673903138442</c:v>
                </c:pt>
                <c:pt idx="927">
                  <c:v>2.8744677121957301</c:v>
                </c:pt>
                <c:pt idx="928">
                  <c:v>11.610327954842251</c:v>
                </c:pt>
                <c:pt idx="929">
                  <c:v>-7.9151951098222497</c:v>
                </c:pt>
                <c:pt idx="930">
                  <c:v>-7.0499343409832651</c:v>
                </c:pt>
                <c:pt idx="931">
                  <c:v>9.1759369144572851</c:v>
                </c:pt>
                <c:pt idx="932">
                  <c:v>9.7209455917688548</c:v>
                </c:pt>
                <c:pt idx="933">
                  <c:v>-11.318484943614902</c:v>
                </c:pt>
                <c:pt idx="934">
                  <c:v>-7.1301664409898553</c:v>
                </c:pt>
                <c:pt idx="935">
                  <c:v>12.138003524733051</c:v>
                </c:pt>
                <c:pt idx="936">
                  <c:v>4.1346173635768952</c:v>
                </c:pt>
                <c:pt idx="937">
                  <c:v>-12.731957572841051</c:v>
                </c:pt>
                <c:pt idx="938">
                  <c:v>-1.3049355030238741</c:v>
                </c:pt>
                <c:pt idx="939">
                  <c:v>13.0351955426417</c:v>
                </c:pt>
                <c:pt idx="940">
                  <c:v>-2.9687263724172048</c:v>
                </c:pt>
                <c:pt idx="941">
                  <c:v>-10.299237469448155</c:v>
                </c:pt>
                <c:pt idx="942">
                  <c:v>5.0694384862199753</c:v>
                </c:pt>
                <c:pt idx="943">
                  <c:v>12.0621401872805</c:v>
                </c:pt>
                <c:pt idx="944">
                  <c:v>-7.7826517676581393</c:v>
                </c:pt>
                <c:pt idx="945">
                  <c:v>-7.6623005349137507</c:v>
                </c:pt>
                <c:pt idx="946">
                  <c:v>9.4645151641744647</c:v>
                </c:pt>
                <c:pt idx="947">
                  <c:v>9.1111141952354</c:v>
                </c:pt>
                <c:pt idx="948">
                  <c:v>-11.0314403327774</c:v>
                </c:pt>
                <c:pt idx="949">
                  <c:v>-5.9878470441122049</c:v>
                </c:pt>
                <c:pt idx="950">
                  <c:v>13.310625604761551</c:v>
                </c:pt>
                <c:pt idx="951">
                  <c:v>4.5248527672189196</c:v>
                </c:pt>
                <c:pt idx="952">
                  <c:v>-12.845208768849201</c:v>
                </c:pt>
                <c:pt idx="953">
                  <c:v>-0.67295199916978854</c:v>
                </c:pt>
                <c:pt idx="954">
                  <c:v>13.8870420948587</c:v>
                </c:pt>
                <c:pt idx="955">
                  <c:v>-1.4545520941059005</c:v>
                </c:pt>
                <c:pt idx="956">
                  <c:v>-12.356689012635449</c:v>
                </c:pt>
                <c:pt idx="957">
                  <c:v>7.1874882276068348</c:v>
                </c:pt>
                <c:pt idx="958">
                  <c:v>11.925081237449849</c:v>
                </c:pt>
                <c:pt idx="959">
                  <c:v>-8.5416116030134308</c:v>
                </c:pt>
                <c:pt idx="960">
                  <c:v>-9.9127698998077491</c:v>
                </c:pt>
                <c:pt idx="961">
                  <c:v>10.927480102632</c:v>
                </c:pt>
                <c:pt idx="962">
                  <c:v>8.8784382002618401</c:v>
                </c:pt>
                <c:pt idx="963">
                  <c:v>-11.890844173864</c:v>
                </c:pt>
                <c:pt idx="964">
                  <c:v>-5.3900177981610806</c:v>
                </c:pt>
                <c:pt idx="965">
                  <c:v>12.7407769448604</c:v>
                </c:pt>
                <c:pt idx="966">
                  <c:v>1.3762375469483936</c:v>
                </c:pt>
                <c:pt idx="967">
                  <c:v>-13.684058315679149</c:v>
                </c:pt>
                <c:pt idx="968">
                  <c:v>1.7005282411051899</c:v>
                </c:pt>
                <c:pt idx="969">
                  <c:v>13.0349417387319</c:v>
                </c:pt>
                <c:pt idx="970">
                  <c:v>-4.75125825803915</c:v>
                </c:pt>
                <c:pt idx="971">
                  <c:v>-12.83906415120285</c:v>
                </c:pt>
                <c:pt idx="972">
                  <c:v>7.1269849217094254</c:v>
                </c:pt>
                <c:pt idx="973">
                  <c:v>11.06642896275345</c:v>
                </c:pt>
                <c:pt idx="974">
                  <c:v>-8.9582211519506707</c:v>
                </c:pt>
                <c:pt idx="975">
                  <c:v>-8.6968708096241016</c:v>
                </c:pt>
                <c:pt idx="976">
                  <c:v>10.716428120557</c:v>
                </c:pt>
                <c:pt idx="977">
                  <c:v>6.4834390990912301</c:v>
                </c:pt>
                <c:pt idx="978">
                  <c:v>-12.635265283150449</c:v>
                </c:pt>
                <c:pt idx="979">
                  <c:v>-3.7377302687192397</c:v>
                </c:pt>
                <c:pt idx="980">
                  <c:v>13.08867724837055</c:v>
                </c:pt>
                <c:pt idx="981">
                  <c:v>-1.7962601738781045</c:v>
                </c:pt>
                <c:pt idx="982">
                  <c:v>-13.86808169560765</c:v>
                </c:pt>
                <c:pt idx="983">
                  <c:v>2.5930208827088199</c:v>
                </c:pt>
                <c:pt idx="984">
                  <c:v>12.177373133304201</c:v>
                </c:pt>
                <c:pt idx="985">
                  <c:v>-6.7185934590912249</c:v>
                </c:pt>
                <c:pt idx="986">
                  <c:v>-8.8109820161244308</c:v>
                </c:pt>
                <c:pt idx="987">
                  <c:v>7.7343565131534602</c:v>
                </c:pt>
                <c:pt idx="988">
                  <c:v>9.8641656041272903</c:v>
                </c:pt>
                <c:pt idx="989">
                  <c:v>-11.16751890166335</c:v>
                </c:pt>
                <c:pt idx="990">
                  <c:v>-8.6473522281102806</c:v>
                </c:pt>
                <c:pt idx="991">
                  <c:v>11.490277952770199</c:v>
                </c:pt>
                <c:pt idx="992">
                  <c:v>5.6025256676904647</c:v>
                </c:pt>
                <c:pt idx="993">
                  <c:v>-13.0471637340519</c:v>
                </c:pt>
                <c:pt idx="994">
                  <c:v>-2.8157095337386049</c:v>
                </c:pt>
                <c:pt idx="995">
                  <c:v>12.868086626491451</c:v>
                </c:pt>
                <c:pt idx="996">
                  <c:v>-0.68595364357807298</c:v>
                </c:pt>
                <c:pt idx="997">
                  <c:v>-13.615703355393698</c:v>
                </c:pt>
                <c:pt idx="998">
                  <c:v>0.95897943720304002</c:v>
                </c:pt>
                <c:pt idx="999">
                  <c:v>11.839199623244649</c:v>
                </c:pt>
                <c:pt idx="1000">
                  <c:v>-7.7348101503346305</c:v>
                </c:pt>
                <c:pt idx="1001">
                  <c:v>-8.5072860863107849</c:v>
                </c:pt>
                <c:pt idx="1002">
                  <c:v>7.9842452597587652</c:v>
                </c:pt>
                <c:pt idx="1003">
                  <c:v>8.4460636626384353</c:v>
                </c:pt>
                <c:pt idx="1004">
                  <c:v>-11.3311797482098</c:v>
                </c:pt>
                <c:pt idx="1005">
                  <c:v>-8.2382119347611802</c:v>
                </c:pt>
                <c:pt idx="1006">
                  <c:v>11.35658118660475</c:v>
                </c:pt>
                <c:pt idx="1007">
                  <c:v>3.9503329269913801</c:v>
                </c:pt>
                <c:pt idx="1008">
                  <c:v>-13.917188624029951</c:v>
                </c:pt>
                <c:pt idx="1009">
                  <c:v>-2.7201180138503949</c:v>
                </c:pt>
                <c:pt idx="1010">
                  <c:v>12.303452018494951</c:v>
                </c:pt>
                <c:pt idx="1011">
                  <c:v>-1.0212457709558951</c:v>
                </c:pt>
                <c:pt idx="1012">
                  <c:v>-8.093309165144305</c:v>
                </c:pt>
                <c:pt idx="1013">
                  <c:v>3.00615708578602</c:v>
                </c:pt>
                <c:pt idx="1014">
                  <c:v>11.29225369966025</c:v>
                </c:pt>
                <c:pt idx="1015">
                  <c:v>-8.4291356338663199</c:v>
                </c:pt>
                <c:pt idx="1016">
                  <c:v>-7.9274182018468196</c:v>
                </c:pt>
                <c:pt idx="1017">
                  <c:v>9.3617744746066656</c:v>
                </c:pt>
                <c:pt idx="1018">
                  <c:v>7.7963458091025499</c:v>
                </c:pt>
                <c:pt idx="1019">
                  <c:v>-12.37334495718645</c:v>
                </c:pt>
                <c:pt idx="1020">
                  <c:v>-7.4242082906628104</c:v>
                </c:pt>
                <c:pt idx="1021">
                  <c:v>11.485305906855251</c:v>
                </c:pt>
                <c:pt idx="1022">
                  <c:v>2.99584246209825</c:v>
                </c:pt>
                <c:pt idx="1023">
                  <c:v>-10.95968267988242</c:v>
                </c:pt>
                <c:pt idx="1024">
                  <c:v>-1.6516229427981686</c:v>
                </c:pt>
                <c:pt idx="1025">
                  <c:v>12.103935143121799</c:v>
                </c:pt>
                <c:pt idx="1026">
                  <c:v>-4.4432481486736002</c:v>
                </c:pt>
                <c:pt idx="1027">
                  <c:v>-7.5462113827226949</c:v>
                </c:pt>
                <c:pt idx="1028">
                  <c:v>3.825918319537255</c:v>
                </c:pt>
                <c:pt idx="1029">
                  <c:v>10.27390575246703</c:v>
                </c:pt>
                <c:pt idx="1030">
                  <c:v>-9.6288601958635844</c:v>
                </c:pt>
                <c:pt idx="1031">
                  <c:v>-7.3477721856140148</c:v>
                </c:pt>
                <c:pt idx="1032">
                  <c:v>9.5733563460314404</c:v>
                </c:pt>
                <c:pt idx="1033">
                  <c:v>6.89341763606798</c:v>
                </c:pt>
                <c:pt idx="1034">
                  <c:v>-12.818837315122149</c:v>
                </c:pt>
                <c:pt idx="1035">
                  <c:v>-6.8054993424763346</c:v>
                </c:pt>
                <c:pt idx="1036">
                  <c:v>11.6201153763264</c:v>
                </c:pt>
                <c:pt idx="1037">
                  <c:v>1.9721756808284876</c:v>
                </c:pt>
                <c:pt idx="1038">
                  <c:v>-7.1270933905829548</c:v>
                </c:pt>
                <c:pt idx="1039">
                  <c:v>-0.34009606655872798</c:v>
                </c:pt>
                <c:pt idx="1040">
                  <c:v>11.9013425238625</c:v>
                </c:pt>
                <c:pt idx="1041">
                  <c:v>-5.2732647374628545</c:v>
                </c:pt>
                <c:pt idx="1042">
                  <c:v>-7.0006345601364206</c:v>
                </c:pt>
                <c:pt idx="1043">
                  <c:v>5.6756387802216652</c:v>
                </c:pt>
                <c:pt idx="1044">
                  <c:v>10.031924592099346</c:v>
                </c:pt>
                <c:pt idx="1045">
                  <c:v>-11.24541243296545</c:v>
                </c:pt>
                <c:pt idx="1046">
                  <c:v>-6.8461029122801147</c:v>
                </c:pt>
                <c:pt idx="1047">
                  <c:v>9.3617960715529414</c:v>
                </c:pt>
                <c:pt idx="1048">
                  <c:v>5.6565122085797608</c:v>
                </c:pt>
                <c:pt idx="1049">
                  <c:v>-6.7820341485622748</c:v>
                </c:pt>
                <c:pt idx="1050">
                  <c:v>-6.2117140304417999</c:v>
                </c:pt>
                <c:pt idx="1051">
                  <c:v>11.18407595855405</c:v>
                </c:pt>
                <c:pt idx="1052">
                  <c:v>-1.9201633654973225</c:v>
                </c:pt>
                <c:pt idx="1053">
                  <c:v>-6.5801339078554602</c:v>
                </c:pt>
                <c:pt idx="1054">
                  <c:v>-0.60575410087208059</c:v>
                </c:pt>
                <c:pt idx="1055">
                  <c:v>11.186327869083751</c:v>
                </c:pt>
                <c:pt idx="1056">
                  <c:v>-7.3509058298973393</c:v>
                </c:pt>
                <c:pt idx="1057">
                  <c:v>-6.4512529000377299</c:v>
                </c:pt>
                <c:pt idx="1058">
                  <c:v>6.2689893980544849</c:v>
                </c:pt>
                <c:pt idx="1059">
                  <c:v>8.4772643146026407</c:v>
                </c:pt>
                <c:pt idx="1060">
                  <c:v>-11.599324052621949</c:v>
                </c:pt>
                <c:pt idx="1061">
                  <c:v>-6.3361453689088894</c:v>
                </c:pt>
                <c:pt idx="1062">
                  <c:v>9.4624814682196998</c:v>
                </c:pt>
                <c:pt idx="1063">
                  <c:v>4.2085583927922849</c:v>
                </c:pt>
                <c:pt idx="1064">
                  <c:v>-6.3006165114009853</c:v>
                </c:pt>
                <c:pt idx="1065">
                  <c:v>-4.8227447292316397</c:v>
                </c:pt>
                <c:pt idx="1066">
                  <c:v>11.216453303553649</c:v>
                </c:pt>
                <c:pt idx="1067">
                  <c:v>-1.8001600947763761</c:v>
                </c:pt>
                <c:pt idx="1068">
                  <c:v>-6.1704977490699946</c:v>
                </c:pt>
                <c:pt idx="1069">
                  <c:v>0.12253264984449008</c:v>
                </c:pt>
                <c:pt idx="1070">
                  <c:v>10.411251179495999</c:v>
                </c:pt>
                <c:pt idx="1071">
                  <c:v>-8.6100247612895604</c:v>
                </c:pt>
                <c:pt idx="1072">
                  <c:v>-6.0401777863130643</c:v>
                </c:pt>
                <c:pt idx="1073">
                  <c:v>6.317415246602005</c:v>
                </c:pt>
                <c:pt idx="1074">
                  <c:v>7.3985171795002653</c:v>
                </c:pt>
                <c:pt idx="1075">
                  <c:v>-12.501821987004501</c:v>
                </c:pt>
                <c:pt idx="1076">
                  <c:v>-5.9730498850932401</c:v>
                </c:pt>
                <c:pt idx="1077">
                  <c:v>11.17227758991865</c:v>
                </c:pt>
                <c:pt idx="1078">
                  <c:v>2.886084735588915</c:v>
                </c:pt>
                <c:pt idx="1079">
                  <c:v>-6.0622200404774098</c:v>
                </c:pt>
                <c:pt idx="1080">
                  <c:v>-3.7656168681818749</c:v>
                </c:pt>
                <c:pt idx="1081">
                  <c:v>12.1705128260444</c:v>
                </c:pt>
                <c:pt idx="1082">
                  <c:v>-1.7871299904603659</c:v>
                </c:pt>
                <c:pt idx="1083">
                  <c:v>-6.1134859123228651</c:v>
                </c:pt>
                <c:pt idx="1084">
                  <c:v>2.8404393189151351</c:v>
                </c:pt>
                <c:pt idx="1085">
                  <c:v>10.79379288971775</c:v>
                </c:pt>
                <c:pt idx="1086">
                  <c:v>-8.6733651444271054</c:v>
                </c:pt>
                <c:pt idx="1087">
                  <c:v>-6.1028635636744646</c:v>
                </c:pt>
                <c:pt idx="1088">
                  <c:v>8.0214852886491297</c:v>
                </c:pt>
                <c:pt idx="1089">
                  <c:v>7.3150191949717298</c:v>
                </c:pt>
                <c:pt idx="1090">
                  <c:v>-12.64912326869195</c:v>
                </c:pt>
                <c:pt idx="1091">
                  <c:v>-6.0750379045771403</c:v>
                </c:pt>
                <c:pt idx="1092">
                  <c:v>10.9439645793281</c:v>
                </c:pt>
                <c:pt idx="1093">
                  <c:v>1.7295102064158649</c:v>
                </c:pt>
                <c:pt idx="1094">
                  <c:v>-6.1186663878885401</c:v>
                </c:pt>
                <c:pt idx="1095">
                  <c:v>-2.972439060966495</c:v>
                </c:pt>
                <c:pt idx="1096">
                  <c:v>12.76262874012555</c:v>
                </c:pt>
                <c:pt idx="1097">
                  <c:v>-4.2132561312153749</c:v>
                </c:pt>
                <c:pt idx="1098">
                  <c:v>-6.2659976916899058</c:v>
                </c:pt>
                <c:pt idx="1099">
                  <c:v>4.0723910248816804</c:v>
                </c:pt>
                <c:pt idx="1100">
                  <c:v>11.012062957459699</c:v>
                </c:pt>
                <c:pt idx="1101">
                  <c:v>-8.3987355881867902</c:v>
                </c:pt>
                <c:pt idx="1102">
                  <c:v>-6.3558802916307204</c:v>
                </c:pt>
                <c:pt idx="1103">
                  <c:v>9.8385434401721845</c:v>
                </c:pt>
                <c:pt idx="1104">
                  <c:v>7.4450429252014256</c:v>
                </c:pt>
                <c:pt idx="1105">
                  <c:v>-12.55192839999415</c:v>
                </c:pt>
                <c:pt idx="1106">
                  <c:v>-6.0166624859512847</c:v>
                </c:pt>
                <c:pt idx="1107">
                  <c:v>12.267712420749151</c:v>
                </c:pt>
                <c:pt idx="1108">
                  <c:v>1.2936091303359261</c:v>
                </c:pt>
                <c:pt idx="1109">
                  <c:v>-13.2713875795395</c:v>
                </c:pt>
                <c:pt idx="1110">
                  <c:v>0.42759773244028848</c:v>
                </c:pt>
                <c:pt idx="1111">
                  <c:v>12.829211317186299</c:v>
                </c:pt>
                <c:pt idx="1112">
                  <c:v>-4.6546383391276152</c:v>
                </c:pt>
                <c:pt idx="1113">
                  <c:v>-6.8610846949128952</c:v>
                </c:pt>
                <c:pt idx="1114">
                  <c:v>6.056121086543885</c:v>
                </c:pt>
                <c:pt idx="1115">
                  <c:v>10.762584177638349</c:v>
                </c:pt>
                <c:pt idx="1116">
                  <c:v>-8.6909748888475242</c:v>
                </c:pt>
                <c:pt idx="1117">
                  <c:v>-7.07297623929556</c:v>
                </c:pt>
                <c:pt idx="1118">
                  <c:v>10.493710293595925</c:v>
                </c:pt>
                <c:pt idx="1119">
                  <c:v>7.6264738222669557</c:v>
                </c:pt>
                <c:pt idx="1120">
                  <c:v>-11.48660208636675</c:v>
                </c:pt>
                <c:pt idx="1121">
                  <c:v>-4.4369185360663099</c:v>
                </c:pt>
                <c:pt idx="1122">
                  <c:v>13.3377569682526</c:v>
                </c:pt>
                <c:pt idx="1123">
                  <c:v>1.3514028139383907</c:v>
                </c:pt>
                <c:pt idx="1124">
                  <c:v>-12.953365555284751</c:v>
                </c:pt>
                <c:pt idx="1125">
                  <c:v>2.4501125122292198</c:v>
                </c:pt>
                <c:pt idx="1126">
                  <c:v>13.30957554581005</c:v>
                </c:pt>
                <c:pt idx="1127">
                  <c:v>-5.2996204079491553</c:v>
                </c:pt>
                <c:pt idx="1128">
                  <c:v>-11.58120562333025</c:v>
                </c:pt>
                <c:pt idx="1129">
                  <c:v>8.23007943141989</c:v>
                </c:pt>
                <c:pt idx="1130">
                  <c:v>11.3022829964967</c:v>
                </c:pt>
                <c:pt idx="1131">
                  <c:v>-9.5199381377655055</c:v>
                </c:pt>
                <c:pt idx="1132">
                  <c:v>-7.9736577052731503</c:v>
                </c:pt>
                <c:pt idx="1133">
                  <c:v>11.7287184690991</c:v>
                </c:pt>
                <c:pt idx="1134">
                  <c:v>5.9189828298347305</c:v>
                </c:pt>
                <c:pt idx="1135">
                  <c:v>-12.72029692346025</c:v>
                </c:pt>
                <c:pt idx="1136">
                  <c:v>-2.66668823329442</c:v>
                </c:pt>
                <c:pt idx="1137">
                  <c:v>13.396760583006149</c:v>
                </c:pt>
                <c:pt idx="1138">
                  <c:v>-0.341605615689755</c:v>
                </c:pt>
                <c:pt idx="1139">
                  <c:v>-13.01821276862445</c:v>
                </c:pt>
                <c:pt idx="1140">
                  <c:v>2.694540580491565</c:v>
                </c:pt>
                <c:pt idx="1141">
                  <c:v>12.944341654965701</c:v>
                </c:pt>
                <c:pt idx="1142">
                  <c:v>-6.0050699464770103</c:v>
                </c:pt>
                <c:pt idx="1143">
                  <c:v>-11.4419468676973</c:v>
                </c:pt>
                <c:pt idx="1144">
                  <c:v>9.7561837209430706</c:v>
                </c:pt>
                <c:pt idx="1145">
                  <c:v>10.069313232916835</c:v>
                </c:pt>
                <c:pt idx="1146">
                  <c:v>-10.927578026849801</c:v>
                </c:pt>
                <c:pt idx="1147">
                  <c:v>-8.6667378703689799</c:v>
                </c:pt>
                <c:pt idx="1148">
                  <c:v>12.13385927569475</c:v>
                </c:pt>
                <c:pt idx="1149">
                  <c:v>5.59442946086034</c:v>
                </c:pt>
                <c:pt idx="1150">
                  <c:v>-13.509300776228599</c:v>
                </c:pt>
                <c:pt idx="1151">
                  <c:v>-2.1966962017128551</c:v>
                </c:pt>
                <c:pt idx="1152">
                  <c:v>12.97489603290405</c:v>
                </c:pt>
                <c:pt idx="1153">
                  <c:v>-0.70741101318969846</c:v>
                </c:pt>
                <c:pt idx="1154">
                  <c:v>-13.416504324676801</c:v>
                </c:pt>
                <c:pt idx="1155">
                  <c:v>4.2838456687629147</c:v>
                </c:pt>
                <c:pt idx="1156">
                  <c:v>12.344481944675351</c:v>
                </c:pt>
                <c:pt idx="1157">
                  <c:v>-6.43422926512737</c:v>
                </c:pt>
                <c:pt idx="1158">
                  <c:v>-10.8453927524041</c:v>
                </c:pt>
                <c:pt idx="1159">
                  <c:v>9.7066979878793944</c:v>
                </c:pt>
                <c:pt idx="1160">
                  <c:v>8.5027656098340056</c:v>
                </c:pt>
                <c:pt idx="1161">
                  <c:v>-11.15096045542855</c:v>
                </c:pt>
                <c:pt idx="1162">
                  <c:v>-6.4743689014765398</c:v>
                </c:pt>
                <c:pt idx="1163">
                  <c:v>12.540550104293199</c:v>
                </c:pt>
                <c:pt idx="1164">
                  <c:v>4.9097880691009657</c:v>
                </c:pt>
                <c:pt idx="1165">
                  <c:v>-13.453788264720949</c:v>
                </c:pt>
                <c:pt idx="1166">
                  <c:v>-2.0063673979877983</c:v>
                </c:pt>
                <c:pt idx="1167">
                  <c:v>13.269337403422849</c:v>
                </c:pt>
                <c:pt idx="1168">
                  <c:v>-2.5377686809121451</c:v>
                </c:pt>
                <c:pt idx="1169">
                  <c:v>-13.456761467095451</c:v>
                </c:pt>
                <c:pt idx="1170">
                  <c:v>4.3229342117588798</c:v>
                </c:pt>
                <c:pt idx="1171">
                  <c:v>11.451910227984751</c:v>
                </c:pt>
                <c:pt idx="1172">
                  <c:v>-9.7261865217266852</c:v>
                </c:pt>
                <c:pt idx="1173">
                  <c:v>-8.9009242999015452</c:v>
                </c:pt>
                <c:pt idx="1174">
                  <c:v>9.5164803619869502</c:v>
                </c:pt>
                <c:pt idx="1175">
                  <c:v>7.9902667490912149</c:v>
                </c:pt>
                <c:pt idx="1176">
                  <c:v>-12.681914137840799</c:v>
                </c:pt>
                <c:pt idx="1177">
                  <c:v>-5.6858684709613705</c:v>
                </c:pt>
                <c:pt idx="1178">
                  <c:v>12.385482316165501</c:v>
                </c:pt>
                <c:pt idx="1179">
                  <c:v>1.6065243482380764</c:v>
                </c:pt>
                <c:pt idx="1180">
                  <c:v>-13.7994622314475</c:v>
                </c:pt>
                <c:pt idx="1181">
                  <c:v>-0.68571487565769396</c:v>
                </c:pt>
                <c:pt idx="1182">
                  <c:v>12.724249729831349</c:v>
                </c:pt>
                <c:pt idx="1183">
                  <c:v>-5.1105064367661797</c:v>
                </c:pt>
                <c:pt idx="1184">
                  <c:v>-8.6947323393885245</c:v>
                </c:pt>
                <c:pt idx="1185">
                  <c:v>6.1677654580766905</c:v>
                </c:pt>
                <c:pt idx="1186">
                  <c:v>10.85433033584615</c:v>
                </c:pt>
                <c:pt idx="1187">
                  <c:v>-10.307721048828469</c:v>
                </c:pt>
                <c:pt idx="1188">
                  <c:v>-8.5123882296209636</c:v>
                </c:pt>
                <c:pt idx="1189">
                  <c:v>10.177517526617105</c:v>
                </c:pt>
                <c:pt idx="1190">
                  <c:v>5.8831227144640899</c:v>
                </c:pt>
                <c:pt idx="1191">
                  <c:v>-13.395390368221801</c:v>
                </c:pt>
                <c:pt idx="1192">
                  <c:v>-5.2023125022404901</c:v>
                </c:pt>
                <c:pt idx="1193">
                  <c:v>12.035126117753901</c:v>
                </c:pt>
                <c:pt idx="1194">
                  <c:v>-1.474927813037396</c:v>
                </c:pt>
                <c:pt idx="1195">
                  <c:v>-8.2525655853529756</c:v>
                </c:pt>
                <c:pt idx="1196">
                  <c:v>-0.54046688978951352</c:v>
                </c:pt>
                <c:pt idx="1197">
                  <c:v>11.7159500599669</c:v>
                </c:pt>
                <c:pt idx="1198">
                  <c:v>-6.5921853441367597</c:v>
                </c:pt>
                <c:pt idx="1199">
                  <c:v>-8.0326209188194753</c:v>
                </c:pt>
                <c:pt idx="1200">
                  <c:v>6.6061216639773193</c:v>
                </c:pt>
                <c:pt idx="1201">
                  <c:v>9.9677219675031647</c:v>
                </c:pt>
                <c:pt idx="1202">
                  <c:v>-10.485858407055794</c:v>
                </c:pt>
                <c:pt idx="1203">
                  <c:v>-7.8713840244521549</c:v>
                </c:pt>
                <c:pt idx="1204">
                  <c:v>10.952469381136051</c:v>
                </c:pt>
                <c:pt idx="1205">
                  <c:v>5.4110513543362249</c:v>
                </c:pt>
                <c:pt idx="1206">
                  <c:v>-13.57546949034225</c:v>
                </c:pt>
                <c:pt idx="1207">
                  <c:v>-4.9340376694890455</c:v>
                </c:pt>
                <c:pt idx="1208">
                  <c:v>12.373726411073651</c:v>
                </c:pt>
                <c:pt idx="1209">
                  <c:v>-4.5843572218350004E-2</c:v>
                </c:pt>
                <c:pt idx="1210">
                  <c:v>-7.7087657116037853</c:v>
                </c:pt>
                <c:pt idx="1211">
                  <c:v>1.5387317487962808</c:v>
                </c:pt>
                <c:pt idx="1212">
                  <c:v>12.137910674074551</c:v>
                </c:pt>
                <c:pt idx="1213">
                  <c:v>-6.3563531785929648</c:v>
                </c:pt>
                <c:pt idx="1214">
                  <c:v>-7.5921561857792152</c:v>
                </c:pt>
                <c:pt idx="1215">
                  <c:v>7.5534050648156548</c:v>
                </c:pt>
                <c:pt idx="1216">
                  <c:v>8.6682108863025746</c:v>
                </c:pt>
                <c:pt idx="1217">
                  <c:v>-11.58091586568645</c:v>
                </c:pt>
                <c:pt idx="1218">
                  <c:v>-7.4634303452731103</c:v>
                </c:pt>
                <c:pt idx="1219">
                  <c:v>11.192791879611899</c:v>
                </c:pt>
                <c:pt idx="1220">
                  <c:v>3.4298940755075997</c:v>
                </c:pt>
                <c:pt idx="1221">
                  <c:v>-13.7593167549838</c:v>
                </c:pt>
                <c:pt idx="1222">
                  <c:v>-2.6453294444081799</c:v>
                </c:pt>
                <c:pt idx="1223">
                  <c:v>12.59303320712065</c:v>
                </c:pt>
                <c:pt idx="1224">
                  <c:v>-2.6771224659977397</c:v>
                </c:pt>
                <c:pt idx="1225">
                  <c:v>-7.3658705462137704</c:v>
                </c:pt>
                <c:pt idx="1226">
                  <c:v>3.4721982125170152</c:v>
                </c:pt>
                <c:pt idx="1227">
                  <c:v>11.3985411209737</c:v>
                </c:pt>
                <c:pt idx="1228">
                  <c:v>-8.1101664982270805</c:v>
                </c:pt>
                <c:pt idx="1229">
                  <c:v>-7.2977384729282004</c:v>
                </c:pt>
                <c:pt idx="1230">
                  <c:v>8.6637921282339452</c:v>
                </c:pt>
                <c:pt idx="1231">
                  <c:v>7.8273832200487146</c:v>
                </c:pt>
                <c:pt idx="1232">
                  <c:v>-12.230971797292199</c:v>
                </c:pt>
                <c:pt idx="1233">
                  <c:v>-7.1673864879037996</c:v>
                </c:pt>
                <c:pt idx="1234">
                  <c:v>11.260774840591599</c:v>
                </c:pt>
                <c:pt idx="1235">
                  <c:v>1.6232151019889365</c:v>
                </c:pt>
                <c:pt idx="1236">
                  <c:v>-7.0998647385340199</c:v>
                </c:pt>
                <c:pt idx="1237">
                  <c:v>-2.2587603083079948</c:v>
                </c:pt>
                <c:pt idx="1238">
                  <c:v>11.77769085460695</c:v>
                </c:pt>
                <c:pt idx="1239">
                  <c:v>-4.1514896353742543</c:v>
                </c:pt>
                <c:pt idx="1240">
                  <c:v>-6.9108377849559055</c:v>
                </c:pt>
                <c:pt idx="1241">
                  <c:v>4.1333243753348201</c:v>
                </c:pt>
                <c:pt idx="1242">
                  <c:v>10.567511754199099</c:v>
                </c:pt>
                <c:pt idx="1243">
                  <c:v>-9.2131556146536244</c:v>
                </c:pt>
                <c:pt idx="1244">
                  <c:v>-6.77803573278866</c:v>
                </c:pt>
                <c:pt idx="1245">
                  <c:v>8.4092715650331087</c:v>
                </c:pt>
                <c:pt idx="1246">
                  <c:v>6.826209774203245</c:v>
                </c:pt>
                <c:pt idx="1247">
                  <c:v>-12.904588107326351</c:v>
                </c:pt>
                <c:pt idx="1248">
                  <c:v>-6.3525581155191899</c:v>
                </c:pt>
                <c:pt idx="1249">
                  <c:v>11.4217902943585</c:v>
                </c:pt>
                <c:pt idx="1250">
                  <c:v>0.57492246570350147</c:v>
                </c:pt>
                <c:pt idx="1251">
                  <c:v>-6.618109879932855</c:v>
                </c:pt>
                <c:pt idx="1252">
                  <c:v>-1.8571263377800644</c:v>
                </c:pt>
                <c:pt idx="1253">
                  <c:v>11.2585444564396</c:v>
                </c:pt>
                <c:pt idx="1254">
                  <c:v>-5.6112634992824155</c:v>
                </c:pt>
                <c:pt idx="1255">
                  <c:v>-6.4567236361451901</c:v>
                </c:pt>
                <c:pt idx="1256">
                  <c:v>3.3999577288489302</c:v>
                </c:pt>
                <c:pt idx="1257">
                  <c:v>10.201568269421294</c:v>
                </c:pt>
                <c:pt idx="1258">
                  <c:v>-9.5226707887762707</c:v>
                </c:pt>
                <c:pt idx="1259">
                  <c:v>-6.3683014256380952</c:v>
                </c:pt>
                <c:pt idx="1260">
                  <c:v>8.8730682497967805</c:v>
                </c:pt>
                <c:pt idx="1261">
                  <c:v>6.2930341649616857</c:v>
                </c:pt>
                <c:pt idx="1262">
                  <c:v>-13.212056562029399</c:v>
                </c:pt>
                <c:pt idx="1263">
                  <c:v>-5.9425371971357244</c:v>
                </c:pt>
                <c:pt idx="1264">
                  <c:v>12.029341864970949</c:v>
                </c:pt>
                <c:pt idx="1265">
                  <c:v>0.6961419134200415</c:v>
                </c:pt>
                <c:pt idx="1266">
                  <c:v>-6.3872331609030351</c:v>
                </c:pt>
                <c:pt idx="1267">
                  <c:v>2.5440467756250307E-3</c:v>
                </c:pt>
                <c:pt idx="1268">
                  <c:v>11.51170773695555</c:v>
                </c:pt>
                <c:pt idx="1269">
                  <c:v>-7.369545657978275</c:v>
                </c:pt>
                <c:pt idx="1270">
                  <c:v>-6.3439321827451902</c:v>
                </c:pt>
                <c:pt idx="1271">
                  <c:v>5.8345669562614901</c:v>
                </c:pt>
                <c:pt idx="1272">
                  <c:v>9.5405639111360294</c:v>
                </c:pt>
                <c:pt idx="1273">
                  <c:v>-11.544595235973048</c:v>
                </c:pt>
                <c:pt idx="1274">
                  <c:v>-6.2681801350637549</c:v>
                </c:pt>
                <c:pt idx="1275">
                  <c:v>9.0701887695421899</c:v>
                </c:pt>
                <c:pt idx="1276">
                  <c:v>4.0989066701472847</c:v>
                </c:pt>
                <c:pt idx="1277">
                  <c:v>-9.7929827750373803</c:v>
                </c:pt>
                <c:pt idx="1278">
                  <c:v>-4.7834989948623452</c:v>
                </c:pt>
                <c:pt idx="1279">
                  <c:v>12.440385727600301</c:v>
                </c:pt>
                <c:pt idx="1280">
                  <c:v>-0.85614794626301205</c:v>
                </c:pt>
                <c:pt idx="1281">
                  <c:v>-6.3371011352779405</c:v>
                </c:pt>
                <c:pt idx="1282">
                  <c:v>1.8408656566369002</c:v>
                </c:pt>
                <c:pt idx="1283">
                  <c:v>11.928767788173449</c:v>
                </c:pt>
                <c:pt idx="1284">
                  <c:v>-7.7157696410322254</c:v>
                </c:pt>
                <c:pt idx="1285">
                  <c:v>-6.4012501531429198</c:v>
                </c:pt>
                <c:pt idx="1286">
                  <c:v>7.1433319226605647</c:v>
                </c:pt>
                <c:pt idx="1287">
                  <c:v>9.5114644063300702</c:v>
                </c:pt>
                <c:pt idx="1288">
                  <c:v>-11.527032694712151</c:v>
                </c:pt>
                <c:pt idx="1289">
                  <c:v>-6.4277652882224698</c:v>
                </c:pt>
                <c:pt idx="1290">
                  <c:v>10.7793174007396</c:v>
                </c:pt>
                <c:pt idx="1291">
                  <c:v>5.0137121468303798</c:v>
                </c:pt>
                <c:pt idx="1292">
                  <c:v>-13.12813414954265</c:v>
                </c:pt>
                <c:pt idx="1293">
                  <c:v>-2.9135053013007051</c:v>
                </c:pt>
                <c:pt idx="1294">
                  <c:v>12.60095890520325</c:v>
                </c:pt>
                <c:pt idx="1295">
                  <c:v>-1.52683499986882</c:v>
                </c:pt>
                <c:pt idx="1296">
                  <c:v>-6.6669755102692001</c:v>
                </c:pt>
                <c:pt idx="1297">
                  <c:v>2.9346558453202451</c:v>
                </c:pt>
                <c:pt idx="1298">
                  <c:v>11.53325422816275</c:v>
                </c:pt>
                <c:pt idx="1299">
                  <c:v>-6.99523708384298</c:v>
                </c:pt>
                <c:pt idx="1300">
                  <c:v>-6.7557106485177805</c:v>
                </c:pt>
                <c:pt idx="1301">
                  <c:v>9.2641726296716858</c:v>
                </c:pt>
                <c:pt idx="1302">
                  <c:v>8.6125316423478342</c:v>
                </c:pt>
                <c:pt idx="1303">
                  <c:v>-10.331521543427614</c:v>
                </c:pt>
                <c:pt idx="1304">
                  <c:v>-6.8711917241281704</c:v>
                </c:pt>
                <c:pt idx="1305">
                  <c:v>11.83389795805185</c:v>
                </c:pt>
                <c:pt idx="1306">
                  <c:v>5.1842877275327446</c:v>
                </c:pt>
                <c:pt idx="1307">
                  <c:v>-13.096437657800951</c:v>
                </c:pt>
                <c:pt idx="1308">
                  <c:v>-1.8341989365930904</c:v>
                </c:pt>
                <c:pt idx="1309">
                  <c:v>12.835968069518799</c:v>
                </c:pt>
                <c:pt idx="1310">
                  <c:v>-2.9886259373257702</c:v>
                </c:pt>
                <c:pt idx="1311">
                  <c:v>-7.2500887129548097</c:v>
                </c:pt>
                <c:pt idx="1312">
                  <c:v>4.5715709953435599</c:v>
                </c:pt>
                <c:pt idx="1313">
                  <c:v>11.271994929975699</c:v>
                </c:pt>
                <c:pt idx="1314">
                  <c:v>-8.7237770432340103</c:v>
                </c:pt>
                <c:pt idx="1315">
                  <c:v>-7.3666602646286208</c:v>
                </c:pt>
                <c:pt idx="1316">
                  <c:v>9.3581838761836753</c:v>
                </c:pt>
                <c:pt idx="1317">
                  <c:v>8.6848646816972597</c:v>
                </c:pt>
                <c:pt idx="1318">
                  <c:v>-11.948932868753548</c:v>
                </c:pt>
                <c:pt idx="1319">
                  <c:v>-6.52895411975343</c:v>
                </c:pt>
                <c:pt idx="1320">
                  <c:v>12.301050637703401</c:v>
                </c:pt>
                <c:pt idx="1321">
                  <c:v>3.0754884522685497</c:v>
                </c:pt>
                <c:pt idx="1322">
                  <c:v>-13.7072617839058</c:v>
                </c:pt>
                <c:pt idx="1323">
                  <c:v>0.44054716288315754</c:v>
                </c:pt>
                <c:pt idx="1324">
                  <c:v>12.78691870143145</c:v>
                </c:pt>
                <c:pt idx="1325">
                  <c:v>-2.9379827211915051</c:v>
                </c:pt>
                <c:pt idx="1326">
                  <c:v>-10.17174835139663</c:v>
                </c:pt>
                <c:pt idx="1327">
                  <c:v>6.4981909542338805</c:v>
                </c:pt>
                <c:pt idx="1328">
                  <c:v>11.322450170807951</c:v>
                </c:pt>
                <c:pt idx="1329">
                  <c:v>-8.7760483766568154</c:v>
                </c:pt>
                <c:pt idx="1330">
                  <c:v>-7.8558752969763503</c:v>
                </c:pt>
                <c:pt idx="1331">
                  <c:v>9.4408355826136692</c:v>
                </c:pt>
                <c:pt idx="1332">
                  <c:v>8.0497912718880151</c:v>
                </c:pt>
                <c:pt idx="1333">
                  <c:v>-12.341080496073999</c:v>
                </c:pt>
                <c:pt idx="1334">
                  <c:v>-5.785181345709705</c:v>
                </c:pt>
                <c:pt idx="1335">
                  <c:v>12.050090107955601</c:v>
                </c:pt>
                <c:pt idx="1336">
                  <c:v>-1.1000672187292602</c:v>
                </c:pt>
                <c:pt idx="1337">
                  <c:v>-13.7468496182981</c:v>
                </c:pt>
                <c:pt idx="1338">
                  <c:v>0.15309583504415003</c:v>
                </c:pt>
                <c:pt idx="1339">
                  <c:v>12.75749000933215</c:v>
                </c:pt>
                <c:pt idx="1340">
                  <c:v>-5.3787240617501144</c:v>
                </c:pt>
                <c:pt idx="1341">
                  <c:v>-8.7279096664181406</c:v>
                </c:pt>
                <c:pt idx="1342">
                  <c:v>6.4204805416712247</c:v>
                </c:pt>
                <c:pt idx="1343">
                  <c:v>11.013440164245448</c:v>
                </c:pt>
                <c:pt idx="1344">
                  <c:v>-9.7876152827842908</c:v>
                </c:pt>
                <c:pt idx="1345">
                  <c:v>-8.0468140874869434</c:v>
                </c:pt>
                <c:pt idx="1346">
                  <c:v>10.53532470636244</c:v>
                </c:pt>
                <c:pt idx="1347">
                  <c:v>6.3708861209436005</c:v>
                </c:pt>
                <c:pt idx="1348">
                  <c:v>-13.008046781550849</c:v>
                </c:pt>
                <c:pt idx="1349">
                  <c:v>-3.1171280297428097</c:v>
                </c:pt>
                <c:pt idx="1350">
                  <c:v>12.85711753083085</c:v>
                </c:pt>
                <c:pt idx="1351">
                  <c:v>1.4073708534625295</c:v>
                </c:pt>
                <c:pt idx="1352">
                  <c:v>-13.7213300262336</c:v>
                </c:pt>
                <c:pt idx="1353">
                  <c:v>2.1278560696363851</c:v>
                </c:pt>
                <c:pt idx="1354">
                  <c:v>12.300133359253801</c:v>
                </c:pt>
                <c:pt idx="1355">
                  <c:v>-6.9161994085125844</c:v>
                </c:pt>
                <c:pt idx="1356">
                  <c:v>-8.1168443930749401</c:v>
                </c:pt>
                <c:pt idx="1357">
                  <c:v>7.4880062607383504</c:v>
                </c:pt>
                <c:pt idx="1358">
                  <c:v>9.6142462449229651</c:v>
                </c:pt>
                <c:pt idx="1359">
                  <c:v>-10.910797343574298</c:v>
                </c:pt>
                <c:pt idx="1360">
                  <c:v>-8.0175241846023049</c:v>
                </c:pt>
                <c:pt idx="1361">
                  <c:v>10.882575029373751</c:v>
                </c:pt>
                <c:pt idx="1362">
                  <c:v>5.3758438546225547</c:v>
                </c:pt>
                <c:pt idx="1363">
                  <c:v>-13.541699956844301</c:v>
                </c:pt>
                <c:pt idx="1364">
                  <c:v>-2.789848336938356</c:v>
                </c:pt>
                <c:pt idx="1365">
                  <c:v>12.99870631934955</c:v>
                </c:pt>
                <c:pt idx="1366">
                  <c:v>-0.39671430240446498</c:v>
                </c:pt>
                <c:pt idx="1367">
                  <c:v>-10.963975040010736</c:v>
                </c:pt>
                <c:pt idx="1368">
                  <c:v>3.8119351616279751</c:v>
                </c:pt>
                <c:pt idx="1369">
                  <c:v>11.663204707455449</c:v>
                </c:pt>
                <c:pt idx="1370">
                  <c:v>-8.1984079262019947</c:v>
                </c:pt>
                <c:pt idx="1371">
                  <c:v>-7.9125526723558401</c:v>
                </c:pt>
                <c:pt idx="1372">
                  <c:v>8.7265244029750697</c:v>
                </c:pt>
                <c:pt idx="1373">
                  <c:v>9.1898943047205641</c:v>
                </c:pt>
                <c:pt idx="1374">
                  <c:v>-12.29295112943235</c:v>
                </c:pt>
                <c:pt idx="1375">
                  <c:v>-7.8299111820942251</c:v>
                </c:pt>
                <c:pt idx="1376">
                  <c:v>11.425648841899001</c:v>
                </c:pt>
                <c:pt idx="1377">
                  <c:v>3.5871423720327602</c:v>
                </c:pt>
                <c:pt idx="1378">
                  <c:v>-13.99241339335315</c:v>
                </c:pt>
                <c:pt idx="1379">
                  <c:v>-1.5844715177199729</c:v>
                </c:pt>
                <c:pt idx="1380">
                  <c:v>12.34037416755265</c:v>
                </c:pt>
                <c:pt idx="1381">
                  <c:v>-1.6766271196943932</c:v>
                </c:pt>
                <c:pt idx="1382">
                  <c:v>-7.6995609366950948</c:v>
                </c:pt>
                <c:pt idx="1383">
                  <c:v>4.6173713642830947</c:v>
                </c:pt>
                <c:pt idx="1384">
                  <c:v>11.03270710476945</c:v>
                </c:pt>
                <c:pt idx="1385">
                  <c:v>-7.9495342445514598</c:v>
                </c:pt>
                <c:pt idx="1386">
                  <c:v>-7.6582361667530847</c:v>
                </c:pt>
                <c:pt idx="1387">
                  <c:v>9.3717797429634757</c:v>
                </c:pt>
                <c:pt idx="1388">
                  <c:v>9.0025002155584097</c:v>
                </c:pt>
                <c:pt idx="1389">
                  <c:v>-12.123593599515999</c:v>
                </c:pt>
                <c:pt idx="1390">
                  <c:v>-7.2580470792943697</c:v>
                </c:pt>
                <c:pt idx="1391">
                  <c:v>12.103596926095651</c:v>
                </c:pt>
                <c:pt idx="1392">
                  <c:v>1.6289651925389665</c:v>
                </c:pt>
                <c:pt idx="1393">
                  <c:v>-13.82996892534165</c:v>
                </c:pt>
                <c:pt idx="1394">
                  <c:v>-1.4861379809899229</c:v>
                </c:pt>
                <c:pt idx="1395">
                  <c:v>12.52552187141255</c:v>
                </c:pt>
                <c:pt idx="1396">
                  <c:v>-4.5761342271767651</c:v>
                </c:pt>
                <c:pt idx="1397">
                  <c:v>-7.6490615820981294</c:v>
                </c:pt>
                <c:pt idx="1398">
                  <c:v>6.1663408416647894</c:v>
                </c:pt>
                <c:pt idx="1399">
                  <c:v>11.49794230781475</c:v>
                </c:pt>
                <c:pt idx="1400">
                  <c:v>-9.4654485255702063</c:v>
                </c:pt>
                <c:pt idx="1401">
                  <c:v>-7.6077906726855797</c:v>
                </c:pt>
                <c:pt idx="1402">
                  <c:v>9.9981150500763949</c:v>
                </c:pt>
                <c:pt idx="1403">
                  <c:v>8.03855210266771</c:v>
                </c:pt>
                <c:pt idx="1404">
                  <c:v>-12.9794135672816</c:v>
                </c:pt>
                <c:pt idx="1405">
                  <c:v>-6.4299168617539353</c:v>
                </c:pt>
                <c:pt idx="1406">
                  <c:v>12.06936519767725</c:v>
                </c:pt>
                <c:pt idx="1407">
                  <c:v>1.4578418823625754</c:v>
                </c:pt>
                <c:pt idx="1408">
                  <c:v>-13.584519426457399</c:v>
                </c:pt>
                <c:pt idx="1409">
                  <c:v>1.7885730490319389</c:v>
                </c:pt>
                <c:pt idx="1410">
                  <c:v>12.618700647323351</c:v>
                </c:pt>
                <c:pt idx="1411">
                  <c:v>-5.3775194522487348</c:v>
                </c:pt>
                <c:pt idx="1412">
                  <c:v>-7.6665855311214806</c:v>
                </c:pt>
                <c:pt idx="1413">
                  <c:v>6.491903734552035</c:v>
                </c:pt>
                <c:pt idx="1414">
                  <c:v>10.812891368246401</c:v>
                </c:pt>
                <c:pt idx="1415">
                  <c:v>-10.425709293612799</c:v>
                </c:pt>
                <c:pt idx="1416">
                  <c:v>-7.6199225159985398</c:v>
                </c:pt>
                <c:pt idx="1417">
                  <c:v>9.706252824349896</c:v>
                </c:pt>
                <c:pt idx="1418">
                  <c:v>5.8583053426825247</c:v>
                </c:pt>
                <c:pt idx="1419">
                  <c:v>-13.574150861984549</c:v>
                </c:pt>
                <c:pt idx="1420">
                  <c:v>-5.7145972961679146</c:v>
                </c:pt>
                <c:pt idx="1421">
                  <c:v>12.0806051478847</c:v>
                </c:pt>
                <c:pt idx="1422">
                  <c:v>0.10536998981251</c:v>
                </c:pt>
                <c:pt idx="1423">
                  <c:v>-7.4939978978773301</c:v>
                </c:pt>
                <c:pt idx="1424">
                  <c:v>2.1435177787173201</c:v>
                </c:pt>
                <c:pt idx="1425">
                  <c:v>11.649096428976</c:v>
                </c:pt>
                <c:pt idx="1426">
                  <c:v>-6.2107133320729044</c:v>
                </c:pt>
                <c:pt idx="1427">
                  <c:v>-7.4205107543691851</c:v>
                </c:pt>
                <c:pt idx="1428">
                  <c:v>7.5320281321379445</c:v>
                </c:pt>
                <c:pt idx="1429">
                  <c:v>9.6385652621519551</c:v>
                </c:pt>
                <c:pt idx="1430">
                  <c:v>-10.643415119653675</c:v>
                </c:pt>
                <c:pt idx="1431">
                  <c:v>-7.3693614890049446</c:v>
                </c:pt>
                <c:pt idx="1432">
                  <c:v>11.00955628380005</c:v>
                </c:pt>
                <c:pt idx="1433">
                  <c:v>4.9527725005730749</c:v>
                </c:pt>
                <c:pt idx="1434">
                  <c:v>-13.859272213444751</c:v>
                </c:pt>
                <c:pt idx="1435">
                  <c:v>-3.6100741920383852</c:v>
                </c:pt>
                <c:pt idx="1436">
                  <c:v>11.825158854320801</c:v>
                </c:pt>
                <c:pt idx="1437">
                  <c:v>-1.4349042152228799</c:v>
                </c:pt>
                <c:pt idx="1438">
                  <c:v>-7.2073307109140252</c:v>
                </c:pt>
                <c:pt idx="1439">
                  <c:v>1.7302161724750809</c:v>
                </c:pt>
                <c:pt idx="1440">
                  <c:v>11.179048481025049</c:v>
                </c:pt>
                <c:pt idx="1441">
                  <c:v>-8.0572946939303343</c:v>
                </c:pt>
                <c:pt idx="1442">
                  <c:v>-7.0517988618504202</c:v>
                </c:pt>
                <c:pt idx="1443">
                  <c:v>7.8435352172834598</c:v>
                </c:pt>
                <c:pt idx="1444">
                  <c:v>8.1456531644294596</c:v>
                </c:pt>
                <c:pt idx="1445">
                  <c:v>-11.643856495012901</c:v>
                </c:pt>
                <c:pt idx="1446">
                  <c:v>-6.9469706064033954</c:v>
                </c:pt>
                <c:pt idx="1447">
                  <c:v>11.185413305698049</c:v>
                </c:pt>
                <c:pt idx="1448">
                  <c:v>3.889392709619405</c:v>
                </c:pt>
                <c:pt idx="1449">
                  <c:v>-13.470942655391848</c:v>
                </c:pt>
                <c:pt idx="1450">
                  <c:v>-2.3251426431123701</c:v>
                </c:pt>
                <c:pt idx="1451">
                  <c:v>11.73912563574515</c:v>
                </c:pt>
                <c:pt idx="1452">
                  <c:v>-4.1212706893216904</c:v>
                </c:pt>
                <c:pt idx="1453">
                  <c:v>-6.9131360811318903</c:v>
                </c:pt>
                <c:pt idx="1454">
                  <c:v>2.6164433285038151</c:v>
                </c:pt>
                <c:pt idx="1455">
                  <c:v>10.33594217986632</c:v>
                </c:pt>
                <c:pt idx="1456">
                  <c:v>-8.7617092877999205</c:v>
                </c:pt>
                <c:pt idx="1457">
                  <c:v>-6.7533477817222298</c:v>
                </c:pt>
                <c:pt idx="1458">
                  <c:v>8.5631081412170005</c:v>
                </c:pt>
                <c:pt idx="1459">
                  <c:v>7.8229558951481604</c:v>
                </c:pt>
                <c:pt idx="1460">
                  <c:v>-11.814304239657449</c:v>
                </c:pt>
                <c:pt idx="1461">
                  <c:v>-6.663513523177695</c:v>
                </c:pt>
                <c:pt idx="1462">
                  <c:v>12.029683225735599</c:v>
                </c:pt>
                <c:pt idx="1463">
                  <c:v>2.8712678758465051</c:v>
                </c:pt>
                <c:pt idx="1464">
                  <c:v>-13.517523528619751</c:v>
                </c:pt>
                <c:pt idx="1465">
                  <c:v>-0.563603730921035</c:v>
                </c:pt>
                <c:pt idx="1466">
                  <c:v>12.26957478039315</c:v>
                </c:pt>
                <c:pt idx="1467">
                  <c:v>-3.0190313999820151</c:v>
                </c:pt>
                <c:pt idx="1468">
                  <c:v>-6.8392691576853348</c:v>
                </c:pt>
                <c:pt idx="1469">
                  <c:v>4.3795887045631652</c:v>
                </c:pt>
                <c:pt idx="1470">
                  <c:v>10.388466276751711</c:v>
                </c:pt>
                <c:pt idx="1471">
                  <c:v>-8.9216575908743199</c:v>
                </c:pt>
                <c:pt idx="1472">
                  <c:v>-6.8543401989922703</c:v>
                </c:pt>
                <c:pt idx="1473">
                  <c:v>9.1271939584783546</c:v>
                </c:pt>
                <c:pt idx="1474">
                  <c:v>7.6817864077015354</c:v>
                </c:pt>
                <c:pt idx="1475">
                  <c:v>-11.973078395217801</c:v>
                </c:pt>
                <c:pt idx="1476">
                  <c:v>-5.2832532922340043</c:v>
                </c:pt>
                <c:pt idx="1477">
                  <c:v>12.7786173209805</c:v>
                </c:pt>
                <c:pt idx="1478">
                  <c:v>2.2519769232770948</c:v>
                </c:pt>
                <c:pt idx="1479">
                  <c:v>-10.383159427155816</c:v>
                </c:pt>
                <c:pt idx="1480">
                  <c:v>-0.26024563137598899</c:v>
                </c:pt>
                <c:pt idx="1481">
                  <c:v>12.931516530587551</c:v>
                </c:pt>
                <c:pt idx="1482">
                  <c:v>-5.5333919825285349</c:v>
                </c:pt>
                <c:pt idx="1483">
                  <c:v>-7.24425529963918</c:v>
                </c:pt>
                <c:pt idx="1484">
                  <c:v>7.7177846154101157</c:v>
                </c:pt>
                <c:pt idx="1485">
                  <c:v>11.377691972092499</c:v>
                </c:pt>
                <c:pt idx="1486">
                  <c:v>-8.6225057925720954</c:v>
                </c:pt>
                <c:pt idx="1487">
                  <c:v>-7.4352902407637602</c:v>
                </c:pt>
                <c:pt idx="1488">
                  <c:v>11.301644702848801</c:v>
                </c:pt>
                <c:pt idx="1489">
                  <c:v>8.0626987830574954</c:v>
                </c:pt>
                <c:pt idx="1490">
                  <c:v>-12.63041864488105</c:v>
                </c:pt>
                <c:pt idx="1491">
                  <c:v>-5.51846147140827</c:v>
                </c:pt>
                <c:pt idx="1492">
                  <c:v>13.182297808346949</c:v>
                </c:pt>
                <c:pt idx="1493">
                  <c:v>1.3367119799301819</c:v>
                </c:pt>
                <c:pt idx="1494">
                  <c:v>-13.3753627966351</c:v>
                </c:pt>
                <c:pt idx="1495">
                  <c:v>2.1960558140800752</c:v>
                </c:pt>
                <c:pt idx="1496">
                  <c:v>12.822543893121399</c:v>
                </c:pt>
                <c:pt idx="1497">
                  <c:v>-5.2982709571924902</c:v>
                </c:pt>
                <c:pt idx="1498">
                  <c:v>-7.9217789098034697</c:v>
                </c:pt>
                <c:pt idx="1499">
                  <c:v>7.9082028544113445</c:v>
                </c:pt>
                <c:pt idx="1500">
                  <c:v>10.7222943339818</c:v>
                </c:pt>
                <c:pt idx="1501">
                  <c:v>-9.4923058195331116</c:v>
                </c:pt>
                <c:pt idx="1502">
                  <c:v>-7.8603752089523802</c:v>
                </c:pt>
                <c:pt idx="1503">
                  <c:v>11.4857561781921</c:v>
                </c:pt>
                <c:pt idx="1504">
                  <c:v>6.3347605687863204</c:v>
                </c:pt>
                <c:pt idx="1505">
                  <c:v>-13.3721701134571</c:v>
                </c:pt>
                <c:pt idx="1506">
                  <c:v>-2.4848918785736993</c:v>
                </c:pt>
                <c:pt idx="1507">
                  <c:v>13.44618035439915</c:v>
                </c:pt>
                <c:pt idx="1508">
                  <c:v>0.32940219025785095</c:v>
                </c:pt>
                <c:pt idx="1509">
                  <c:v>-13.121524132854301</c:v>
                </c:pt>
                <c:pt idx="1510">
                  <c:v>4.4616108969689652</c:v>
                </c:pt>
                <c:pt idx="1511">
                  <c:v>13.1660970239679</c:v>
                </c:pt>
                <c:pt idx="1512">
                  <c:v>-5.3539876434726743</c:v>
                </c:pt>
                <c:pt idx="1513">
                  <c:v>-10.9442042246128</c:v>
                </c:pt>
                <c:pt idx="1514">
                  <c:v>8.6242457230648899</c:v>
                </c:pt>
                <c:pt idx="1515">
                  <c:v>9.5802810410664545</c:v>
                </c:pt>
                <c:pt idx="1516">
                  <c:v>-11.30230647616705</c:v>
                </c:pt>
                <c:pt idx="1517">
                  <c:v>-8.2130968145713048</c:v>
                </c:pt>
                <c:pt idx="1518">
                  <c:v>11.59523850930235</c:v>
                </c:pt>
                <c:pt idx="1519">
                  <c:v>4.4941177971886948</c:v>
                </c:pt>
                <c:pt idx="1520">
                  <c:v>-13.63455604250735</c:v>
                </c:pt>
                <c:pt idx="1521">
                  <c:v>-1.8129466042217848</c:v>
                </c:pt>
                <c:pt idx="1522">
                  <c:v>13.24125833396015</c:v>
                </c:pt>
                <c:pt idx="1523">
                  <c:v>-0.77602610715035758</c:v>
                </c:pt>
                <c:pt idx="1524">
                  <c:v>-12.828304230730851</c:v>
                </c:pt>
                <c:pt idx="1525">
                  <c:v>4.48478573158493</c:v>
                </c:pt>
                <c:pt idx="1526">
                  <c:v>12.15823650744345</c:v>
                </c:pt>
                <c:pt idx="1527">
                  <c:v>-8.1891685255861795</c:v>
                </c:pt>
                <c:pt idx="1528">
                  <c:v>-8.5697209850272049</c:v>
                </c:pt>
                <c:pt idx="1529">
                  <c:v>9.2437251331707451</c:v>
                </c:pt>
                <c:pt idx="1530">
                  <c:v>8.8897659440346946</c:v>
                </c:pt>
                <c:pt idx="1531">
                  <c:v>-11.17109164044165</c:v>
                </c:pt>
                <c:pt idx="1532">
                  <c:v>-7.4938129608895254</c:v>
                </c:pt>
                <c:pt idx="1533">
                  <c:v>12.3287615688579</c:v>
                </c:pt>
                <c:pt idx="1534">
                  <c:v>3.82531241848978</c:v>
                </c:pt>
                <c:pt idx="1535">
                  <c:v>-13.422295417577249</c:v>
                </c:pt>
                <c:pt idx="1536">
                  <c:v>-0.77801223105225148</c:v>
                </c:pt>
                <c:pt idx="1537">
                  <c:v>12.425257101861201</c:v>
                </c:pt>
                <c:pt idx="1538">
                  <c:v>-3.1759673531034354</c:v>
                </c:pt>
                <c:pt idx="1539">
                  <c:v>-8.4992763354665755</c:v>
                </c:pt>
                <c:pt idx="1540">
                  <c:v>4.7499752076897055</c:v>
                </c:pt>
                <c:pt idx="1541">
                  <c:v>10.445239535288595</c:v>
                </c:pt>
                <c:pt idx="1542">
                  <c:v>-9.6398080178317791</c:v>
                </c:pt>
                <c:pt idx="1543">
                  <c:v>-8.3161439212163106</c:v>
                </c:pt>
                <c:pt idx="1544">
                  <c:v>10.041785663524657</c:v>
                </c:pt>
                <c:pt idx="1545">
                  <c:v>7.910526265581785</c:v>
                </c:pt>
                <c:pt idx="1546">
                  <c:v>-12.5286072572672</c:v>
                </c:pt>
                <c:pt idx="1547">
                  <c:v>-5.2665989480892899</c:v>
                </c:pt>
                <c:pt idx="1548">
                  <c:v>12.34211183204005</c:v>
                </c:pt>
                <c:pt idx="1549">
                  <c:v>1.8918079334761322</c:v>
                </c:pt>
                <c:pt idx="1550">
                  <c:v>-13.9510023785942</c:v>
                </c:pt>
                <c:pt idx="1551">
                  <c:v>1.3191299193141539</c:v>
                </c:pt>
                <c:pt idx="1552">
                  <c:v>12.135827896164301</c:v>
                </c:pt>
                <c:pt idx="1553">
                  <c:v>-6.105526759792185</c:v>
                </c:pt>
                <c:pt idx="1554">
                  <c:v>-8.0229720975822154</c:v>
                </c:pt>
                <c:pt idx="1555">
                  <c:v>3.8261363551079803</c:v>
                </c:pt>
                <c:pt idx="1556">
                  <c:v>10.637822924151951</c:v>
                </c:pt>
                <c:pt idx="1557">
                  <c:v>-10.8045864313381</c:v>
                </c:pt>
                <c:pt idx="1558">
                  <c:v>-7.8367152234263946</c:v>
                </c:pt>
                <c:pt idx="1559">
                  <c:v>9.8627685665694962</c:v>
                </c:pt>
                <c:pt idx="1560">
                  <c:v>6.1140271672706996</c:v>
                </c:pt>
                <c:pt idx="1561">
                  <c:v>-14.070334508420899</c:v>
                </c:pt>
                <c:pt idx="1562">
                  <c:v>-6.8193068664639505</c:v>
                </c:pt>
                <c:pt idx="1563">
                  <c:v>11.583127892017099</c:v>
                </c:pt>
                <c:pt idx="1564">
                  <c:v>-0.84968039212170254</c:v>
                </c:pt>
                <c:pt idx="1565">
                  <c:v>-7.4925004496492997</c:v>
                </c:pt>
                <c:pt idx="1566">
                  <c:v>1.434714214080959</c:v>
                </c:pt>
                <c:pt idx="1567">
                  <c:v>11.3958103585547</c:v>
                </c:pt>
                <c:pt idx="1568">
                  <c:v>-7.196926135523845</c:v>
                </c:pt>
                <c:pt idx="1569">
                  <c:v>-7.2588787780336297</c:v>
                </c:pt>
                <c:pt idx="1570">
                  <c:v>5.4701314533840151</c:v>
                </c:pt>
                <c:pt idx="1571">
                  <c:v>9.109284578782944</c:v>
                </c:pt>
                <c:pt idx="1572">
                  <c:v>-11.098911266970749</c:v>
                </c:pt>
                <c:pt idx="1573">
                  <c:v>-7.0969436382071294</c:v>
                </c:pt>
                <c:pt idx="1574">
                  <c:v>9.5694014468152915</c:v>
                </c:pt>
                <c:pt idx="1575">
                  <c:v>5.23411057732336</c:v>
                </c:pt>
                <c:pt idx="1576">
                  <c:v>-10.360851704523061</c:v>
                </c:pt>
                <c:pt idx="1577">
                  <c:v>-5.3552539519548601</c:v>
                </c:pt>
                <c:pt idx="1578">
                  <c:v>11.408088606816349</c:v>
                </c:pt>
                <c:pt idx="1579">
                  <c:v>-1.4929330192580474</c:v>
                </c:pt>
                <c:pt idx="1580">
                  <c:v>-6.7910359244388303</c:v>
                </c:pt>
                <c:pt idx="1581">
                  <c:v>2.0734104193341554</c:v>
                </c:pt>
                <c:pt idx="1582">
                  <c:v>10.9023012206706</c:v>
                </c:pt>
                <c:pt idx="1583">
                  <c:v>-7.5571081726168199</c:v>
                </c:pt>
                <c:pt idx="1584">
                  <c:v>-6.5777887445994203</c:v>
                </c:pt>
                <c:pt idx="1585">
                  <c:v>6.87546841312954</c:v>
                </c:pt>
                <c:pt idx="1586">
                  <c:v>7.9018658974173341</c:v>
                </c:pt>
                <c:pt idx="1587">
                  <c:v>-12.51261509838195</c:v>
                </c:pt>
                <c:pt idx="1588">
                  <c:v>-6.4214124218765356</c:v>
                </c:pt>
                <c:pt idx="1589">
                  <c:v>10.405439304287214</c:v>
                </c:pt>
                <c:pt idx="1590">
                  <c:v>2.8569500859876151</c:v>
                </c:pt>
                <c:pt idx="1591">
                  <c:v>-6.3992615108824804</c:v>
                </c:pt>
                <c:pt idx="1592">
                  <c:v>-3.3278716074164301</c:v>
                </c:pt>
                <c:pt idx="1593">
                  <c:v>11.9307946958854</c:v>
                </c:pt>
                <c:pt idx="1594">
                  <c:v>-3.0785635832618903</c:v>
                </c:pt>
                <c:pt idx="1595">
                  <c:v>-6.3344969514910847</c:v>
                </c:pt>
                <c:pt idx="1596">
                  <c:v>2.1018486742531945</c:v>
                </c:pt>
                <c:pt idx="1597">
                  <c:v>10.780214311031951</c:v>
                </c:pt>
                <c:pt idx="1598">
                  <c:v>-9.3883576973159641</c:v>
                </c:pt>
                <c:pt idx="1599">
                  <c:v>-6.2172962395199001</c:v>
                </c:pt>
                <c:pt idx="1600">
                  <c:v>7.1613649256037197</c:v>
                </c:pt>
                <c:pt idx="1601">
                  <c:v>7.2123459592122554</c:v>
                </c:pt>
                <c:pt idx="1602">
                  <c:v>-12.838116426261699</c:v>
                </c:pt>
                <c:pt idx="1603">
                  <c:v>-6.0649897752215249</c:v>
                </c:pt>
                <c:pt idx="1604">
                  <c:v>10.67484357991955</c:v>
                </c:pt>
                <c:pt idx="1605">
                  <c:v>1.4867587725847424</c:v>
                </c:pt>
                <c:pt idx="1606">
                  <c:v>-6.07943706088541</c:v>
                </c:pt>
                <c:pt idx="1607">
                  <c:v>-2.7585885146448783</c:v>
                </c:pt>
                <c:pt idx="1608">
                  <c:v>11.874674818360351</c:v>
                </c:pt>
                <c:pt idx="1609">
                  <c:v>-4.7003731205453949</c:v>
                </c:pt>
                <c:pt idx="1610">
                  <c:v>-6.083044734398305</c:v>
                </c:pt>
                <c:pt idx="1611">
                  <c:v>4.3834113508402606</c:v>
                </c:pt>
                <c:pt idx="1612">
                  <c:v>10.582319043551051</c:v>
                </c:pt>
                <c:pt idx="1613">
                  <c:v>-9.1714898258827446</c:v>
                </c:pt>
                <c:pt idx="1614">
                  <c:v>-6.1064100603853646</c:v>
                </c:pt>
                <c:pt idx="1615">
                  <c:v>8.4046523835831497</c:v>
                </c:pt>
                <c:pt idx="1616">
                  <c:v>7.2618291540422701</c:v>
                </c:pt>
                <c:pt idx="1617">
                  <c:v>-12.932522227266549</c:v>
                </c:pt>
                <c:pt idx="1618">
                  <c:v>-6.1058227985198403</c:v>
                </c:pt>
                <c:pt idx="1619">
                  <c:v>11.273268863956851</c:v>
                </c:pt>
                <c:pt idx="1620">
                  <c:v>0.49136167075389253</c:v>
                </c:pt>
                <c:pt idx="1621">
                  <c:v>-6.1617408236789446</c:v>
                </c:pt>
                <c:pt idx="1622">
                  <c:v>-2.13345138050876</c:v>
                </c:pt>
                <c:pt idx="1623">
                  <c:v>11.65693062686745</c:v>
                </c:pt>
                <c:pt idx="1624">
                  <c:v>-6.0094347384426605</c:v>
                </c:pt>
                <c:pt idx="1625">
                  <c:v>-6.1567336475564653</c:v>
                </c:pt>
                <c:pt idx="1626">
                  <c:v>4.4450853113501552</c:v>
                </c:pt>
                <c:pt idx="1627">
                  <c:v>10.524468153478651</c:v>
                </c:pt>
                <c:pt idx="1628">
                  <c:v>-9.6337771223943047</c:v>
                </c:pt>
                <c:pt idx="1629">
                  <c:v>-6.2260835910444348</c:v>
                </c:pt>
                <c:pt idx="1630">
                  <c:v>10.940479104191301</c:v>
                </c:pt>
                <c:pt idx="1631">
                  <c:v>7.4043853190129454</c:v>
                </c:pt>
                <c:pt idx="1632">
                  <c:v>-12.2325964527507</c:v>
                </c:pt>
                <c:pt idx="1633">
                  <c:v>-6.0482916253191048</c:v>
                </c:pt>
                <c:pt idx="1634">
                  <c:v>11.545280625200949</c:v>
                </c:pt>
                <c:pt idx="1635">
                  <c:v>-0.8447319824946965</c:v>
                </c:pt>
                <c:pt idx="1636">
                  <c:v>-6.48001943706638</c:v>
                </c:pt>
                <c:pt idx="1637">
                  <c:v>-0.30136242533093849</c:v>
                </c:pt>
                <c:pt idx="1638">
                  <c:v>11.512447702651301</c:v>
                </c:pt>
                <c:pt idx="1639">
                  <c:v>-7.5398153946195006</c:v>
                </c:pt>
                <c:pt idx="1640">
                  <c:v>-6.4378916446409455</c:v>
                </c:pt>
                <c:pt idx="1641">
                  <c:v>5.6581888219246945</c:v>
                </c:pt>
                <c:pt idx="1642">
                  <c:v>9.9122692292518053</c:v>
                </c:pt>
                <c:pt idx="1643">
                  <c:v>-8.7794273255646438</c:v>
                </c:pt>
                <c:pt idx="1644">
                  <c:v>-6.55459380484068</c:v>
                </c:pt>
                <c:pt idx="1645">
                  <c:v>11.28113052546755</c:v>
                </c:pt>
                <c:pt idx="1646">
                  <c:v>5.2611382681968699</c:v>
                </c:pt>
                <c:pt idx="1647">
                  <c:v>-12.767596431297751</c:v>
                </c:pt>
                <c:pt idx="1648">
                  <c:v>-4.47277478934868</c:v>
                </c:pt>
                <c:pt idx="1649">
                  <c:v>12.072798403557801</c:v>
                </c:pt>
                <c:pt idx="1650">
                  <c:v>-0.8322228987032485</c:v>
                </c:pt>
                <c:pt idx="1651">
                  <c:v>-6.8506663261417504</c:v>
                </c:pt>
                <c:pt idx="1652">
                  <c:v>2.8517857416748598</c:v>
                </c:pt>
                <c:pt idx="1653">
                  <c:v>11.786904758016849</c:v>
                </c:pt>
                <c:pt idx="1654">
                  <c:v>-6.2424666679640204</c:v>
                </c:pt>
                <c:pt idx="1655">
                  <c:v>-6.9508706913645053</c:v>
                </c:pt>
                <c:pt idx="1656">
                  <c:v>8.782741105564094</c:v>
                </c:pt>
                <c:pt idx="1657">
                  <c:v>9.6146897360058361</c:v>
                </c:pt>
                <c:pt idx="1658">
                  <c:v>-10.467144738843238</c:v>
                </c:pt>
                <c:pt idx="1659">
                  <c:v>-7.1342667563646742</c:v>
                </c:pt>
                <c:pt idx="1660">
                  <c:v>11.1051083046221</c:v>
                </c:pt>
                <c:pt idx="1661">
                  <c:v>5.3873623229129901</c:v>
                </c:pt>
                <c:pt idx="1662">
                  <c:v>-13.322126266517898</c:v>
                </c:pt>
                <c:pt idx="1663">
                  <c:v>-1.7444392377218469</c:v>
                </c:pt>
                <c:pt idx="1664">
                  <c:v>12.9476648780599</c:v>
                </c:pt>
                <c:pt idx="1665">
                  <c:v>-0.83316049034567352</c:v>
                </c:pt>
                <c:pt idx="1666">
                  <c:v>-13.0413997349907</c:v>
                </c:pt>
                <c:pt idx="1667">
                  <c:v>4.7628653019270306</c:v>
                </c:pt>
                <c:pt idx="1668">
                  <c:v>12.424138436455401</c:v>
                </c:pt>
                <c:pt idx="1669">
                  <c:v>-7.3486787931779904</c:v>
                </c:pt>
                <c:pt idx="1670">
                  <c:v>-7.6676417506557701</c:v>
                </c:pt>
                <c:pt idx="1671">
                  <c:v>9.6354367746974212</c:v>
                </c:pt>
                <c:pt idx="1672">
                  <c:v>8.80007903996745</c:v>
                </c:pt>
                <c:pt idx="1673">
                  <c:v>-11.585208804207149</c:v>
                </c:pt>
                <c:pt idx="1674">
                  <c:v>-6.8538601419314054</c:v>
                </c:pt>
                <c:pt idx="1675">
                  <c:v>12.344174116964549</c:v>
                </c:pt>
                <c:pt idx="1676">
                  <c:v>3.5156939763437549</c:v>
                </c:pt>
                <c:pt idx="1677">
                  <c:v>-13.182218071369199</c:v>
                </c:pt>
                <c:pt idx="1678">
                  <c:v>-0.38700198131440849</c:v>
                </c:pt>
                <c:pt idx="1679">
                  <c:v>13.530552422718301</c:v>
                </c:pt>
                <c:pt idx="1680">
                  <c:v>-2.9101288945525701</c:v>
                </c:pt>
                <c:pt idx="1681">
                  <c:v>-12.7378441662591</c:v>
                </c:pt>
                <c:pt idx="1682">
                  <c:v>4.4819290837547499</c:v>
                </c:pt>
                <c:pt idx="1683">
                  <c:v>11.91879913702215</c:v>
                </c:pt>
                <c:pt idx="1684">
                  <c:v>-9.3223725953373897</c:v>
                </c:pt>
                <c:pt idx="1685">
                  <c:v>-8.2317037510899898</c:v>
                </c:pt>
                <c:pt idx="1686">
                  <c:v>10.09852700688309</c:v>
                </c:pt>
                <c:pt idx="1687">
                  <c:v>8.1726621004132003</c:v>
                </c:pt>
                <c:pt idx="1688">
                  <c:v>-11.61359697379995</c:v>
                </c:pt>
                <c:pt idx="1689">
                  <c:v>-5.733278401855805</c:v>
                </c:pt>
                <c:pt idx="1690">
                  <c:v>12.74060446224715</c:v>
                </c:pt>
                <c:pt idx="1691">
                  <c:v>4.5304413602604203</c:v>
                </c:pt>
                <c:pt idx="1692">
                  <c:v>-12.64815054213795</c:v>
                </c:pt>
                <c:pt idx="1693">
                  <c:v>1.341367030226938</c:v>
                </c:pt>
                <c:pt idx="1694">
                  <c:v>13.565049204465449</c:v>
                </c:pt>
                <c:pt idx="1695">
                  <c:v>-1.9200737566055233</c:v>
                </c:pt>
                <c:pt idx="1696">
                  <c:v>-12.341343619095801</c:v>
                </c:pt>
                <c:pt idx="1697">
                  <c:v>5.2652940659807248</c:v>
                </c:pt>
                <c:pt idx="1698">
                  <c:v>11.352915338096899</c:v>
                </c:pt>
                <c:pt idx="1699">
                  <c:v>-9.5567345188395691</c:v>
                </c:pt>
                <c:pt idx="1700">
                  <c:v>-8.6716423669010201</c:v>
                </c:pt>
                <c:pt idx="1701">
                  <c:v>11.1073949043409</c:v>
                </c:pt>
                <c:pt idx="1702">
                  <c:v>7.9367662349064947</c:v>
                </c:pt>
                <c:pt idx="1703">
                  <c:v>-12.374423850005799</c:v>
                </c:pt>
                <c:pt idx="1704">
                  <c:v>-3.4110976013496703</c:v>
                </c:pt>
                <c:pt idx="1705">
                  <c:v>13.04635056895995</c:v>
                </c:pt>
                <c:pt idx="1706">
                  <c:v>1.6491533047167295</c:v>
                </c:pt>
                <c:pt idx="1707">
                  <c:v>-13.314874762021649</c:v>
                </c:pt>
                <c:pt idx="1708">
                  <c:v>1.9832706466466674</c:v>
                </c:pt>
                <c:pt idx="1709">
                  <c:v>12.711478677823902</c:v>
                </c:pt>
                <c:pt idx="1710">
                  <c:v>-4.9674657770724053</c:v>
                </c:pt>
                <c:pt idx="1711">
                  <c:v>-12.450812176696349</c:v>
                </c:pt>
                <c:pt idx="1712">
                  <c:v>8.0085269867450144</c:v>
                </c:pt>
                <c:pt idx="1713">
                  <c:v>10.626378059355501</c:v>
                </c:pt>
                <c:pt idx="1714">
                  <c:v>-9.4984399898490608</c:v>
                </c:pt>
                <c:pt idx="1715">
                  <c:v>-9.0812796428053257</c:v>
                </c:pt>
                <c:pt idx="1716">
                  <c:v>11.9168673134327</c:v>
                </c:pt>
                <c:pt idx="1717">
                  <c:v>7.1452637384929343</c:v>
                </c:pt>
                <c:pt idx="1718">
                  <c:v>-12.648885831840801</c:v>
                </c:pt>
                <c:pt idx="1719">
                  <c:v>-3.55553868916456</c:v>
                </c:pt>
                <c:pt idx="1720">
                  <c:v>12.576612000535899</c:v>
                </c:pt>
                <c:pt idx="1721">
                  <c:v>0.36800069633686749</c:v>
                </c:pt>
                <c:pt idx="1722">
                  <c:v>-14.3256439038254</c:v>
                </c:pt>
                <c:pt idx="1723">
                  <c:v>0.77413663159050849</c:v>
                </c:pt>
                <c:pt idx="1724">
                  <c:v>11.836956590646551</c:v>
                </c:pt>
                <c:pt idx="1725">
                  <c:v>-6.9838006661133099</c:v>
                </c:pt>
                <c:pt idx="1726">
                  <c:v>-8.8111331478879507</c:v>
                </c:pt>
                <c:pt idx="1727">
                  <c:v>8.4957484813309403</c:v>
                </c:pt>
                <c:pt idx="1728">
                  <c:v>9.7817873524141756</c:v>
                </c:pt>
                <c:pt idx="1729">
                  <c:v>-10.415100434259756</c:v>
                </c:pt>
                <c:pt idx="1730">
                  <c:v>-8.649009366388416</c:v>
                </c:pt>
                <c:pt idx="1731">
                  <c:v>12.04141835872875</c:v>
                </c:pt>
                <c:pt idx="1732">
                  <c:v>6.103173968917325</c:v>
                </c:pt>
                <c:pt idx="1733">
                  <c:v>-13.543433338831001</c:v>
                </c:pt>
                <c:pt idx="1734">
                  <c:v>-2.9691220142217101</c:v>
                </c:pt>
                <c:pt idx="1735">
                  <c:v>12.3260259304797</c:v>
                </c:pt>
                <c:pt idx="1736">
                  <c:v>-1.2993036463273748</c:v>
                </c:pt>
                <c:pt idx="1737">
                  <c:v>-8.5712743818274397</c:v>
                </c:pt>
                <c:pt idx="1738">
                  <c:v>3.772456924769485</c:v>
                </c:pt>
                <c:pt idx="1739">
                  <c:v>11.603097467277848</c:v>
                </c:pt>
                <c:pt idx="1740">
                  <c:v>-8.0529138717188111</c:v>
                </c:pt>
                <c:pt idx="1741">
                  <c:v>-8.4170970164909491</c:v>
                </c:pt>
                <c:pt idx="1742">
                  <c:v>8.9004981102054543</c:v>
                </c:pt>
                <c:pt idx="1743">
                  <c:v>8.2568132761740554</c:v>
                </c:pt>
                <c:pt idx="1744">
                  <c:v>-12.6402214290129</c:v>
                </c:pt>
                <c:pt idx="1745">
                  <c:v>-8.1461255283415355</c:v>
                </c:pt>
                <c:pt idx="1746">
                  <c:v>11.31628003741865</c:v>
                </c:pt>
                <c:pt idx="1747">
                  <c:v>3.5094110802702452</c:v>
                </c:pt>
                <c:pt idx="1748">
                  <c:v>-13.917459435438801</c:v>
                </c:pt>
                <c:pt idx="1749">
                  <c:v>-3.0812914238634552</c:v>
                </c:pt>
                <c:pt idx="1750">
                  <c:v>12.748423953361051</c:v>
                </c:pt>
                <c:pt idx="1751">
                  <c:v>-2.1936074676260851</c:v>
                </c:pt>
                <c:pt idx="1752">
                  <c:v>-8.1001322630210755</c:v>
                </c:pt>
                <c:pt idx="1753">
                  <c:v>4.0057275069983547</c:v>
                </c:pt>
                <c:pt idx="1754">
                  <c:v>11.42136131551125</c:v>
                </c:pt>
                <c:pt idx="1755">
                  <c:v>-8.4427853421404215</c:v>
                </c:pt>
                <c:pt idx="1756">
                  <c:v>-8.0123871067537795</c:v>
                </c:pt>
                <c:pt idx="1757">
                  <c:v>8.6162552034706295</c:v>
                </c:pt>
                <c:pt idx="1758">
                  <c:v>8.0432758452227304</c:v>
                </c:pt>
                <c:pt idx="1759">
                  <c:v>-13.013825367213499</c:v>
                </c:pt>
                <c:pt idx="1760">
                  <c:v>-7.6142104572351199</c:v>
                </c:pt>
                <c:pt idx="1761">
                  <c:v>11.62325136145575</c:v>
                </c:pt>
                <c:pt idx="1762">
                  <c:v>2.0626565207530216</c:v>
                </c:pt>
                <c:pt idx="1763">
                  <c:v>-7.7569299525759101</c:v>
                </c:pt>
                <c:pt idx="1764">
                  <c:v>-0.65465661440763756</c:v>
                </c:pt>
                <c:pt idx="1765">
                  <c:v>12.209501655301601</c:v>
                </c:pt>
                <c:pt idx="1766">
                  <c:v>-4.4845218885910301</c:v>
                </c:pt>
                <c:pt idx="1767">
                  <c:v>-7.5560844598022001</c:v>
                </c:pt>
                <c:pt idx="1768">
                  <c:v>4.6962964256591597</c:v>
                </c:pt>
                <c:pt idx="1769">
                  <c:v>10.29795836142593</c:v>
                </c:pt>
                <c:pt idx="1770">
                  <c:v>-10.815920966483951</c:v>
                </c:pt>
                <c:pt idx="1771">
                  <c:v>-7.351699941400355</c:v>
                </c:pt>
                <c:pt idx="1772">
                  <c:v>9.5585148379240952</c:v>
                </c:pt>
                <c:pt idx="1773">
                  <c:v>6.3052642212244399</c:v>
                </c:pt>
                <c:pt idx="1774">
                  <c:v>-13.53850814503155</c:v>
                </c:pt>
                <c:pt idx="1775">
                  <c:v>-6.9585530975145247</c:v>
                </c:pt>
                <c:pt idx="1776">
                  <c:v>11.6528126374624</c:v>
                </c:pt>
                <c:pt idx="1777">
                  <c:v>0.58765699499650648</c:v>
                </c:pt>
                <c:pt idx="1778">
                  <c:v>-7.0453031021196599</c:v>
                </c:pt>
                <c:pt idx="1779">
                  <c:v>-0.72851156893862556</c:v>
                </c:pt>
                <c:pt idx="1780">
                  <c:v>11.1166066054233</c:v>
                </c:pt>
                <c:pt idx="1781">
                  <c:v>-6.5428051255628699</c:v>
                </c:pt>
                <c:pt idx="1782">
                  <c:v>-6.7996281686510454</c:v>
                </c:pt>
                <c:pt idx="1783">
                  <c:v>4.5058065207187399</c:v>
                </c:pt>
                <c:pt idx="1784">
                  <c:v>8.6278724619133556</c:v>
                </c:pt>
                <c:pt idx="1785">
                  <c:v>-10.95500224189415</c:v>
                </c:pt>
                <c:pt idx="1786">
                  <c:v>-6.5273937802744948</c:v>
                </c:pt>
                <c:pt idx="1787">
                  <c:v>9.1767949722283113</c:v>
                </c:pt>
                <c:pt idx="1788">
                  <c:v>3.9522844355448901</c:v>
                </c:pt>
                <c:pt idx="1789">
                  <c:v>-7.1469936751702399</c:v>
                </c:pt>
                <c:pt idx="1790">
                  <c:v>-6.0082770141695505</c:v>
                </c:pt>
                <c:pt idx="1791">
                  <c:v>11.535315736392651</c:v>
                </c:pt>
                <c:pt idx="1792">
                  <c:v>-2.2857125174338999</c:v>
                </c:pt>
                <c:pt idx="1793">
                  <c:v>-6.3261841072645204</c:v>
                </c:pt>
                <c:pt idx="1794">
                  <c:v>0.24435163386311504</c:v>
                </c:pt>
                <c:pt idx="1795">
                  <c:v>10.895322210715651</c:v>
                </c:pt>
                <c:pt idx="1796">
                  <c:v>-7.9272991594225246</c:v>
                </c:pt>
                <c:pt idx="1797">
                  <c:v>-6.1772813321295947</c:v>
                </c:pt>
                <c:pt idx="1798">
                  <c:v>5.8392872446554449</c:v>
                </c:pt>
                <c:pt idx="1799">
                  <c:v>7.9662454461505101</c:v>
                </c:pt>
                <c:pt idx="1800">
                  <c:v>-12.398929183157499</c:v>
                </c:pt>
                <c:pt idx="1801">
                  <c:v>-6.0458974758685402</c:v>
                </c:pt>
                <c:pt idx="1802">
                  <c:v>9.7755207211852753</c:v>
                </c:pt>
                <c:pt idx="1803">
                  <c:v>2.73862683096857</c:v>
                </c:pt>
                <c:pt idx="1804">
                  <c:v>-6.0036707569447394</c:v>
                </c:pt>
                <c:pt idx="1805">
                  <c:v>-4.3447848899478902</c:v>
                </c:pt>
                <c:pt idx="1806">
                  <c:v>11.238626472248701</c:v>
                </c:pt>
                <c:pt idx="1807">
                  <c:v>-4.0634006495834853</c:v>
                </c:pt>
                <c:pt idx="1808">
                  <c:v>-5.8944139254749803</c:v>
                </c:pt>
                <c:pt idx="1809">
                  <c:v>2.441571880452635</c:v>
                </c:pt>
                <c:pt idx="1810">
                  <c:v>10.773507765555848</c:v>
                </c:pt>
                <c:pt idx="1811">
                  <c:v>-7.6951709618483601</c:v>
                </c:pt>
                <c:pt idx="1812">
                  <c:v>-5.9140748158209053</c:v>
                </c:pt>
                <c:pt idx="1813">
                  <c:v>8.4473848700680048</c:v>
                </c:pt>
                <c:pt idx="1814">
                  <c:v>8.6707649917043152</c:v>
                </c:pt>
                <c:pt idx="1815">
                  <c:v>-11.93958467330625</c:v>
                </c:pt>
                <c:pt idx="1816">
                  <c:v>-5.9698881490850502</c:v>
                </c:pt>
                <c:pt idx="1817">
                  <c:v>10.29061178729628</c:v>
                </c:pt>
                <c:pt idx="1818">
                  <c:v>2.4046927818220647</c:v>
                </c:pt>
                <c:pt idx="1819">
                  <c:v>-6.0054036533828654</c:v>
                </c:pt>
                <c:pt idx="1820">
                  <c:v>-4.2319577411125344</c:v>
                </c:pt>
                <c:pt idx="1821">
                  <c:v>11.249018154717451</c:v>
                </c:pt>
                <c:pt idx="1822">
                  <c:v>-4.3496377223636502</c:v>
                </c:pt>
                <c:pt idx="1823">
                  <c:v>-5.9470629805329747</c:v>
                </c:pt>
                <c:pt idx="1824">
                  <c:v>5.1449724020826348</c:v>
                </c:pt>
                <c:pt idx="1825">
                  <c:v>11.49931935780895</c:v>
                </c:pt>
                <c:pt idx="1826">
                  <c:v>-7.9546628582168353</c:v>
                </c:pt>
                <c:pt idx="1827">
                  <c:v>-6.1388706342587103</c:v>
                </c:pt>
                <c:pt idx="1828">
                  <c:v>9.3966337336254853</c:v>
                </c:pt>
                <c:pt idx="1829">
                  <c:v>8.1998982580425555</c:v>
                </c:pt>
                <c:pt idx="1830">
                  <c:v>-11.7348217337273</c:v>
                </c:pt>
                <c:pt idx="1831">
                  <c:v>-6.303412176043155</c:v>
                </c:pt>
                <c:pt idx="1832">
                  <c:v>11.353653696553749</c:v>
                </c:pt>
                <c:pt idx="1833">
                  <c:v>2.95290761973237</c:v>
                </c:pt>
                <c:pt idx="1834">
                  <c:v>-6.4427455329810197</c:v>
                </c:pt>
                <c:pt idx="1835">
                  <c:v>-1.3978644566149365</c:v>
                </c:pt>
                <c:pt idx="1836">
                  <c:v>12.4602582642991</c:v>
                </c:pt>
                <c:pt idx="1837">
                  <c:v>-1.340197840066409</c:v>
                </c:pt>
                <c:pt idx="1838">
                  <c:v>-6.5886948445620757</c:v>
                </c:pt>
                <c:pt idx="1839">
                  <c:v>6.4134889190355242</c:v>
                </c:pt>
                <c:pt idx="1840">
                  <c:v>11.49844398970165</c:v>
                </c:pt>
                <c:pt idx="1841">
                  <c:v>-9.273700662801275</c:v>
                </c:pt>
                <c:pt idx="1842">
                  <c:v>-6.7830869358935049</c:v>
                </c:pt>
                <c:pt idx="1843">
                  <c:v>9.8238508227712842</c:v>
                </c:pt>
                <c:pt idx="1844">
                  <c:v>7.4682795824867449</c:v>
                </c:pt>
                <c:pt idx="1845">
                  <c:v>-12.903950423637749</c:v>
                </c:pt>
                <c:pt idx="1846">
                  <c:v>-6.2587614925859851</c:v>
                </c:pt>
                <c:pt idx="1847">
                  <c:v>12.195540621316049</c:v>
                </c:pt>
                <c:pt idx="1848">
                  <c:v>2.3514945678432548</c:v>
                </c:pt>
                <c:pt idx="1849">
                  <c:v>-13.466744471939251</c:v>
                </c:pt>
                <c:pt idx="1850">
                  <c:v>0.73703736922084351</c:v>
                </c:pt>
                <c:pt idx="1851">
                  <c:v>12.9498632397734</c:v>
                </c:pt>
                <c:pt idx="1852">
                  <c:v>-4.3918962659804848</c:v>
                </c:pt>
                <c:pt idx="1853">
                  <c:v>-7.2001525518598601</c:v>
                </c:pt>
                <c:pt idx="1854">
                  <c:v>6.0944172865820603</c:v>
                </c:pt>
                <c:pt idx="1855">
                  <c:v>10.793200181993701</c:v>
                </c:pt>
                <c:pt idx="1856">
                  <c:v>-9.6162271656174347</c:v>
                </c:pt>
                <c:pt idx="1857">
                  <c:v>-7.2615949331622449</c:v>
                </c:pt>
                <c:pt idx="1858">
                  <c:v>10.158532072739225</c:v>
                </c:pt>
                <c:pt idx="1859">
                  <c:v>5.5137426491465753</c:v>
                </c:pt>
                <c:pt idx="1860">
                  <c:v>-13.119143945647451</c:v>
                </c:pt>
                <c:pt idx="1861">
                  <c:v>-3.8375677900312848</c:v>
                </c:pt>
                <c:pt idx="1862">
                  <c:v>12.7481740453638</c:v>
                </c:pt>
                <c:pt idx="1863">
                  <c:v>-8.0309270410504952E-2</c:v>
                </c:pt>
                <c:pt idx="1864">
                  <c:v>-10.629426887973725</c:v>
                </c:pt>
                <c:pt idx="1865">
                  <c:v>0.50171307523730291</c:v>
                </c:pt>
                <c:pt idx="1866">
                  <c:v>12.1201231110763</c:v>
                </c:pt>
                <c:pt idx="1867">
                  <c:v>-6.6597174683565754</c:v>
                </c:pt>
                <c:pt idx="1868">
                  <c:v>-7.4968421519763151</c:v>
                </c:pt>
                <c:pt idx="1869">
                  <c:v>7.5096500697924498</c:v>
                </c:pt>
                <c:pt idx="1870">
                  <c:v>9.8046889062274403</c:v>
                </c:pt>
                <c:pt idx="1871">
                  <c:v>-11.17102639909205</c:v>
                </c:pt>
                <c:pt idx="1872">
                  <c:v>-7.5325848040597396</c:v>
                </c:pt>
                <c:pt idx="1873">
                  <c:v>11.99281395609535</c:v>
                </c:pt>
                <c:pt idx="1874">
                  <c:v>6.4709412179319994</c:v>
                </c:pt>
                <c:pt idx="1875">
                  <c:v>-12.248759102356701</c:v>
                </c:pt>
                <c:pt idx="1876">
                  <c:v>-1.8997775070004286</c:v>
                </c:pt>
                <c:pt idx="1877">
                  <c:v>12.965304040881399</c:v>
                </c:pt>
                <c:pt idx="1878">
                  <c:v>-0.83070028466267198</c:v>
                </c:pt>
                <c:pt idx="1879">
                  <c:v>-13.72818919363425</c:v>
                </c:pt>
                <c:pt idx="1880">
                  <c:v>2.3365669861502298</c:v>
                </c:pt>
                <c:pt idx="1881">
                  <c:v>11.727450667756301</c:v>
                </c:pt>
                <c:pt idx="1882">
                  <c:v>-7.9751076283280646</c:v>
                </c:pt>
                <c:pt idx="1883">
                  <c:v>-7.823823706237615</c:v>
                </c:pt>
                <c:pt idx="1884">
                  <c:v>9.0325960296512804</c:v>
                </c:pt>
                <c:pt idx="1885">
                  <c:v>9.3369139729071904</c:v>
                </c:pt>
                <c:pt idx="1886">
                  <c:v>-11.261435356381199</c:v>
                </c:pt>
                <c:pt idx="1887">
                  <c:v>-7.7716711888128405</c:v>
                </c:pt>
                <c:pt idx="1888">
                  <c:v>11.460518761979799</c:v>
                </c:pt>
                <c:pt idx="1889">
                  <c:v>3.70832622852891</c:v>
                </c:pt>
                <c:pt idx="1890">
                  <c:v>-13.82471009508385</c:v>
                </c:pt>
                <c:pt idx="1891">
                  <c:v>-2.4941903843807101</c:v>
                </c:pt>
                <c:pt idx="1892">
                  <c:v>12.4540846662977</c:v>
                </c:pt>
                <c:pt idx="1893">
                  <c:v>-2.9935289326951047</c:v>
                </c:pt>
                <c:pt idx="1894">
                  <c:v>-10.010505285934125</c:v>
                </c:pt>
                <c:pt idx="1895">
                  <c:v>4.3508765214218696</c:v>
                </c:pt>
                <c:pt idx="1896">
                  <c:v>11.555277088922299</c:v>
                </c:pt>
                <c:pt idx="1897">
                  <c:v>-7.5188320785065592</c:v>
                </c:pt>
                <c:pt idx="1898">
                  <c:v>-7.8746271372929</c:v>
                </c:pt>
                <c:pt idx="1899">
                  <c:v>8.9107893386146397</c:v>
                </c:pt>
                <c:pt idx="1900">
                  <c:v>8.7565993805948406</c:v>
                </c:pt>
                <c:pt idx="1901">
                  <c:v>-12.5387590627412</c:v>
                </c:pt>
                <c:pt idx="1902">
                  <c:v>-7.4400141598867897</c:v>
                </c:pt>
                <c:pt idx="1903">
                  <c:v>11.23710670666485</c:v>
                </c:pt>
                <c:pt idx="1904">
                  <c:v>2.4528520817849651</c:v>
                </c:pt>
                <c:pt idx="1905">
                  <c:v>-11.09546681706912</c:v>
                </c:pt>
                <c:pt idx="1906">
                  <c:v>-2.5226059069778453</c:v>
                </c:pt>
                <c:pt idx="1907">
                  <c:v>12.479180216133649</c:v>
                </c:pt>
                <c:pt idx="1908">
                  <c:v>-3.2111953976384502</c:v>
                </c:pt>
                <c:pt idx="1909">
                  <c:v>-7.7099418211883952</c:v>
                </c:pt>
                <c:pt idx="1910">
                  <c:v>5.0620530266374448</c:v>
                </c:pt>
                <c:pt idx="1911">
                  <c:v>10.985170799940349</c:v>
                </c:pt>
                <c:pt idx="1912">
                  <c:v>-8.5092329595550158</c:v>
                </c:pt>
                <c:pt idx="1913">
                  <c:v>-7.7315272678397893</c:v>
                </c:pt>
                <c:pt idx="1914">
                  <c:v>10.406181921640075</c:v>
                </c:pt>
                <c:pt idx="1915">
                  <c:v>7.7661423288381046</c:v>
                </c:pt>
                <c:pt idx="1916">
                  <c:v>-12.491867676411701</c:v>
                </c:pt>
                <c:pt idx="1917">
                  <c:v>-6.4510419146340805</c:v>
                </c:pt>
                <c:pt idx="1918">
                  <c:v>12.187513116559149</c:v>
                </c:pt>
                <c:pt idx="1919">
                  <c:v>1.293498883368015</c:v>
                </c:pt>
                <c:pt idx="1920">
                  <c:v>-13.97815736949175</c:v>
                </c:pt>
                <c:pt idx="1921">
                  <c:v>-0.14146915693441497</c:v>
                </c:pt>
                <c:pt idx="1922">
                  <c:v>12.279443928833249</c:v>
                </c:pt>
                <c:pt idx="1923">
                  <c:v>-3.9061035152615649</c:v>
                </c:pt>
                <c:pt idx="1924">
                  <c:v>-7.6684724282250958</c:v>
                </c:pt>
                <c:pt idx="1925">
                  <c:v>6.5461138671595656</c:v>
                </c:pt>
                <c:pt idx="1926">
                  <c:v>10.6197778641034</c:v>
                </c:pt>
                <c:pt idx="1927">
                  <c:v>-9.6941161215701293</c:v>
                </c:pt>
                <c:pt idx="1928">
                  <c:v>-7.6549186208940396</c:v>
                </c:pt>
                <c:pt idx="1929">
                  <c:v>9.7462060384995244</c:v>
                </c:pt>
                <c:pt idx="1930">
                  <c:v>5.5689983863841697</c:v>
                </c:pt>
                <c:pt idx="1931">
                  <c:v>-13.10607334876015</c:v>
                </c:pt>
                <c:pt idx="1932">
                  <c:v>-5.0737664383242098</c:v>
                </c:pt>
                <c:pt idx="1933">
                  <c:v>12.64682355855515</c:v>
                </c:pt>
                <c:pt idx="1934">
                  <c:v>0.24667719259381449</c:v>
                </c:pt>
                <c:pt idx="1935">
                  <c:v>-13.4953599177143</c:v>
                </c:pt>
                <c:pt idx="1936">
                  <c:v>2.4752554213127951</c:v>
                </c:pt>
                <c:pt idx="1937">
                  <c:v>12.72141661361875</c:v>
                </c:pt>
                <c:pt idx="1938">
                  <c:v>-5.9104698278664696</c:v>
                </c:pt>
                <c:pt idx="1939">
                  <c:v>-7.7591115426211896</c:v>
                </c:pt>
                <c:pt idx="1940">
                  <c:v>7.58739816929429</c:v>
                </c:pt>
                <c:pt idx="1941">
                  <c:v>10.16338489029993</c:v>
                </c:pt>
                <c:pt idx="1942">
                  <c:v>-11.417880283969399</c:v>
                </c:pt>
                <c:pt idx="1943">
                  <c:v>-7.7062555090124096</c:v>
                </c:pt>
                <c:pt idx="1944">
                  <c:v>11.28924928916685</c:v>
                </c:pt>
                <c:pt idx="1945">
                  <c:v>4.9804620689809944</c:v>
                </c:pt>
                <c:pt idx="1946">
                  <c:v>-13.1977190568248</c:v>
                </c:pt>
                <c:pt idx="1947">
                  <c:v>-4.8088678644367153</c:v>
                </c:pt>
                <c:pt idx="1948">
                  <c:v>12.72569672823885</c:v>
                </c:pt>
                <c:pt idx="1949">
                  <c:v>-0.84926777892496352</c:v>
                </c:pt>
                <c:pt idx="1950">
                  <c:v>-10.62774709412523</c:v>
                </c:pt>
                <c:pt idx="1951">
                  <c:v>2.3412257293034902</c:v>
                </c:pt>
                <c:pt idx="1952">
                  <c:v>11.91025934960445</c:v>
                </c:pt>
                <c:pt idx="1953">
                  <c:v>-6.8045083847637606</c:v>
                </c:pt>
                <c:pt idx="1954">
                  <c:v>-7.7265168683156151</c:v>
                </c:pt>
                <c:pt idx="1955">
                  <c:v>7.79150615031502</c:v>
                </c:pt>
                <c:pt idx="1956">
                  <c:v>8.9468859029188117</c:v>
                </c:pt>
                <c:pt idx="1957">
                  <c:v>-11.5718978741649</c:v>
                </c:pt>
                <c:pt idx="1958">
                  <c:v>-7.65600797790594</c:v>
                </c:pt>
                <c:pt idx="1959">
                  <c:v>11.311852268784701</c:v>
                </c:pt>
                <c:pt idx="1960">
                  <c:v>3.5164799551435202</c:v>
                </c:pt>
                <c:pt idx="1961">
                  <c:v>-13.868704512187451</c:v>
                </c:pt>
                <c:pt idx="1962">
                  <c:v>-2.7298760478954001</c:v>
                </c:pt>
                <c:pt idx="1963">
                  <c:v>12.195241501632999</c:v>
                </c:pt>
                <c:pt idx="1964">
                  <c:v>-3.1337327650466849</c:v>
                </c:pt>
                <c:pt idx="1965">
                  <c:v>-7.5727360000794652</c:v>
                </c:pt>
                <c:pt idx="1966">
                  <c:v>3.3654700997398601</c:v>
                </c:pt>
                <c:pt idx="1967">
                  <c:v>11.000254990458998</c:v>
                </c:pt>
                <c:pt idx="1968">
                  <c:v>-9.0990154379577852</c:v>
                </c:pt>
                <c:pt idx="1969">
                  <c:v>-7.4229633435266695</c:v>
                </c:pt>
                <c:pt idx="1970">
                  <c:v>9.1849961833222409</c:v>
                </c:pt>
                <c:pt idx="1971">
                  <c:v>8.81831221871008</c:v>
                </c:pt>
                <c:pt idx="1972">
                  <c:v>-11.72443784064675</c:v>
                </c:pt>
                <c:pt idx="1973">
                  <c:v>-7.3322040980544045</c:v>
                </c:pt>
                <c:pt idx="1974">
                  <c:v>11.449518240444</c:v>
                </c:pt>
                <c:pt idx="1975">
                  <c:v>3.1600136647803501</c:v>
                </c:pt>
                <c:pt idx="1976">
                  <c:v>-9.4874616009635098</c:v>
                </c:pt>
                <c:pt idx="1977">
                  <c:v>-3.8016633552962302</c:v>
                </c:pt>
                <c:pt idx="1978">
                  <c:v>11.853429013882149</c:v>
                </c:pt>
                <c:pt idx="1979">
                  <c:v>-4.1775613357229151</c:v>
                </c:pt>
                <c:pt idx="1980">
                  <c:v>-7.150185041996755</c:v>
                </c:pt>
                <c:pt idx="1981">
                  <c:v>3.7208395059200652</c:v>
                </c:pt>
                <c:pt idx="1982">
                  <c:v>9.9200440273025343</c:v>
                </c:pt>
                <c:pt idx="1983">
                  <c:v>-10.067136798998309</c:v>
                </c:pt>
                <c:pt idx="1984">
                  <c:v>-6.970698412400445</c:v>
                </c:pt>
                <c:pt idx="1985">
                  <c:v>8.2224896225915991</c:v>
                </c:pt>
                <c:pt idx="1986">
                  <c:v>6.8929280320838657</c:v>
                </c:pt>
                <c:pt idx="1987">
                  <c:v>-13.352111967455849</c:v>
                </c:pt>
                <c:pt idx="1988">
                  <c:v>-6.8151527478204699</c:v>
                </c:pt>
                <c:pt idx="1989">
                  <c:v>11.28934761872465</c:v>
                </c:pt>
                <c:pt idx="1990">
                  <c:v>0.86382675056060343</c:v>
                </c:pt>
                <c:pt idx="1991">
                  <c:v>-6.7785548682814349</c:v>
                </c:pt>
                <c:pt idx="1992">
                  <c:v>-0.79313050267477592</c:v>
                </c:pt>
                <c:pt idx="1993">
                  <c:v>12.514896603178</c:v>
                </c:pt>
                <c:pt idx="1994">
                  <c:v>-5.69609350538156</c:v>
                </c:pt>
                <c:pt idx="1995">
                  <c:v>-6.7832218573542153</c:v>
                </c:pt>
                <c:pt idx="1996">
                  <c:v>6.2326307880360048</c:v>
                </c:pt>
                <c:pt idx="1997">
                  <c:v>9.7191968977549763</c:v>
                </c:pt>
                <c:pt idx="1998">
                  <c:v>-10.681669246943692</c:v>
                </c:pt>
                <c:pt idx="1999">
                  <c:v>-6.7065114026758845</c:v>
                </c:pt>
                <c:pt idx="2000">
                  <c:v>9.3137518509712791</c:v>
                </c:pt>
                <c:pt idx="2001">
                  <c:v>5.6246453299141397</c:v>
                </c:pt>
                <c:pt idx="2002">
                  <c:v>-10.185100367191101</c:v>
                </c:pt>
                <c:pt idx="2003">
                  <c:v>-5.9634241595570803</c:v>
                </c:pt>
                <c:pt idx="2004">
                  <c:v>12.028366979197749</c:v>
                </c:pt>
                <c:pt idx="2005">
                  <c:v>1.2579485723636561</c:v>
                </c:pt>
                <c:pt idx="2006">
                  <c:v>-9.8984548123254452</c:v>
                </c:pt>
                <c:pt idx="2007">
                  <c:v>3.0269395281841902</c:v>
                </c:pt>
                <c:pt idx="2008">
                  <c:v>12.585984273368201</c:v>
                </c:pt>
                <c:pt idx="2009">
                  <c:v>-5.5779465238259753</c:v>
                </c:pt>
                <c:pt idx="2010">
                  <c:v>-6.8875826090698045</c:v>
                </c:pt>
                <c:pt idx="2011">
                  <c:v>7.9137603687612792</c:v>
                </c:pt>
                <c:pt idx="2012">
                  <c:v>10.202933706699255</c:v>
                </c:pt>
                <c:pt idx="2013">
                  <c:v>-9.8112245084419794</c:v>
                </c:pt>
                <c:pt idx="2014">
                  <c:v>-6.9646846020100401</c:v>
                </c:pt>
                <c:pt idx="2015">
                  <c:v>10.8924628862798</c:v>
                </c:pt>
                <c:pt idx="2016">
                  <c:v>5.1041523902208601</c:v>
                </c:pt>
                <c:pt idx="2017">
                  <c:v>-12.687012951097</c:v>
                </c:pt>
                <c:pt idx="2018">
                  <c:v>-4.0249290164238252</c:v>
                </c:pt>
                <c:pt idx="2019">
                  <c:v>13.236049335228099</c:v>
                </c:pt>
                <c:pt idx="2020">
                  <c:v>0.270339043030283</c:v>
                </c:pt>
                <c:pt idx="2021">
                  <c:v>-12.928356686801351</c:v>
                </c:pt>
                <c:pt idx="2022">
                  <c:v>2.77000171775948</c:v>
                </c:pt>
                <c:pt idx="2023">
                  <c:v>12.2999686910618</c:v>
                </c:pt>
                <c:pt idx="2024">
                  <c:v>-6.3800496788570999</c:v>
                </c:pt>
                <c:pt idx="2025">
                  <c:v>-7.4492130578875848</c:v>
                </c:pt>
                <c:pt idx="2026">
                  <c:v>9.4014939565707802</c:v>
                </c:pt>
                <c:pt idx="2027">
                  <c:v>10.219779615851495</c:v>
                </c:pt>
                <c:pt idx="2028">
                  <c:v>-10.547431854490975</c:v>
                </c:pt>
                <c:pt idx="2029">
                  <c:v>-7.2524127737607156</c:v>
                </c:pt>
                <c:pt idx="2030">
                  <c:v>12.635351889320249</c:v>
                </c:pt>
                <c:pt idx="2031">
                  <c:v>5.4120293383020348</c:v>
                </c:pt>
                <c:pt idx="2032">
                  <c:v>-12.531742280329549</c:v>
                </c:pt>
                <c:pt idx="2033">
                  <c:v>-2.7222656377954202</c:v>
                </c:pt>
                <c:pt idx="2034">
                  <c:v>13.232421554367949</c:v>
                </c:pt>
                <c:pt idx="2035">
                  <c:v>-4.0356679851906154</c:v>
                </c:pt>
                <c:pt idx="2036">
                  <c:v>-13.642040112424251</c:v>
                </c:pt>
                <c:pt idx="2037">
                  <c:v>2.86162117556818</c:v>
                </c:pt>
                <c:pt idx="2038">
                  <c:v>11.64685017941725</c:v>
                </c:pt>
                <c:pt idx="2039">
                  <c:v>-7.8406275135022252</c:v>
                </c:pt>
                <c:pt idx="2040">
                  <c:v>-8.0477294085897988</c:v>
                </c:pt>
                <c:pt idx="2041">
                  <c:v>9.1787318271973035</c:v>
                </c:pt>
                <c:pt idx="2042">
                  <c:v>9.7185861964419438</c:v>
                </c:pt>
                <c:pt idx="2043">
                  <c:v>-11.090199969039951</c:v>
                </c:pt>
                <c:pt idx="2044">
                  <c:v>-6.0997137006387749</c:v>
                </c:pt>
                <c:pt idx="2045">
                  <c:v>12.53925897877175</c:v>
                </c:pt>
                <c:pt idx="2046">
                  <c:v>4.765155130569795</c:v>
                </c:pt>
                <c:pt idx="2047">
                  <c:v>-13.466632459139401</c:v>
                </c:pt>
                <c:pt idx="2048">
                  <c:v>-0.59596995900280247</c:v>
                </c:pt>
                <c:pt idx="2049">
                  <c:v>12.81734498320575</c:v>
                </c:pt>
                <c:pt idx="2050">
                  <c:v>-2.0558937692819401</c:v>
                </c:pt>
                <c:pt idx="2051">
                  <c:v>-13.327975938438101</c:v>
                </c:pt>
                <c:pt idx="2052">
                  <c:v>6.4173853950165043</c:v>
                </c:pt>
                <c:pt idx="2053">
                  <c:v>11.68677714082455</c:v>
                </c:pt>
                <c:pt idx="2054">
                  <c:v>-8.3472039114031844</c:v>
                </c:pt>
                <c:pt idx="2055">
                  <c:v>-9.9627010888471101</c:v>
                </c:pt>
                <c:pt idx="2056">
                  <c:v>10.818191002131449</c:v>
                </c:pt>
                <c:pt idx="2057">
                  <c:v>8.2531618062986603</c:v>
                </c:pt>
                <c:pt idx="2058">
                  <c:v>-12.36377704272245</c:v>
                </c:pt>
                <c:pt idx="2059">
                  <c:v>-7.0893851528734704</c:v>
                </c:pt>
                <c:pt idx="2060">
                  <c:v>12.103717245533751</c:v>
                </c:pt>
                <c:pt idx="2061">
                  <c:v>1.3221047707036009</c:v>
                </c:pt>
                <c:pt idx="2062">
                  <c:v>-13.8992863996338</c:v>
                </c:pt>
                <c:pt idx="2063">
                  <c:v>-0.62923623954904051</c:v>
                </c:pt>
                <c:pt idx="2064">
                  <c:v>12.903843008351849</c:v>
                </c:pt>
                <c:pt idx="2065">
                  <c:v>-3.1487829179333753</c:v>
                </c:pt>
                <c:pt idx="2066">
                  <c:v>-12.67971738833505</c:v>
                </c:pt>
                <c:pt idx="2067">
                  <c:v>6.7331311502790108</c:v>
                </c:pt>
                <c:pt idx="2068">
                  <c:v>11.692781640318248</c:v>
                </c:pt>
                <c:pt idx="2069">
                  <c:v>-9.8065496325636357</c:v>
                </c:pt>
                <c:pt idx="2070">
                  <c:v>-8.5617675574547896</c:v>
                </c:pt>
                <c:pt idx="2071">
                  <c:v>10.184589004398125</c:v>
                </c:pt>
                <c:pt idx="2072">
                  <c:v>7.2740236076327154</c:v>
                </c:pt>
                <c:pt idx="2073">
                  <c:v>-13.155894854166899</c:v>
                </c:pt>
                <c:pt idx="2074">
                  <c:v>-5.6158573964823244</c:v>
                </c:pt>
                <c:pt idx="2075">
                  <c:v>12.7810131246131</c:v>
                </c:pt>
                <c:pt idx="2076">
                  <c:v>0.88501006943217797</c:v>
                </c:pt>
                <c:pt idx="2077">
                  <c:v>-13.7705036564958</c:v>
                </c:pt>
                <c:pt idx="2078">
                  <c:v>2.2573473271753302</c:v>
                </c:pt>
                <c:pt idx="2079">
                  <c:v>12.340734747112</c:v>
                </c:pt>
                <c:pt idx="2080">
                  <c:v>-6.2367334551311151</c:v>
                </c:pt>
                <c:pt idx="2081">
                  <c:v>-8.4545161176032515</c:v>
                </c:pt>
                <c:pt idx="2082">
                  <c:v>6.1016194450893648</c:v>
                </c:pt>
                <c:pt idx="2083">
                  <c:v>9.3113625961315662</c:v>
                </c:pt>
                <c:pt idx="2084">
                  <c:v>-11.52143978321115</c:v>
                </c:pt>
                <c:pt idx="2085">
                  <c:v>-8.256272345671654</c:v>
                </c:pt>
                <c:pt idx="2086">
                  <c:v>10.359794569829379</c:v>
                </c:pt>
                <c:pt idx="2087">
                  <c:v>4.4481218634833199</c:v>
                </c:pt>
                <c:pt idx="2088">
                  <c:v>-13.257887887638351</c:v>
                </c:pt>
                <c:pt idx="2089">
                  <c:v>-3.7900273868352947</c:v>
                </c:pt>
                <c:pt idx="2090">
                  <c:v>12.662907578337251</c:v>
                </c:pt>
                <c:pt idx="2091">
                  <c:v>-1.9294040241579689</c:v>
                </c:pt>
                <c:pt idx="2092">
                  <c:v>-8.1070987049082746</c:v>
                </c:pt>
                <c:pt idx="2093">
                  <c:v>2.1135176090211893</c:v>
                </c:pt>
                <c:pt idx="2094">
                  <c:v>11.82440565318495</c:v>
                </c:pt>
                <c:pt idx="2095">
                  <c:v>-7.5099337031666256</c:v>
                </c:pt>
                <c:pt idx="2096">
                  <c:v>-7.9399578677606453</c:v>
                </c:pt>
                <c:pt idx="2097">
                  <c:v>7.5558062539368001</c:v>
                </c:pt>
                <c:pt idx="2098">
                  <c:v>9.330001884100545</c:v>
                </c:pt>
                <c:pt idx="2099">
                  <c:v>-11.51389705166315</c:v>
                </c:pt>
                <c:pt idx="2100">
                  <c:v>-7.7311465874279648</c:v>
                </c:pt>
                <c:pt idx="2101">
                  <c:v>10.6115469460075</c:v>
                </c:pt>
                <c:pt idx="2102">
                  <c:v>3.2318602326402903</c:v>
                </c:pt>
                <c:pt idx="2103">
                  <c:v>-13.957191697715551</c:v>
                </c:pt>
                <c:pt idx="2104">
                  <c:v>-3.8669168846280702</c:v>
                </c:pt>
                <c:pt idx="2105">
                  <c:v>11.8457201334173</c:v>
                </c:pt>
                <c:pt idx="2106">
                  <c:v>-2.4538806470219701</c:v>
                </c:pt>
                <c:pt idx="2107">
                  <c:v>-7.4466304747100551</c:v>
                </c:pt>
                <c:pt idx="2108">
                  <c:v>0.99729782997976002</c:v>
                </c:pt>
                <c:pt idx="2109">
                  <c:v>11.38234978477985</c:v>
                </c:pt>
                <c:pt idx="2110">
                  <c:v>-8.8692734419597503</c:v>
                </c:pt>
                <c:pt idx="2111">
                  <c:v>-7.2937827554251298</c:v>
                </c:pt>
                <c:pt idx="2112">
                  <c:v>8.7951207818389694</c:v>
                </c:pt>
                <c:pt idx="2113">
                  <c:v>8.8264597821912112</c:v>
                </c:pt>
                <c:pt idx="2114">
                  <c:v>-12.695016555427198</c:v>
                </c:pt>
                <c:pt idx="2115">
                  <c:v>-7.1172415270428804</c:v>
                </c:pt>
                <c:pt idx="2116">
                  <c:v>11.075487318542301</c:v>
                </c:pt>
                <c:pt idx="2117">
                  <c:v>3.1240238667080398</c:v>
                </c:pt>
                <c:pt idx="2118">
                  <c:v>-10.513790443971795</c:v>
                </c:pt>
                <c:pt idx="2119">
                  <c:v>-2.63113172376727</c:v>
                </c:pt>
                <c:pt idx="2120">
                  <c:v>11.890194315201001</c:v>
                </c:pt>
                <c:pt idx="2121">
                  <c:v>-3.4150168921969248</c:v>
                </c:pt>
                <c:pt idx="2122">
                  <c:v>-7.0142753588802149</c:v>
                </c:pt>
                <c:pt idx="2123">
                  <c:v>4.559278408611755</c:v>
                </c:pt>
                <c:pt idx="2124">
                  <c:v>10.689723316536799</c:v>
                </c:pt>
                <c:pt idx="2125">
                  <c:v>-9.6309111457878647</c:v>
                </c:pt>
                <c:pt idx="2126">
                  <c:v>-6.87371542038432</c:v>
                </c:pt>
                <c:pt idx="2127">
                  <c:v>9.6076776749196604</c:v>
                </c:pt>
                <c:pt idx="2128">
                  <c:v>7.6274175386433196</c:v>
                </c:pt>
                <c:pt idx="2129">
                  <c:v>-12.848189435725999</c:v>
                </c:pt>
                <c:pt idx="2130">
                  <c:v>-6.7770859849297906</c:v>
                </c:pt>
                <c:pt idx="2131">
                  <c:v>11.43264462039825</c:v>
                </c:pt>
                <c:pt idx="2132">
                  <c:v>2.0187481903192732</c:v>
                </c:pt>
                <c:pt idx="2133">
                  <c:v>-6.7865830043675901</c:v>
                </c:pt>
                <c:pt idx="2134">
                  <c:v>-0.412741438120522</c:v>
                </c:pt>
                <c:pt idx="2135">
                  <c:v>12.02123873119265</c:v>
                </c:pt>
                <c:pt idx="2136">
                  <c:v>-4.7124277675860702</c:v>
                </c:pt>
                <c:pt idx="2137">
                  <c:v>-6.7291631781316195</c:v>
                </c:pt>
                <c:pt idx="2138">
                  <c:v>4.5916415411862799</c:v>
                </c:pt>
                <c:pt idx="2139">
                  <c:v>10.18361061914317</c:v>
                </c:pt>
                <c:pt idx="2140">
                  <c:v>-10.392811471340494</c:v>
                </c:pt>
                <c:pt idx="2141">
                  <c:v>-6.6582661835176449</c:v>
                </c:pt>
                <c:pt idx="2142">
                  <c:v>9.2258019637054538</c:v>
                </c:pt>
                <c:pt idx="2143">
                  <c:v>5.9665746625389753</c:v>
                </c:pt>
                <c:pt idx="2144">
                  <c:v>-13.52657573020725</c:v>
                </c:pt>
                <c:pt idx="2145">
                  <c:v>-6.2789641795081295</c:v>
                </c:pt>
                <c:pt idx="2146">
                  <c:v>11.718583974122</c:v>
                </c:pt>
                <c:pt idx="2147">
                  <c:v>-0.83183529411914048</c:v>
                </c:pt>
                <c:pt idx="2148">
                  <c:v>-6.5866527565174202</c:v>
                </c:pt>
                <c:pt idx="2149">
                  <c:v>4.3704285957590017E-2</c:v>
                </c:pt>
                <c:pt idx="2150">
                  <c:v>11.73002378719575</c:v>
                </c:pt>
                <c:pt idx="2151">
                  <c:v>-6.4294347946440151</c:v>
                </c:pt>
                <c:pt idx="2152">
                  <c:v>-6.5727144062761749</c:v>
                </c:pt>
                <c:pt idx="2153">
                  <c:v>6.1553699127988004</c:v>
                </c:pt>
                <c:pt idx="2154">
                  <c:v>9.766231646150846</c:v>
                </c:pt>
                <c:pt idx="2155">
                  <c:v>-10.89814306702535</c:v>
                </c:pt>
                <c:pt idx="2156">
                  <c:v>-6.5368900136042551</c:v>
                </c:pt>
                <c:pt idx="2157">
                  <c:v>9.5379599750083841</c:v>
                </c:pt>
                <c:pt idx="2158">
                  <c:v>3.8788190960165245</c:v>
                </c:pt>
                <c:pt idx="2159">
                  <c:v>-10.105994109311251</c:v>
                </c:pt>
                <c:pt idx="2160">
                  <c:v>-5.6797535072162999</c:v>
                </c:pt>
                <c:pt idx="2161">
                  <c:v>11.581623435528851</c:v>
                </c:pt>
                <c:pt idx="2162">
                  <c:v>-0.68739661853928202</c:v>
                </c:pt>
                <c:pt idx="2163">
                  <c:v>-6.4920996325485945</c:v>
                </c:pt>
                <c:pt idx="2164">
                  <c:v>0.34803965132040904</c:v>
                </c:pt>
                <c:pt idx="2165">
                  <c:v>11.011778662681799</c:v>
                </c:pt>
                <c:pt idx="2166">
                  <c:v>-7.76619008718842</c:v>
                </c:pt>
                <c:pt idx="2167">
                  <c:v>-6.4305892384477747</c:v>
                </c:pt>
                <c:pt idx="2168">
                  <c:v>6.1137022956126152</c:v>
                </c:pt>
                <c:pt idx="2169">
                  <c:v>7.9998855303653995</c:v>
                </c:pt>
                <c:pt idx="2170">
                  <c:v>-11.377080504933751</c:v>
                </c:pt>
                <c:pt idx="2171">
                  <c:v>-6.3723922278404945</c:v>
                </c:pt>
                <c:pt idx="2172">
                  <c:v>10.876685262644049</c:v>
                </c:pt>
                <c:pt idx="2173">
                  <c:v>4.0871446288525046</c:v>
                </c:pt>
                <c:pt idx="2174">
                  <c:v>-10.03934606607238</c:v>
                </c:pt>
                <c:pt idx="2175">
                  <c:v>-4.8337968308862305</c:v>
                </c:pt>
                <c:pt idx="2176">
                  <c:v>12.007716827508851</c:v>
                </c:pt>
                <c:pt idx="2177">
                  <c:v>-1.8229753047651416</c:v>
                </c:pt>
                <c:pt idx="2178">
                  <c:v>-6.4813983598825153</c:v>
                </c:pt>
                <c:pt idx="2179">
                  <c:v>2.5673101348933747</c:v>
                </c:pt>
                <c:pt idx="2180">
                  <c:v>10.267125781847925</c:v>
                </c:pt>
                <c:pt idx="2181">
                  <c:v>-9.2314419930382812</c:v>
                </c:pt>
                <c:pt idx="2182">
                  <c:v>-6.3876001692911197</c:v>
                </c:pt>
                <c:pt idx="2183">
                  <c:v>7.6885626055878298</c:v>
                </c:pt>
                <c:pt idx="2184">
                  <c:v>8.8353980659644602</c:v>
                </c:pt>
                <c:pt idx="2185">
                  <c:v>-10.910274870737101</c:v>
                </c:pt>
                <c:pt idx="2186">
                  <c:v>-6.4673635611175149</c:v>
                </c:pt>
                <c:pt idx="2187">
                  <c:v>11.7704692795668</c:v>
                </c:pt>
                <c:pt idx="2188">
                  <c:v>3.1216640387728152</c:v>
                </c:pt>
                <c:pt idx="2189">
                  <c:v>-13.46367420610105</c:v>
                </c:pt>
                <c:pt idx="2190">
                  <c:v>-1.745003304170424</c:v>
                </c:pt>
                <c:pt idx="2191">
                  <c:v>12.222796162651399</c:v>
                </c:pt>
                <c:pt idx="2192">
                  <c:v>-3.55734170057341</c:v>
                </c:pt>
                <c:pt idx="2193">
                  <c:v>-6.6918855453687698</c:v>
                </c:pt>
                <c:pt idx="2194">
                  <c:v>2.5355778083424898</c:v>
                </c:pt>
                <c:pt idx="2195">
                  <c:v>11.116398825200399</c:v>
                </c:pt>
                <c:pt idx="2196">
                  <c:v>-8.8828136366667962</c:v>
                </c:pt>
                <c:pt idx="2197">
                  <c:v>-6.7271720833188802</c:v>
                </c:pt>
                <c:pt idx="2198">
                  <c:v>10.0616878707845</c:v>
                </c:pt>
                <c:pt idx="2199">
                  <c:v>8.0009422640978496</c:v>
                </c:pt>
                <c:pt idx="2200">
                  <c:v>-11.71954631607845</c:v>
                </c:pt>
                <c:pt idx="2201">
                  <c:v>-6.4980279103880001</c:v>
                </c:pt>
                <c:pt idx="2202">
                  <c:v>11.916902283561601</c:v>
                </c:pt>
                <c:pt idx="2203">
                  <c:v>2.7805000313657549</c:v>
                </c:pt>
                <c:pt idx="2204">
                  <c:v>-10.470305659333921</c:v>
                </c:pt>
                <c:pt idx="2205">
                  <c:v>-0.65451342204796159</c:v>
                </c:pt>
                <c:pt idx="2206">
                  <c:v>12.537371397080701</c:v>
                </c:pt>
                <c:pt idx="2207">
                  <c:v>-3.3760414518299946</c:v>
                </c:pt>
                <c:pt idx="2208">
                  <c:v>-7.0753355914259348</c:v>
                </c:pt>
                <c:pt idx="2209">
                  <c:v>6.1541170923826698</c:v>
                </c:pt>
                <c:pt idx="2210">
                  <c:v>11.204346888893951</c:v>
                </c:pt>
                <c:pt idx="2211">
                  <c:v>-8.0254224411742907</c:v>
                </c:pt>
                <c:pt idx="2212">
                  <c:v>-7.2835022752043805</c:v>
                </c:pt>
                <c:pt idx="2213">
                  <c:v>10.80801133011345</c:v>
                </c:pt>
                <c:pt idx="2214">
                  <c:v>6.8451816007480852</c:v>
                </c:pt>
                <c:pt idx="2215">
                  <c:v>-12.854063573034399</c:v>
                </c:pt>
                <c:pt idx="2216">
                  <c:v>-6.5780149864573652</c:v>
                </c:pt>
                <c:pt idx="2217">
                  <c:v>12.29758268312785</c:v>
                </c:pt>
                <c:pt idx="2218">
                  <c:v>0.28086863561821646</c:v>
                </c:pt>
                <c:pt idx="2219">
                  <c:v>-13.491556412753599</c:v>
                </c:pt>
                <c:pt idx="2220">
                  <c:v>0.62688084310596348</c:v>
                </c:pt>
                <c:pt idx="2221">
                  <c:v>13.31737100737725</c:v>
                </c:pt>
                <c:pt idx="2222">
                  <c:v>-3.9699527363687048</c:v>
                </c:pt>
                <c:pt idx="2223">
                  <c:v>-11.964539689678901</c:v>
                </c:pt>
                <c:pt idx="2224">
                  <c:v>7.6317970347204049</c:v>
                </c:pt>
                <c:pt idx="2225">
                  <c:v>10.7019495323034</c:v>
                </c:pt>
                <c:pt idx="2226">
                  <c:v>-9.741462490367276</c:v>
                </c:pt>
                <c:pt idx="2227">
                  <c:v>-7.8035758826017894</c:v>
                </c:pt>
                <c:pt idx="2228">
                  <c:v>10.5950628511451</c:v>
                </c:pt>
                <c:pt idx="2229">
                  <c:v>6.1935432185166901</c:v>
                </c:pt>
                <c:pt idx="2230">
                  <c:v>-12.42926823799535</c:v>
                </c:pt>
                <c:pt idx="2231">
                  <c:v>-3.3336192942296545</c:v>
                </c:pt>
                <c:pt idx="2232">
                  <c:v>13.524233412508849</c:v>
                </c:pt>
                <c:pt idx="2233">
                  <c:v>2.0932128971711905</c:v>
                </c:pt>
                <c:pt idx="2234">
                  <c:v>-12.62746162097185</c:v>
                </c:pt>
                <c:pt idx="2235">
                  <c:v>3.3705186647615299</c:v>
                </c:pt>
                <c:pt idx="2236">
                  <c:v>13.04591802997945</c:v>
                </c:pt>
                <c:pt idx="2237">
                  <c:v>-6.0049396495094047</c:v>
                </c:pt>
                <c:pt idx="2238">
                  <c:v>-8.272340131382645</c:v>
                </c:pt>
                <c:pt idx="2239">
                  <c:v>7.7501818496460251</c:v>
                </c:pt>
                <c:pt idx="2240">
                  <c:v>9.3407312601819648</c:v>
                </c:pt>
                <c:pt idx="2241">
                  <c:v>-10.20114537818009</c:v>
                </c:pt>
                <c:pt idx="2242">
                  <c:v>-8.2855414384455699</c:v>
                </c:pt>
                <c:pt idx="2243">
                  <c:v>11.419948521628051</c:v>
                </c:pt>
                <c:pt idx="2244">
                  <c:v>4.8892545189568697</c:v>
                </c:pt>
                <c:pt idx="2245">
                  <c:v>-12.819052602290249</c:v>
                </c:pt>
                <c:pt idx="2246">
                  <c:v>-2.4198626335009701</c:v>
                </c:pt>
                <c:pt idx="2247">
                  <c:v>13.512325466214349</c:v>
                </c:pt>
                <c:pt idx="2248">
                  <c:v>-0.837869795934581</c:v>
                </c:pt>
                <c:pt idx="2249">
                  <c:v>-13.19115454777905</c:v>
                </c:pt>
                <c:pt idx="2250">
                  <c:v>4.3561429963105303</c:v>
                </c:pt>
                <c:pt idx="2251">
                  <c:v>11.761070852273399</c:v>
                </c:pt>
                <c:pt idx="2252">
                  <c:v>-8.141017899404174</c:v>
                </c:pt>
                <c:pt idx="2253">
                  <c:v>-8.47550071450061</c:v>
                </c:pt>
                <c:pt idx="2254">
                  <c:v>8.7698999563178894</c:v>
                </c:pt>
                <c:pt idx="2255">
                  <c:v>9.7026300232038984</c:v>
                </c:pt>
                <c:pt idx="2256">
                  <c:v>-11.70263876831415</c:v>
                </c:pt>
                <c:pt idx="2257">
                  <c:v>-8.0872731788156038</c:v>
                </c:pt>
                <c:pt idx="2258">
                  <c:v>12.127328375299349</c:v>
                </c:pt>
                <c:pt idx="2259">
                  <c:v>3.7176638074094899</c:v>
                </c:pt>
                <c:pt idx="2260">
                  <c:v>-13.802145989946951</c:v>
                </c:pt>
                <c:pt idx="2261">
                  <c:v>-2.6301819245109348</c:v>
                </c:pt>
                <c:pt idx="2262">
                  <c:v>12.40842518557935</c:v>
                </c:pt>
                <c:pt idx="2263">
                  <c:v>-2.120582554424725</c:v>
                </c:pt>
                <c:pt idx="2264">
                  <c:v>-8.364568289889359</c:v>
                </c:pt>
                <c:pt idx="2265">
                  <c:v>4.3907596198358396</c:v>
                </c:pt>
                <c:pt idx="2266">
                  <c:v>11.124958495996299</c:v>
                </c:pt>
                <c:pt idx="2267">
                  <c:v>-9.5028207161639546</c:v>
                </c:pt>
                <c:pt idx="2268">
                  <c:v>-8.2105697671737357</c:v>
                </c:pt>
                <c:pt idx="2269">
                  <c:v>9.4673767425584892</c:v>
                </c:pt>
                <c:pt idx="2270">
                  <c:v>9.0207759706041308</c:v>
                </c:pt>
                <c:pt idx="2271">
                  <c:v>-12.242394891915499</c:v>
                </c:pt>
                <c:pt idx="2272">
                  <c:v>-7.5137565665216552</c:v>
                </c:pt>
                <c:pt idx="2273">
                  <c:v>11.97791301701135</c:v>
                </c:pt>
                <c:pt idx="2274">
                  <c:v>3.3612091581040495</c:v>
                </c:pt>
                <c:pt idx="2275">
                  <c:v>-14.086855653424299</c:v>
                </c:pt>
                <c:pt idx="2276">
                  <c:v>-1.5722176694108172</c:v>
                </c:pt>
                <c:pt idx="2277">
                  <c:v>12.446034785302551</c:v>
                </c:pt>
                <c:pt idx="2278">
                  <c:v>-4.4822651446160799</c:v>
                </c:pt>
                <c:pt idx="2279">
                  <c:v>-8.0070375422791251</c:v>
                </c:pt>
                <c:pt idx="2280">
                  <c:v>6.0006824585255298</c:v>
                </c:pt>
                <c:pt idx="2281">
                  <c:v>10.650103273156098</c:v>
                </c:pt>
                <c:pt idx="2282">
                  <c:v>-9.3546878137344862</c:v>
                </c:pt>
                <c:pt idx="2283">
                  <c:v>-7.9250786098141042</c:v>
                </c:pt>
                <c:pt idx="2284">
                  <c:v>9.6612538432374464</c:v>
                </c:pt>
                <c:pt idx="2285">
                  <c:v>7.7786729145951199</c:v>
                </c:pt>
                <c:pt idx="2286">
                  <c:v>-12.647920522806199</c:v>
                </c:pt>
                <c:pt idx="2287">
                  <c:v>-6.22472738740188</c:v>
                </c:pt>
                <c:pt idx="2288">
                  <c:v>12.1676658410884</c:v>
                </c:pt>
                <c:pt idx="2289">
                  <c:v>-1.129530413773965</c:v>
                </c:pt>
                <c:pt idx="2290">
                  <c:v>-10.904948844921645</c:v>
                </c:pt>
                <c:pt idx="2291">
                  <c:v>-8.2578360009049945E-2</c:v>
                </c:pt>
                <c:pt idx="2292">
                  <c:v>12.54036305233695</c:v>
                </c:pt>
                <c:pt idx="2293">
                  <c:v>-5.4320884920423502</c:v>
                </c:pt>
                <c:pt idx="2294">
                  <c:v>-7.7395584248940397</c:v>
                </c:pt>
                <c:pt idx="2295">
                  <c:v>6.3179614137639355</c:v>
                </c:pt>
                <c:pt idx="2296">
                  <c:v>10.05056340429226</c:v>
                </c:pt>
                <c:pt idx="2297">
                  <c:v>-10.187394700618739</c:v>
                </c:pt>
                <c:pt idx="2298">
                  <c:v>-7.6872514755476553</c:v>
                </c:pt>
                <c:pt idx="2299">
                  <c:v>10.495506608975376</c:v>
                </c:pt>
                <c:pt idx="2300">
                  <c:v>6.4454488003823407</c:v>
                </c:pt>
                <c:pt idx="2301">
                  <c:v>-13.858349859855149</c:v>
                </c:pt>
                <c:pt idx="2302">
                  <c:v>-3.99337333532872</c:v>
                </c:pt>
                <c:pt idx="2303">
                  <c:v>12.042926641825151</c:v>
                </c:pt>
                <c:pt idx="2304">
                  <c:v>-1.7969151495482638</c:v>
                </c:pt>
                <c:pt idx="2305">
                  <c:v>-7.5270411311349008</c:v>
                </c:pt>
                <c:pt idx="2306">
                  <c:v>1.3870811604065589</c:v>
                </c:pt>
                <c:pt idx="2307">
                  <c:v>11.99085957485665</c:v>
                </c:pt>
                <c:pt idx="2308">
                  <c:v>-6.9064400556500152</c:v>
                </c:pt>
                <c:pt idx="2309">
                  <c:v>-7.3982422749301655</c:v>
                </c:pt>
                <c:pt idx="2310">
                  <c:v>6.3771159321508701</c:v>
                </c:pt>
                <c:pt idx="2311">
                  <c:v>8.8359725657208301</c:v>
                </c:pt>
                <c:pt idx="2312">
                  <c:v>-11.5917058969039</c:v>
                </c:pt>
                <c:pt idx="2313">
                  <c:v>-7.2428200555971198</c:v>
                </c:pt>
                <c:pt idx="2314">
                  <c:v>10.547050690753499</c:v>
                </c:pt>
                <c:pt idx="2315">
                  <c:v>4.2061093136267003</c:v>
                </c:pt>
                <c:pt idx="2316">
                  <c:v>-13.791201913805601</c:v>
                </c:pt>
                <c:pt idx="2317">
                  <c:v>-3.650316289354135</c:v>
                </c:pt>
                <c:pt idx="2318">
                  <c:v>12.288509325952301</c:v>
                </c:pt>
                <c:pt idx="2319">
                  <c:v>-1.9654697150982245</c:v>
                </c:pt>
                <c:pt idx="2320">
                  <c:v>-7.1214359043702053</c:v>
                </c:pt>
                <c:pt idx="2321">
                  <c:v>2.1760167953085099</c:v>
                </c:pt>
                <c:pt idx="2322">
                  <c:v>10.896328806397449</c:v>
                </c:pt>
                <c:pt idx="2323">
                  <c:v>-7.7719948052091556</c:v>
                </c:pt>
                <c:pt idx="2324">
                  <c:v>-6.9881446016405704</c:v>
                </c:pt>
                <c:pt idx="2325">
                  <c:v>7.5311936863253557</c:v>
                </c:pt>
                <c:pt idx="2326">
                  <c:v>7.8592546068887152</c:v>
                </c:pt>
                <c:pt idx="2327">
                  <c:v>-12.1105560869916</c:v>
                </c:pt>
                <c:pt idx="2328">
                  <c:v>-6.8527016399731497</c:v>
                </c:pt>
                <c:pt idx="2329">
                  <c:v>10.4670177953818</c:v>
                </c:pt>
                <c:pt idx="2330">
                  <c:v>3.0324216309131553</c:v>
                </c:pt>
                <c:pt idx="2331">
                  <c:v>-10.256329619875554</c:v>
                </c:pt>
                <c:pt idx="2332">
                  <c:v>-3.39340020862095</c:v>
                </c:pt>
                <c:pt idx="2333">
                  <c:v>12.170475131007549</c:v>
                </c:pt>
                <c:pt idx="2334">
                  <c:v>-1.9417958269425091</c:v>
                </c:pt>
                <c:pt idx="2335">
                  <c:v>-6.8083918480226355</c:v>
                </c:pt>
                <c:pt idx="2336">
                  <c:v>4.21765878754589</c:v>
                </c:pt>
                <c:pt idx="2337">
                  <c:v>10.89430573002485</c:v>
                </c:pt>
                <c:pt idx="2338">
                  <c:v>-8.7906728852163099</c:v>
                </c:pt>
                <c:pt idx="2339">
                  <c:v>-6.7183734194366798</c:v>
                </c:pt>
                <c:pt idx="2340">
                  <c:v>7.8765239237003604</c:v>
                </c:pt>
                <c:pt idx="2341">
                  <c:v>8.0805806804144797</c:v>
                </c:pt>
                <c:pt idx="2342">
                  <c:v>-12.823287377059099</c:v>
                </c:pt>
                <c:pt idx="2343">
                  <c:v>-6.6448946499975197</c:v>
                </c:pt>
                <c:pt idx="2344">
                  <c:v>11.38126574861805</c:v>
                </c:pt>
                <c:pt idx="2345">
                  <c:v>1.6143919747485844</c:v>
                </c:pt>
                <c:pt idx="2346">
                  <c:v>-6.6381091448558696</c:v>
                </c:pt>
                <c:pt idx="2347">
                  <c:v>-1.8772082572911959</c:v>
                </c:pt>
                <c:pt idx="2348">
                  <c:v>11.63842886938405</c:v>
                </c:pt>
                <c:pt idx="2349">
                  <c:v>-5.0715552832751349</c:v>
                </c:pt>
                <c:pt idx="2350">
                  <c:v>-6.5484489786595148</c:v>
                </c:pt>
                <c:pt idx="2351">
                  <c:v>4.7337721192253852</c:v>
                </c:pt>
                <c:pt idx="2352">
                  <c:v>11.45562429590535</c:v>
                </c:pt>
                <c:pt idx="2353">
                  <c:v>-9.2116097875508842</c:v>
                </c:pt>
                <c:pt idx="2354">
                  <c:v>-6.6247598863158146</c:v>
                </c:pt>
                <c:pt idx="2355">
                  <c:v>8.9615655499890945</c:v>
                </c:pt>
                <c:pt idx="2356">
                  <c:v>7.4946393862988003</c:v>
                </c:pt>
                <c:pt idx="2357">
                  <c:v>-13.0961048174496</c:v>
                </c:pt>
                <c:pt idx="2358">
                  <c:v>-6.5908915625719651</c:v>
                </c:pt>
                <c:pt idx="2359">
                  <c:v>11.435899761496</c:v>
                </c:pt>
                <c:pt idx="2360">
                  <c:v>0.54403892435241508</c:v>
                </c:pt>
                <c:pt idx="2361">
                  <c:v>-6.5804205786862955</c:v>
                </c:pt>
                <c:pt idx="2362">
                  <c:v>-2.0960821028979058</c:v>
                </c:pt>
                <c:pt idx="2363">
                  <c:v>11.663659068709549</c:v>
                </c:pt>
                <c:pt idx="2364">
                  <c:v>-4.86970241931611</c:v>
                </c:pt>
                <c:pt idx="2365">
                  <c:v>-6.5745974840189056</c:v>
                </c:pt>
                <c:pt idx="2366">
                  <c:v>6.8994479610983701</c:v>
                </c:pt>
                <c:pt idx="2367">
                  <c:v>11.18125070763935</c:v>
                </c:pt>
                <c:pt idx="2368">
                  <c:v>-9.1007512417552761</c:v>
                </c:pt>
                <c:pt idx="2369">
                  <c:v>-6.7959435121962999</c:v>
                </c:pt>
                <c:pt idx="2370">
                  <c:v>9.5926339684616657</c:v>
                </c:pt>
                <c:pt idx="2371">
                  <c:v>5.7686351560166251</c:v>
                </c:pt>
                <c:pt idx="2372">
                  <c:v>-12.94163132677005</c:v>
                </c:pt>
                <c:pt idx="2373">
                  <c:v>-5.2924306792496001</c:v>
                </c:pt>
                <c:pt idx="2374">
                  <c:v>11.968881690034999</c:v>
                </c:pt>
                <c:pt idx="2375">
                  <c:v>-0.88013056332344497</c:v>
                </c:pt>
                <c:pt idx="2376">
                  <c:v>-6.9297556694152451</c:v>
                </c:pt>
                <c:pt idx="2377">
                  <c:v>0.34307976748405905</c:v>
                </c:pt>
                <c:pt idx="2378">
                  <c:v>12.526048058440651</c:v>
                </c:pt>
                <c:pt idx="2379">
                  <c:v>-5.7882056738979806</c:v>
                </c:pt>
                <c:pt idx="2380">
                  <c:v>-7.043349716278815</c:v>
                </c:pt>
                <c:pt idx="2381">
                  <c:v>7.6170260036199755</c:v>
                </c:pt>
                <c:pt idx="2382">
                  <c:v>9.1866217736207147</c:v>
                </c:pt>
                <c:pt idx="2383">
                  <c:v>-10.206554692036914</c:v>
                </c:pt>
                <c:pt idx="2384">
                  <c:v>-7.0912145935974955</c:v>
                </c:pt>
                <c:pt idx="2385">
                  <c:v>10.567258155146849</c:v>
                </c:pt>
                <c:pt idx="2386">
                  <c:v>5.2816062682057199</c:v>
                </c:pt>
                <c:pt idx="2387">
                  <c:v>-13.40980804712925</c:v>
                </c:pt>
                <c:pt idx="2388">
                  <c:v>-2.4179189781304866</c:v>
                </c:pt>
                <c:pt idx="2389">
                  <c:v>12.939681166150301</c:v>
                </c:pt>
                <c:pt idx="2390">
                  <c:v>0.82321128279241296</c:v>
                </c:pt>
                <c:pt idx="2391">
                  <c:v>-13.264850536314551</c:v>
                </c:pt>
                <c:pt idx="2392">
                  <c:v>2.2504799403732751</c:v>
                </c:pt>
                <c:pt idx="2393">
                  <c:v>12.1798870054003</c:v>
                </c:pt>
                <c:pt idx="2394">
                  <c:v>-7.9844673758227751</c:v>
                </c:pt>
                <c:pt idx="2395">
                  <c:v>-7.3443824458895097</c:v>
                </c:pt>
                <c:pt idx="2396">
                  <c:v>7.6644850806808851</c:v>
                </c:pt>
                <c:pt idx="2397">
                  <c:v>8.184329640967805</c:v>
                </c:pt>
                <c:pt idx="2398">
                  <c:v>-11.184747920485</c:v>
                </c:pt>
                <c:pt idx="2399">
                  <c:v>-7.2784138484014402</c:v>
                </c:pt>
                <c:pt idx="2400">
                  <c:v>11.2302944256939</c:v>
                </c:pt>
                <c:pt idx="2401">
                  <c:v>5.3116417013240849</c:v>
                </c:pt>
                <c:pt idx="2402">
                  <c:v>-12.92255628500415</c:v>
                </c:pt>
                <c:pt idx="2403">
                  <c:v>-3.384894312789565</c:v>
                </c:pt>
                <c:pt idx="2404">
                  <c:v>13.06786027850765</c:v>
                </c:pt>
                <c:pt idx="2405">
                  <c:v>-1.6524719575292965</c:v>
                </c:pt>
                <c:pt idx="2406">
                  <c:v>-7.5146818428148547</c:v>
                </c:pt>
                <c:pt idx="2407">
                  <c:v>2.441322408644405</c:v>
                </c:pt>
                <c:pt idx="2408">
                  <c:v>11.2116303683922</c:v>
                </c:pt>
                <c:pt idx="2409">
                  <c:v>-7.8976564004778247</c:v>
                </c:pt>
                <c:pt idx="2410">
                  <c:v>-7.4984222160607956</c:v>
                </c:pt>
                <c:pt idx="2411">
                  <c:v>9.3784138486096644</c:v>
                </c:pt>
                <c:pt idx="2412">
                  <c:v>8.3204210222223161</c:v>
                </c:pt>
                <c:pt idx="2413">
                  <c:v>-11.2739214846513</c:v>
                </c:pt>
                <c:pt idx="2414">
                  <c:v>-6.7318100936855405</c:v>
                </c:pt>
                <c:pt idx="2415">
                  <c:v>12.808664124979849</c:v>
                </c:pt>
                <c:pt idx="2416">
                  <c:v>4.2944587889185399</c:v>
                </c:pt>
                <c:pt idx="2417">
                  <c:v>-13.353488815680901</c:v>
                </c:pt>
                <c:pt idx="2418">
                  <c:v>-2.0739700195681898</c:v>
                </c:pt>
                <c:pt idx="2419">
                  <c:v>12.508838558380351</c:v>
                </c:pt>
                <c:pt idx="2420">
                  <c:v>-2.9821851647472899</c:v>
                </c:pt>
                <c:pt idx="2421">
                  <c:v>-7.7875223823227753</c:v>
                </c:pt>
                <c:pt idx="2422">
                  <c:v>4.9820309631793496</c:v>
                </c:pt>
                <c:pt idx="2423">
                  <c:v>11.391755737833801</c:v>
                </c:pt>
                <c:pt idx="2424">
                  <c:v>-9.302638842651664</c:v>
                </c:pt>
                <c:pt idx="2425">
                  <c:v>-7.792130022534085</c:v>
                </c:pt>
                <c:pt idx="2426">
                  <c:v>10.443939455852366</c:v>
                </c:pt>
                <c:pt idx="2427">
                  <c:v>7.8786021514730802</c:v>
                </c:pt>
                <c:pt idx="2428">
                  <c:v>-11.952410881769449</c:v>
                </c:pt>
                <c:pt idx="2429">
                  <c:v>-5.9214058832117047</c:v>
                </c:pt>
                <c:pt idx="2430">
                  <c:v>12.34510102520165</c:v>
                </c:pt>
                <c:pt idx="2431">
                  <c:v>0.74738812726135395</c:v>
                </c:pt>
                <c:pt idx="2432">
                  <c:v>-13.977475817960601</c:v>
                </c:pt>
                <c:pt idx="2433">
                  <c:v>1.3156837437334978E-2</c:v>
                </c:pt>
                <c:pt idx="2434">
                  <c:v>12.5032874598859</c:v>
                </c:pt>
                <c:pt idx="2435">
                  <c:v>-4.2371146820954948</c:v>
                </c:pt>
                <c:pt idx="2436">
                  <c:v>-7.9763381390873853</c:v>
                </c:pt>
                <c:pt idx="2437">
                  <c:v>6.441501910685365</c:v>
                </c:pt>
                <c:pt idx="2438">
                  <c:v>11.1697517606913</c:v>
                </c:pt>
                <c:pt idx="2439">
                  <c:v>-9.3920476369925598</c:v>
                </c:pt>
                <c:pt idx="2440">
                  <c:v>-7.9824811059962304</c:v>
                </c:pt>
                <c:pt idx="2441">
                  <c:v>9.5658309668454944</c:v>
                </c:pt>
                <c:pt idx="2442">
                  <c:v>5.9064980542115695</c:v>
                </c:pt>
                <c:pt idx="2443">
                  <c:v>-13.035809210294051</c:v>
                </c:pt>
                <c:pt idx="2444">
                  <c:v>-6.242898147588325</c:v>
                </c:pt>
                <c:pt idx="2445">
                  <c:v>12.3282309835891</c:v>
                </c:pt>
                <c:pt idx="2446">
                  <c:v>-1.8667418705377501</c:v>
                </c:pt>
                <c:pt idx="2447">
                  <c:v>-13.9424353847756</c:v>
                </c:pt>
                <c:pt idx="2448">
                  <c:v>2.4155422993596702</c:v>
                </c:pt>
                <c:pt idx="2449">
                  <c:v>12.6314568985579</c:v>
                </c:pt>
                <c:pt idx="2450">
                  <c:v>-6.4077495432559406</c:v>
                </c:pt>
                <c:pt idx="2451">
                  <c:v>-7.9107983290340602</c:v>
                </c:pt>
                <c:pt idx="2452">
                  <c:v>7.8553701135433602</c:v>
                </c:pt>
                <c:pt idx="2453">
                  <c:v>10.5739468664678</c:v>
                </c:pt>
                <c:pt idx="2454">
                  <c:v>-11.17638610363675</c:v>
                </c:pt>
                <c:pt idx="2455">
                  <c:v>-7.8946173881655497</c:v>
                </c:pt>
                <c:pt idx="2456">
                  <c:v>11.09481843745195</c:v>
                </c:pt>
                <c:pt idx="2457">
                  <c:v>5.9162342522646147</c:v>
                </c:pt>
                <c:pt idx="2458">
                  <c:v>-13.074193984582649</c:v>
                </c:pt>
                <c:pt idx="2459">
                  <c:v>-3.8886366523261202</c:v>
                </c:pt>
                <c:pt idx="2460">
                  <c:v>12.69619274641215</c:v>
                </c:pt>
                <c:pt idx="2461">
                  <c:v>-1.4009392027184504</c:v>
                </c:pt>
                <c:pt idx="2462">
                  <c:v>-13.38877171553845</c:v>
                </c:pt>
                <c:pt idx="2463">
                  <c:v>2.0538891013060621</c:v>
                </c:pt>
                <c:pt idx="2464">
                  <c:v>12.3847648661436</c:v>
                </c:pt>
                <c:pt idx="2465">
                  <c:v>-7.2055472171211754</c:v>
                </c:pt>
                <c:pt idx="2466">
                  <c:v>-7.8696068796883605</c:v>
                </c:pt>
                <c:pt idx="2467">
                  <c:v>7.6808199528503991</c:v>
                </c:pt>
                <c:pt idx="2468">
                  <c:v>9.0270072124502043</c:v>
                </c:pt>
                <c:pt idx="2469">
                  <c:v>-11.299072968557351</c:v>
                </c:pt>
                <c:pt idx="2470">
                  <c:v>-7.7988284838148747</c:v>
                </c:pt>
                <c:pt idx="2471">
                  <c:v>11.739826047959051</c:v>
                </c:pt>
                <c:pt idx="2472">
                  <c:v>3.5838806389141249</c:v>
                </c:pt>
                <c:pt idx="2473">
                  <c:v>-13.59317446481505</c:v>
                </c:pt>
                <c:pt idx="2474">
                  <c:v>-2.9722534614141849</c:v>
                </c:pt>
                <c:pt idx="2475">
                  <c:v>12.73849503392595</c:v>
                </c:pt>
                <c:pt idx="2476">
                  <c:v>-2.5892222806531699</c:v>
                </c:pt>
                <c:pt idx="2477">
                  <c:v>-7.8165658382381649</c:v>
                </c:pt>
                <c:pt idx="2478">
                  <c:v>4.0991478102695398</c:v>
                </c:pt>
                <c:pt idx="2479">
                  <c:v>11.52399322383725</c:v>
                </c:pt>
                <c:pt idx="2480">
                  <c:v>-8.2260967780294596</c:v>
                </c:pt>
                <c:pt idx="2481">
                  <c:v>-7.7759721299259352</c:v>
                </c:pt>
                <c:pt idx="2482">
                  <c:v>9.6410368429768809</c:v>
                </c:pt>
                <c:pt idx="2483">
                  <c:v>8.3908753790526696</c:v>
                </c:pt>
                <c:pt idx="2484">
                  <c:v>-11.608823454088601</c:v>
                </c:pt>
                <c:pt idx="2485">
                  <c:v>-7.331732668323995</c:v>
                </c:pt>
                <c:pt idx="2486">
                  <c:v>11.494021237519298</c:v>
                </c:pt>
                <c:pt idx="2487">
                  <c:v>3.422350208117265</c:v>
                </c:pt>
                <c:pt idx="2488">
                  <c:v>-13.944094846877501</c:v>
                </c:pt>
                <c:pt idx="2489">
                  <c:v>-1.5337532541851835</c:v>
                </c:pt>
                <c:pt idx="2490">
                  <c:v>12.48573220906235</c:v>
                </c:pt>
                <c:pt idx="2491">
                  <c:v>-1.4304505283729116</c:v>
                </c:pt>
                <c:pt idx="2492">
                  <c:v>-7.6542023324617503</c:v>
                </c:pt>
                <c:pt idx="2493">
                  <c:v>4.5683802129820847</c:v>
                </c:pt>
                <c:pt idx="2494">
                  <c:v>10.999750918322249</c:v>
                </c:pt>
                <c:pt idx="2495">
                  <c:v>-9.695260354725221</c:v>
                </c:pt>
                <c:pt idx="2496">
                  <c:v>-7.5991186429219244</c:v>
                </c:pt>
                <c:pt idx="2497">
                  <c:v>9.0940618440960304</c:v>
                </c:pt>
                <c:pt idx="2498">
                  <c:v>7.8570414510758297</c:v>
                </c:pt>
                <c:pt idx="2499">
                  <c:v>-12.5674880114061</c:v>
                </c:pt>
                <c:pt idx="2500">
                  <c:v>-6.7955974405770654</c:v>
                </c:pt>
                <c:pt idx="2501">
                  <c:v>11.962459282658999</c:v>
                </c:pt>
                <c:pt idx="2502">
                  <c:v>1.63118390929496</c:v>
                </c:pt>
                <c:pt idx="2503">
                  <c:v>-8.0493012086121709</c:v>
                </c:pt>
                <c:pt idx="2504">
                  <c:v>-1.9456457486689223</c:v>
                </c:pt>
                <c:pt idx="2505">
                  <c:v>12.062610468035549</c:v>
                </c:pt>
                <c:pt idx="2506">
                  <c:v>-5.9497370742234503</c:v>
                </c:pt>
                <c:pt idx="2507">
                  <c:v>-7.44016368926206</c:v>
                </c:pt>
                <c:pt idx="2508">
                  <c:v>5.1264739601180054</c:v>
                </c:pt>
                <c:pt idx="2509">
                  <c:v>10.43920742571726</c:v>
                </c:pt>
                <c:pt idx="2510">
                  <c:v>-10.84499144570125</c:v>
                </c:pt>
                <c:pt idx="2511">
                  <c:v>-7.2919428191698952</c:v>
                </c:pt>
                <c:pt idx="2512">
                  <c:v>9.6652321776984742</c:v>
                </c:pt>
                <c:pt idx="2513">
                  <c:v>6.0554043077037498</c:v>
                </c:pt>
                <c:pt idx="2514">
                  <c:v>-13.45339981364085</c:v>
                </c:pt>
                <c:pt idx="2515">
                  <c:v>-5.9710934809030594</c:v>
                </c:pt>
                <c:pt idx="2516">
                  <c:v>11.623614200826601</c:v>
                </c:pt>
                <c:pt idx="2517">
                  <c:v>0.77248013306909002</c:v>
                </c:pt>
                <c:pt idx="2518">
                  <c:v>-7.087138752361585</c:v>
                </c:pt>
                <c:pt idx="2519">
                  <c:v>6.554671231354503E-2</c:v>
                </c:pt>
                <c:pt idx="2520">
                  <c:v>11.78530581856505</c:v>
                </c:pt>
                <c:pt idx="2521">
                  <c:v>-5.9100099600162102</c:v>
                </c:pt>
                <c:pt idx="2522">
                  <c:v>-6.9620234877317504</c:v>
                </c:pt>
                <c:pt idx="2523">
                  <c:v>6.1407806768102251</c:v>
                </c:pt>
                <c:pt idx="2524">
                  <c:v>9.0168905328995503</c:v>
                </c:pt>
                <c:pt idx="2525">
                  <c:v>-11.216456164078899</c:v>
                </c:pt>
                <c:pt idx="2526">
                  <c:v>-6.8167486705795746</c:v>
                </c:pt>
                <c:pt idx="2527">
                  <c:v>9.4753691479501647</c:v>
                </c:pt>
                <c:pt idx="2528">
                  <c:v>4.8279699132450702</c:v>
                </c:pt>
                <c:pt idx="2529">
                  <c:v>-6.7303124717873946</c:v>
                </c:pt>
                <c:pt idx="2530">
                  <c:v>-4.5282084260234354</c:v>
                </c:pt>
                <c:pt idx="2531">
                  <c:v>11.988325520190351</c:v>
                </c:pt>
                <c:pt idx="2532">
                  <c:v>1.329517668364999E-2</c:v>
                </c:pt>
                <c:pt idx="2533">
                  <c:v>-6.6951779790744546</c:v>
                </c:pt>
                <c:pt idx="2534">
                  <c:v>2.7735729717628201</c:v>
                </c:pt>
                <c:pt idx="2535">
                  <c:v>12.148932760385851</c:v>
                </c:pt>
                <c:pt idx="2536">
                  <c:v>-7.7085119392128902</c:v>
                </c:pt>
                <c:pt idx="2537">
                  <c:v>-6.7591415697339201</c:v>
                </c:pt>
                <c:pt idx="2538">
                  <c:v>7.2915377414658256</c:v>
                </c:pt>
                <c:pt idx="2539">
                  <c:v>8.8444856954785447</c:v>
                </c:pt>
                <c:pt idx="2540">
                  <c:v>-11.7563947633464</c:v>
                </c:pt>
                <c:pt idx="2541">
                  <c:v>-6.7040893949004392</c:v>
                </c:pt>
                <c:pt idx="2542">
                  <c:v>9.9861951478023165</c:v>
                </c:pt>
                <c:pt idx="2543">
                  <c:v>3.4412268222180851</c:v>
                </c:pt>
                <c:pt idx="2544">
                  <c:v>-10.085083561382106</c:v>
                </c:pt>
                <c:pt idx="2545">
                  <c:v>-1.5281522829276255</c:v>
                </c:pt>
                <c:pt idx="2546">
                  <c:v>13.512089599569201</c:v>
                </c:pt>
                <c:pt idx="2547">
                  <c:v>-0.81664685943423598</c:v>
                </c:pt>
                <c:pt idx="2548">
                  <c:v>-9.7852119001544704</c:v>
                </c:pt>
                <c:pt idx="2549">
                  <c:v>4.4799209865053449</c:v>
                </c:pt>
                <c:pt idx="2550">
                  <c:v>12.24089225968655</c:v>
                </c:pt>
                <c:pt idx="2551">
                  <c:v>-7.9305346283915448</c:v>
                </c:pt>
                <c:pt idx="2552">
                  <c:v>-7.0602533413678206</c:v>
                </c:pt>
                <c:pt idx="2553">
                  <c:v>9.3877637089756654</c:v>
                </c:pt>
                <c:pt idx="2554">
                  <c:v>8.5554984183687459</c:v>
                </c:pt>
                <c:pt idx="2555">
                  <c:v>-11.914318665045499</c:v>
                </c:pt>
                <c:pt idx="2556">
                  <c:v>-6.98431906156903</c:v>
                </c:pt>
                <c:pt idx="2557">
                  <c:v>11.90060494727595</c:v>
                </c:pt>
                <c:pt idx="2558">
                  <c:v>4.0764476849859204</c:v>
                </c:pt>
                <c:pt idx="2559">
                  <c:v>-13.1408745129233</c:v>
                </c:pt>
                <c:pt idx="2560">
                  <c:v>-1.919225908653198</c:v>
                </c:pt>
                <c:pt idx="2561">
                  <c:v>13.11008571847235</c:v>
                </c:pt>
                <c:pt idx="2562">
                  <c:v>-4.061054615742715</c:v>
                </c:pt>
                <c:pt idx="2563">
                  <c:v>-7.4124736341638</c:v>
                </c:pt>
                <c:pt idx="2564">
                  <c:v>4.9866834902855297</c:v>
                </c:pt>
                <c:pt idx="2565">
                  <c:v>11.452137647294499</c:v>
                </c:pt>
                <c:pt idx="2566">
                  <c:v>-8.7103861954987138</c:v>
                </c:pt>
                <c:pt idx="2567">
                  <c:v>-7.4537734160955598</c:v>
                </c:pt>
                <c:pt idx="2568">
                  <c:v>9.5733479307166007</c:v>
                </c:pt>
                <c:pt idx="2569">
                  <c:v>8.2063688210853698</c:v>
                </c:pt>
                <c:pt idx="2570">
                  <c:v>-11.307098010064351</c:v>
                </c:pt>
                <c:pt idx="2571">
                  <c:v>-6.0191180331086249</c:v>
                </c:pt>
                <c:pt idx="2572">
                  <c:v>13.013002233360801</c:v>
                </c:pt>
                <c:pt idx="2573">
                  <c:v>3.358724674176635</c:v>
                </c:pt>
                <c:pt idx="2574">
                  <c:v>-13.7644655076673</c:v>
                </c:pt>
                <c:pt idx="2575">
                  <c:v>-0.32440464037300654</c:v>
                </c:pt>
                <c:pt idx="2576">
                  <c:v>12.29796328489925</c:v>
                </c:pt>
                <c:pt idx="2577">
                  <c:v>-4.0781108082686854</c:v>
                </c:pt>
                <c:pt idx="2578">
                  <c:v>-7.7427275352283296</c:v>
                </c:pt>
                <c:pt idx="2579">
                  <c:v>4.4287706994915297</c:v>
                </c:pt>
                <c:pt idx="2580">
                  <c:v>10.4312879058003</c:v>
                </c:pt>
                <c:pt idx="2581">
                  <c:v>-9.2706921904272193</c:v>
                </c:pt>
                <c:pt idx="2582">
                  <c:v>-7.755219437963115</c:v>
                </c:pt>
                <c:pt idx="2583">
                  <c:v>11.181691783146899</c:v>
                </c:pt>
                <c:pt idx="2584">
                  <c:v>7.7080572694419445</c:v>
                </c:pt>
                <c:pt idx="2585">
                  <c:v>-11.854266422052749</c:v>
                </c:pt>
                <c:pt idx="2586">
                  <c:v>-5.481427060457885</c:v>
                </c:pt>
                <c:pt idx="2587">
                  <c:v>12.756581628940399</c:v>
                </c:pt>
                <c:pt idx="2588">
                  <c:v>0.737429897353444</c:v>
                </c:pt>
                <c:pt idx="2589">
                  <c:v>-13.9544423398787</c:v>
                </c:pt>
                <c:pt idx="2590">
                  <c:v>0.22768542594117547</c:v>
                </c:pt>
                <c:pt idx="2591">
                  <c:v>12.64527142885585</c:v>
                </c:pt>
                <c:pt idx="2592">
                  <c:v>-4.336450017759665</c:v>
                </c:pt>
                <c:pt idx="2593">
                  <c:v>-8.0028456501113503</c:v>
                </c:pt>
                <c:pt idx="2594">
                  <c:v>8.3922437968167145</c:v>
                </c:pt>
                <c:pt idx="2595">
                  <c:v>11.397179727389251</c:v>
                </c:pt>
                <c:pt idx="2596">
                  <c:v>-8.7013246337132646</c:v>
                </c:pt>
                <c:pt idx="2597">
                  <c:v>-8.1387811606126306</c:v>
                </c:pt>
                <c:pt idx="2598">
                  <c:v>11.277193266599099</c:v>
                </c:pt>
                <c:pt idx="2599">
                  <c:v>6.3111592876180946</c:v>
                </c:pt>
                <c:pt idx="2600">
                  <c:v>-13.3661021283803</c:v>
                </c:pt>
                <c:pt idx="2601">
                  <c:v>-5.1950306651245501</c:v>
                </c:pt>
                <c:pt idx="2602">
                  <c:v>12.660612045602001</c:v>
                </c:pt>
                <c:pt idx="2603">
                  <c:v>0.68651735424176508</c:v>
                </c:pt>
                <c:pt idx="2604">
                  <c:v>-13.751146281671399</c:v>
                </c:pt>
                <c:pt idx="2605">
                  <c:v>2.5904902127583802</c:v>
                </c:pt>
                <c:pt idx="2606">
                  <c:v>12.866254012856299</c:v>
                </c:pt>
                <c:pt idx="2607">
                  <c:v>-5.2782451622325599</c:v>
                </c:pt>
                <c:pt idx="2608">
                  <c:v>-8.2341240466211083</c:v>
                </c:pt>
                <c:pt idx="2609">
                  <c:v>8.3888033895654548</c:v>
                </c:pt>
                <c:pt idx="2610">
                  <c:v>9.6161199982601993</c:v>
                </c:pt>
                <c:pt idx="2611">
                  <c:v>-10.8107807937921</c:v>
                </c:pt>
                <c:pt idx="2612">
                  <c:v>-8.171193966100585</c:v>
                </c:pt>
                <c:pt idx="2613">
                  <c:v>11.1592045847575</c:v>
                </c:pt>
                <c:pt idx="2614">
                  <c:v>5.5258992769169453</c:v>
                </c:pt>
                <c:pt idx="2615">
                  <c:v>-13.56893243321055</c:v>
                </c:pt>
                <c:pt idx="2616">
                  <c:v>-2.5725438678378199</c:v>
                </c:pt>
                <c:pt idx="2617">
                  <c:v>13.0616197491713</c:v>
                </c:pt>
                <c:pt idx="2618">
                  <c:v>-0.69650495998425799</c:v>
                </c:pt>
                <c:pt idx="2619">
                  <c:v>-13.484242434821201</c:v>
                </c:pt>
                <c:pt idx="2620">
                  <c:v>2.2567375866811803</c:v>
                </c:pt>
                <c:pt idx="2621">
                  <c:v>11.64173164279415</c:v>
                </c:pt>
                <c:pt idx="2622">
                  <c:v>-9.0083101396026652</c:v>
                </c:pt>
                <c:pt idx="2623">
                  <c:v>-8.1308862416225693</c:v>
                </c:pt>
                <c:pt idx="2624">
                  <c:v>7.8574780067816299</c:v>
                </c:pt>
                <c:pt idx="2625">
                  <c:v>7.902441713817085</c:v>
                </c:pt>
                <c:pt idx="2626">
                  <c:v>-12.389379475907599</c:v>
                </c:pt>
                <c:pt idx="2627">
                  <c:v>-7.5925446188399697</c:v>
                </c:pt>
                <c:pt idx="2628">
                  <c:v>11.36400031503435</c:v>
                </c:pt>
                <c:pt idx="2629">
                  <c:v>3.2017827024968151</c:v>
                </c:pt>
                <c:pt idx="2630">
                  <c:v>-13.5523875794714</c:v>
                </c:pt>
                <c:pt idx="2631">
                  <c:v>-2.5272282117915248</c:v>
                </c:pt>
                <c:pt idx="2632">
                  <c:v>12.705514972728601</c:v>
                </c:pt>
                <c:pt idx="2633">
                  <c:v>-3.0739739399260251</c:v>
                </c:pt>
                <c:pt idx="2634">
                  <c:v>-7.9108236890422301</c:v>
                </c:pt>
                <c:pt idx="2635">
                  <c:v>1.7446046919558351</c:v>
                </c:pt>
                <c:pt idx="2636">
                  <c:v>10.420769871095331</c:v>
                </c:pt>
                <c:pt idx="2637">
                  <c:v>-9.6406893814937504</c:v>
                </c:pt>
                <c:pt idx="2638">
                  <c:v>-7.7328077082182798</c:v>
                </c:pt>
                <c:pt idx="2639">
                  <c:v>8.5678429940787293</c:v>
                </c:pt>
                <c:pt idx="2640">
                  <c:v>8.135048786630275</c:v>
                </c:pt>
                <c:pt idx="2641">
                  <c:v>-12.245806618299749</c:v>
                </c:pt>
                <c:pt idx="2642">
                  <c:v>-7.4156622402583503</c:v>
                </c:pt>
                <c:pt idx="2643">
                  <c:v>11.587548337451199</c:v>
                </c:pt>
                <c:pt idx="2644">
                  <c:v>1.6376958721718768</c:v>
                </c:pt>
                <c:pt idx="2645">
                  <c:v>-10.825771128921026</c:v>
                </c:pt>
                <c:pt idx="2646">
                  <c:v>-1.7901572777743202</c:v>
                </c:pt>
                <c:pt idx="2647">
                  <c:v>11.883600385903</c:v>
                </c:pt>
                <c:pt idx="2648">
                  <c:v>-4.3535975451611053</c:v>
                </c:pt>
                <c:pt idx="2649">
                  <c:v>-7.4357502719784101</c:v>
                </c:pt>
                <c:pt idx="2650">
                  <c:v>4.4130240063806854</c:v>
                </c:pt>
                <c:pt idx="2651">
                  <c:v>10.77333897364705</c:v>
                </c:pt>
                <c:pt idx="2652">
                  <c:v>-9.4146687310600861</c:v>
                </c:pt>
                <c:pt idx="2653">
                  <c:v>-7.337657044833235</c:v>
                </c:pt>
                <c:pt idx="2654">
                  <c:v>9.1402858930442754</c:v>
                </c:pt>
                <c:pt idx="2655">
                  <c:v>6.76830119381719</c:v>
                </c:pt>
                <c:pt idx="2656">
                  <c:v>-12.633823683676951</c:v>
                </c:pt>
                <c:pt idx="2657">
                  <c:v>-6.8822870254399149</c:v>
                </c:pt>
                <c:pt idx="2658">
                  <c:v>11.675496195400001</c:v>
                </c:pt>
                <c:pt idx="2659">
                  <c:v>-1.4310554477022259</c:v>
                </c:pt>
                <c:pt idx="2660">
                  <c:v>-7.2136847145161003</c:v>
                </c:pt>
                <c:pt idx="2661">
                  <c:v>0.41944566262408195</c:v>
                </c:pt>
                <c:pt idx="2662">
                  <c:v>11.645897661718401</c:v>
                </c:pt>
                <c:pt idx="2663">
                  <c:v>-6.0086976679270805</c:v>
                </c:pt>
                <c:pt idx="2664">
                  <c:v>-7.08061282633071</c:v>
                </c:pt>
                <c:pt idx="2665">
                  <c:v>4.2870167315753793</c:v>
                </c:pt>
                <c:pt idx="2666">
                  <c:v>9.6617429870993199</c:v>
                </c:pt>
                <c:pt idx="2667">
                  <c:v>-11.218054704598901</c:v>
                </c:pt>
                <c:pt idx="2668">
                  <c:v>-6.977839479549095</c:v>
                </c:pt>
                <c:pt idx="2669">
                  <c:v>9.6525908560830853</c:v>
                </c:pt>
                <c:pt idx="2670">
                  <c:v>4.293527530618535</c:v>
                </c:pt>
                <c:pt idx="2671">
                  <c:v>-13.51822534224315</c:v>
                </c:pt>
                <c:pt idx="2672">
                  <c:v>-6.1766737025004899</c:v>
                </c:pt>
                <c:pt idx="2673">
                  <c:v>11.66247924616415</c:v>
                </c:pt>
                <c:pt idx="2674">
                  <c:v>-1.597177733492658</c:v>
                </c:pt>
                <c:pt idx="2675">
                  <c:v>-6.8105761586046256</c:v>
                </c:pt>
                <c:pt idx="2676">
                  <c:v>0.38918036983156801</c:v>
                </c:pt>
                <c:pt idx="2677">
                  <c:v>11.187760783070651</c:v>
                </c:pt>
                <c:pt idx="2678">
                  <c:v>-7.6045600155228099</c:v>
                </c:pt>
                <c:pt idx="2679">
                  <c:v>-6.7107407062104354</c:v>
                </c:pt>
                <c:pt idx="2680">
                  <c:v>6.9936706283009702</c:v>
                </c:pt>
                <c:pt idx="2681">
                  <c:v>9.2733736247166689</c:v>
                </c:pt>
                <c:pt idx="2682">
                  <c:v>-10.608495752104256</c:v>
                </c:pt>
                <c:pt idx="2683">
                  <c:v>-6.6740075427866046</c:v>
                </c:pt>
                <c:pt idx="2684">
                  <c:v>10.425030329947095</c:v>
                </c:pt>
                <c:pt idx="2685">
                  <c:v>4.5500668782378098</c:v>
                </c:pt>
                <c:pt idx="2686">
                  <c:v>-8.3218760591258452</c:v>
                </c:pt>
                <c:pt idx="2687">
                  <c:v>-4.5697220000132601</c:v>
                </c:pt>
                <c:pt idx="2688">
                  <c:v>11.5864986448558</c:v>
                </c:pt>
                <c:pt idx="2689">
                  <c:v>-3.6030373016628552</c:v>
                </c:pt>
                <c:pt idx="2690">
                  <c:v>-6.5733324100353201</c:v>
                </c:pt>
                <c:pt idx="2691">
                  <c:v>2.7026519605335251</c:v>
                </c:pt>
                <c:pt idx="2692">
                  <c:v>11.2005032752504</c:v>
                </c:pt>
                <c:pt idx="2693">
                  <c:v>-9.0779518761802258</c:v>
                </c:pt>
                <c:pt idx="2694">
                  <c:v>-6.4997700964272696</c:v>
                </c:pt>
                <c:pt idx="2695">
                  <c:v>7.18725151842317</c:v>
                </c:pt>
                <c:pt idx="2696">
                  <c:v>7.6441180882225899</c:v>
                </c:pt>
                <c:pt idx="2697">
                  <c:v>-11.8563643274416</c:v>
                </c:pt>
                <c:pt idx="2698">
                  <c:v>-6.3994205990095701</c:v>
                </c:pt>
                <c:pt idx="2699">
                  <c:v>10.108995471605425</c:v>
                </c:pt>
                <c:pt idx="2700">
                  <c:v>2.6875761904929152</c:v>
                </c:pt>
                <c:pt idx="2701">
                  <c:v>-6.3696319867679545</c:v>
                </c:pt>
                <c:pt idx="2702">
                  <c:v>-4.1470730363131603</c:v>
                </c:pt>
                <c:pt idx="2703">
                  <c:v>11.712338036656899</c:v>
                </c:pt>
                <c:pt idx="2704">
                  <c:v>-4.2719934834838797</c:v>
                </c:pt>
                <c:pt idx="2705">
                  <c:v>-6.303403078744485</c:v>
                </c:pt>
                <c:pt idx="2706">
                  <c:v>2.0997576222491596</c:v>
                </c:pt>
                <c:pt idx="2707">
                  <c:v>9.9679764881535355</c:v>
                </c:pt>
                <c:pt idx="2708">
                  <c:v>-8.6751612032941843</c:v>
                </c:pt>
                <c:pt idx="2709">
                  <c:v>-6.1926178456804344</c:v>
                </c:pt>
                <c:pt idx="2710">
                  <c:v>8.3707022206563</c:v>
                </c:pt>
                <c:pt idx="2711">
                  <c:v>6.8813613891741152</c:v>
                </c:pt>
                <c:pt idx="2712">
                  <c:v>-12.5703434139782</c:v>
                </c:pt>
                <c:pt idx="2713">
                  <c:v>-6.1328938735815655</c:v>
                </c:pt>
                <c:pt idx="2714">
                  <c:v>11.509720623744851</c:v>
                </c:pt>
                <c:pt idx="2715">
                  <c:v>3.0971471217368247</c:v>
                </c:pt>
                <c:pt idx="2716">
                  <c:v>-6.2490955219304452</c:v>
                </c:pt>
                <c:pt idx="2717">
                  <c:v>-2.383701223331435</c:v>
                </c:pt>
                <c:pt idx="2718">
                  <c:v>11.884556306424699</c:v>
                </c:pt>
                <c:pt idx="2719">
                  <c:v>-4.2145445103220194</c:v>
                </c:pt>
                <c:pt idx="2720">
                  <c:v>-6.2487372853391747</c:v>
                </c:pt>
                <c:pt idx="2721">
                  <c:v>4.0665658425288251</c:v>
                </c:pt>
                <c:pt idx="2722">
                  <c:v>9.0241953108437443</c:v>
                </c:pt>
                <c:pt idx="2723">
                  <c:v>-11.042052926979849</c:v>
                </c:pt>
                <c:pt idx="2724">
                  <c:v>-6.12784580648351</c:v>
                </c:pt>
                <c:pt idx="2725">
                  <c:v>9.7573304319778149</c:v>
                </c:pt>
                <c:pt idx="2726">
                  <c:v>7.4614916828132403</c:v>
                </c:pt>
                <c:pt idx="2727">
                  <c:v>-11.6776516531572</c:v>
                </c:pt>
                <c:pt idx="2728">
                  <c:v>-5.8765218461695898</c:v>
                </c:pt>
                <c:pt idx="2729">
                  <c:v>12.633691490986099</c:v>
                </c:pt>
                <c:pt idx="2730">
                  <c:v>1.6137195540222249</c:v>
                </c:pt>
                <c:pt idx="2731">
                  <c:v>-9.9946193226998012</c:v>
                </c:pt>
                <c:pt idx="2732">
                  <c:v>-0.72891691035656903</c:v>
                </c:pt>
                <c:pt idx="2733">
                  <c:v>12.23919474161405</c:v>
                </c:pt>
                <c:pt idx="2734">
                  <c:v>-6.0072435415568952</c:v>
                </c:pt>
                <c:pt idx="2735">
                  <c:v>-6.5732599603509252</c:v>
                </c:pt>
                <c:pt idx="2736">
                  <c:v>6.1413568906225606</c:v>
                </c:pt>
                <c:pt idx="2737">
                  <c:v>9.5691455760818052</c:v>
                </c:pt>
                <c:pt idx="2738">
                  <c:v>-10.12474240754964</c:v>
                </c:pt>
                <c:pt idx="2739">
                  <c:v>-6.6429494317420898</c:v>
                </c:pt>
                <c:pt idx="2740">
                  <c:v>10.98498068226055</c:v>
                </c:pt>
                <c:pt idx="2741">
                  <c:v>6.5529624969530857</c:v>
                </c:pt>
                <c:pt idx="2742">
                  <c:v>-12.45275321261375</c:v>
                </c:pt>
                <c:pt idx="2743">
                  <c:v>-5.2274740408860954</c:v>
                </c:pt>
                <c:pt idx="2744">
                  <c:v>12.0989688377029</c:v>
                </c:pt>
                <c:pt idx="2745">
                  <c:v>0.25311186211417896</c:v>
                </c:pt>
                <c:pt idx="2746">
                  <c:v>-6.8829531702748756</c:v>
                </c:pt>
                <c:pt idx="2747">
                  <c:v>0.76554787129463842</c:v>
                </c:pt>
                <c:pt idx="2748">
                  <c:v>12.489049096065699</c:v>
                </c:pt>
                <c:pt idx="2749">
                  <c:v>-6.1295148350540654</c:v>
                </c:pt>
                <c:pt idx="2750">
                  <c:v>-7.0113807931734851</c:v>
                </c:pt>
                <c:pt idx="2751">
                  <c:v>9.2846732426064591</c:v>
                </c:pt>
                <c:pt idx="2752">
                  <c:v>10.64409128481965</c:v>
                </c:pt>
                <c:pt idx="2753">
                  <c:v>-10.28395164503628</c:v>
                </c:pt>
                <c:pt idx="2754">
                  <c:v>-7.3059427871281155</c:v>
                </c:pt>
                <c:pt idx="2755">
                  <c:v>10.871492553283151</c:v>
                </c:pt>
                <c:pt idx="2756">
                  <c:v>5.1537830965200051</c:v>
                </c:pt>
                <c:pt idx="2757">
                  <c:v>-13.3759984389834</c:v>
                </c:pt>
                <c:pt idx="2758">
                  <c:v>-4.4250052701491001</c:v>
                </c:pt>
                <c:pt idx="2759">
                  <c:v>12.5405447214335</c:v>
                </c:pt>
                <c:pt idx="2760">
                  <c:v>-1.3130973163701696</c:v>
                </c:pt>
                <c:pt idx="2761">
                  <c:v>-13.24928269909535</c:v>
                </c:pt>
                <c:pt idx="2762">
                  <c:v>4.6329835525155003</c:v>
                </c:pt>
                <c:pt idx="2763">
                  <c:v>12.840515172526899</c:v>
                </c:pt>
                <c:pt idx="2764">
                  <c:v>-5.3269552620692053</c:v>
                </c:pt>
                <c:pt idx="2765">
                  <c:v>-10.294942754566245</c:v>
                </c:pt>
                <c:pt idx="2766">
                  <c:v>9.1280471569814559</c:v>
                </c:pt>
                <c:pt idx="2767">
                  <c:v>9.9275753905506701</c:v>
                </c:pt>
                <c:pt idx="2768">
                  <c:v>-10.54467095903839</c:v>
                </c:pt>
                <c:pt idx="2769">
                  <c:v>-7.5936078788167247</c:v>
                </c:pt>
                <c:pt idx="2770">
                  <c:v>11.65540408445025</c:v>
                </c:pt>
                <c:pt idx="2771">
                  <c:v>5.5001370053242304</c:v>
                </c:pt>
                <c:pt idx="2772">
                  <c:v>-12.943735105585301</c:v>
                </c:pt>
                <c:pt idx="2773">
                  <c:v>-1.8122440340806349</c:v>
                </c:pt>
                <c:pt idx="2774">
                  <c:v>13.819229092616851</c:v>
                </c:pt>
                <c:pt idx="2775">
                  <c:v>-1.8767282672197809</c:v>
                </c:pt>
                <c:pt idx="2776">
                  <c:v>-12.49151525609075</c:v>
                </c:pt>
                <c:pt idx="2777">
                  <c:v>4.8136054724974198</c:v>
                </c:pt>
                <c:pt idx="2778">
                  <c:v>12.682330348129849</c:v>
                </c:pt>
                <c:pt idx="2779">
                  <c:v>-7.9475345374858151</c:v>
                </c:pt>
                <c:pt idx="2780">
                  <c:v>-8.4841893932033656</c:v>
                </c:pt>
                <c:pt idx="2781">
                  <c:v>9.2262771941372055</c:v>
                </c:pt>
                <c:pt idx="2782">
                  <c:v>9.0744837271844041</c:v>
                </c:pt>
                <c:pt idx="2783">
                  <c:v>-12.043501586056198</c:v>
                </c:pt>
                <c:pt idx="2784">
                  <c:v>-6.732932032339165</c:v>
                </c:pt>
                <c:pt idx="2785">
                  <c:v>12.6352842142242</c:v>
                </c:pt>
                <c:pt idx="2786">
                  <c:v>4.3679407977532003</c:v>
                </c:pt>
                <c:pt idx="2787">
                  <c:v>-12.83866165058625</c:v>
                </c:pt>
                <c:pt idx="2788">
                  <c:v>1.815529774749594</c:v>
                </c:pt>
                <c:pt idx="2789">
                  <c:v>13.47815710447415</c:v>
                </c:pt>
                <c:pt idx="2790">
                  <c:v>-1.8988924169017805</c:v>
                </c:pt>
                <c:pt idx="2791">
                  <c:v>-13.0768406292372</c:v>
                </c:pt>
                <c:pt idx="2792">
                  <c:v>4.6833599614282848</c:v>
                </c:pt>
                <c:pt idx="2793">
                  <c:v>11.6740746728345</c:v>
                </c:pt>
                <c:pt idx="2794">
                  <c:v>-9.4613726553085051</c:v>
                </c:pt>
                <c:pt idx="2795">
                  <c:v>-8.75938475476881</c:v>
                </c:pt>
                <c:pt idx="2796">
                  <c:v>10.566775907045749</c:v>
                </c:pt>
                <c:pt idx="2797">
                  <c:v>8.4691215103437951</c:v>
                </c:pt>
                <c:pt idx="2798">
                  <c:v>-11.95897174111235</c:v>
                </c:pt>
                <c:pt idx="2799">
                  <c:v>-3.6430323850684401</c:v>
                </c:pt>
                <c:pt idx="2800">
                  <c:v>13.253757460446199</c:v>
                </c:pt>
                <c:pt idx="2801">
                  <c:v>3.6343342010483548</c:v>
                </c:pt>
                <c:pt idx="2802">
                  <c:v>-13.662785163435501</c:v>
                </c:pt>
                <c:pt idx="2803">
                  <c:v>-0.59674018456681899</c:v>
                </c:pt>
                <c:pt idx="2804">
                  <c:v>12.5578343776866</c:v>
                </c:pt>
                <c:pt idx="2805">
                  <c:v>-4.8999424355831147</c:v>
                </c:pt>
                <c:pt idx="2806">
                  <c:v>-11.171939321784699</c:v>
                </c:pt>
                <c:pt idx="2807">
                  <c:v>6.5502211622916597</c:v>
                </c:pt>
                <c:pt idx="2808">
                  <c:v>11.0309560057315</c:v>
                </c:pt>
                <c:pt idx="2809">
                  <c:v>-9.8725403012931103</c:v>
                </c:pt>
                <c:pt idx="2810">
                  <c:v>-8.7549670406162097</c:v>
                </c:pt>
                <c:pt idx="2811">
                  <c:v>11.335085539630299</c:v>
                </c:pt>
                <c:pt idx="2812">
                  <c:v>7.0645288673456799</c:v>
                </c:pt>
                <c:pt idx="2813">
                  <c:v>-12.446376253422049</c:v>
                </c:pt>
                <c:pt idx="2814">
                  <c:v>-5.0127308738936307</c:v>
                </c:pt>
                <c:pt idx="2815">
                  <c:v>12.951282279969149</c:v>
                </c:pt>
                <c:pt idx="2816">
                  <c:v>1.6238671630079076</c:v>
                </c:pt>
                <c:pt idx="2817">
                  <c:v>-13.9260441979321</c:v>
                </c:pt>
                <c:pt idx="2818">
                  <c:v>0.63708553226941445</c:v>
                </c:pt>
                <c:pt idx="2819">
                  <c:v>12.492002911172751</c:v>
                </c:pt>
                <c:pt idx="2820">
                  <c:v>-6.8769028112467652</c:v>
                </c:pt>
                <c:pt idx="2821">
                  <c:v>-8.815751328527341</c:v>
                </c:pt>
                <c:pt idx="2822">
                  <c:v>7.6226375897351346</c:v>
                </c:pt>
                <c:pt idx="2823">
                  <c:v>10.722313345375099</c:v>
                </c:pt>
                <c:pt idx="2824">
                  <c:v>-9.6936868863309797</c:v>
                </c:pt>
                <c:pt idx="2825">
                  <c:v>-8.6837420460788941</c:v>
                </c:pt>
                <c:pt idx="2826">
                  <c:v>11.62725191702525</c:v>
                </c:pt>
                <c:pt idx="2827">
                  <c:v>6.0814826891570597</c:v>
                </c:pt>
                <c:pt idx="2828">
                  <c:v>-13.10050779485805</c:v>
                </c:pt>
                <c:pt idx="2829">
                  <c:v>-2.7758539540698401</c:v>
                </c:pt>
                <c:pt idx="2830">
                  <c:v>12.80678347125825</c:v>
                </c:pt>
                <c:pt idx="2831">
                  <c:v>-0.82344018451546253</c:v>
                </c:pt>
                <c:pt idx="2832">
                  <c:v>-13.89669059794155</c:v>
                </c:pt>
                <c:pt idx="2833">
                  <c:v>1.7829143329311965</c:v>
                </c:pt>
                <c:pt idx="2834">
                  <c:v>12.1490309998326</c:v>
                </c:pt>
                <c:pt idx="2835">
                  <c:v>-6.9680552663307349</c:v>
                </c:pt>
                <c:pt idx="2836">
                  <c:v>-8.4577233256095496</c:v>
                </c:pt>
                <c:pt idx="2837">
                  <c:v>7.8389882077312247</c:v>
                </c:pt>
                <c:pt idx="2838">
                  <c:v>9.391552483452589</c:v>
                </c:pt>
                <c:pt idx="2839">
                  <c:v>-11.262808667209701</c:v>
                </c:pt>
                <c:pt idx="2840">
                  <c:v>-8.2820070403216413</c:v>
                </c:pt>
                <c:pt idx="2841">
                  <c:v>10.8979211104739</c:v>
                </c:pt>
                <c:pt idx="2842">
                  <c:v>2.4824905820098797</c:v>
                </c:pt>
                <c:pt idx="2843">
                  <c:v>-14.1656812109103</c:v>
                </c:pt>
                <c:pt idx="2844">
                  <c:v>-2.6748427425711001</c:v>
                </c:pt>
                <c:pt idx="2845">
                  <c:v>12.16717467973305</c:v>
                </c:pt>
                <c:pt idx="2846">
                  <c:v>-1.5107481941439049</c:v>
                </c:pt>
                <c:pt idx="2847">
                  <c:v>-7.9685047241201197</c:v>
                </c:pt>
                <c:pt idx="2848">
                  <c:v>4.0353627298297194</c:v>
                </c:pt>
                <c:pt idx="2849">
                  <c:v>10.9081837429096</c:v>
                </c:pt>
                <c:pt idx="2850">
                  <c:v>-8.9501419856224906</c:v>
                </c:pt>
                <c:pt idx="2851">
                  <c:v>-7.8064888748141197</c:v>
                </c:pt>
                <c:pt idx="2852">
                  <c:v>8.1594731363418393</c:v>
                </c:pt>
                <c:pt idx="2853">
                  <c:v>7.74683206135294</c:v>
                </c:pt>
                <c:pt idx="2854">
                  <c:v>-12.81052619641585</c:v>
                </c:pt>
                <c:pt idx="2855">
                  <c:v>-7.5896239871130042</c:v>
                </c:pt>
                <c:pt idx="2856">
                  <c:v>11.042791147231249</c:v>
                </c:pt>
                <c:pt idx="2857">
                  <c:v>1.3934137744631501</c:v>
                </c:pt>
                <c:pt idx="2858">
                  <c:v>-7.4629125634703257</c:v>
                </c:pt>
                <c:pt idx="2859">
                  <c:v>-3.019641159174415</c:v>
                </c:pt>
                <c:pt idx="2860">
                  <c:v>12.04715289925975</c:v>
                </c:pt>
                <c:pt idx="2861">
                  <c:v>-4.0143441489118494</c:v>
                </c:pt>
                <c:pt idx="2862">
                  <c:v>-7.2878929874567504</c:v>
                </c:pt>
                <c:pt idx="2863">
                  <c:v>3.9102667220731249</c:v>
                </c:pt>
                <c:pt idx="2864">
                  <c:v>11.05758128416355</c:v>
                </c:pt>
                <c:pt idx="2865">
                  <c:v>-9.8504394222510552</c:v>
                </c:pt>
                <c:pt idx="2866">
                  <c:v>-7.1353513284500352</c:v>
                </c:pt>
                <c:pt idx="2867">
                  <c:v>9.0547776517422403</c:v>
                </c:pt>
                <c:pt idx="2868">
                  <c:v>6.6944127075971851</c:v>
                </c:pt>
                <c:pt idx="2869">
                  <c:v>-13.486265780777849</c:v>
                </c:pt>
                <c:pt idx="2870">
                  <c:v>-6.9322496731903751</c:v>
                </c:pt>
                <c:pt idx="2871">
                  <c:v>11.34368597982435</c:v>
                </c:pt>
                <c:pt idx="2872">
                  <c:v>0.72939546851430548</c:v>
                </c:pt>
                <c:pt idx="2873">
                  <c:v>-6.85826677790073</c:v>
                </c:pt>
                <c:pt idx="2874">
                  <c:v>-1.7006168781758508</c:v>
                </c:pt>
                <c:pt idx="2875">
                  <c:v>11.746370434135951</c:v>
                </c:pt>
                <c:pt idx="2876">
                  <c:v>-5.6941858606833247</c:v>
                </c:pt>
                <c:pt idx="2877">
                  <c:v>-6.7038845780725147</c:v>
                </c:pt>
                <c:pt idx="2878">
                  <c:v>4.6310704041541646</c:v>
                </c:pt>
                <c:pt idx="2879">
                  <c:v>9.175766361779905</c:v>
                </c:pt>
                <c:pt idx="2880">
                  <c:v>-10.95228195296405</c:v>
                </c:pt>
                <c:pt idx="2881">
                  <c:v>-6.5462790333714551</c:v>
                </c:pt>
                <c:pt idx="2882">
                  <c:v>9.33811924206573</c:v>
                </c:pt>
                <c:pt idx="2883">
                  <c:v>5.51677017428461</c:v>
                </c:pt>
                <c:pt idx="2884">
                  <c:v>-13.254468471393899</c:v>
                </c:pt>
                <c:pt idx="2885">
                  <c:v>-5.7270858303215046</c:v>
                </c:pt>
                <c:pt idx="2886">
                  <c:v>11.595384145123049</c:v>
                </c:pt>
                <c:pt idx="2887">
                  <c:v>-1.6976639848874795</c:v>
                </c:pt>
                <c:pt idx="2888">
                  <c:v>-6.4329637440289904</c:v>
                </c:pt>
                <c:pt idx="2889">
                  <c:v>-1.1399460320228434</c:v>
                </c:pt>
                <c:pt idx="2890">
                  <c:v>10.8688400359054</c:v>
                </c:pt>
                <c:pt idx="2891">
                  <c:v>-7.9047931386919092</c:v>
                </c:pt>
                <c:pt idx="2892">
                  <c:v>-6.2698147346876851</c:v>
                </c:pt>
                <c:pt idx="2893">
                  <c:v>7.2058925951096153</c:v>
                </c:pt>
                <c:pt idx="2894">
                  <c:v>9.6413686463010109</c:v>
                </c:pt>
                <c:pt idx="2895">
                  <c:v>-10.466985511849316</c:v>
                </c:pt>
                <c:pt idx="2896">
                  <c:v>-6.313256697360135</c:v>
                </c:pt>
                <c:pt idx="2897">
                  <c:v>10.540371240625252</c:v>
                </c:pt>
                <c:pt idx="2898">
                  <c:v>3.787706079066925</c:v>
                </c:pt>
                <c:pt idx="2899">
                  <c:v>-13.398878741442651</c:v>
                </c:pt>
                <c:pt idx="2900">
                  <c:v>-4.3599403197597493</c:v>
                </c:pt>
                <c:pt idx="2901">
                  <c:v>11.55305035069475</c:v>
                </c:pt>
                <c:pt idx="2902">
                  <c:v>-2.7115455403784599</c:v>
                </c:pt>
                <c:pt idx="2903">
                  <c:v>-6.3356502842535498</c:v>
                </c:pt>
                <c:pt idx="2904">
                  <c:v>0.36090124821706304</c:v>
                </c:pt>
                <c:pt idx="2905">
                  <c:v>10.69562447748425</c:v>
                </c:pt>
                <c:pt idx="2906">
                  <c:v>-7.3758165961804751</c:v>
                </c:pt>
                <c:pt idx="2907">
                  <c:v>-6.25970116459637</c:v>
                </c:pt>
                <c:pt idx="2908">
                  <c:v>7.8799780689501899</c:v>
                </c:pt>
                <c:pt idx="2909">
                  <c:v>9.6492424015777249</c:v>
                </c:pt>
                <c:pt idx="2910">
                  <c:v>-10.67174287094395</c:v>
                </c:pt>
                <c:pt idx="2911">
                  <c:v>-6.4400114313942449</c:v>
                </c:pt>
                <c:pt idx="2912">
                  <c:v>11.369190677739251</c:v>
                </c:pt>
                <c:pt idx="2913">
                  <c:v>4.6005402408470699</c:v>
                </c:pt>
                <c:pt idx="2914">
                  <c:v>-10.176705859653985</c:v>
                </c:pt>
                <c:pt idx="2915">
                  <c:v>-3.354590739386115</c:v>
                </c:pt>
                <c:pt idx="2916">
                  <c:v>11.7943269160884</c:v>
                </c:pt>
                <c:pt idx="2917">
                  <c:v>-4.117667335428675</c:v>
                </c:pt>
                <c:pt idx="2918">
                  <c:v>-6.53108978801707</c:v>
                </c:pt>
                <c:pt idx="2919">
                  <c:v>2.285181683362695</c:v>
                </c:pt>
                <c:pt idx="2920">
                  <c:v>10.99735909298745</c:v>
                </c:pt>
                <c:pt idx="2921">
                  <c:v>-7.4216101245927053</c:v>
                </c:pt>
                <c:pt idx="2922">
                  <c:v>-6.57240011970958</c:v>
                </c:pt>
                <c:pt idx="2923">
                  <c:v>8.2095861759475302</c:v>
                </c:pt>
                <c:pt idx="2924">
                  <c:v>8.4362945606481858</c:v>
                </c:pt>
                <c:pt idx="2925">
                  <c:v>-12.13871990873165</c:v>
                </c:pt>
                <c:pt idx="2926">
                  <c:v>-6.5767234917720145</c:v>
                </c:pt>
                <c:pt idx="2927">
                  <c:v>10.715817458222499</c:v>
                </c:pt>
                <c:pt idx="2928">
                  <c:v>2.6151309071432198</c:v>
                </c:pt>
                <c:pt idx="2929">
                  <c:v>-6.6105858191447506</c:v>
                </c:pt>
                <c:pt idx="2930">
                  <c:v>-2.5435342289359451</c:v>
                </c:pt>
                <c:pt idx="2931">
                  <c:v>12.777001094336299</c:v>
                </c:pt>
                <c:pt idx="2932">
                  <c:v>-1.7256973784686604</c:v>
                </c:pt>
                <c:pt idx="2933">
                  <c:v>-6.7408946195406552</c:v>
                </c:pt>
                <c:pt idx="2934">
                  <c:v>6.1847395980921505</c:v>
                </c:pt>
                <c:pt idx="2935">
                  <c:v>11.3893849011769</c:v>
                </c:pt>
                <c:pt idx="2936">
                  <c:v>-9.7054760806553837</c:v>
                </c:pt>
                <c:pt idx="2937">
                  <c:v>-6.8392451241705245</c:v>
                </c:pt>
                <c:pt idx="2938">
                  <c:v>9.0246732656119999</c:v>
                </c:pt>
                <c:pt idx="2939">
                  <c:v>7.2917143156161348</c:v>
                </c:pt>
                <c:pt idx="2940">
                  <c:v>-13.09184660444995</c:v>
                </c:pt>
                <c:pt idx="2941">
                  <c:v>-6.5664500270281447</c:v>
                </c:pt>
                <c:pt idx="2942">
                  <c:v>11.616860504142199</c:v>
                </c:pt>
                <c:pt idx="2943">
                  <c:v>1.6462763384523862</c:v>
                </c:pt>
                <c:pt idx="2944">
                  <c:v>-13.40529017852205</c:v>
                </c:pt>
                <c:pt idx="2945">
                  <c:v>0.50312652607306652</c:v>
                </c:pt>
                <c:pt idx="2946">
                  <c:v>12.936785739079149</c:v>
                </c:pt>
                <c:pt idx="2947">
                  <c:v>-1.8939987893707224</c:v>
                </c:pt>
                <c:pt idx="2948">
                  <c:v>-7.0489392137775546</c:v>
                </c:pt>
                <c:pt idx="2949">
                  <c:v>6.0085321469094843</c:v>
                </c:pt>
                <c:pt idx="2950">
                  <c:v>10.73003898370035</c:v>
                </c:pt>
                <c:pt idx="2951">
                  <c:v>-9.4370687352672551</c:v>
                </c:pt>
                <c:pt idx="2952">
                  <c:v>-7.101913197680255</c:v>
                </c:pt>
                <c:pt idx="2953">
                  <c:v>9.4204663018701797</c:v>
                </c:pt>
                <c:pt idx="2954">
                  <c:v>6.4488476624567701</c:v>
                </c:pt>
                <c:pt idx="2955">
                  <c:v>-12.31801891670605</c:v>
                </c:pt>
                <c:pt idx="2956">
                  <c:v>-5.416357558264485</c:v>
                </c:pt>
                <c:pt idx="2957">
                  <c:v>12.7322968316385</c:v>
                </c:pt>
                <c:pt idx="2958">
                  <c:v>0.41795474331444249</c:v>
                </c:pt>
                <c:pt idx="2959">
                  <c:v>-13.71208065361135</c:v>
                </c:pt>
                <c:pt idx="2960">
                  <c:v>1.3927759462443929</c:v>
                </c:pt>
                <c:pt idx="2961">
                  <c:v>11.89089293609605</c:v>
                </c:pt>
                <c:pt idx="2962">
                  <c:v>-5.2408451477135403</c:v>
                </c:pt>
                <c:pt idx="2963">
                  <c:v>-7.3359212376449499</c:v>
                </c:pt>
                <c:pt idx="2964">
                  <c:v>6.5031413535169342</c:v>
                </c:pt>
                <c:pt idx="2965">
                  <c:v>10.434235750650871</c:v>
                </c:pt>
                <c:pt idx="2966">
                  <c:v>-10.68619834166355</c:v>
                </c:pt>
                <c:pt idx="2967">
                  <c:v>-7.3661583589131947</c:v>
                </c:pt>
                <c:pt idx="2968">
                  <c:v>10.793416499411149</c:v>
                </c:pt>
                <c:pt idx="2969">
                  <c:v>6.5741733871483303</c:v>
                </c:pt>
                <c:pt idx="2970">
                  <c:v>-12.701588130675201</c:v>
                </c:pt>
                <c:pt idx="2971">
                  <c:v>-4.603011686794015</c:v>
                </c:pt>
                <c:pt idx="2972">
                  <c:v>12.5551907973206</c:v>
                </c:pt>
                <c:pt idx="2973">
                  <c:v>-0.28854723856390851</c:v>
                </c:pt>
                <c:pt idx="2974">
                  <c:v>-7.5284833419605697</c:v>
                </c:pt>
                <c:pt idx="2975">
                  <c:v>2.4132935169400649</c:v>
                </c:pt>
                <c:pt idx="2976">
                  <c:v>12.067241031944501</c:v>
                </c:pt>
                <c:pt idx="2977">
                  <c:v>-6.8378177047614201</c:v>
                </c:pt>
                <c:pt idx="2978">
                  <c:v>-7.5577153686250504</c:v>
                </c:pt>
                <c:pt idx="2979">
                  <c:v>7.7270456721723306</c:v>
                </c:pt>
                <c:pt idx="2980">
                  <c:v>9.2644450118611097</c:v>
                </c:pt>
                <c:pt idx="2981">
                  <c:v>-11.238936049359651</c:v>
                </c:pt>
                <c:pt idx="2982">
                  <c:v>-7.6217144649359296</c:v>
                </c:pt>
                <c:pt idx="2983">
                  <c:v>11.23386905296705</c:v>
                </c:pt>
                <c:pt idx="2984">
                  <c:v>3.2555966300958703</c:v>
                </c:pt>
                <c:pt idx="2985">
                  <c:v>-14.0041620415438</c:v>
                </c:pt>
                <c:pt idx="2986">
                  <c:v>-3.2659437274915648</c:v>
                </c:pt>
                <c:pt idx="2987">
                  <c:v>12.38261961823245</c:v>
                </c:pt>
                <c:pt idx="2988">
                  <c:v>-3.0755950366872398</c:v>
                </c:pt>
                <c:pt idx="2989">
                  <c:v>-7.6168066435369397</c:v>
                </c:pt>
                <c:pt idx="2990">
                  <c:v>4.2795748238476854</c:v>
                </c:pt>
                <c:pt idx="2991">
                  <c:v>11.877898012545501</c:v>
                </c:pt>
                <c:pt idx="2992">
                  <c:v>-7.5551788917617344</c:v>
                </c:pt>
                <c:pt idx="2993">
                  <c:v>-7.6693272785654498</c:v>
                </c:pt>
                <c:pt idx="2994">
                  <c:v>8.9911557833734044</c:v>
                </c:pt>
                <c:pt idx="2995">
                  <c:v>9.2305316357408547</c:v>
                </c:pt>
                <c:pt idx="2996">
                  <c:v>-11.257860787412351</c:v>
                </c:pt>
                <c:pt idx="2997">
                  <c:v>-7.5278699466329604</c:v>
                </c:pt>
                <c:pt idx="2998">
                  <c:v>12.062177015402451</c:v>
                </c:pt>
                <c:pt idx="2999">
                  <c:v>3.4042280429597547</c:v>
                </c:pt>
                <c:pt idx="3000">
                  <c:v>-13.66981719200105</c:v>
                </c:pt>
                <c:pt idx="3001">
                  <c:v>-2.8266126219868948</c:v>
                </c:pt>
                <c:pt idx="3002">
                  <c:v>12.669892686451551</c:v>
                </c:pt>
                <c:pt idx="3003">
                  <c:v>-3.8459671967905154</c:v>
                </c:pt>
                <c:pt idx="3004">
                  <c:v>-8.2319718241842494</c:v>
                </c:pt>
                <c:pt idx="3005">
                  <c:v>4.3680987993855105</c:v>
                </c:pt>
                <c:pt idx="3006">
                  <c:v>11.2118777646617</c:v>
                </c:pt>
                <c:pt idx="3007">
                  <c:v>-8.6303562923906298</c:v>
                </c:pt>
                <c:pt idx="3008">
                  <c:v>-7.8038695043804545</c:v>
                </c:pt>
                <c:pt idx="3009">
                  <c:v>9.3998658295611843</c:v>
                </c:pt>
                <c:pt idx="3010">
                  <c:v>8.5807813034006895</c:v>
                </c:pt>
                <c:pt idx="3011">
                  <c:v>-11.95631299470265</c:v>
                </c:pt>
                <c:pt idx="3012">
                  <c:v>-6.8671801516422857</c:v>
                </c:pt>
                <c:pt idx="3013">
                  <c:v>12.273988206417648</c:v>
                </c:pt>
                <c:pt idx="3014">
                  <c:v>2.8956191350801399</c:v>
                </c:pt>
                <c:pt idx="3015">
                  <c:v>-13.527923665442898</c:v>
                </c:pt>
                <c:pt idx="3016">
                  <c:v>4.051656680195026E-3</c:v>
                </c:pt>
                <c:pt idx="3017">
                  <c:v>12.7341037776616</c:v>
                </c:pt>
                <c:pt idx="3018">
                  <c:v>-4.3953511844464099</c:v>
                </c:pt>
                <c:pt idx="3019">
                  <c:v>-7.9115990167024801</c:v>
                </c:pt>
                <c:pt idx="3020">
                  <c:v>6.2252076589611898</c:v>
                </c:pt>
                <c:pt idx="3021">
                  <c:v>10.563942581341049</c:v>
                </c:pt>
                <c:pt idx="3022">
                  <c:v>-9.4603210906859552</c:v>
                </c:pt>
                <c:pt idx="3023">
                  <c:v>-7.8780161377134297</c:v>
                </c:pt>
                <c:pt idx="3024">
                  <c:v>10.40892274886072</c:v>
                </c:pt>
                <c:pt idx="3025">
                  <c:v>7.8062306251844955</c:v>
                </c:pt>
                <c:pt idx="3026">
                  <c:v>-12.96699878632505</c:v>
                </c:pt>
                <c:pt idx="3027">
                  <c:v>-3.8880693268941897</c:v>
                </c:pt>
                <c:pt idx="3028">
                  <c:v>12.73380343584785</c:v>
                </c:pt>
                <c:pt idx="3029">
                  <c:v>1.914169504274317</c:v>
                </c:pt>
                <c:pt idx="3030">
                  <c:v>-13.663870770409851</c:v>
                </c:pt>
                <c:pt idx="3031">
                  <c:v>-6.9055100345374987E-2</c:v>
                </c:pt>
                <c:pt idx="3032">
                  <c:v>12.8328294372131</c:v>
                </c:pt>
                <c:pt idx="3033">
                  <c:v>-6.2579262022105553</c:v>
                </c:pt>
                <c:pt idx="3034">
                  <c:v>-7.9286456776320247</c:v>
                </c:pt>
                <c:pt idx="3035">
                  <c:v>6.6082563961438954</c:v>
                </c:pt>
                <c:pt idx="3036">
                  <c:v>10.760025839262049</c:v>
                </c:pt>
                <c:pt idx="3037">
                  <c:v>-9.8864607433824752</c:v>
                </c:pt>
                <c:pt idx="3038">
                  <c:v>-7.8821387752709553</c:v>
                </c:pt>
                <c:pt idx="3039">
                  <c:v>9.8336267245058853</c:v>
                </c:pt>
                <c:pt idx="3040">
                  <c:v>5.9841921177342954</c:v>
                </c:pt>
                <c:pt idx="3041">
                  <c:v>-13.226485656056299</c:v>
                </c:pt>
                <c:pt idx="3042">
                  <c:v>-3.750110573738815</c:v>
                </c:pt>
                <c:pt idx="3043">
                  <c:v>12.313608712376599</c:v>
                </c:pt>
                <c:pt idx="3044">
                  <c:v>-1.1648317289241195</c:v>
                </c:pt>
                <c:pt idx="3045">
                  <c:v>-7.7782837001344003</c:v>
                </c:pt>
                <c:pt idx="3046">
                  <c:v>1.4668920230824156</c:v>
                </c:pt>
                <c:pt idx="3047">
                  <c:v>11.8727368177356</c:v>
                </c:pt>
                <c:pt idx="3048">
                  <c:v>-6.1905371663039954</c:v>
                </c:pt>
                <c:pt idx="3049">
                  <c:v>-7.66948901029554</c:v>
                </c:pt>
                <c:pt idx="3050">
                  <c:v>7.6301839929460851</c:v>
                </c:pt>
                <c:pt idx="3051">
                  <c:v>8.5634527235378695</c:v>
                </c:pt>
                <c:pt idx="3052">
                  <c:v>-11.496147023826051</c:v>
                </c:pt>
                <c:pt idx="3053">
                  <c:v>-7.55454203484482</c:v>
                </c:pt>
                <c:pt idx="3054">
                  <c:v>10.534386822196101</c:v>
                </c:pt>
                <c:pt idx="3055">
                  <c:v>3.5547952104280403</c:v>
                </c:pt>
                <c:pt idx="3056">
                  <c:v>-14.111541986003299</c:v>
                </c:pt>
                <c:pt idx="3057">
                  <c:v>-3.5854640703092704</c:v>
                </c:pt>
                <c:pt idx="3058">
                  <c:v>11.86873473569085</c:v>
                </c:pt>
                <c:pt idx="3059">
                  <c:v>-3.451866127470125</c:v>
                </c:pt>
                <c:pt idx="3060">
                  <c:v>-7.3325560254418551</c:v>
                </c:pt>
                <c:pt idx="3061">
                  <c:v>2.3354368795361751</c:v>
                </c:pt>
                <c:pt idx="3062">
                  <c:v>11.128513761297249</c:v>
                </c:pt>
                <c:pt idx="3063">
                  <c:v>-8.4089151405272045</c:v>
                </c:pt>
                <c:pt idx="3064">
                  <c:v>-7.1747739663796644</c:v>
                </c:pt>
                <c:pt idx="3065">
                  <c:v>7.9428435863802553</c:v>
                </c:pt>
                <c:pt idx="3066">
                  <c:v>8.9063515249061354</c:v>
                </c:pt>
                <c:pt idx="3067">
                  <c:v>-11.761846642726599</c:v>
                </c:pt>
                <c:pt idx="3068">
                  <c:v>-7.1003861448678052</c:v>
                </c:pt>
                <c:pt idx="3069">
                  <c:v>10.984144202840099</c:v>
                </c:pt>
                <c:pt idx="3070">
                  <c:v>1.611773662473684</c:v>
                </c:pt>
                <c:pt idx="3071">
                  <c:v>-7.1147037035963407</c:v>
                </c:pt>
                <c:pt idx="3072">
                  <c:v>-3.120178890171005</c:v>
                </c:pt>
                <c:pt idx="3073">
                  <c:v>11.921733810107</c:v>
                </c:pt>
                <c:pt idx="3074">
                  <c:v>-3.1741359171734751</c:v>
                </c:pt>
                <c:pt idx="3075">
                  <c:v>-6.9810498638034701</c:v>
                </c:pt>
                <c:pt idx="3076">
                  <c:v>5.62686678339215</c:v>
                </c:pt>
                <c:pt idx="3077">
                  <c:v>11.45631434068715</c:v>
                </c:pt>
                <c:pt idx="3078">
                  <c:v>-7.8369960893713149</c:v>
                </c:pt>
                <c:pt idx="3079">
                  <c:v>-7.0725100272867607</c:v>
                </c:pt>
                <c:pt idx="3080">
                  <c:v>8.8111968512308039</c:v>
                </c:pt>
                <c:pt idx="3081">
                  <c:v>7.7513134116924505</c:v>
                </c:pt>
                <c:pt idx="3082">
                  <c:v>-12.471443283918049</c:v>
                </c:pt>
                <c:pt idx="3083">
                  <c:v>-7.0572200368261147</c:v>
                </c:pt>
                <c:pt idx="3084">
                  <c:v>11.304167698831701</c:v>
                </c:pt>
                <c:pt idx="3085">
                  <c:v>2.1329083715005144</c:v>
                </c:pt>
                <c:pt idx="3086">
                  <c:v>-7.0875790047011851</c:v>
                </c:pt>
                <c:pt idx="3087">
                  <c:v>-0.51671686822443008</c:v>
                </c:pt>
                <c:pt idx="3088">
                  <c:v>12.549146248921051</c:v>
                </c:pt>
                <c:pt idx="3089">
                  <c:v>-3.1423388054191599</c:v>
                </c:pt>
                <c:pt idx="3090">
                  <c:v>-7.14493301071413</c:v>
                </c:pt>
                <c:pt idx="3091">
                  <c:v>6.6918922876325047</c:v>
                </c:pt>
                <c:pt idx="3092">
                  <c:v>12.105049622148901</c:v>
                </c:pt>
                <c:pt idx="3093">
                  <c:v>-9.0437170714113115</c:v>
                </c:pt>
                <c:pt idx="3094">
                  <c:v>-7.3251347415330699</c:v>
                </c:pt>
                <c:pt idx="3095">
                  <c:v>10.381434110036491</c:v>
                </c:pt>
                <c:pt idx="3096">
                  <c:v>7.16489056312827</c:v>
                </c:pt>
                <c:pt idx="3097">
                  <c:v>-12.64629109565025</c:v>
                </c:pt>
                <c:pt idx="3098">
                  <c:v>-5.5445105073112995</c:v>
                </c:pt>
                <c:pt idx="3099">
                  <c:v>12.3097690971974</c:v>
                </c:pt>
                <c:pt idx="3100">
                  <c:v>1.6115309808057161</c:v>
                </c:pt>
                <c:pt idx="3101">
                  <c:v>-13.61235588439405</c:v>
                </c:pt>
                <c:pt idx="3102">
                  <c:v>1.6537459235449854</c:v>
                </c:pt>
                <c:pt idx="3103">
                  <c:v>12.54776022747115</c:v>
                </c:pt>
                <c:pt idx="3104">
                  <c:v>-5.12732938370445</c:v>
                </c:pt>
                <c:pt idx="3105">
                  <c:v>-7.5270107774696999</c:v>
                </c:pt>
                <c:pt idx="3106">
                  <c:v>6.4425454736119647</c:v>
                </c:pt>
                <c:pt idx="3107">
                  <c:v>10.303883221343479</c:v>
                </c:pt>
                <c:pt idx="3108">
                  <c:v>-10.598985088647</c:v>
                </c:pt>
                <c:pt idx="3109">
                  <c:v>-7.5083713649069956</c:v>
                </c:pt>
                <c:pt idx="3110">
                  <c:v>10.74557395019705</c:v>
                </c:pt>
                <c:pt idx="3111">
                  <c:v>6.1091218176773197</c:v>
                </c:pt>
                <c:pt idx="3112">
                  <c:v>-12.83237199473125</c:v>
                </c:pt>
                <c:pt idx="3113">
                  <c:v>-3.2770399592273298</c:v>
                </c:pt>
                <c:pt idx="3114">
                  <c:v>13.70710523701535</c:v>
                </c:pt>
                <c:pt idx="3115">
                  <c:v>0.67659429747325461</c:v>
                </c:pt>
                <c:pt idx="3116">
                  <c:v>-12.954715356409949</c:v>
                </c:pt>
                <c:pt idx="3117">
                  <c:v>2.4904583053774649</c:v>
                </c:pt>
                <c:pt idx="3118">
                  <c:v>12.369206967388649</c:v>
                </c:pt>
                <c:pt idx="3119">
                  <c:v>-6.7474579500882799</c:v>
                </c:pt>
                <c:pt idx="3120">
                  <c:v>-7.8400649425954949</c:v>
                </c:pt>
                <c:pt idx="3121">
                  <c:v>7.6363401384531002</c:v>
                </c:pt>
                <c:pt idx="3122">
                  <c:v>9.1982581467317495</c:v>
                </c:pt>
                <c:pt idx="3123">
                  <c:v>-10.9238909423543</c:v>
                </c:pt>
                <c:pt idx="3124">
                  <c:v>-7.7727650664840802</c:v>
                </c:pt>
                <c:pt idx="3125">
                  <c:v>11.50261276757975</c:v>
                </c:pt>
                <c:pt idx="3126">
                  <c:v>5.2461556572896804</c:v>
                </c:pt>
                <c:pt idx="3127">
                  <c:v>-12.5885725963153</c:v>
                </c:pt>
                <c:pt idx="3128">
                  <c:v>-1.7762386151095046</c:v>
                </c:pt>
                <c:pt idx="3129">
                  <c:v>13.397450132847801</c:v>
                </c:pt>
                <c:pt idx="3130">
                  <c:v>-0.84493030741768149</c:v>
                </c:pt>
                <c:pt idx="3131">
                  <c:v>-13.585264115582151</c:v>
                </c:pt>
                <c:pt idx="3132">
                  <c:v>2.9375621848754703</c:v>
                </c:pt>
                <c:pt idx="3133">
                  <c:v>12.251463350187549</c:v>
                </c:pt>
                <c:pt idx="3134">
                  <c:v>-7.8311557248948649</c:v>
                </c:pt>
                <c:pt idx="3135">
                  <c:v>-8.05260295969771</c:v>
                </c:pt>
                <c:pt idx="3136">
                  <c:v>8.900941044784819</c:v>
                </c:pt>
                <c:pt idx="3137">
                  <c:v>9.9153728167173156</c:v>
                </c:pt>
                <c:pt idx="3138">
                  <c:v>-10.432328183471114</c:v>
                </c:pt>
                <c:pt idx="3139">
                  <c:v>-7.0935047244191249</c:v>
                </c:pt>
                <c:pt idx="3140">
                  <c:v>12.4639511708298</c:v>
                </c:pt>
                <c:pt idx="3141">
                  <c:v>5.1825586200223501</c:v>
                </c:pt>
                <c:pt idx="3142">
                  <c:v>-13.55740882012465</c:v>
                </c:pt>
                <c:pt idx="3143">
                  <c:v>-3.2892462097041451</c:v>
                </c:pt>
                <c:pt idx="3144">
                  <c:v>12.469250382820501</c:v>
                </c:pt>
                <c:pt idx="3145">
                  <c:v>-1.21567274639622</c:v>
                </c:pt>
                <c:pt idx="3146">
                  <c:v>-10.971663376179984</c:v>
                </c:pt>
                <c:pt idx="3147">
                  <c:v>5.0652237591334455</c:v>
                </c:pt>
                <c:pt idx="3148">
                  <c:v>11.635295036154751</c:v>
                </c:pt>
                <c:pt idx="3149">
                  <c:v>-8.8002363416126297</c:v>
                </c:pt>
                <c:pt idx="3150">
                  <c:v>-8.1284467348107245</c:v>
                </c:pt>
                <c:pt idx="3151">
                  <c:v>9.5485873670864407</c:v>
                </c:pt>
                <c:pt idx="3152">
                  <c:v>8.7492689790511413</c:v>
                </c:pt>
                <c:pt idx="3153">
                  <c:v>-11.965007675746349</c:v>
                </c:pt>
                <c:pt idx="3154">
                  <c:v>-6.5889042940416456</c:v>
                </c:pt>
                <c:pt idx="3155">
                  <c:v>12.021780318658202</c:v>
                </c:pt>
                <c:pt idx="3156">
                  <c:v>2.1831402083835902</c:v>
                </c:pt>
                <c:pt idx="3157">
                  <c:v>-14.20048492018925</c:v>
                </c:pt>
                <c:pt idx="3158">
                  <c:v>-0.59528181354975251</c:v>
                </c:pt>
                <c:pt idx="3159">
                  <c:v>12.5319755945113</c:v>
                </c:pt>
                <c:pt idx="3160">
                  <c:v>-4.5745342581992396</c:v>
                </c:pt>
                <c:pt idx="3161">
                  <c:v>-8.0344295751333057</c:v>
                </c:pt>
                <c:pt idx="3162">
                  <c:v>6.0403138203753599</c:v>
                </c:pt>
                <c:pt idx="3163">
                  <c:v>10.969234756482951</c:v>
                </c:pt>
                <c:pt idx="3164">
                  <c:v>-9.3517872313206851</c:v>
                </c:pt>
                <c:pt idx="3165">
                  <c:v>-7.9297007396310253</c:v>
                </c:pt>
                <c:pt idx="3166">
                  <c:v>9.5800751909508399</c:v>
                </c:pt>
                <c:pt idx="3167">
                  <c:v>5.9241891398382656</c:v>
                </c:pt>
                <c:pt idx="3168">
                  <c:v>-13.399992425355499</c:v>
                </c:pt>
                <c:pt idx="3169">
                  <c:v>-6.4702472090972849</c:v>
                </c:pt>
                <c:pt idx="3170">
                  <c:v>11.83754387864575</c:v>
                </c:pt>
                <c:pt idx="3171">
                  <c:v>-1.3731536072651944</c:v>
                </c:pt>
                <c:pt idx="3172">
                  <c:v>-10.912268147714741</c:v>
                </c:pt>
                <c:pt idx="3173">
                  <c:v>0.43481866083063048</c:v>
                </c:pt>
                <c:pt idx="3174">
                  <c:v>12.344249450329849</c:v>
                </c:pt>
                <c:pt idx="3175">
                  <c:v>-6.1811244882356746</c:v>
                </c:pt>
                <c:pt idx="3176">
                  <c:v>-7.6154810618688593</c:v>
                </c:pt>
                <c:pt idx="3177">
                  <c:v>6.6332776369439301</c:v>
                </c:pt>
                <c:pt idx="3178">
                  <c:v>10.440734920602456</c:v>
                </c:pt>
                <c:pt idx="3179">
                  <c:v>-9.9408183950474402</c:v>
                </c:pt>
                <c:pt idx="3180">
                  <c:v>-7.5139285055781695</c:v>
                </c:pt>
                <c:pt idx="3181">
                  <c:v>9.6808410415205515</c:v>
                </c:pt>
                <c:pt idx="3182">
                  <c:v>6.2602098697302999</c:v>
                </c:pt>
                <c:pt idx="3183">
                  <c:v>-13.896770530828551</c:v>
                </c:pt>
                <c:pt idx="3184">
                  <c:v>-5.8839366136730851</c:v>
                </c:pt>
                <c:pt idx="3185">
                  <c:v>11.935543064514551</c:v>
                </c:pt>
                <c:pt idx="3186">
                  <c:v>-1.3581553084201734</c:v>
                </c:pt>
                <c:pt idx="3187">
                  <c:v>-7.3183296182483648</c:v>
                </c:pt>
                <c:pt idx="3188">
                  <c:v>-0.20315039040064653</c:v>
                </c:pt>
                <c:pt idx="3189">
                  <c:v>11.4210223597465</c:v>
                </c:pt>
                <c:pt idx="3190">
                  <c:v>-6.9747618897885548</c:v>
                </c:pt>
                <c:pt idx="3191">
                  <c:v>-7.1919414788621445</c:v>
                </c:pt>
                <c:pt idx="3192">
                  <c:v>6.3841822611640353</c:v>
                </c:pt>
                <c:pt idx="3193">
                  <c:v>9.1293754113144843</c:v>
                </c:pt>
                <c:pt idx="3194">
                  <c:v>-10.678463568416349</c:v>
                </c:pt>
                <c:pt idx="3195">
                  <c:v>-7.086858799158315</c:v>
                </c:pt>
                <c:pt idx="3196">
                  <c:v>11.11544905064925</c:v>
                </c:pt>
                <c:pt idx="3197">
                  <c:v>5.4131898192960204</c:v>
                </c:pt>
                <c:pt idx="3198">
                  <c:v>-13.44501861533055</c:v>
                </c:pt>
                <c:pt idx="3199">
                  <c:v>-3.31677328468946</c:v>
                </c:pt>
                <c:pt idx="3200">
                  <c:v>12.291391802737049</c:v>
                </c:pt>
                <c:pt idx="3201">
                  <c:v>-1.2987246679117774</c:v>
                </c:pt>
                <c:pt idx="3202">
                  <c:v>-7.0573201911580394</c:v>
                </c:pt>
                <c:pt idx="3203">
                  <c:v>2.2880220655914001</c:v>
                </c:pt>
                <c:pt idx="3204">
                  <c:v>11.113504269901501</c:v>
                </c:pt>
                <c:pt idx="3205">
                  <c:v>-7.7096790019607004</c:v>
                </c:pt>
                <c:pt idx="3206">
                  <c:v>-6.9424592468767408</c:v>
                </c:pt>
                <c:pt idx="3207">
                  <c:v>7.4279693048257904</c:v>
                </c:pt>
                <c:pt idx="3208">
                  <c:v>9.1036427469286387</c:v>
                </c:pt>
                <c:pt idx="3209">
                  <c:v>-11.94101537969755</c:v>
                </c:pt>
                <c:pt idx="3210">
                  <c:v>-6.8650501118667755</c:v>
                </c:pt>
                <c:pt idx="3211">
                  <c:v>11.508426527139751</c:v>
                </c:pt>
                <c:pt idx="3212">
                  <c:v>2.8929013248388653</c:v>
                </c:pt>
                <c:pt idx="3213">
                  <c:v>-13.442273377156301</c:v>
                </c:pt>
                <c:pt idx="3214">
                  <c:v>-3.3629472487285597</c:v>
                </c:pt>
                <c:pt idx="3215">
                  <c:v>12.45167950499745</c:v>
                </c:pt>
                <c:pt idx="3216">
                  <c:v>-1.9444264937847895</c:v>
                </c:pt>
                <c:pt idx="3217">
                  <c:v>-6.9387771752081893</c:v>
                </c:pt>
                <c:pt idx="3218">
                  <c:v>2.624113355823555</c:v>
                </c:pt>
                <c:pt idx="3219">
                  <c:v>11.26493350429355</c:v>
                </c:pt>
                <c:pt idx="3220">
                  <c:v>-9.1460045205536709</c:v>
                </c:pt>
                <c:pt idx="3221">
                  <c:v>-6.8819763181733755</c:v>
                </c:pt>
                <c:pt idx="3222">
                  <c:v>9.0559126795374745</c:v>
                </c:pt>
                <c:pt idx="3223">
                  <c:v>7.4934652917806943</c:v>
                </c:pt>
                <c:pt idx="3224">
                  <c:v>-11.912080785210701</c:v>
                </c:pt>
                <c:pt idx="3225">
                  <c:v>-6.7621476861332699</c:v>
                </c:pt>
                <c:pt idx="3226">
                  <c:v>11.6103103200379</c:v>
                </c:pt>
                <c:pt idx="3227">
                  <c:v>3.065651487816845</c:v>
                </c:pt>
                <c:pt idx="3228">
                  <c:v>-6.9432242613067103</c:v>
                </c:pt>
                <c:pt idx="3229">
                  <c:v>-0.57420608280806107</c:v>
                </c:pt>
                <c:pt idx="3230">
                  <c:v>12.112760035240399</c:v>
                </c:pt>
                <c:pt idx="3231">
                  <c:v>-3.78864634444199</c:v>
                </c:pt>
                <c:pt idx="3232">
                  <c:v>-6.8707955917243204</c:v>
                </c:pt>
                <c:pt idx="3233">
                  <c:v>4.82681749714658</c:v>
                </c:pt>
                <c:pt idx="3234">
                  <c:v>10.878464414009951</c:v>
                </c:pt>
                <c:pt idx="3235">
                  <c:v>-9.5424114852719448</c:v>
                </c:pt>
                <c:pt idx="3236">
                  <c:v>-6.8317712193652351</c:v>
                </c:pt>
                <c:pt idx="3237">
                  <c:v>9.006420612039955</c:v>
                </c:pt>
                <c:pt idx="3238">
                  <c:v>6.7344756402731996</c:v>
                </c:pt>
                <c:pt idx="3239">
                  <c:v>-13.38080527049865</c:v>
                </c:pt>
                <c:pt idx="3240">
                  <c:v>-6.7509402810227392</c:v>
                </c:pt>
                <c:pt idx="3241">
                  <c:v>11.03509129481465</c:v>
                </c:pt>
                <c:pt idx="3242">
                  <c:v>-0.17827935808144552</c:v>
                </c:pt>
                <c:pt idx="3243">
                  <c:v>-6.7236602284278497</c:v>
                </c:pt>
                <c:pt idx="3244">
                  <c:v>-2.0924496055707715</c:v>
                </c:pt>
                <c:pt idx="3245">
                  <c:v>11.723339480880099</c:v>
                </c:pt>
                <c:pt idx="3246">
                  <c:v>-5.1434120229688096</c:v>
                </c:pt>
                <c:pt idx="3247">
                  <c:v>-6.6539176219159906</c:v>
                </c:pt>
                <c:pt idx="3248">
                  <c:v>4.7650313168165805</c:v>
                </c:pt>
                <c:pt idx="3249">
                  <c:v>10.103427331141202</c:v>
                </c:pt>
                <c:pt idx="3250">
                  <c:v>-10.458113751590009</c:v>
                </c:pt>
                <c:pt idx="3251">
                  <c:v>-6.6215158344070701</c:v>
                </c:pt>
                <c:pt idx="3252">
                  <c:v>9.9488953280238501</c:v>
                </c:pt>
                <c:pt idx="3253">
                  <c:v>5.04885442655136</c:v>
                </c:pt>
                <c:pt idx="3254">
                  <c:v>-9.8215867889338355</c:v>
                </c:pt>
                <c:pt idx="3255">
                  <c:v>-6.1365062892957551</c:v>
                </c:pt>
                <c:pt idx="3256">
                  <c:v>11.47707657599295</c:v>
                </c:pt>
                <c:pt idx="3257">
                  <c:v>-0.75065096891518446</c:v>
                </c:pt>
                <c:pt idx="3258">
                  <c:v>-6.5197168646788448</c:v>
                </c:pt>
                <c:pt idx="3259">
                  <c:v>0.64933769670274954</c:v>
                </c:pt>
                <c:pt idx="3260">
                  <c:v>12.24311705602185</c:v>
                </c:pt>
                <c:pt idx="3261">
                  <c:v>-6.4477071845881753</c:v>
                </c:pt>
                <c:pt idx="3262">
                  <c:v>-6.6300911666677651</c:v>
                </c:pt>
                <c:pt idx="3263">
                  <c:v>7.2424064809503896</c:v>
                </c:pt>
                <c:pt idx="3264">
                  <c:v>9.4089020807591304</c:v>
                </c:pt>
                <c:pt idx="3265">
                  <c:v>-11.011324615575699</c:v>
                </c:pt>
                <c:pt idx="3266">
                  <c:v>-6.6446542894715748</c:v>
                </c:pt>
                <c:pt idx="3267">
                  <c:v>10.195088384756785</c:v>
                </c:pt>
                <c:pt idx="3268">
                  <c:v>3.5189578884003199</c:v>
                </c:pt>
                <c:pt idx="3269">
                  <c:v>-6.7952076117249698</c:v>
                </c:pt>
                <c:pt idx="3270">
                  <c:v>-5.1720397080737097</c:v>
                </c:pt>
                <c:pt idx="3271">
                  <c:v>12.5338256034706</c:v>
                </c:pt>
                <c:pt idx="3272">
                  <c:v>0.21900295664009345</c:v>
                </c:pt>
                <c:pt idx="3273">
                  <c:v>-6.6715113823725103</c:v>
                </c:pt>
                <c:pt idx="3274">
                  <c:v>4.0954791239221402</c:v>
                </c:pt>
                <c:pt idx="3275">
                  <c:v>11.949819103722149</c:v>
                </c:pt>
                <c:pt idx="3276">
                  <c:v>-6.4501447608007005</c:v>
                </c:pt>
                <c:pt idx="3277">
                  <c:v>-6.8082122242835652</c:v>
                </c:pt>
                <c:pt idx="3278">
                  <c:v>7.7885858248475195</c:v>
                </c:pt>
                <c:pt idx="3279">
                  <c:v>9.3544585146117143</c:v>
                </c:pt>
                <c:pt idx="3280">
                  <c:v>-11.382511410706101</c:v>
                </c:pt>
                <c:pt idx="3281">
                  <c:v>-6.8304330411437197</c:v>
                </c:pt>
                <c:pt idx="3282">
                  <c:v>11.444155934231151</c:v>
                </c:pt>
                <c:pt idx="3283">
                  <c:v>4.7576752184835449</c:v>
                </c:pt>
                <c:pt idx="3284">
                  <c:v>-13.231344691443649</c:v>
                </c:pt>
                <c:pt idx="3285">
                  <c:v>-1.2952051282281705</c:v>
                </c:pt>
                <c:pt idx="3286">
                  <c:v>12.831037673636899</c:v>
                </c:pt>
                <c:pt idx="3287">
                  <c:v>-1.9091491460837395</c:v>
                </c:pt>
                <c:pt idx="3288">
                  <c:v>-7.0616512769199646</c:v>
                </c:pt>
                <c:pt idx="3289">
                  <c:v>4.2979523481275299</c:v>
                </c:pt>
                <c:pt idx="3290">
                  <c:v>11.457658135350151</c:v>
                </c:pt>
                <c:pt idx="3291">
                  <c:v>-7.9220912951492597</c:v>
                </c:pt>
                <c:pt idx="3292">
                  <c:v>-7.0928508341798402</c:v>
                </c:pt>
                <c:pt idx="3293">
                  <c:v>8.7644869760137851</c:v>
                </c:pt>
                <c:pt idx="3294">
                  <c:v>8.9449159628483237</c:v>
                </c:pt>
                <c:pt idx="3295">
                  <c:v>-10.796058500499599</c:v>
                </c:pt>
                <c:pt idx="3296">
                  <c:v>-6.4000298879675253</c:v>
                </c:pt>
                <c:pt idx="3297">
                  <c:v>13.288488977144301</c:v>
                </c:pt>
                <c:pt idx="3298">
                  <c:v>5.1509944028835246</c:v>
                </c:pt>
                <c:pt idx="3299">
                  <c:v>-12.669286622031599</c:v>
                </c:pt>
                <c:pt idx="3300">
                  <c:v>-0.78497754189558999</c:v>
                </c:pt>
                <c:pt idx="3301">
                  <c:v>12.9830506669234</c:v>
                </c:pt>
                <c:pt idx="3302">
                  <c:v>-2.5038406446775552</c:v>
                </c:pt>
                <c:pt idx="3303">
                  <c:v>-8.6945171424799454</c:v>
                </c:pt>
                <c:pt idx="3304">
                  <c:v>4.866347732699345</c:v>
                </c:pt>
                <c:pt idx="3305">
                  <c:v>11.383934197437799</c:v>
                </c:pt>
                <c:pt idx="3306">
                  <c:v>-8.1438212046352092</c:v>
                </c:pt>
                <c:pt idx="3307">
                  <c:v>-7.7297741039743002</c:v>
                </c:pt>
                <c:pt idx="3308">
                  <c:v>10.534018671735506</c:v>
                </c:pt>
                <c:pt idx="3309">
                  <c:v>9.3214296129912348</c:v>
                </c:pt>
                <c:pt idx="3310">
                  <c:v>-10.745193028879601</c:v>
                </c:pt>
                <c:pt idx="3311">
                  <c:v>-4.690650904659825</c:v>
                </c:pt>
                <c:pt idx="3312">
                  <c:v>13.16405001736355</c:v>
                </c:pt>
                <c:pt idx="3313">
                  <c:v>1.570268495094356</c:v>
                </c:pt>
                <c:pt idx="3314">
                  <c:v>-13.3690994894264</c:v>
                </c:pt>
                <c:pt idx="3315">
                  <c:v>-0.56991714870594101</c:v>
                </c:pt>
                <c:pt idx="3316">
                  <c:v>12.9743569579314</c:v>
                </c:pt>
                <c:pt idx="3317">
                  <c:v>-4.2287205261325447</c:v>
                </c:pt>
                <c:pt idx="3318">
                  <c:v>-12.457739193888749</c:v>
                </c:pt>
                <c:pt idx="3319">
                  <c:v>6.5957698805189455</c:v>
                </c:pt>
                <c:pt idx="3320">
                  <c:v>11.39451881655225</c:v>
                </c:pt>
                <c:pt idx="3321">
                  <c:v>-8.5822543578851906</c:v>
                </c:pt>
                <c:pt idx="3322">
                  <c:v>-8.953453128915239</c:v>
                </c:pt>
                <c:pt idx="3323">
                  <c:v>11.248513926574951</c:v>
                </c:pt>
                <c:pt idx="3324">
                  <c:v>7.4389117170146699</c:v>
                </c:pt>
                <c:pt idx="3325">
                  <c:v>-13.0682503930796</c:v>
                </c:pt>
                <c:pt idx="3326">
                  <c:v>-5.7566196563856797</c:v>
                </c:pt>
                <c:pt idx="3327">
                  <c:v>12.5643895598194</c:v>
                </c:pt>
                <c:pt idx="3328">
                  <c:v>-1.4432589544486256</c:v>
                </c:pt>
                <c:pt idx="3329">
                  <c:v>-13.749192212736101</c:v>
                </c:pt>
                <c:pt idx="3330">
                  <c:v>0.77199587242593204</c:v>
                </c:pt>
                <c:pt idx="3331">
                  <c:v>12.977652080702899</c:v>
                </c:pt>
                <c:pt idx="3332">
                  <c:v>-4.65941099115883</c:v>
                </c:pt>
                <c:pt idx="3333">
                  <c:v>-11.56766864632815</c:v>
                </c:pt>
                <c:pt idx="3334">
                  <c:v>8.5856326344712741</c:v>
                </c:pt>
                <c:pt idx="3335">
                  <c:v>10.874199758662749</c:v>
                </c:pt>
                <c:pt idx="3336">
                  <c:v>-10.434178740670994</c:v>
                </c:pt>
                <c:pt idx="3337">
                  <c:v>-8.5475946268417502</c:v>
                </c:pt>
                <c:pt idx="3338">
                  <c:v>11.1944543233866</c:v>
                </c:pt>
                <c:pt idx="3339">
                  <c:v>6.3212719786353606</c:v>
                </c:pt>
                <c:pt idx="3340">
                  <c:v>-13.056615368248849</c:v>
                </c:pt>
                <c:pt idx="3341">
                  <c:v>-4.0767827392502953</c:v>
                </c:pt>
                <c:pt idx="3342">
                  <c:v>12.94202285534405</c:v>
                </c:pt>
                <c:pt idx="3343">
                  <c:v>0.848448861427618</c:v>
                </c:pt>
                <c:pt idx="3344">
                  <c:v>-13.2394064956358</c:v>
                </c:pt>
                <c:pt idx="3345">
                  <c:v>4.2001313749055544</c:v>
                </c:pt>
                <c:pt idx="3346">
                  <c:v>12.403491266158351</c:v>
                </c:pt>
                <c:pt idx="3347">
                  <c:v>-6.6664854164078555</c:v>
                </c:pt>
                <c:pt idx="3348">
                  <c:v>-8.6702840630848357</c:v>
                </c:pt>
                <c:pt idx="3349">
                  <c:v>8.7252373147205056</c:v>
                </c:pt>
                <c:pt idx="3350">
                  <c:v>9.1544667156648547</c:v>
                </c:pt>
                <c:pt idx="3351">
                  <c:v>-11.40182481160995</c:v>
                </c:pt>
                <c:pt idx="3352">
                  <c:v>-8.5387994762631294</c:v>
                </c:pt>
                <c:pt idx="3353">
                  <c:v>11.79228599320075</c:v>
                </c:pt>
                <c:pt idx="3354">
                  <c:v>3.6997074846015252</c:v>
                </c:pt>
                <c:pt idx="3355">
                  <c:v>-13.54035897646475</c:v>
                </c:pt>
                <c:pt idx="3356">
                  <c:v>-2.7532953221071752</c:v>
                </c:pt>
                <c:pt idx="3357">
                  <c:v>13.2157655481106</c:v>
                </c:pt>
                <c:pt idx="3358">
                  <c:v>-0.83895224003749003</c:v>
                </c:pt>
                <c:pt idx="3359">
                  <c:v>-13.306923889961851</c:v>
                </c:pt>
                <c:pt idx="3360">
                  <c:v>4.1437245617317249</c:v>
                </c:pt>
                <c:pt idx="3361">
                  <c:v>12.02369839206305</c:v>
                </c:pt>
                <c:pt idx="3362">
                  <c:v>-8.08218059531848</c:v>
                </c:pt>
                <c:pt idx="3363">
                  <c:v>-8.4494910771848986</c:v>
                </c:pt>
                <c:pt idx="3364">
                  <c:v>8.2647492320374951</c:v>
                </c:pt>
                <c:pt idx="3365">
                  <c:v>8.5003160365507107</c:v>
                </c:pt>
                <c:pt idx="3366">
                  <c:v>-12.2988307082828</c:v>
                </c:pt>
                <c:pt idx="3367">
                  <c:v>-8.0498311423158952</c:v>
                </c:pt>
                <c:pt idx="3368">
                  <c:v>11.2476003119297</c:v>
                </c:pt>
                <c:pt idx="3369">
                  <c:v>2.6869935953964452</c:v>
                </c:pt>
                <c:pt idx="3370">
                  <c:v>-14.258368880121449</c:v>
                </c:pt>
                <c:pt idx="3371">
                  <c:v>-2.7429448668900198</c:v>
                </c:pt>
                <c:pt idx="3372">
                  <c:v>12.3293467077151</c:v>
                </c:pt>
                <c:pt idx="3373">
                  <c:v>-3.1820452549615901</c:v>
                </c:pt>
                <c:pt idx="3374">
                  <c:v>-8.0608324594229845</c:v>
                </c:pt>
                <c:pt idx="3375">
                  <c:v>3.8305596411243252</c:v>
                </c:pt>
                <c:pt idx="3376">
                  <c:v>11.225708296687351</c:v>
                </c:pt>
                <c:pt idx="3377">
                  <c:v>-9.9192449446599351</c:v>
                </c:pt>
                <c:pt idx="3378">
                  <c:v>-7.8849986676238748</c:v>
                </c:pt>
                <c:pt idx="3379">
                  <c:v>8.5534387612362046</c:v>
                </c:pt>
                <c:pt idx="3380">
                  <c:v>7.6325067776891355</c:v>
                </c:pt>
                <c:pt idx="3381">
                  <c:v>-12.62698502728125</c:v>
                </c:pt>
                <c:pt idx="3382">
                  <c:v>-6.6724937070758354</c:v>
                </c:pt>
                <c:pt idx="3383">
                  <c:v>11.304469264084251</c:v>
                </c:pt>
                <c:pt idx="3384">
                  <c:v>0.70145570787664602</c:v>
                </c:pt>
                <c:pt idx="3385">
                  <c:v>-7.6192366953129298</c:v>
                </c:pt>
                <c:pt idx="3386">
                  <c:v>-0.73000839330614409</c:v>
                </c:pt>
                <c:pt idx="3387">
                  <c:v>11.737324119895149</c:v>
                </c:pt>
                <c:pt idx="3388">
                  <c:v>-5.9839154435758601</c:v>
                </c:pt>
                <c:pt idx="3389">
                  <c:v>-7.4018667132074896</c:v>
                </c:pt>
                <c:pt idx="3390">
                  <c:v>5.5139144195661052</c:v>
                </c:pt>
                <c:pt idx="3391">
                  <c:v>9.662134855167265</c:v>
                </c:pt>
                <c:pt idx="3392">
                  <c:v>-10.844054833710349</c:v>
                </c:pt>
                <c:pt idx="3393">
                  <c:v>-7.2217708078790857</c:v>
                </c:pt>
                <c:pt idx="3394">
                  <c:v>9.82667891517311</c:v>
                </c:pt>
                <c:pt idx="3395">
                  <c:v>6.8859442301449949</c:v>
                </c:pt>
                <c:pt idx="3396">
                  <c:v>-13.284200829603499</c:v>
                </c:pt>
                <c:pt idx="3397">
                  <c:v>-6.35970542223866</c:v>
                </c:pt>
                <c:pt idx="3398">
                  <c:v>11.9692114469035</c:v>
                </c:pt>
                <c:pt idx="3399">
                  <c:v>4.9727289122464935E-2</c:v>
                </c:pt>
                <c:pt idx="3400">
                  <c:v>-7.1030632457348046</c:v>
                </c:pt>
                <c:pt idx="3401">
                  <c:v>5.206248911332001E-2</c:v>
                </c:pt>
                <c:pt idx="3402">
                  <c:v>11.793976771391801</c:v>
                </c:pt>
                <c:pt idx="3403">
                  <c:v>-4.4264718952854096</c:v>
                </c:pt>
                <c:pt idx="3404">
                  <c:v>-6.9741108178338802</c:v>
                </c:pt>
                <c:pt idx="3405">
                  <c:v>6.2759146308664793</c:v>
                </c:pt>
                <c:pt idx="3406">
                  <c:v>9.2786780107872211</c:v>
                </c:pt>
                <c:pt idx="3407">
                  <c:v>-11.4119108437297</c:v>
                </c:pt>
                <c:pt idx="3408">
                  <c:v>-6.8755934521342352</c:v>
                </c:pt>
                <c:pt idx="3409">
                  <c:v>10.067693755304191</c:v>
                </c:pt>
                <c:pt idx="3410">
                  <c:v>5.4548171563492502</c:v>
                </c:pt>
                <c:pt idx="3411">
                  <c:v>-13.62487562804025</c:v>
                </c:pt>
                <c:pt idx="3412">
                  <c:v>-4.5028911818380299</c:v>
                </c:pt>
                <c:pt idx="3413">
                  <c:v>11.915817996024899</c:v>
                </c:pt>
                <c:pt idx="3414">
                  <c:v>-0.45211026565295703</c:v>
                </c:pt>
                <c:pt idx="3415">
                  <c:v>-6.81039464050615</c:v>
                </c:pt>
                <c:pt idx="3416">
                  <c:v>0.542119774513802</c:v>
                </c:pt>
                <c:pt idx="3417">
                  <c:v>11.3132652319663</c:v>
                </c:pt>
                <c:pt idx="3418">
                  <c:v>-6.9784805509401053</c:v>
                </c:pt>
                <c:pt idx="3419">
                  <c:v>-6.7372550237355906</c:v>
                </c:pt>
                <c:pt idx="3420">
                  <c:v>7.4876496824453653</c:v>
                </c:pt>
                <c:pt idx="3421">
                  <c:v>8.9091983657568292</c:v>
                </c:pt>
                <c:pt idx="3422">
                  <c:v>-12.2653430964489</c:v>
                </c:pt>
                <c:pt idx="3423">
                  <c:v>-6.6585988522527657</c:v>
                </c:pt>
                <c:pt idx="3424">
                  <c:v>10.472082848920049</c:v>
                </c:pt>
                <c:pt idx="3425">
                  <c:v>4.0750226979845747</c:v>
                </c:pt>
                <c:pt idx="3426">
                  <c:v>-8.0592041268609442</c:v>
                </c:pt>
                <c:pt idx="3427">
                  <c:v>-3.2756435324716748</c:v>
                </c:pt>
                <c:pt idx="3428">
                  <c:v>11.924072087808149</c:v>
                </c:pt>
                <c:pt idx="3429">
                  <c:v>-2.69582736551191</c:v>
                </c:pt>
                <c:pt idx="3430">
                  <c:v>-6.5894166026077947</c:v>
                </c:pt>
                <c:pt idx="3431">
                  <c:v>2.854839577306445</c:v>
                </c:pt>
                <c:pt idx="3432">
                  <c:v>11.26217492153525</c:v>
                </c:pt>
                <c:pt idx="3433">
                  <c:v>-7.8667543525015002</c:v>
                </c:pt>
                <c:pt idx="3434">
                  <c:v>-6.5875766806029254</c:v>
                </c:pt>
                <c:pt idx="3435">
                  <c:v>7.8384801107669002</c:v>
                </c:pt>
                <c:pt idx="3436">
                  <c:v>8.3944847521906851</c:v>
                </c:pt>
                <c:pt idx="3437">
                  <c:v>-11.94489338137965</c:v>
                </c:pt>
                <c:pt idx="3438">
                  <c:v>-6.5317388779067205</c:v>
                </c:pt>
                <c:pt idx="3439">
                  <c:v>11.18691128265565</c:v>
                </c:pt>
                <c:pt idx="3440">
                  <c:v>3.4166995613176403</c:v>
                </c:pt>
                <c:pt idx="3441">
                  <c:v>-13.440607869327749</c:v>
                </c:pt>
                <c:pt idx="3442">
                  <c:v>-0.50328057175148655</c:v>
                </c:pt>
                <c:pt idx="3443">
                  <c:v>12.677227975090201</c:v>
                </c:pt>
                <c:pt idx="3444">
                  <c:v>-4.312083893261125</c:v>
                </c:pt>
                <c:pt idx="3445">
                  <c:v>-6.7005338368853344</c:v>
                </c:pt>
                <c:pt idx="3446">
                  <c:v>4.5218486274321403</c:v>
                </c:pt>
                <c:pt idx="3447">
                  <c:v>10.588041972426049</c:v>
                </c:pt>
                <c:pt idx="3448">
                  <c:v>-9.4153349759647611</c:v>
                </c:pt>
                <c:pt idx="3449">
                  <c:v>-6.6657110067320104</c:v>
                </c:pt>
                <c:pt idx="3450">
                  <c:v>8.3501925784245792</c:v>
                </c:pt>
                <c:pt idx="3451">
                  <c:v>6.4684173060433201</c:v>
                </c:pt>
                <c:pt idx="3452">
                  <c:v>-13.2778587155521</c:v>
                </c:pt>
                <c:pt idx="3453">
                  <c:v>-6.535604660293175</c:v>
                </c:pt>
                <c:pt idx="3454">
                  <c:v>11.41664454569905</c:v>
                </c:pt>
                <c:pt idx="3455">
                  <c:v>1.530058010398323</c:v>
                </c:pt>
                <c:pt idx="3456">
                  <c:v>-10.088919418062986</c:v>
                </c:pt>
                <c:pt idx="3457">
                  <c:v>-0.256577928565007</c:v>
                </c:pt>
                <c:pt idx="3458">
                  <c:v>12.42173939384965</c:v>
                </c:pt>
                <c:pt idx="3459">
                  <c:v>-4.3599594143954299</c:v>
                </c:pt>
                <c:pt idx="3460">
                  <c:v>-6.6822442043673549</c:v>
                </c:pt>
                <c:pt idx="3461">
                  <c:v>5.763625230092785</c:v>
                </c:pt>
                <c:pt idx="3462">
                  <c:v>9.8740023111733208</c:v>
                </c:pt>
                <c:pt idx="3463">
                  <c:v>-10.428684409064829</c:v>
                </c:pt>
                <c:pt idx="3464">
                  <c:v>-6.6351837528231599</c:v>
                </c:pt>
                <c:pt idx="3465">
                  <c:v>9.5868308604020402</c:v>
                </c:pt>
                <c:pt idx="3466">
                  <c:v>6.7677653012249399</c:v>
                </c:pt>
                <c:pt idx="3467">
                  <c:v>-12.645826000591949</c:v>
                </c:pt>
                <c:pt idx="3468">
                  <c:v>-5.9013623357796803</c:v>
                </c:pt>
                <c:pt idx="3469">
                  <c:v>11.9363828505159</c:v>
                </c:pt>
                <c:pt idx="3470">
                  <c:v>0.65281846188962045</c:v>
                </c:pt>
                <c:pt idx="3471">
                  <c:v>-6.671523860167345</c:v>
                </c:pt>
                <c:pt idx="3472">
                  <c:v>-0.27513068936221552</c:v>
                </c:pt>
                <c:pt idx="3473">
                  <c:v>11.662121390085201</c:v>
                </c:pt>
                <c:pt idx="3474">
                  <c:v>-7.016872875896305</c:v>
                </c:pt>
                <c:pt idx="3475">
                  <c:v>-6.6161705824311952</c:v>
                </c:pt>
                <c:pt idx="3476">
                  <c:v>6.2666703262764152</c:v>
                </c:pt>
                <c:pt idx="3477">
                  <c:v>9.8073218613721096</c:v>
                </c:pt>
                <c:pt idx="3478">
                  <c:v>-10.005480230478174</c:v>
                </c:pt>
                <c:pt idx="3479">
                  <c:v>-6.69039070980776</c:v>
                </c:pt>
                <c:pt idx="3480">
                  <c:v>11.136014240961352</c:v>
                </c:pt>
                <c:pt idx="3481">
                  <c:v>6.4449446883469399</c:v>
                </c:pt>
                <c:pt idx="3482">
                  <c:v>-12.388902818816099</c:v>
                </c:pt>
                <c:pt idx="3483">
                  <c:v>-5.0477122282066844</c:v>
                </c:pt>
                <c:pt idx="3484">
                  <c:v>12.256784667384501</c:v>
                </c:pt>
                <c:pt idx="3485">
                  <c:v>-1.4012852303383547</c:v>
                </c:pt>
                <c:pt idx="3486">
                  <c:v>-6.9530398045574398</c:v>
                </c:pt>
                <c:pt idx="3487">
                  <c:v>0.57639912431969254</c:v>
                </c:pt>
                <c:pt idx="3488">
                  <c:v>11.576282685079551</c:v>
                </c:pt>
                <c:pt idx="3489">
                  <c:v>-6.749039780053355</c:v>
                </c:pt>
                <c:pt idx="3490">
                  <c:v>-6.9165026755620147</c:v>
                </c:pt>
                <c:pt idx="3491">
                  <c:v>8.7675070715693</c:v>
                </c:pt>
                <c:pt idx="3492">
                  <c:v>10.373036517159001</c:v>
                </c:pt>
                <c:pt idx="3493">
                  <c:v>-10.282061653443</c:v>
                </c:pt>
                <c:pt idx="3494">
                  <c:v>-7.0435551144560051</c:v>
                </c:pt>
                <c:pt idx="3495">
                  <c:v>11.14546629247295</c:v>
                </c:pt>
                <c:pt idx="3496">
                  <c:v>5.3178226408074156</c:v>
                </c:pt>
                <c:pt idx="3497">
                  <c:v>-13.210778533661049</c:v>
                </c:pt>
                <c:pt idx="3498">
                  <c:v>-2.853130712640485</c:v>
                </c:pt>
                <c:pt idx="3499">
                  <c:v>12.710799792061399</c:v>
                </c:pt>
                <c:pt idx="3500">
                  <c:v>-1.3151199667289175</c:v>
                </c:pt>
                <c:pt idx="3501">
                  <c:v>-10.221515167562904</c:v>
                </c:pt>
                <c:pt idx="3502">
                  <c:v>4.3924265934869453</c:v>
                </c:pt>
                <c:pt idx="3503">
                  <c:v>12.5697047785374</c:v>
                </c:pt>
                <c:pt idx="3504">
                  <c:v>-7.8134728116769647</c:v>
                </c:pt>
                <c:pt idx="3505">
                  <c:v>-7.4727447807475249</c:v>
                </c:pt>
                <c:pt idx="3506">
                  <c:v>9.3512301589190763</c:v>
                </c:pt>
                <c:pt idx="3507">
                  <c:v>9.5431548719214998</c:v>
                </c:pt>
                <c:pt idx="3508">
                  <c:v>-11.826083143011349</c:v>
                </c:pt>
                <c:pt idx="3509">
                  <c:v>-7.5517713134401703</c:v>
                </c:pt>
                <c:pt idx="3510">
                  <c:v>11.58007350597855</c:v>
                </c:pt>
                <c:pt idx="3511">
                  <c:v>3.7343997583050603</c:v>
                </c:pt>
                <c:pt idx="3512">
                  <c:v>-13.3026366195074</c:v>
                </c:pt>
                <c:pt idx="3513">
                  <c:v>-2.5568126731504055</c:v>
                </c:pt>
                <c:pt idx="3514">
                  <c:v>13.1905829329711</c:v>
                </c:pt>
                <c:pt idx="3515">
                  <c:v>-3.0393977603922249</c:v>
                </c:pt>
                <c:pt idx="3516">
                  <c:v>-12.6989276579651</c:v>
                </c:pt>
                <c:pt idx="3517">
                  <c:v>5.02309840187867</c:v>
                </c:pt>
                <c:pt idx="3518">
                  <c:v>11.86529079984105</c:v>
                </c:pt>
                <c:pt idx="3519">
                  <c:v>-7.7979519122602197</c:v>
                </c:pt>
                <c:pt idx="3520">
                  <c:v>-7.8787917219264294</c:v>
                </c:pt>
                <c:pt idx="3521">
                  <c:v>9.4244209412556348</c:v>
                </c:pt>
                <c:pt idx="3522">
                  <c:v>8.3715868480231208</c:v>
                </c:pt>
                <c:pt idx="3523">
                  <c:v>-11.785950875635201</c:v>
                </c:pt>
                <c:pt idx="3524">
                  <c:v>-6.5921296090434254</c:v>
                </c:pt>
                <c:pt idx="3525">
                  <c:v>12.655967762415351</c:v>
                </c:pt>
                <c:pt idx="3526">
                  <c:v>3.3463039695754855</c:v>
                </c:pt>
                <c:pt idx="3527">
                  <c:v>-13.3724615061865</c:v>
                </c:pt>
                <c:pt idx="3528">
                  <c:v>0.93752436677619488</c:v>
                </c:pt>
                <c:pt idx="3529">
                  <c:v>12.958479425378549</c:v>
                </c:pt>
                <c:pt idx="3530">
                  <c:v>-2.7853648391269652</c:v>
                </c:pt>
                <c:pt idx="3531">
                  <c:v>-10.560388413820661</c:v>
                </c:pt>
                <c:pt idx="3532">
                  <c:v>6.2006228879860901</c:v>
                </c:pt>
                <c:pt idx="3533">
                  <c:v>10.792306144790949</c:v>
                </c:pt>
                <c:pt idx="3534">
                  <c:v>-8.6632928172371653</c:v>
                </c:pt>
                <c:pt idx="3535">
                  <c:v>-8.149395056491624</c:v>
                </c:pt>
                <c:pt idx="3536">
                  <c:v>9.511827756697075</c:v>
                </c:pt>
                <c:pt idx="3537">
                  <c:v>8.407165362179315</c:v>
                </c:pt>
                <c:pt idx="3538">
                  <c:v>-12.38633043201945</c:v>
                </c:pt>
                <c:pt idx="3539">
                  <c:v>-5.8783203567311695</c:v>
                </c:pt>
                <c:pt idx="3540">
                  <c:v>12.79308676215585</c:v>
                </c:pt>
                <c:pt idx="3541">
                  <c:v>1.3517275983413171</c:v>
                </c:pt>
                <c:pt idx="3542">
                  <c:v>-13.51410698757905</c:v>
                </c:pt>
                <c:pt idx="3543">
                  <c:v>1.734623833581274</c:v>
                </c:pt>
                <c:pt idx="3544">
                  <c:v>12.820752885953599</c:v>
                </c:pt>
                <c:pt idx="3545">
                  <c:v>-5.2612330103364302</c:v>
                </c:pt>
                <c:pt idx="3546">
                  <c:v>-9.4733896297655953</c:v>
                </c:pt>
                <c:pt idx="3547">
                  <c:v>7.35116456649948</c:v>
                </c:pt>
                <c:pt idx="3548">
                  <c:v>11.1682923798678</c:v>
                </c:pt>
                <c:pt idx="3549">
                  <c:v>-9.8873148919010152</c:v>
                </c:pt>
                <c:pt idx="3550">
                  <c:v>-8.3511429895170153</c:v>
                </c:pt>
                <c:pt idx="3551">
                  <c:v>10.7554133744752</c:v>
                </c:pt>
                <c:pt idx="3552">
                  <c:v>6.56920059488459</c:v>
                </c:pt>
                <c:pt idx="3553">
                  <c:v>-13.2374190512858</c:v>
                </c:pt>
                <c:pt idx="3554">
                  <c:v>-4.9260224372558348</c:v>
                </c:pt>
                <c:pt idx="3555">
                  <c:v>12.60560035292395</c:v>
                </c:pt>
                <c:pt idx="3556">
                  <c:v>-1.6087761381174763</c:v>
                </c:pt>
                <c:pt idx="3557">
                  <c:v>-13.882236413849</c:v>
                </c:pt>
                <c:pt idx="3558">
                  <c:v>1.6937036497160365</c:v>
                </c:pt>
                <c:pt idx="3559">
                  <c:v>12.2428056631821</c:v>
                </c:pt>
                <c:pt idx="3560">
                  <c:v>-6.6736935903517107</c:v>
                </c:pt>
                <c:pt idx="3561">
                  <c:v>-8.2605658420478552</c:v>
                </c:pt>
                <c:pt idx="3562">
                  <c:v>6.9410003517484897</c:v>
                </c:pt>
                <c:pt idx="3563">
                  <c:v>9.753288937150085</c:v>
                </c:pt>
                <c:pt idx="3564">
                  <c:v>-11.1327389712756</c:v>
                </c:pt>
                <c:pt idx="3565">
                  <c:v>-8.1335516815441089</c:v>
                </c:pt>
                <c:pt idx="3566">
                  <c:v>11.184173264318549</c:v>
                </c:pt>
                <c:pt idx="3567">
                  <c:v>5.5176804577668257</c:v>
                </c:pt>
                <c:pt idx="3568">
                  <c:v>-13.738233412100501</c:v>
                </c:pt>
                <c:pt idx="3569">
                  <c:v>-3.8581920681172246</c:v>
                </c:pt>
                <c:pt idx="3570">
                  <c:v>12.5157989256449</c:v>
                </c:pt>
                <c:pt idx="3571">
                  <c:v>-1.8617861658085226</c:v>
                </c:pt>
                <c:pt idx="3572">
                  <c:v>-8.0693680641773398</c:v>
                </c:pt>
                <c:pt idx="3573">
                  <c:v>1.7205111363392209</c:v>
                </c:pt>
                <c:pt idx="3574">
                  <c:v>11.518061424174149</c:v>
                </c:pt>
                <c:pt idx="3575">
                  <c:v>-8.1726825921300392</c:v>
                </c:pt>
                <c:pt idx="3576">
                  <c:v>-7.9186389914762856</c:v>
                </c:pt>
                <c:pt idx="3577">
                  <c:v>9.0346919247251805</c:v>
                </c:pt>
                <c:pt idx="3578">
                  <c:v>8.1319399938684143</c:v>
                </c:pt>
                <c:pt idx="3579">
                  <c:v>-11.5899255652654</c:v>
                </c:pt>
                <c:pt idx="3580">
                  <c:v>-7.7559595600915197</c:v>
                </c:pt>
                <c:pt idx="3581">
                  <c:v>11.610377620394601</c:v>
                </c:pt>
                <c:pt idx="3582">
                  <c:v>3.0466737788052098</c:v>
                </c:pt>
                <c:pt idx="3583">
                  <c:v>-14.0581038255458</c:v>
                </c:pt>
                <c:pt idx="3584">
                  <c:v>-3.014386262711565</c:v>
                </c:pt>
                <c:pt idx="3585">
                  <c:v>12.2882442843514</c:v>
                </c:pt>
                <c:pt idx="3586">
                  <c:v>-4.2929541149443455</c:v>
                </c:pt>
                <c:pt idx="3587">
                  <c:v>-7.615492816281245</c:v>
                </c:pt>
                <c:pt idx="3588">
                  <c:v>4.0565368975899254</c:v>
                </c:pt>
                <c:pt idx="3589">
                  <c:v>10.43786210540911</c:v>
                </c:pt>
                <c:pt idx="3590">
                  <c:v>-8.8470077533074996</c:v>
                </c:pt>
                <c:pt idx="3591">
                  <c:v>-7.4390767117842298</c:v>
                </c:pt>
                <c:pt idx="3592">
                  <c:v>8.9108943513936509</c:v>
                </c:pt>
                <c:pt idx="3593">
                  <c:v>7.8139374661657754</c:v>
                </c:pt>
                <c:pt idx="3594">
                  <c:v>-12.823911415996299</c:v>
                </c:pt>
                <c:pt idx="3595">
                  <c:v>-7.2560045618677398</c:v>
                </c:pt>
                <c:pt idx="3596">
                  <c:v>11.316341381341449</c:v>
                </c:pt>
                <c:pt idx="3597">
                  <c:v>1.6391189502327401</c:v>
                </c:pt>
                <c:pt idx="3598">
                  <c:v>-7.2218658310612653</c:v>
                </c:pt>
                <c:pt idx="3599">
                  <c:v>-1.6044764499393747</c:v>
                </c:pt>
                <c:pt idx="3600">
                  <c:v>12.07098357349205</c:v>
                </c:pt>
                <c:pt idx="3601">
                  <c:v>-4.0181158747167203</c:v>
                </c:pt>
                <c:pt idx="3602">
                  <c:v>-7.0885150466730948</c:v>
                </c:pt>
                <c:pt idx="3603">
                  <c:v>4.0169300112139652</c:v>
                </c:pt>
                <c:pt idx="3604">
                  <c:v>10.5743178517301</c:v>
                </c:pt>
                <c:pt idx="3605">
                  <c:v>-9.0136482226569701</c:v>
                </c:pt>
                <c:pt idx="3606">
                  <c:v>-6.9675110993596352</c:v>
                </c:pt>
                <c:pt idx="3607">
                  <c:v>8.7336866093314889</c:v>
                </c:pt>
                <c:pt idx="3608">
                  <c:v>6.2180470745811203</c:v>
                </c:pt>
                <c:pt idx="3609">
                  <c:v>-12.8815561614208</c:v>
                </c:pt>
                <c:pt idx="3610">
                  <c:v>-6.2715417113761607</c:v>
                </c:pt>
                <c:pt idx="3611">
                  <c:v>12.007553353497649</c:v>
                </c:pt>
                <c:pt idx="3612">
                  <c:v>1.8691341757345106</c:v>
                </c:pt>
                <c:pt idx="3613">
                  <c:v>-6.8708973155621447</c:v>
                </c:pt>
                <c:pt idx="3614">
                  <c:v>-0.10117495684304501</c:v>
                </c:pt>
                <c:pt idx="3615">
                  <c:v>12.327192571215001</c:v>
                </c:pt>
                <c:pt idx="3616">
                  <c:v>-5.1472430894110595</c:v>
                </c:pt>
                <c:pt idx="3617">
                  <c:v>-6.8672546832951653</c:v>
                </c:pt>
                <c:pt idx="3618">
                  <c:v>6.3682614044713794</c:v>
                </c:pt>
                <c:pt idx="3619">
                  <c:v>10.07993018881562</c:v>
                </c:pt>
                <c:pt idx="3620">
                  <c:v>-10.88183444410485</c:v>
                </c:pt>
                <c:pt idx="3621">
                  <c:v>-6.8490666422818647</c:v>
                </c:pt>
                <c:pt idx="3622">
                  <c:v>10.707324067675149</c:v>
                </c:pt>
                <c:pt idx="3623">
                  <c:v>6.7984937202213143</c:v>
                </c:pt>
                <c:pt idx="3624">
                  <c:v>-12.727521214242049</c:v>
                </c:pt>
                <c:pt idx="3625">
                  <c:v>-3.8628070074756002</c:v>
                </c:pt>
                <c:pt idx="3626">
                  <c:v>13.144921397844001</c:v>
                </c:pt>
                <c:pt idx="3627">
                  <c:v>-1.2691328438490099</c:v>
                </c:pt>
                <c:pt idx="3628">
                  <c:v>-7.1268937803466947</c:v>
                </c:pt>
                <c:pt idx="3629">
                  <c:v>0.47149102286436506</c:v>
                </c:pt>
                <c:pt idx="3630">
                  <c:v>12.346034468544801</c:v>
                </c:pt>
                <c:pt idx="3631">
                  <c:v>-6.6167495262130647</c:v>
                </c:pt>
                <c:pt idx="3632">
                  <c:v>-7.0994709580727644</c:v>
                </c:pt>
                <c:pt idx="3633">
                  <c:v>7.1920443765935449</c:v>
                </c:pt>
                <c:pt idx="3634">
                  <c:v>8.5879811708784697</c:v>
                </c:pt>
                <c:pt idx="3635">
                  <c:v>-11.291126113606651</c:v>
                </c:pt>
                <c:pt idx="3636">
                  <c:v>-7.0247696072406853</c:v>
                </c:pt>
                <c:pt idx="3637">
                  <c:v>10.85905820082505</c:v>
                </c:pt>
                <c:pt idx="3638">
                  <c:v>5.4779588709529996</c:v>
                </c:pt>
                <c:pt idx="3639">
                  <c:v>-12.781496453054149</c:v>
                </c:pt>
                <c:pt idx="3640">
                  <c:v>-4.524122687043735</c:v>
                </c:pt>
                <c:pt idx="3641">
                  <c:v>12.808957905766551</c:v>
                </c:pt>
                <c:pt idx="3642">
                  <c:v>-0.8525714710189265</c:v>
                </c:pt>
                <c:pt idx="3643">
                  <c:v>-7.1804297039997795</c:v>
                </c:pt>
                <c:pt idx="3644">
                  <c:v>2.8557344257748349</c:v>
                </c:pt>
                <c:pt idx="3645">
                  <c:v>11.696828543333499</c:v>
                </c:pt>
                <c:pt idx="3646">
                  <c:v>-7.9598816670376298</c:v>
                </c:pt>
                <c:pt idx="3647">
                  <c:v>-7.2227772788208142</c:v>
                </c:pt>
                <c:pt idx="3648">
                  <c:v>7.6542668324665506</c:v>
                </c:pt>
                <c:pt idx="3649">
                  <c:v>8.7895695090719155</c:v>
                </c:pt>
                <c:pt idx="3650">
                  <c:v>-11.798462268629901</c:v>
                </c:pt>
                <c:pt idx="3651">
                  <c:v>-7.1745214270570994</c:v>
                </c:pt>
                <c:pt idx="3652">
                  <c:v>11.796365940380049</c:v>
                </c:pt>
                <c:pt idx="3653">
                  <c:v>3.6977854241991501</c:v>
                </c:pt>
                <c:pt idx="3654">
                  <c:v>-13.825064342923049</c:v>
                </c:pt>
                <c:pt idx="3655">
                  <c:v>-2.69281496706733</c:v>
                </c:pt>
                <c:pt idx="3656">
                  <c:v>12.28282155108665</c:v>
                </c:pt>
                <c:pt idx="3657">
                  <c:v>-4.0909867562075899</c:v>
                </c:pt>
                <c:pt idx="3658">
                  <c:v>-7.2762173263160248</c:v>
                </c:pt>
                <c:pt idx="3659">
                  <c:v>4.2378623061580907</c:v>
                </c:pt>
                <c:pt idx="3660">
                  <c:v>11.6940473206206</c:v>
                </c:pt>
                <c:pt idx="3661">
                  <c:v>-7.7554590474872098</c:v>
                </c:pt>
                <c:pt idx="3662">
                  <c:v>-7.3062026505065649</c:v>
                </c:pt>
                <c:pt idx="3663">
                  <c:v>9.9559835004525645</c:v>
                </c:pt>
                <c:pt idx="3664">
                  <c:v>9.7064722387354294</c:v>
                </c:pt>
                <c:pt idx="3665">
                  <c:v>-10.85552956713375</c:v>
                </c:pt>
                <c:pt idx="3666">
                  <c:v>-6.34963565788048</c:v>
                </c:pt>
                <c:pt idx="3667">
                  <c:v>12.0132582612442</c:v>
                </c:pt>
                <c:pt idx="3668">
                  <c:v>3.241972586838255</c:v>
                </c:pt>
                <c:pt idx="3669">
                  <c:v>-10.812771964368794</c:v>
                </c:pt>
                <c:pt idx="3670">
                  <c:v>-2.7514468702429298</c:v>
                </c:pt>
                <c:pt idx="3671">
                  <c:v>12.250202783727801</c:v>
                </c:pt>
                <c:pt idx="3672">
                  <c:v>-4.1175349629608604</c:v>
                </c:pt>
                <c:pt idx="3673">
                  <c:v>-7.4732016237391345</c:v>
                </c:pt>
                <c:pt idx="3674">
                  <c:v>4.7901974679858945</c:v>
                </c:pt>
                <c:pt idx="3675">
                  <c:v>11.187948448435801</c:v>
                </c:pt>
                <c:pt idx="3676">
                  <c:v>-8.8804469677938904</c:v>
                </c:pt>
                <c:pt idx="3677">
                  <c:v>-7.5360885835141147</c:v>
                </c:pt>
                <c:pt idx="3678">
                  <c:v>9.7997227023718398</c:v>
                </c:pt>
                <c:pt idx="3679">
                  <c:v>7.8537132467888302</c:v>
                </c:pt>
                <c:pt idx="3680">
                  <c:v>-12.861962933615549</c:v>
                </c:pt>
                <c:pt idx="3681">
                  <c:v>-6.5485035263453195</c:v>
                </c:pt>
                <c:pt idx="3682">
                  <c:v>11.965942700174899</c:v>
                </c:pt>
                <c:pt idx="3683">
                  <c:v>2.6356105046975502</c:v>
                </c:pt>
                <c:pt idx="3684">
                  <c:v>-13.7938926163252</c:v>
                </c:pt>
                <c:pt idx="3685">
                  <c:v>-0.22732178765737404</c:v>
                </c:pt>
                <c:pt idx="3686">
                  <c:v>12.8281061599792</c:v>
                </c:pt>
                <c:pt idx="3687">
                  <c:v>-5.3657727371364352</c:v>
                </c:pt>
                <c:pt idx="3688">
                  <c:v>-7.6804114430922503</c:v>
                </c:pt>
                <c:pt idx="3689">
                  <c:v>6.6857832694637249</c:v>
                </c:pt>
                <c:pt idx="3690">
                  <c:v>10.366409245789955</c:v>
                </c:pt>
                <c:pt idx="3691">
                  <c:v>-9.3756752598840407</c:v>
                </c:pt>
                <c:pt idx="3692">
                  <c:v>-7.6622696158404846</c:v>
                </c:pt>
                <c:pt idx="3693">
                  <c:v>9.8530380446621955</c:v>
                </c:pt>
                <c:pt idx="3694">
                  <c:v>5.4336625178613751</c:v>
                </c:pt>
                <c:pt idx="3695">
                  <c:v>-13.21445180885615</c:v>
                </c:pt>
                <c:pt idx="3696">
                  <c:v>-3.7605628757089251</c:v>
                </c:pt>
                <c:pt idx="3697">
                  <c:v>12.56841069793515</c:v>
                </c:pt>
                <c:pt idx="3698">
                  <c:v>1.2750822746235635</c:v>
                </c:pt>
                <c:pt idx="3699">
                  <c:v>-13.6217771245558</c:v>
                </c:pt>
                <c:pt idx="3700">
                  <c:v>1.8848076653498815</c:v>
                </c:pt>
                <c:pt idx="3701">
                  <c:v>12.336664321296201</c:v>
                </c:pt>
                <c:pt idx="3702">
                  <c:v>-5.6399578957594105</c:v>
                </c:pt>
                <c:pt idx="3703">
                  <c:v>-7.6722520422098395</c:v>
                </c:pt>
                <c:pt idx="3704">
                  <c:v>7.5405558662579599</c:v>
                </c:pt>
                <c:pt idx="3705">
                  <c:v>9.5231874284203286</c:v>
                </c:pt>
                <c:pt idx="3706">
                  <c:v>-9.7772567586016095</c:v>
                </c:pt>
                <c:pt idx="3707">
                  <c:v>-7.6225055587639652</c:v>
                </c:pt>
                <c:pt idx="3708">
                  <c:v>11.38864027600235</c:v>
                </c:pt>
                <c:pt idx="3709">
                  <c:v>5.7382524305832803</c:v>
                </c:pt>
                <c:pt idx="3710">
                  <c:v>-13.06014816642195</c:v>
                </c:pt>
                <c:pt idx="3711">
                  <c:v>-3.80476835577953</c:v>
                </c:pt>
                <c:pt idx="3712">
                  <c:v>12.876135330672099</c:v>
                </c:pt>
                <c:pt idx="3713">
                  <c:v>-0.41157235758253646</c:v>
                </c:pt>
                <c:pt idx="3714">
                  <c:v>-7.7307869109889946</c:v>
                </c:pt>
                <c:pt idx="3715">
                  <c:v>2.4260289785486</c:v>
                </c:pt>
                <c:pt idx="3716">
                  <c:v>11.411709184928601</c:v>
                </c:pt>
                <c:pt idx="3717">
                  <c:v>-7.7224167190204147</c:v>
                </c:pt>
                <c:pt idx="3718">
                  <c:v>-7.6658007982877798</c:v>
                </c:pt>
                <c:pt idx="3719">
                  <c:v>8.2387320861862197</c:v>
                </c:pt>
                <c:pt idx="3720">
                  <c:v>9.0103956844580999</c:v>
                </c:pt>
                <c:pt idx="3721">
                  <c:v>-11.557572764479801</c:v>
                </c:pt>
                <c:pt idx="3722">
                  <c:v>-7.5519668781282743</c:v>
                </c:pt>
                <c:pt idx="3723">
                  <c:v>11.8421990924148</c:v>
                </c:pt>
                <c:pt idx="3724">
                  <c:v>5.50476962997167</c:v>
                </c:pt>
                <c:pt idx="3725">
                  <c:v>-13.43042008227785</c:v>
                </c:pt>
                <c:pt idx="3726">
                  <c:v>-1.5741461591233279</c:v>
                </c:pt>
                <c:pt idx="3727">
                  <c:v>12.582188871797701</c:v>
                </c:pt>
                <c:pt idx="3728">
                  <c:v>-4.4237059277887898</c:v>
                </c:pt>
                <c:pt idx="3729">
                  <c:v>-7.6859644923785844</c:v>
                </c:pt>
                <c:pt idx="3730">
                  <c:v>4.6142704277585453</c:v>
                </c:pt>
                <c:pt idx="3731">
                  <c:v>11.920676300215352</c:v>
                </c:pt>
                <c:pt idx="3732">
                  <c:v>-8.6199186662959804</c:v>
                </c:pt>
                <c:pt idx="3733">
                  <c:v>-7.6734467812019798</c:v>
                </c:pt>
                <c:pt idx="3734">
                  <c:v>8.9424335393314109</c:v>
                </c:pt>
                <c:pt idx="3735">
                  <c:v>7.9130901843155499</c:v>
                </c:pt>
                <c:pt idx="3736">
                  <c:v>-11.658238919087999</c:v>
                </c:pt>
                <c:pt idx="3737">
                  <c:v>-7.6228975125714751</c:v>
                </c:pt>
                <c:pt idx="3738">
                  <c:v>11.283982106360149</c:v>
                </c:pt>
                <c:pt idx="3739">
                  <c:v>3.1377428606732249</c:v>
                </c:pt>
                <c:pt idx="3740">
                  <c:v>-14.040508256584651</c:v>
                </c:pt>
                <c:pt idx="3741">
                  <c:v>-1.8833642277692542</c:v>
                </c:pt>
                <c:pt idx="3742">
                  <c:v>12.382374138072251</c:v>
                </c:pt>
                <c:pt idx="3743">
                  <c:v>-4.4876267824309206</c:v>
                </c:pt>
                <c:pt idx="3744">
                  <c:v>-7.5755140786343302</c:v>
                </c:pt>
                <c:pt idx="3745">
                  <c:v>4.0682409300513447</c:v>
                </c:pt>
                <c:pt idx="3746">
                  <c:v>11.0381391820089</c:v>
                </c:pt>
                <c:pt idx="3747">
                  <c:v>-9.0276225594850352</c:v>
                </c:pt>
                <c:pt idx="3748">
                  <c:v>-7.5751405485417997</c:v>
                </c:pt>
                <c:pt idx="3749">
                  <c:v>9.3551608302831895</c:v>
                </c:pt>
                <c:pt idx="3750">
                  <c:v>7.7286461972262446</c:v>
                </c:pt>
                <c:pt idx="3751">
                  <c:v>-12.2603814339361</c:v>
                </c:pt>
                <c:pt idx="3752">
                  <c:v>-5.8481868330736901</c:v>
                </c:pt>
                <c:pt idx="3753">
                  <c:v>11.9706682923734</c:v>
                </c:pt>
                <c:pt idx="3754">
                  <c:v>1.5124265934034735</c:v>
                </c:pt>
                <c:pt idx="3755">
                  <c:v>-11.191455181951071</c:v>
                </c:pt>
                <c:pt idx="3756">
                  <c:v>0.30325798208569249</c:v>
                </c:pt>
                <c:pt idx="3757">
                  <c:v>12.2155501131446</c:v>
                </c:pt>
                <c:pt idx="3758">
                  <c:v>-5.1247374847683496</c:v>
                </c:pt>
                <c:pt idx="3759">
                  <c:v>-7.5031687304368448</c:v>
                </c:pt>
                <c:pt idx="3760">
                  <c:v>4.9723071256050053</c:v>
                </c:pt>
                <c:pt idx="3761">
                  <c:v>10.751911947383249</c:v>
                </c:pt>
                <c:pt idx="3762">
                  <c:v>-9.7823692714579558</c:v>
                </c:pt>
                <c:pt idx="3763">
                  <c:v>-7.4575245584449199</c:v>
                </c:pt>
                <c:pt idx="3764">
                  <c:v>10.273346029248859</c:v>
                </c:pt>
                <c:pt idx="3765">
                  <c:v>6.822453388994365</c:v>
                </c:pt>
                <c:pt idx="3766">
                  <c:v>-13.511894557615399</c:v>
                </c:pt>
                <c:pt idx="3767">
                  <c:v>-6.1417240362132706</c:v>
                </c:pt>
                <c:pt idx="3768">
                  <c:v>11.902665119098149</c:v>
                </c:pt>
                <c:pt idx="3769">
                  <c:v>-0.62671040969303948</c:v>
                </c:pt>
                <c:pt idx="3770">
                  <c:v>-7.3911607638567904</c:v>
                </c:pt>
                <c:pt idx="3771">
                  <c:v>0.40370115548381047</c:v>
                </c:pt>
                <c:pt idx="3772">
                  <c:v>11.815471892462501</c:v>
                </c:pt>
                <c:pt idx="3773">
                  <c:v>-7.2013400302019157</c:v>
                </c:pt>
                <c:pt idx="3774">
                  <c:v>-7.2808196653021549</c:v>
                </c:pt>
                <c:pt idx="3775">
                  <c:v>6.44243148870427</c:v>
                </c:pt>
                <c:pt idx="3776">
                  <c:v>8.9161254760440851</c:v>
                </c:pt>
                <c:pt idx="3777">
                  <c:v>-10.746867638519049</c:v>
                </c:pt>
                <c:pt idx="3778">
                  <c:v>-7.1582854178587851</c:v>
                </c:pt>
                <c:pt idx="3779">
                  <c:v>10.506881636966298</c:v>
                </c:pt>
                <c:pt idx="3780">
                  <c:v>5.1583732846679453</c:v>
                </c:pt>
                <c:pt idx="3781">
                  <c:v>-13.840504556796001</c:v>
                </c:pt>
                <c:pt idx="3782">
                  <c:v>-3.6412308879031103</c:v>
                </c:pt>
                <c:pt idx="3783">
                  <c:v>12.056766999504401</c:v>
                </c:pt>
                <c:pt idx="3784">
                  <c:v>-1.4025280167128311</c:v>
                </c:pt>
                <c:pt idx="3785">
                  <c:v>-7.0253957988729745</c:v>
                </c:pt>
                <c:pt idx="3786">
                  <c:v>1.8752157151180735</c:v>
                </c:pt>
                <c:pt idx="3787">
                  <c:v>11.3264348161734</c:v>
                </c:pt>
                <c:pt idx="3788">
                  <c:v>-8.4188586316502203</c:v>
                </c:pt>
                <c:pt idx="3789">
                  <c:v>-6.9142248287402701</c:v>
                </c:pt>
                <c:pt idx="3790">
                  <c:v>7.4845728550175856</c:v>
                </c:pt>
                <c:pt idx="3791">
                  <c:v>7.8785481507135398</c:v>
                </c:pt>
                <c:pt idx="3792">
                  <c:v>-12.08749211679355</c:v>
                </c:pt>
                <c:pt idx="3793">
                  <c:v>-6.7853549062426097</c:v>
                </c:pt>
                <c:pt idx="3794">
                  <c:v>10.411150851243629</c:v>
                </c:pt>
                <c:pt idx="3795">
                  <c:v>3.2688323890589901</c:v>
                </c:pt>
                <c:pt idx="3796">
                  <c:v>-10.247563304709315</c:v>
                </c:pt>
                <c:pt idx="3797">
                  <c:v>-2.35637788997931</c:v>
                </c:pt>
                <c:pt idx="3798">
                  <c:v>12.18122451906485</c:v>
                </c:pt>
                <c:pt idx="3799">
                  <c:v>-1.4590544602954829</c:v>
                </c:pt>
                <c:pt idx="3800">
                  <c:v>-6.7492352018062096</c:v>
                </c:pt>
                <c:pt idx="3801">
                  <c:v>4.0178238758572649</c:v>
                </c:pt>
                <c:pt idx="3802">
                  <c:v>11.0913613418158</c:v>
                </c:pt>
                <c:pt idx="3803">
                  <c:v>-8.7070709793334249</c:v>
                </c:pt>
                <c:pt idx="3804">
                  <c:v>-6.6872131927215204</c:v>
                </c:pt>
                <c:pt idx="3805">
                  <c:v>7.7180583008877193</c:v>
                </c:pt>
                <c:pt idx="3806">
                  <c:v>7.5282690367946845</c:v>
                </c:pt>
                <c:pt idx="3807">
                  <c:v>-11.9607678056644</c:v>
                </c:pt>
                <c:pt idx="3808">
                  <c:v>-6.6344516834178506</c:v>
                </c:pt>
                <c:pt idx="3809">
                  <c:v>11.505105982486949</c:v>
                </c:pt>
                <c:pt idx="3810">
                  <c:v>3.166098036610955</c:v>
                </c:pt>
                <c:pt idx="3811">
                  <c:v>-10.205681566279456</c:v>
                </c:pt>
                <c:pt idx="3812">
                  <c:v>-1.6240642257028941</c:v>
                </c:pt>
                <c:pt idx="3813">
                  <c:v>12.3324762057784</c:v>
                </c:pt>
                <c:pt idx="3814">
                  <c:v>-3.9937400243823653</c:v>
                </c:pt>
                <c:pt idx="3815">
                  <c:v>-6.7816411589642103</c:v>
                </c:pt>
                <c:pt idx="3816">
                  <c:v>4.126453317732155</c:v>
                </c:pt>
                <c:pt idx="3817">
                  <c:v>10.503862552983051</c:v>
                </c:pt>
                <c:pt idx="3818">
                  <c:v>-9.3157313101814108</c:v>
                </c:pt>
                <c:pt idx="3819">
                  <c:v>-6.7477211734959051</c:v>
                </c:pt>
                <c:pt idx="3820">
                  <c:v>8.6638061311096486</c:v>
                </c:pt>
                <c:pt idx="3821">
                  <c:v>6.9904875448472898</c:v>
                </c:pt>
                <c:pt idx="3822">
                  <c:v>-12.306530318667399</c:v>
                </c:pt>
                <c:pt idx="3823">
                  <c:v>-6.488383601160665</c:v>
                </c:pt>
                <c:pt idx="3824">
                  <c:v>12.45755272651615</c:v>
                </c:pt>
                <c:pt idx="3825">
                  <c:v>3.18137444397534</c:v>
                </c:pt>
                <c:pt idx="3826">
                  <c:v>-10.26750956222708</c:v>
                </c:pt>
                <c:pt idx="3827">
                  <c:v>0.74404929847614854</c:v>
                </c:pt>
                <c:pt idx="3828">
                  <c:v>12.490809552210699</c:v>
                </c:pt>
                <c:pt idx="3829">
                  <c:v>-4.7715688529118099</c:v>
                </c:pt>
                <c:pt idx="3830">
                  <c:v>-6.9591998547117502</c:v>
                </c:pt>
                <c:pt idx="3831">
                  <c:v>6.0872256851337552</c:v>
                </c:pt>
                <c:pt idx="3832">
                  <c:v>11.108007190193151</c:v>
                </c:pt>
                <c:pt idx="3833">
                  <c:v>-9.4763105625691892</c:v>
                </c:pt>
                <c:pt idx="3834">
                  <c:v>-7.0419307100962492</c:v>
                </c:pt>
                <c:pt idx="3835">
                  <c:v>9.6804874289611007</c:v>
                </c:pt>
                <c:pt idx="3836">
                  <c:v>7.3542478400098403</c:v>
                </c:pt>
                <c:pt idx="3837">
                  <c:v>-12.556787552550951</c:v>
                </c:pt>
                <c:pt idx="3838">
                  <c:v>-6.0657886275573905</c:v>
                </c:pt>
                <c:pt idx="3839">
                  <c:v>12.3323274639011</c:v>
                </c:pt>
                <c:pt idx="3840">
                  <c:v>0.66140786302215293</c:v>
                </c:pt>
                <c:pt idx="3841">
                  <c:v>-10.563589437732755</c:v>
                </c:pt>
                <c:pt idx="3842">
                  <c:v>0.75842833992636749</c:v>
                </c:pt>
                <c:pt idx="3843">
                  <c:v>12.1421223215418</c:v>
                </c:pt>
                <c:pt idx="3844">
                  <c:v>-5.1435142862412846</c:v>
                </c:pt>
                <c:pt idx="3845">
                  <c:v>-7.2435311348373954</c:v>
                </c:pt>
                <c:pt idx="3846">
                  <c:v>7.4553906925751292</c:v>
                </c:pt>
                <c:pt idx="3847">
                  <c:v>10.97815416986745</c:v>
                </c:pt>
                <c:pt idx="3848">
                  <c:v>-8.9034712010810644</c:v>
                </c:pt>
                <c:pt idx="3849">
                  <c:v>-7.4027114599112247</c:v>
                </c:pt>
                <c:pt idx="3850">
                  <c:v>10.955671097609351</c:v>
                </c:pt>
                <c:pt idx="3851">
                  <c:v>6.6366009627965106</c:v>
                </c:pt>
                <c:pt idx="3852">
                  <c:v>-13.0280287483255</c:v>
                </c:pt>
                <c:pt idx="3853">
                  <c:v>-4.2577559068157456</c:v>
                </c:pt>
                <c:pt idx="3854">
                  <c:v>12.508405120487051</c:v>
                </c:pt>
                <c:pt idx="3855">
                  <c:v>3.8352265755575043E-2</c:v>
                </c:pt>
                <c:pt idx="3856">
                  <c:v>-7.55134798444114</c:v>
                </c:pt>
                <c:pt idx="3857">
                  <c:v>2.7610117765623752</c:v>
                </c:pt>
                <c:pt idx="3858">
                  <c:v>11.950948588461349</c:v>
                </c:pt>
                <c:pt idx="3859">
                  <c:v>-6.6904952211236051</c:v>
                </c:pt>
                <c:pt idx="3860">
                  <c:v>-7.6017520313553657</c:v>
                </c:pt>
                <c:pt idx="3861">
                  <c:v>9.3909424490225355</c:v>
                </c:pt>
                <c:pt idx="3862">
                  <c:v>9.9453455655281857</c:v>
                </c:pt>
                <c:pt idx="3863">
                  <c:v>-10.398617317554764</c:v>
                </c:pt>
                <c:pt idx="3864">
                  <c:v>-7.5392816583799851</c:v>
                </c:pt>
                <c:pt idx="3865">
                  <c:v>11.316696176094151</c:v>
                </c:pt>
                <c:pt idx="3866">
                  <c:v>3.9478744101949497</c:v>
                </c:pt>
                <c:pt idx="3867">
                  <c:v>-13.570919886762049</c:v>
                </c:pt>
                <c:pt idx="3868">
                  <c:v>-2.2498160996451144</c:v>
                </c:pt>
                <c:pt idx="3869">
                  <c:v>13.032074341247249</c:v>
                </c:pt>
                <c:pt idx="3870">
                  <c:v>-1.6422424133645019</c:v>
                </c:pt>
                <c:pt idx="3871">
                  <c:v>-13.044439482801099</c:v>
                </c:pt>
                <c:pt idx="3872">
                  <c:v>4.7517333508470099</c:v>
                </c:pt>
                <c:pt idx="3873">
                  <c:v>12.403267888303301</c:v>
                </c:pt>
                <c:pt idx="3874">
                  <c:v>-7.8915230328255701</c:v>
                </c:pt>
                <c:pt idx="3875">
                  <c:v>-7.9032565880923702</c:v>
                </c:pt>
                <c:pt idx="3876">
                  <c:v>9.0573930469135462</c:v>
                </c:pt>
                <c:pt idx="3877">
                  <c:v>9.0141641877179808</c:v>
                </c:pt>
                <c:pt idx="3878">
                  <c:v>-11.6216093909261</c:v>
                </c:pt>
                <c:pt idx="3879">
                  <c:v>-7.69282311850339</c:v>
                </c:pt>
                <c:pt idx="3880">
                  <c:v>12.069074229818799</c:v>
                </c:pt>
                <c:pt idx="3881">
                  <c:v>2.7755232434337498</c:v>
                </c:pt>
                <c:pt idx="3882">
                  <c:v>-13.403279450496949</c:v>
                </c:pt>
                <c:pt idx="3883">
                  <c:v>-1.384577200429304</c:v>
                </c:pt>
                <c:pt idx="3884">
                  <c:v>13.225280148238351</c:v>
                </c:pt>
                <c:pt idx="3885">
                  <c:v>-3.0270543662938749</c:v>
                </c:pt>
                <c:pt idx="3886">
                  <c:v>-10.564656862300675</c:v>
                </c:pt>
                <c:pt idx="3887">
                  <c:v>4.7886601831050353</c:v>
                </c:pt>
                <c:pt idx="3888">
                  <c:v>11.447055517045101</c:v>
                </c:pt>
                <c:pt idx="3889">
                  <c:v>-9.0955188558213802</c:v>
                </c:pt>
                <c:pt idx="3890">
                  <c:v>-8.0101430453567701</c:v>
                </c:pt>
                <c:pt idx="3891">
                  <c:v>9.4460835138705761</c:v>
                </c:pt>
                <c:pt idx="3892">
                  <c:v>8.4327555352921593</c:v>
                </c:pt>
                <c:pt idx="3893">
                  <c:v>-12.01344557527605</c:v>
                </c:pt>
                <c:pt idx="3894">
                  <c:v>-6.7269814423160001</c:v>
                </c:pt>
                <c:pt idx="3895">
                  <c:v>12.480800501247749</c:v>
                </c:pt>
                <c:pt idx="3896">
                  <c:v>3.7330115923907949</c:v>
                </c:pt>
                <c:pt idx="3897">
                  <c:v>-13.4709731182579</c:v>
                </c:pt>
                <c:pt idx="3898">
                  <c:v>-0.42299440049282599</c:v>
                </c:pt>
                <c:pt idx="3899">
                  <c:v>12.731712897927149</c:v>
                </c:pt>
                <c:pt idx="3900">
                  <c:v>-3.7248393438784202</c:v>
                </c:pt>
                <c:pt idx="3901">
                  <c:v>-8.1152372881353756</c:v>
                </c:pt>
                <c:pt idx="3902">
                  <c:v>6.4380616218782656</c:v>
                </c:pt>
                <c:pt idx="3903">
                  <c:v>10.775624078169049</c:v>
                </c:pt>
                <c:pt idx="3904">
                  <c:v>-9.5553637814211285</c:v>
                </c:pt>
                <c:pt idx="3905">
                  <c:v>-8.0746488223252655</c:v>
                </c:pt>
                <c:pt idx="3906">
                  <c:v>10.44748761733093</c:v>
                </c:pt>
                <c:pt idx="3907">
                  <c:v>7.3010969855891048</c:v>
                </c:pt>
                <c:pt idx="3908">
                  <c:v>-12.924679465780599</c:v>
                </c:pt>
                <c:pt idx="3909">
                  <c:v>-5.451005842364185</c:v>
                </c:pt>
                <c:pt idx="3910">
                  <c:v>12.317803915177599</c:v>
                </c:pt>
                <c:pt idx="3911">
                  <c:v>1.3466729024148956</c:v>
                </c:pt>
                <c:pt idx="3912">
                  <c:v>-14.104460548852199</c:v>
                </c:pt>
                <c:pt idx="3913">
                  <c:v>0.76527706830771447</c:v>
                </c:pt>
                <c:pt idx="3914">
                  <c:v>12.415192909777499</c:v>
                </c:pt>
                <c:pt idx="3915">
                  <c:v>-6.210395218721545</c:v>
                </c:pt>
                <c:pt idx="3916">
                  <c:v>-8.0115044769439496</c:v>
                </c:pt>
                <c:pt idx="3917">
                  <c:v>6.6617180866697296</c:v>
                </c:pt>
                <c:pt idx="3918">
                  <c:v>10.82323453180285</c:v>
                </c:pt>
                <c:pt idx="3919">
                  <c:v>-10.547606180143175</c:v>
                </c:pt>
                <c:pt idx="3920">
                  <c:v>-7.9611222088313998</c:v>
                </c:pt>
                <c:pt idx="3921">
                  <c:v>10.907828022318501</c:v>
                </c:pt>
                <c:pt idx="3922">
                  <c:v>5.5863416079703292</c:v>
                </c:pt>
                <c:pt idx="3923">
                  <c:v>-13.15914622733775</c:v>
                </c:pt>
                <c:pt idx="3924">
                  <c:v>-4.3907778785004945</c:v>
                </c:pt>
                <c:pt idx="3925">
                  <c:v>12.228664597775449</c:v>
                </c:pt>
                <c:pt idx="3926">
                  <c:v>-0.27258803069660803</c:v>
                </c:pt>
                <c:pt idx="3927">
                  <c:v>-7.8514111468936649</c:v>
                </c:pt>
                <c:pt idx="3928">
                  <c:v>1.545374219440202</c:v>
                </c:pt>
                <c:pt idx="3929">
                  <c:v>12.1359623394858</c:v>
                </c:pt>
                <c:pt idx="3930">
                  <c:v>-6.0508417302898501</c:v>
                </c:pt>
                <c:pt idx="3931">
                  <c:v>-7.7782208373297799</c:v>
                </c:pt>
                <c:pt idx="3932">
                  <c:v>7.8459602233110255</c:v>
                </c:pt>
                <c:pt idx="3933">
                  <c:v>9.3804621392856689</c:v>
                </c:pt>
                <c:pt idx="3934">
                  <c:v>-11.428415753067249</c:v>
                </c:pt>
                <c:pt idx="3935">
                  <c:v>-7.7361112231724851</c:v>
                </c:pt>
                <c:pt idx="3936">
                  <c:v>11.23765243614525</c:v>
                </c:pt>
                <c:pt idx="3937">
                  <c:v>5.4960637647760597</c:v>
                </c:pt>
                <c:pt idx="3938">
                  <c:v>-13.77457698555175</c:v>
                </c:pt>
                <c:pt idx="3939">
                  <c:v>-2.8601757425982752</c:v>
                </c:pt>
                <c:pt idx="3940">
                  <c:v>12.440618191667451</c:v>
                </c:pt>
                <c:pt idx="3941">
                  <c:v>-3.09789593592081</c:v>
                </c:pt>
                <c:pt idx="3942">
                  <c:v>-7.663841794343405</c:v>
                </c:pt>
                <c:pt idx="3943">
                  <c:v>2.9098375269747798</c:v>
                </c:pt>
                <c:pt idx="3944">
                  <c:v>11.8381823899133</c:v>
                </c:pt>
                <c:pt idx="3945">
                  <c:v>-7.8579577722994802</c:v>
                </c:pt>
                <c:pt idx="3946">
                  <c:v>-7.5849024586606051</c:v>
                </c:pt>
                <c:pt idx="3947">
                  <c:v>8.1512790537837496</c:v>
                </c:pt>
                <c:pt idx="3948">
                  <c:v>8.6976686012592452</c:v>
                </c:pt>
                <c:pt idx="3949">
                  <c:v>-11.6000798664599</c:v>
                </c:pt>
                <c:pt idx="3950">
                  <c:v>-7.4636945057000954</c:v>
                </c:pt>
                <c:pt idx="3951">
                  <c:v>11.1703417528997</c:v>
                </c:pt>
                <c:pt idx="3952">
                  <c:v>3.2067625720428747</c:v>
                </c:pt>
                <c:pt idx="3953">
                  <c:v>-13.8770671375501</c:v>
                </c:pt>
                <c:pt idx="3954">
                  <c:v>-2.2077455049130448</c:v>
                </c:pt>
                <c:pt idx="3955">
                  <c:v>12.3363333872095</c:v>
                </c:pt>
                <c:pt idx="3956">
                  <c:v>-3.8370039820042248</c:v>
                </c:pt>
                <c:pt idx="3957">
                  <c:v>-7.3890917911791796</c:v>
                </c:pt>
                <c:pt idx="3958">
                  <c:v>2.9142490802894452</c:v>
                </c:pt>
                <c:pt idx="3959">
                  <c:v>10.95811298672845</c:v>
                </c:pt>
                <c:pt idx="3960">
                  <c:v>-9.1261790799748947</c:v>
                </c:pt>
                <c:pt idx="3961">
                  <c:v>-7.2796175629645106</c:v>
                </c:pt>
                <c:pt idx="3962">
                  <c:v>8.2085496063255547</c:v>
                </c:pt>
                <c:pt idx="3963">
                  <c:v>7.6651203957643155</c:v>
                </c:pt>
                <c:pt idx="3964">
                  <c:v>-13.068629468173999</c:v>
                </c:pt>
                <c:pt idx="3965">
                  <c:v>-7.0756524233880445</c:v>
                </c:pt>
                <c:pt idx="3966">
                  <c:v>11.2114838803338</c:v>
                </c:pt>
                <c:pt idx="3967">
                  <c:v>2.4443267479036948</c:v>
                </c:pt>
                <c:pt idx="3968">
                  <c:v>-7.2248263295830704</c:v>
                </c:pt>
                <c:pt idx="3969">
                  <c:v>-2.5826275347460319</c:v>
                </c:pt>
                <c:pt idx="3970">
                  <c:v>12.09465791972055</c:v>
                </c:pt>
                <c:pt idx="3971">
                  <c:v>-4.15446546099942</c:v>
                </c:pt>
                <c:pt idx="3972">
                  <c:v>-7.0927088367913953</c:v>
                </c:pt>
                <c:pt idx="3973">
                  <c:v>4.7439085816363757</c:v>
                </c:pt>
                <c:pt idx="3974">
                  <c:v>10.327507063238905</c:v>
                </c:pt>
                <c:pt idx="3975">
                  <c:v>-9.4139849425054454</c:v>
                </c:pt>
                <c:pt idx="3976">
                  <c:v>-6.9736977188424092</c:v>
                </c:pt>
                <c:pt idx="3977">
                  <c:v>8.7754419985503844</c:v>
                </c:pt>
                <c:pt idx="3978">
                  <c:v>6.7246637431317247</c:v>
                </c:pt>
                <c:pt idx="3979">
                  <c:v>-12.9502565088869</c:v>
                </c:pt>
                <c:pt idx="3980">
                  <c:v>-6.68296058140319</c:v>
                </c:pt>
                <c:pt idx="3981">
                  <c:v>11.8889272253497</c:v>
                </c:pt>
                <c:pt idx="3982">
                  <c:v>0.30361721996455499</c:v>
                </c:pt>
                <c:pt idx="3983">
                  <c:v>-6.9022761570018005</c:v>
                </c:pt>
                <c:pt idx="3984">
                  <c:v>0.32932224354713202</c:v>
                </c:pt>
                <c:pt idx="3985">
                  <c:v>11.56475928119705</c:v>
                </c:pt>
                <c:pt idx="3986">
                  <c:v>-6.6345900737301502</c:v>
                </c:pt>
                <c:pt idx="3987">
                  <c:v>-6.8023070928375393</c:v>
                </c:pt>
                <c:pt idx="3988">
                  <c:v>6.3089461421447401</c:v>
                </c:pt>
                <c:pt idx="3989">
                  <c:v>8.9446406855482508</c:v>
                </c:pt>
                <c:pt idx="3990">
                  <c:v>-10.417735000971545</c:v>
                </c:pt>
                <c:pt idx="3991">
                  <c:v>-6.6790499524394846</c:v>
                </c:pt>
                <c:pt idx="3992">
                  <c:v>9.2793510689449548</c:v>
                </c:pt>
                <c:pt idx="3993">
                  <c:v>5.7718172731931903</c:v>
                </c:pt>
                <c:pt idx="3994">
                  <c:v>-10.1343250967609</c:v>
                </c:pt>
                <c:pt idx="3995">
                  <c:v>-5.4102673861053248</c:v>
                </c:pt>
                <c:pt idx="3996">
                  <c:v>11.901637114585849</c:v>
                </c:pt>
                <c:pt idx="3997">
                  <c:v>-1.859452463345781</c:v>
                </c:pt>
                <c:pt idx="3998">
                  <c:v>-6.6116692157297798</c:v>
                </c:pt>
                <c:pt idx="3999">
                  <c:v>0.55498399870098103</c:v>
                </c:pt>
                <c:pt idx="4000">
                  <c:v>11.383400317942151</c:v>
                </c:pt>
                <c:pt idx="4001">
                  <c:v>-7.149953393721125</c:v>
                </c:pt>
                <c:pt idx="4002">
                  <c:v>-6.52743760607847</c:v>
                </c:pt>
                <c:pt idx="4003">
                  <c:v>5.9269058387050801</c:v>
                </c:pt>
                <c:pt idx="4004">
                  <c:v>8.8371455070756788</c:v>
                </c:pt>
                <c:pt idx="4005">
                  <c:v>-12.1959781889409</c:v>
                </c:pt>
                <c:pt idx="4006">
                  <c:v>-6.4072309698889196</c:v>
                </c:pt>
                <c:pt idx="4007">
                  <c:v>10.36555561001259</c:v>
                </c:pt>
                <c:pt idx="4008">
                  <c:v>5.0004171921854201</c:v>
                </c:pt>
                <c:pt idx="4009">
                  <c:v>-6.4499678242775147</c:v>
                </c:pt>
                <c:pt idx="4010">
                  <c:v>-4.4243459866633295</c:v>
                </c:pt>
                <c:pt idx="4011">
                  <c:v>11.854991030721351</c:v>
                </c:pt>
                <c:pt idx="4012">
                  <c:v>-2.6897000938918501</c:v>
                </c:pt>
                <c:pt idx="4013">
                  <c:v>-6.3873833047765247</c:v>
                </c:pt>
                <c:pt idx="4014">
                  <c:v>2.670359058670595</c:v>
                </c:pt>
                <c:pt idx="4015">
                  <c:v>10.988853340423351</c:v>
                </c:pt>
                <c:pt idx="4016">
                  <c:v>-7.7043466791673696</c:v>
                </c:pt>
                <c:pt idx="4017">
                  <c:v>-6.3901323911790495</c:v>
                </c:pt>
                <c:pt idx="4018">
                  <c:v>7.7075415154499396</c:v>
                </c:pt>
                <c:pt idx="4019">
                  <c:v>8.6326802794261841</c:v>
                </c:pt>
                <c:pt idx="4020">
                  <c:v>-11.4611864108613</c:v>
                </c:pt>
                <c:pt idx="4021">
                  <c:v>-6.4163307354803756</c:v>
                </c:pt>
                <c:pt idx="4022">
                  <c:v>10.767937434121901</c:v>
                </c:pt>
                <c:pt idx="4023">
                  <c:v>2.5637518919213598</c:v>
                </c:pt>
                <c:pt idx="4024">
                  <c:v>-6.5111645747013247</c:v>
                </c:pt>
                <c:pt idx="4025">
                  <c:v>-2.5926012234699201</c:v>
                </c:pt>
                <c:pt idx="4026">
                  <c:v>12.009645915952049</c:v>
                </c:pt>
                <c:pt idx="4027">
                  <c:v>-3.7413275767942848</c:v>
                </c:pt>
                <c:pt idx="4028">
                  <c:v>-6.5094276469770556</c:v>
                </c:pt>
                <c:pt idx="4029">
                  <c:v>4.5164504130061793</c:v>
                </c:pt>
                <c:pt idx="4030">
                  <c:v>11.06074291086305</c:v>
                </c:pt>
                <c:pt idx="4031">
                  <c:v>-8.3179059285044694</c:v>
                </c:pt>
                <c:pt idx="4032">
                  <c:v>-6.5590151436557749</c:v>
                </c:pt>
                <c:pt idx="4033">
                  <c:v>9.4769031668292811</c:v>
                </c:pt>
                <c:pt idx="4034">
                  <c:v>7.7881525786420109</c:v>
                </c:pt>
                <c:pt idx="4035">
                  <c:v>-11.561193824087951</c:v>
                </c:pt>
                <c:pt idx="4036">
                  <c:v>-6.5110827562657301</c:v>
                </c:pt>
                <c:pt idx="4037">
                  <c:v>11.9676348351251</c:v>
                </c:pt>
                <c:pt idx="4038">
                  <c:v>1.7973686924646084</c:v>
                </c:pt>
                <c:pt idx="4039">
                  <c:v>-10.337323345720556</c:v>
                </c:pt>
                <c:pt idx="4040">
                  <c:v>-1.5483225500950815</c:v>
                </c:pt>
                <c:pt idx="4041">
                  <c:v>12.22111466154465</c:v>
                </c:pt>
                <c:pt idx="4042">
                  <c:v>-4.6502375124391095</c:v>
                </c:pt>
                <c:pt idx="4043">
                  <c:v>-6.8769209606055597</c:v>
                </c:pt>
                <c:pt idx="4044">
                  <c:v>6.1859747477670304</c:v>
                </c:pt>
                <c:pt idx="4045">
                  <c:v>10.815555478963351</c:v>
                </c:pt>
                <c:pt idx="4046">
                  <c:v>-9.3234129896675988</c:v>
                </c:pt>
                <c:pt idx="4047">
                  <c:v>-6.9877082078754906</c:v>
                </c:pt>
                <c:pt idx="4048">
                  <c:v>10.60331117377345</c:v>
                </c:pt>
                <c:pt idx="4049">
                  <c:v>7.2561549914983399</c:v>
                </c:pt>
                <c:pt idx="4050">
                  <c:v>-12.182557542447849</c:v>
                </c:pt>
                <c:pt idx="4051">
                  <c:v>-5.9523176384413343</c:v>
                </c:pt>
                <c:pt idx="4052">
                  <c:v>11.905837187918351</c:v>
                </c:pt>
                <c:pt idx="4053">
                  <c:v>0.79286911463036858</c:v>
                </c:pt>
                <c:pt idx="4054">
                  <c:v>-13.74779228824775</c:v>
                </c:pt>
                <c:pt idx="4055">
                  <c:v>-0.544024563330194</c:v>
                </c:pt>
                <c:pt idx="4056">
                  <c:v>12.7168433672537</c:v>
                </c:pt>
                <c:pt idx="4057">
                  <c:v>-4.9590733827582945</c:v>
                </c:pt>
                <c:pt idx="4058">
                  <c:v>-7.285729695363365</c:v>
                </c:pt>
                <c:pt idx="4059">
                  <c:v>6.4228128325725198</c:v>
                </c:pt>
                <c:pt idx="4060">
                  <c:v>10.982698266255351</c:v>
                </c:pt>
                <c:pt idx="4061">
                  <c:v>-10.342673844538535</c:v>
                </c:pt>
                <c:pt idx="4062">
                  <c:v>-7.3821422119499456</c:v>
                </c:pt>
                <c:pt idx="4063">
                  <c:v>10.357268688078435</c:v>
                </c:pt>
                <c:pt idx="4064">
                  <c:v>6.3816975855957647</c:v>
                </c:pt>
                <c:pt idx="4065">
                  <c:v>-12.569377684691052</c:v>
                </c:pt>
                <c:pt idx="4066">
                  <c:v>-5.4763840106768296</c:v>
                </c:pt>
                <c:pt idx="4067">
                  <c:v>12.980436356645448</c:v>
                </c:pt>
                <c:pt idx="4068">
                  <c:v>-1.5478690857490245</c:v>
                </c:pt>
                <c:pt idx="4069">
                  <c:v>-13.25645286641625</c:v>
                </c:pt>
                <c:pt idx="4070">
                  <c:v>2.4569310971975602</c:v>
                </c:pt>
                <c:pt idx="4071">
                  <c:v>12.93901801866525</c:v>
                </c:pt>
                <c:pt idx="4072">
                  <c:v>-6.1687116941729601</c:v>
                </c:pt>
                <c:pt idx="4073">
                  <c:v>-7.7116839299532955</c:v>
                </c:pt>
                <c:pt idx="4074">
                  <c:v>7.7905709212965144</c:v>
                </c:pt>
                <c:pt idx="4075">
                  <c:v>9.9867324363117262</c:v>
                </c:pt>
                <c:pt idx="4076">
                  <c:v>-9.6257784353612905</c:v>
                </c:pt>
                <c:pt idx="4077">
                  <c:v>-7.7411781509649602</c:v>
                </c:pt>
                <c:pt idx="4078">
                  <c:v>11.560886104365299</c:v>
                </c:pt>
                <c:pt idx="4079">
                  <c:v>5.6131088112068603</c:v>
                </c:pt>
                <c:pt idx="4080">
                  <c:v>-12.77133278647625</c:v>
                </c:pt>
                <c:pt idx="4081">
                  <c:v>-1.9652033285095756</c:v>
                </c:pt>
                <c:pt idx="4082">
                  <c:v>13.21571167462125</c:v>
                </c:pt>
                <c:pt idx="4083">
                  <c:v>-6.9496493783339996E-2</c:v>
                </c:pt>
                <c:pt idx="4084">
                  <c:v>-13.520434920289599</c:v>
                </c:pt>
                <c:pt idx="4085">
                  <c:v>2.0136237994023549</c:v>
                </c:pt>
                <c:pt idx="4086">
                  <c:v>12.418414499186699</c:v>
                </c:pt>
                <c:pt idx="4087">
                  <c:v>-7.9495053143507945</c:v>
                </c:pt>
                <c:pt idx="4088">
                  <c:v>-8.00697605113427</c:v>
                </c:pt>
                <c:pt idx="4089">
                  <c:v>9.1236939067251157</c:v>
                </c:pt>
                <c:pt idx="4090">
                  <c:v>9.709846052649926</c:v>
                </c:pt>
                <c:pt idx="4091">
                  <c:v>-11.136084468091051</c:v>
                </c:pt>
                <c:pt idx="4092">
                  <c:v>-7.6794730476317898</c:v>
                </c:pt>
                <c:pt idx="4093">
                  <c:v>12.0421939263368</c:v>
                </c:pt>
                <c:pt idx="4094">
                  <c:v>4.2449614575345747</c:v>
                </c:pt>
                <c:pt idx="4095">
                  <c:v>-13.3176654616483</c:v>
                </c:pt>
                <c:pt idx="4096">
                  <c:v>-3.3179783102310849</c:v>
                </c:pt>
                <c:pt idx="4097">
                  <c:v>12.7069683764048</c:v>
                </c:pt>
                <c:pt idx="4098">
                  <c:v>-2.5376381248151598</c:v>
                </c:pt>
                <c:pt idx="4099">
                  <c:v>-8.1169727427277145</c:v>
                </c:pt>
                <c:pt idx="4100">
                  <c:v>4.843896882871225</c:v>
                </c:pt>
                <c:pt idx="4101">
                  <c:v>12.018301487334249</c:v>
                </c:pt>
                <c:pt idx="4102">
                  <c:v>-7.9507081632682794</c:v>
                </c:pt>
                <c:pt idx="4103">
                  <c:v>-8.1034608457532755</c:v>
                </c:pt>
                <c:pt idx="4104">
                  <c:v>10.159911019393141</c:v>
                </c:pt>
                <c:pt idx="4105">
                  <c:v>8.3061505048154149</c:v>
                </c:pt>
                <c:pt idx="4106">
                  <c:v>-11.8518012496802</c:v>
                </c:pt>
                <c:pt idx="4107">
                  <c:v>-7.1636621065201451</c:v>
                </c:pt>
                <c:pt idx="4108">
                  <c:v>12.153714643555499</c:v>
                </c:pt>
                <c:pt idx="4109">
                  <c:v>3.4599946948178553</c:v>
                </c:pt>
                <c:pt idx="4110">
                  <c:v>-13.88625303610665</c:v>
                </c:pt>
                <c:pt idx="4111">
                  <c:v>-1.9160557832257985</c:v>
                </c:pt>
                <c:pt idx="4112">
                  <c:v>12.605720979151251</c:v>
                </c:pt>
                <c:pt idx="4113">
                  <c:v>-2.8869069641155303</c:v>
                </c:pt>
                <c:pt idx="4114">
                  <c:v>-8.0972944546703296</c:v>
                </c:pt>
                <c:pt idx="4115">
                  <c:v>5.2259180614748004</c:v>
                </c:pt>
                <c:pt idx="4116">
                  <c:v>10.81386626294975</c:v>
                </c:pt>
                <c:pt idx="4117">
                  <c:v>-9.7988662054147593</c:v>
                </c:pt>
                <c:pt idx="4118">
                  <c:v>-8.0616195827035799</c:v>
                </c:pt>
                <c:pt idx="4119">
                  <c:v>9.1057708436156393</c:v>
                </c:pt>
                <c:pt idx="4120">
                  <c:v>7.8954170131903592</c:v>
                </c:pt>
                <c:pt idx="4121">
                  <c:v>-12.564588642301651</c:v>
                </c:pt>
                <c:pt idx="4122">
                  <c:v>-6.9792665858700644</c:v>
                </c:pt>
                <c:pt idx="4123">
                  <c:v>12.397452779732451</c:v>
                </c:pt>
                <c:pt idx="4124">
                  <c:v>0.492426370765499</c:v>
                </c:pt>
                <c:pt idx="4125">
                  <c:v>-13.944850953748499</c:v>
                </c:pt>
                <c:pt idx="4126">
                  <c:v>-0.8334549765079351</c:v>
                </c:pt>
                <c:pt idx="4127">
                  <c:v>12.621009035894749</c:v>
                </c:pt>
                <c:pt idx="4128">
                  <c:v>-4.5060030995363896</c:v>
                </c:pt>
                <c:pt idx="4129">
                  <c:v>-7.9564383138666352</c:v>
                </c:pt>
                <c:pt idx="4130">
                  <c:v>6.8967331601478303</c:v>
                </c:pt>
                <c:pt idx="4131">
                  <c:v>10.590707558255751</c:v>
                </c:pt>
                <c:pt idx="4132">
                  <c:v>-10.387649549479789</c:v>
                </c:pt>
                <c:pt idx="4133">
                  <c:v>-7.8879420169466155</c:v>
                </c:pt>
                <c:pt idx="4134">
                  <c:v>10.41416167159031</c:v>
                </c:pt>
                <c:pt idx="4135">
                  <c:v>6.2827906968300358</c:v>
                </c:pt>
                <c:pt idx="4136">
                  <c:v>-13.3508446631357</c:v>
                </c:pt>
                <c:pt idx="4137">
                  <c:v>-5.4610629392638899</c:v>
                </c:pt>
                <c:pt idx="4138">
                  <c:v>12.476129379433051</c:v>
                </c:pt>
                <c:pt idx="4139">
                  <c:v>-1.344800714517973</c:v>
                </c:pt>
                <c:pt idx="4140">
                  <c:v>-10.869384107433561</c:v>
                </c:pt>
                <c:pt idx="4141">
                  <c:v>2.086685122457399</c:v>
                </c:pt>
                <c:pt idx="4142">
                  <c:v>12.2227565866934</c:v>
                </c:pt>
                <c:pt idx="4143">
                  <c:v>-5.2871551118551405</c:v>
                </c:pt>
                <c:pt idx="4144">
                  <c:v>-7.7813822451513897</c:v>
                </c:pt>
                <c:pt idx="4145">
                  <c:v>7.623132331292255</c:v>
                </c:pt>
                <c:pt idx="4146">
                  <c:v>10.406408912564736</c:v>
                </c:pt>
                <c:pt idx="4147">
                  <c:v>-10.299792708788925</c:v>
                </c:pt>
                <c:pt idx="4148">
                  <c:v>-7.7357499120993705</c:v>
                </c:pt>
                <c:pt idx="4149">
                  <c:v>11.146139319513949</c:v>
                </c:pt>
                <c:pt idx="4150">
                  <c:v>6.092275481942905</c:v>
                </c:pt>
                <c:pt idx="4151">
                  <c:v>-13.404129439883199</c:v>
                </c:pt>
                <c:pt idx="4152">
                  <c:v>-4.2737129297025955</c:v>
                </c:pt>
                <c:pt idx="4153">
                  <c:v>12.79514104557545</c:v>
                </c:pt>
                <c:pt idx="4154">
                  <c:v>-1.370652621205847</c:v>
                </c:pt>
                <c:pt idx="4155">
                  <c:v>-10.698289853168205</c:v>
                </c:pt>
                <c:pt idx="4156">
                  <c:v>1.3104690803457151</c:v>
                </c:pt>
                <c:pt idx="4157">
                  <c:v>12.039505634876249</c:v>
                </c:pt>
                <c:pt idx="4158">
                  <c:v>-7.0028775998389152</c:v>
                </c:pt>
                <c:pt idx="4159">
                  <c:v>-7.7888036003046599</c:v>
                </c:pt>
                <c:pt idx="4160">
                  <c:v>7.8654521428564799</c:v>
                </c:pt>
                <c:pt idx="4161">
                  <c:v>9.1295202171442646</c:v>
                </c:pt>
                <c:pt idx="4162">
                  <c:v>-11.022013367500449</c:v>
                </c:pt>
                <c:pt idx="4163">
                  <c:v>-7.7471132585240952</c:v>
                </c:pt>
                <c:pt idx="4164">
                  <c:v>11.258249085238301</c:v>
                </c:pt>
                <c:pt idx="4165">
                  <c:v>5.4461540025901352</c:v>
                </c:pt>
                <c:pt idx="4166">
                  <c:v>-13.60112921599945</c:v>
                </c:pt>
                <c:pt idx="4167">
                  <c:v>-3.1594578845126851</c:v>
                </c:pt>
                <c:pt idx="4168">
                  <c:v>12.746984011999299</c:v>
                </c:pt>
                <c:pt idx="4169">
                  <c:v>-2.4306563338075797</c:v>
                </c:pt>
                <c:pt idx="4170">
                  <c:v>-7.7512185928371604</c:v>
                </c:pt>
                <c:pt idx="4171">
                  <c:v>1.5101417784273434</c:v>
                </c:pt>
                <c:pt idx="4172">
                  <c:v>11.45309893302095</c:v>
                </c:pt>
                <c:pt idx="4173">
                  <c:v>-9.3029915099576357</c:v>
                </c:pt>
                <c:pt idx="4174">
                  <c:v>-7.6791072091703949</c:v>
                </c:pt>
                <c:pt idx="4175">
                  <c:v>9.336432125650731</c:v>
                </c:pt>
                <c:pt idx="4176">
                  <c:v>8.1123266736069102</c:v>
                </c:pt>
                <c:pt idx="4177">
                  <c:v>-12.1284682191869</c:v>
                </c:pt>
                <c:pt idx="4178">
                  <c:v>-7.5468711031118501</c:v>
                </c:pt>
                <c:pt idx="4179">
                  <c:v>11.68289465223185</c:v>
                </c:pt>
                <c:pt idx="4180">
                  <c:v>3.3092279608978501</c:v>
                </c:pt>
                <c:pt idx="4181">
                  <c:v>-13.97260677161975</c:v>
                </c:pt>
                <c:pt idx="4182">
                  <c:v>-2.1936452802342998</c:v>
                </c:pt>
                <c:pt idx="4183">
                  <c:v>12.32750871055705</c:v>
                </c:pt>
                <c:pt idx="4184">
                  <c:v>-3.0566347338048447</c:v>
                </c:pt>
                <c:pt idx="4185">
                  <c:v>-7.5188715111871893</c:v>
                </c:pt>
                <c:pt idx="4186">
                  <c:v>4.1938614748573144</c:v>
                </c:pt>
                <c:pt idx="4187">
                  <c:v>10.495453521795355</c:v>
                </c:pt>
                <c:pt idx="4188">
                  <c:v>-9.4381012181643946</c:v>
                </c:pt>
                <c:pt idx="4189">
                  <c:v>-7.4423858261222993</c:v>
                </c:pt>
                <c:pt idx="4190">
                  <c:v>8.9575977884912046</c:v>
                </c:pt>
                <c:pt idx="4191">
                  <c:v>7.3331520963533094</c:v>
                </c:pt>
                <c:pt idx="4192">
                  <c:v>-13.123097822103201</c:v>
                </c:pt>
                <c:pt idx="4193">
                  <c:v>-6.9404236881588197</c:v>
                </c:pt>
                <c:pt idx="4194">
                  <c:v>11.28727583427645</c:v>
                </c:pt>
                <c:pt idx="4195">
                  <c:v>1.5381026330630165</c:v>
                </c:pt>
                <c:pt idx="4196">
                  <c:v>-7.3447468176536148</c:v>
                </c:pt>
                <c:pt idx="4197">
                  <c:v>-0.62481817376978288</c:v>
                </c:pt>
                <c:pt idx="4198">
                  <c:v>12.416995070010451</c:v>
                </c:pt>
                <c:pt idx="4199">
                  <c:v>-5.4719641394498852</c:v>
                </c:pt>
                <c:pt idx="4200">
                  <c:v>-7.2580394397467902</c:v>
                </c:pt>
                <c:pt idx="4201">
                  <c:v>3.8543643418431852</c:v>
                </c:pt>
                <c:pt idx="4202">
                  <c:v>10.41182419679358</c:v>
                </c:pt>
                <c:pt idx="4203">
                  <c:v>-10.066692301449985</c:v>
                </c:pt>
                <c:pt idx="4204">
                  <c:v>-7.2129333057132854</c:v>
                </c:pt>
                <c:pt idx="4205">
                  <c:v>10.053196501195011</c:v>
                </c:pt>
                <c:pt idx="4206">
                  <c:v>6.5739601054796548</c:v>
                </c:pt>
                <c:pt idx="4207">
                  <c:v>-13.201845574601</c:v>
                </c:pt>
                <c:pt idx="4208">
                  <c:v>-5.102204435717085</c:v>
                </c:pt>
                <c:pt idx="4209">
                  <c:v>12.07086457010165</c:v>
                </c:pt>
                <c:pt idx="4210">
                  <c:v>0.65358498685323052</c:v>
                </c:pt>
                <c:pt idx="4211">
                  <c:v>-7.6908858475829991</c:v>
                </c:pt>
                <c:pt idx="4212">
                  <c:v>1.8083515641532242</c:v>
                </c:pt>
                <c:pt idx="4213">
                  <c:v>11.87251330696785</c:v>
                </c:pt>
                <c:pt idx="4214">
                  <c:v>-4.3586663007522803</c:v>
                </c:pt>
                <c:pt idx="4215">
                  <c:v>-7.1437448885059602</c:v>
                </c:pt>
                <c:pt idx="4216">
                  <c:v>6.2998103491760258</c:v>
                </c:pt>
                <c:pt idx="4217">
                  <c:v>9.4597275821327447</c:v>
                </c:pt>
                <c:pt idx="4218">
                  <c:v>-11.1295266678662</c:v>
                </c:pt>
                <c:pt idx="4219">
                  <c:v>-7.0477556642485197</c:v>
                </c:pt>
                <c:pt idx="4220">
                  <c:v>10.624830453325149</c:v>
                </c:pt>
                <c:pt idx="4221">
                  <c:v>5.5669144627708551</c:v>
                </c:pt>
                <c:pt idx="4222">
                  <c:v>-13.47171005903045</c:v>
                </c:pt>
                <c:pt idx="4223">
                  <c:v>-3.1706087719618301</c:v>
                </c:pt>
                <c:pt idx="4224">
                  <c:v>12.639995429611901</c:v>
                </c:pt>
                <c:pt idx="4225">
                  <c:v>-0.84342912966941186</c:v>
                </c:pt>
                <c:pt idx="4226">
                  <c:v>-7.1039152260445499</c:v>
                </c:pt>
                <c:pt idx="4227">
                  <c:v>2.8765069980429603</c:v>
                </c:pt>
                <c:pt idx="4228">
                  <c:v>11.337689989026501</c:v>
                </c:pt>
                <c:pt idx="4229">
                  <c:v>-8.0292670698069895</c:v>
                </c:pt>
                <c:pt idx="4230">
                  <c:v>-7.0739924709703104</c:v>
                </c:pt>
                <c:pt idx="4231">
                  <c:v>8.1220349849832552</c:v>
                </c:pt>
                <c:pt idx="4232">
                  <c:v>8.6935031699979817</c:v>
                </c:pt>
                <c:pt idx="4233">
                  <c:v>-11.0224976074021</c:v>
                </c:pt>
                <c:pt idx="4234">
                  <c:v>-7.0523042673719649</c:v>
                </c:pt>
                <c:pt idx="4235">
                  <c:v>11.667358818669751</c:v>
                </c:pt>
                <c:pt idx="4236">
                  <c:v>5.5323177920161903</c:v>
                </c:pt>
                <c:pt idx="4237">
                  <c:v>-13.61490215802155</c:v>
                </c:pt>
                <c:pt idx="4238">
                  <c:v>-4.0500455144477545</c:v>
                </c:pt>
                <c:pt idx="4239">
                  <c:v>12.326318562044651</c:v>
                </c:pt>
                <c:pt idx="4240">
                  <c:v>-1.5287867592494111</c:v>
                </c:pt>
                <c:pt idx="4241">
                  <c:v>-7.1212702894654551</c:v>
                </c:pt>
                <c:pt idx="4242">
                  <c:v>2.365447031342975</c:v>
                </c:pt>
                <c:pt idx="4243">
                  <c:v>11.30986839912725</c:v>
                </c:pt>
                <c:pt idx="4244">
                  <c:v>-7.7015675147228944</c:v>
                </c:pt>
                <c:pt idx="4245">
                  <c:v>-7.1194918100987703</c:v>
                </c:pt>
                <c:pt idx="4246">
                  <c:v>9.2165358578609755</c:v>
                </c:pt>
                <c:pt idx="4247">
                  <c:v>9.0434117927784055</c:v>
                </c:pt>
                <c:pt idx="4248">
                  <c:v>-11.382733218130149</c:v>
                </c:pt>
                <c:pt idx="4249">
                  <c:v>-7.1809844254283703</c:v>
                </c:pt>
                <c:pt idx="4250">
                  <c:v>11.512310307539199</c:v>
                </c:pt>
                <c:pt idx="4251">
                  <c:v>3.669665730009565</c:v>
                </c:pt>
                <c:pt idx="4252">
                  <c:v>-13.87166844353745</c:v>
                </c:pt>
                <c:pt idx="4253">
                  <c:v>-2.818698922431135</c:v>
                </c:pt>
                <c:pt idx="4254">
                  <c:v>12.43036425528415</c:v>
                </c:pt>
                <c:pt idx="4255">
                  <c:v>-2.5512659639004953</c:v>
                </c:pt>
                <c:pt idx="4256">
                  <c:v>-7.2614461029904902</c:v>
                </c:pt>
                <c:pt idx="4257">
                  <c:v>4.6199768945783752</c:v>
                </c:pt>
                <c:pt idx="4258">
                  <c:v>11.506883998102101</c:v>
                </c:pt>
                <c:pt idx="4259">
                  <c:v>-8.7442457390856703</c:v>
                </c:pt>
                <c:pt idx="4260">
                  <c:v>-7.3372533331432397</c:v>
                </c:pt>
                <c:pt idx="4261">
                  <c:v>9.2784184059511254</c:v>
                </c:pt>
                <c:pt idx="4262">
                  <c:v>8.3309715460500193</c:v>
                </c:pt>
                <c:pt idx="4263">
                  <c:v>-12.924014394573149</c:v>
                </c:pt>
                <c:pt idx="4264">
                  <c:v>-6.9419603429587653</c:v>
                </c:pt>
                <c:pt idx="4265">
                  <c:v>11.761346978107749</c:v>
                </c:pt>
                <c:pt idx="4266">
                  <c:v>1.5625973096395949</c:v>
                </c:pt>
                <c:pt idx="4267">
                  <c:v>-10.70839032844118</c:v>
                </c:pt>
                <c:pt idx="4268">
                  <c:v>0.33208873071377498</c:v>
                </c:pt>
                <c:pt idx="4269">
                  <c:v>12.7301966417396</c:v>
                </c:pt>
                <c:pt idx="4270">
                  <c:v>-4.044460922960285</c:v>
                </c:pt>
                <c:pt idx="4271">
                  <c:v>-7.4301294225173145</c:v>
                </c:pt>
                <c:pt idx="4272">
                  <c:v>6.5526420494455895</c:v>
                </c:pt>
                <c:pt idx="4273">
                  <c:v>11.083324334982001</c:v>
                </c:pt>
                <c:pt idx="4274">
                  <c:v>-9.282967338511579</c:v>
                </c:pt>
                <c:pt idx="4275">
                  <c:v>-7.4559820233317744</c:v>
                </c:pt>
                <c:pt idx="4276">
                  <c:v>9.7507759549499404</c:v>
                </c:pt>
                <c:pt idx="4277">
                  <c:v>6.9331604862649403</c:v>
                </c:pt>
                <c:pt idx="4278">
                  <c:v>-13.208847346199601</c:v>
                </c:pt>
                <c:pt idx="4279">
                  <c:v>-6.1386743540790043</c:v>
                </c:pt>
                <c:pt idx="4280">
                  <c:v>12.365177759062199</c:v>
                </c:pt>
                <c:pt idx="4281">
                  <c:v>-1.3189909338365058E-2</c:v>
                </c:pt>
                <c:pt idx="4282">
                  <c:v>-13.623509642852049</c:v>
                </c:pt>
                <c:pt idx="4283">
                  <c:v>0.58074720063052054</c:v>
                </c:pt>
                <c:pt idx="4284">
                  <c:v>12.412155728752801</c:v>
                </c:pt>
                <c:pt idx="4285">
                  <c:v>-5.9200699337292946</c:v>
                </c:pt>
                <c:pt idx="4286">
                  <c:v>-7.5377874880651801</c:v>
                </c:pt>
                <c:pt idx="4287">
                  <c:v>6.5974652831855352</c:v>
                </c:pt>
                <c:pt idx="4288">
                  <c:v>10.322752303287166</c:v>
                </c:pt>
                <c:pt idx="4289">
                  <c:v>-10.413936240074531</c:v>
                </c:pt>
                <c:pt idx="4290">
                  <c:v>-7.5128040125607951</c:v>
                </c:pt>
                <c:pt idx="4291">
                  <c:v>10.844038409662449</c:v>
                </c:pt>
                <c:pt idx="4292">
                  <c:v>6.2265709332051848</c:v>
                </c:pt>
                <c:pt idx="4293">
                  <c:v>-13.035320319654749</c:v>
                </c:pt>
                <c:pt idx="4294">
                  <c:v>-3.7373990604177454</c:v>
                </c:pt>
                <c:pt idx="4295">
                  <c:v>12.53017949301125</c:v>
                </c:pt>
                <c:pt idx="4296">
                  <c:v>-0.85641689288594303</c:v>
                </c:pt>
                <c:pt idx="4297">
                  <c:v>-7.5875698867487493</c:v>
                </c:pt>
                <c:pt idx="4298">
                  <c:v>2.683750073642635</c:v>
                </c:pt>
                <c:pt idx="4299">
                  <c:v>11.842729044540899</c:v>
                </c:pt>
                <c:pt idx="4300">
                  <c:v>-6.9462772711024954</c:v>
                </c:pt>
                <c:pt idx="4301">
                  <c:v>-7.5294175104201502</c:v>
                </c:pt>
                <c:pt idx="4302">
                  <c:v>7.5094528403093506</c:v>
                </c:pt>
                <c:pt idx="4303">
                  <c:v>9.8495324913721749</c:v>
                </c:pt>
                <c:pt idx="4304">
                  <c:v>-11.607967928065499</c:v>
                </c:pt>
                <c:pt idx="4305">
                  <c:v>-7.4641988207545644</c:v>
                </c:pt>
                <c:pt idx="4306">
                  <c:v>11.2602741060459</c:v>
                </c:pt>
                <c:pt idx="4307">
                  <c:v>3.9932411025119547</c:v>
                </c:pt>
                <c:pt idx="4308">
                  <c:v>-13.90351039814955</c:v>
                </c:pt>
                <c:pt idx="4309">
                  <c:v>-3.9422243371853201</c:v>
                </c:pt>
                <c:pt idx="4310">
                  <c:v>12.217906196594651</c:v>
                </c:pt>
                <c:pt idx="4311">
                  <c:v>-2.4909713148881649</c:v>
                </c:pt>
                <c:pt idx="4312">
                  <c:v>-7.4735628063105093</c:v>
                </c:pt>
                <c:pt idx="4313">
                  <c:v>2.8388445711234751</c:v>
                </c:pt>
                <c:pt idx="4314">
                  <c:v>11.285250116442249</c:v>
                </c:pt>
                <c:pt idx="4315">
                  <c:v>-8.3397868997733795</c:v>
                </c:pt>
                <c:pt idx="4316">
                  <c:v>-7.3939894940879594</c:v>
                </c:pt>
                <c:pt idx="4317">
                  <c:v>9.1844716920010292</c:v>
                </c:pt>
                <c:pt idx="4318">
                  <c:v>7.9955754215540855</c:v>
                </c:pt>
                <c:pt idx="4319">
                  <c:v>-12.37680961890835</c:v>
                </c:pt>
                <c:pt idx="4320">
                  <c:v>-7.2992731541680804</c:v>
                </c:pt>
                <c:pt idx="4321">
                  <c:v>11.4272171174623</c:v>
                </c:pt>
                <c:pt idx="4322">
                  <c:v>3.6396407879101602</c:v>
                </c:pt>
                <c:pt idx="4323">
                  <c:v>-13.810255900904199</c:v>
                </c:pt>
                <c:pt idx="4324">
                  <c:v>-1.7084417026222749</c:v>
                </c:pt>
                <c:pt idx="4325">
                  <c:v>12.298827963994549</c:v>
                </c:pt>
                <c:pt idx="4326">
                  <c:v>-3.9046257237827851</c:v>
                </c:pt>
                <c:pt idx="4327">
                  <c:v>-7.2892018064961048</c:v>
                </c:pt>
                <c:pt idx="4328">
                  <c:v>4.9061102154634</c:v>
                </c:pt>
                <c:pt idx="4329">
                  <c:v>10.7907252759878</c:v>
                </c:pt>
                <c:pt idx="4330">
                  <c:v>-8.2730148080509149</c:v>
                </c:pt>
                <c:pt idx="4331">
                  <c:v>-7.2638702289929196</c:v>
                </c:pt>
                <c:pt idx="4332">
                  <c:v>8.9515783355680298</c:v>
                </c:pt>
                <c:pt idx="4333">
                  <c:v>7.7928768684055996</c:v>
                </c:pt>
                <c:pt idx="4334">
                  <c:v>-12.1051093739854</c:v>
                </c:pt>
                <c:pt idx="4335">
                  <c:v>-7.0746816602201248</c:v>
                </c:pt>
                <c:pt idx="4336">
                  <c:v>11.647797830211349</c:v>
                </c:pt>
                <c:pt idx="4337">
                  <c:v>2.40527035169284</c:v>
                </c:pt>
                <c:pt idx="4338">
                  <c:v>-10.455356585397565</c:v>
                </c:pt>
                <c:pt idx="4339">
                  <c:v>-1.737147173825855</c:v>
                </c:pt>
                <c:pt idx="4340">
                  <c:v>12.5443401730696</c:v>
                </c:pt>
                <c:pt idx="4341">
                  <c:v>-5.3961424544636047</c:v>
                </c:pt>
                <c:pt idx="4342">
                  <c:v>-7.2505399098381549</c:v>
                </c:pt>
                <c:pt idx="4343">
                  <c:v>6.2671838490225449</c:v>
                </c:pt>
                <c:pt idx="4344">
                  <c:v>11.061228322802</c:v>
                </c:pt>
                <c:pt idx="4345">
                  <c:v>-9.1317921477726998</c:v>
                </c:pt>
                <c:pt idx="4346">
                  <c:v>-7.251697105221</c:v>
                </c:pt>
                <c:pt idx="4347">
                  <c:v>9.2157330306174359</c:v>
                </c:pt>
                <c:pt idx="4348">
                  <c:v>6.8927901719044948</c:v>
                </c:pt>
                <c:pt idx="4349">
                  <c:v>-13.007274215860349</c:v>
                </c:pt>
                <c:pt idx="4350">
                  <c:v>-5.7174713100329004</c:v>
                </c:pt>
                <c:pt idx="4351">
                  <c:v>12.265661972780201</c:v>
                </c:pt>
                <c:pt idx="4352">
                  <c:v>1.3899289619061539</c:v>
                </c:pt>
                <c:pt idx="4353">
                  <c:v>-7.320303287963255</c:v>
                </c:pt>
                <c:pt idx="4354">
                  <c:v>-0.41160675871598901</c:v>
                </c:pt>
                <c:pt idx="4355">
                  <c:v>12.214781136063749</c:v>
                </c:pt>
                <c:pt idx="4356">
                  <c:v>-5.4060662511870952</c:v>
                </c:pt>
                <c:pt idx="4357">
                  <c:v>-7.2858201433164353</c:v>
                </c:pt>
                <c:pt idx="4358">
                  <c:v>6.5309762665543545</c:v>
                </c:pt>
                <c:pt idx="4359">
                  <c:v>10.282954204776845</c:v>
                </c:pt>
                <c:pt idx="4360">
                  <c:v>-9.9844242380004395</c:v>
                </c:pt>
                <c:pt idx="4361">
                  <c:v>-7.2714244093609004</c:v>
                </c:pt>
                <c:pt idx="4362">
                  <c:v>10.684428428533899</c:v>
                </c:pt>
                <c:pt idx="4363">
                  <c:v>6.0533764139835</c:v>
                </c:pt>
                <c:pt idx="4364">
                  <c:v>-13.43813529289775</c:v>
                </c:pt>
                <c:pt idx="4365">
                  <c:v>-3.99673543019163</c:v>
                </c:pt>
                <c:pt idx="4366">
                  <c:v>12.191935758507199</c:v>
                </c:pt>
                <c:pt idx="4367">
                  <c:v>-0.59984185867432149</c:v>
                </c:pt>
                <c:pt idx="4368">
                  <c:v>-7.3003055278273052</c:v>
                </c:pt>
                <c:pt idx="4369">
                  <c:v>2.0924791326053951</c:v>
                </c:pt>
                <c:pt idx="4370">
                  <c:v>12.047488541136349</c:v>
                </c:pt>
                <c:pt idx="4371">
                  <c:v>-7.5142488129798899</c:v>
                </c:pt>
                <c:pt idx="4372">
                  <c:v>-7.28228696772302</c:v>
                </c:pt>
                <c:pt idx="4373">
                  <c:v>7.4823186056343802</c:v>
                </c:pt>
                <c:pt idx="4374">
                  <c:v>8.7615137930376594</c:v>
                </c:pt>
                <c:pt idx="4375">
                  <c:v>-11.1672738451343</c:v>
                </c:pt>
                <c:pt idx="4376">
                  <c:v>-7.2441025267278203</c:v>
                </c:pt>
                <c:pt idx="4377">
                  <c:v>11.244872527655101</c:v>
                </c:pt>
                <c:pt idx="4378">
                  <c:v>5.1344854351096245</c:v>
                </c:pt>
                <c:pt idx="4379">
                  <c:v>-13.5382108113625</c:v>
                </c:pt>
                <c:pt idx="4380">
                  <c:v>-4.6611963392673603</c:v>
                </c:pt>
                <c:pt idx="4381">
                  <c:v>12.391091425284799</c:v>
                </c:pt>
                <c:pt idx="4382">
                  <c:v>-0.65210993280542007</c:v>
                </c:pt>
                <c:pt idx="4383">
                  <c:v>-7.2946639401780597</c:v>
                </c:pt>
                <c:pt idx="4384">
                  <c:v>2.5551560867430201</c:v>
                </c:pt>
                <c:pt idx="4385">
                  <c:v>11.530661527469601</c:v>
                </c:pt>
                <c:pt idx="4386">
                  <c:v>-9.1661994434713403</c:v>
                </c:pt>
                <c:pt idx="4387">
                  <c:v>-7.2292501775766542</c:v>
                </c:pt>
                <c:pt idx="4388">
                  <c:v>8.4098743895890848</c:v>
                </c:pt>
                <c:pt idx="4389">
                  <c:v>8.4091231222538241</c:v>
                </c:pt>
                <c:pt idx="4390">
                  <c:v>-11.517948922743251</c:v>
                </c:pt>
                <c:pt idx="4391">
                  <c:v>-7.1840520169391056</c:v>
                </c:pt>
                <c:pt idx="4392">
                  <c:v>11.803072367721899</c:v>
                </c:pt>
                <c:pt idx="4393">
                  <c:v>3.6894414844110548</c:v>
                </c:pt>
                <c:pt idx="4394">
                  <c:v>-13.8128705771833</c:v>
                </c:pt>
                <c:pt idx="4395">
                  <c:v>-2.1706670974371347</c:v>
                </c:pt>
                <c:pt idx="4396">
                  <c:v>12.348167043413749</c:v>
                </c:pt>
                <c:pt idx="4397">
                  <c:v>-2.5169532970946902</c:v>
                </c:pt>
                <c:pt idx="4398">
                  <c:v>-7.1837735120819346</c:v>
                </c:pt>
                <c:pt idx="4399">
                  <c:v>4.0177655683266256</c:v>
                </c:pt>
                <c:pt idx="4400">
                  <c:v>10.70410740440045</c:v>
                </c:pt>
                <c:pt idx="4401">
                  <c:v>-8.7882806249862249</c:v>
                </c:pt>
                <c:pt idx="4402">
                  <c:v>-7.1194534254654798</c:v>
                </c:pt>
                <c:pt idx="4403">
                  <c:v>8.9041007495077658</c:v>
                </c:pt>
                <c:pt idx="4404">
                  <c:v>8.4408130978463554</c:v>
                </c:pt>
                <c:pt idx="4405">
                  <c:v>-12.592495087653049</c:v>
                </c:pt>
                <c:pt idx="4406">
                  <c:v>-7.0460604892147956</c:v>
                </c:pt>
                <c:pt idx="4407">
                  <c:v>11.592433935186101</c:v>
                </c:pt>
                <c:pt idx="4408">
                  <c:v>1.5050773967853366</c:v>
                </c:pt>
                <c:pt idx="4409">
                  <c:v>-7.2251082019294053</c:v>
                </c:pt>
                <c:pt idx="4410">
                  <c:v>-2.0233920245516703</c:v>
                </c:pt>
                <c:pt idx="4411">
                  <c:v>12.016560856417652</c:v>
                </c:pt>
                <c:pt idx="4412">
                  <c:v>-4.8159105839626051</c:v>
                </c:pt>
                <c:pt idx="4413">
                  <c:v>-7.0474150035784806</c:v>
                </c:pt>
                <c:pt idx="4414">
                  <c:v>4.8133570600395252</c:v>
                </c:pt>
                <c:pt idx="4415">
                  <c:v>10.7633421468711</c:v>
                </c:pt>
                <c:pt idx="4416">
                  <c:v>-9.009155983244046</c:v>
                </c:pt>
                <c:pt idx="4417">
                  <c:v>-7.0643940270352044</c:v>
                </c:pt>
                <c:pt idx="4418">
                  <c:v>10.172196875379255</c:v>
                </c:pt>
                <c:pt idx="4419">
                  <c:v>7.0263435574668254</c:v>
                </c:pt>
                <c:pt idx="4420">
                  <c:v>-13.1038638218036</c:v>
                </c:pt>
                <c:pt idx="4421">
                  <c:v>-5.6579332738280952</c:v>
                </c:pt>
                <c:pt idx="4422">
                  <c:v>11.966119890932099</c:v>
                </c:pt>
                <c:pt idx="4423">
                  <c:v>1.4654820319979285</c:v>
                </c:pt>
                <c:pt idx="4424">
                  <c:v>-10.443183950115724</c:v>
                </c:pt>
                <c:pt idx="4425">
                  <c:v>-0.59242215858498048</c:v>
                </c:pt>
                <c:pt idx="4426">
                  <c:v>12.701643883632201</c:v>
                </c:pt>
                <c:pt idx="4427">
                  <c:v>-4.8563797777609699</c:v>
                </c:pt>
                <c:pt idx="4428">
                  <c:v>-7.1761213931621946</c:v>
                </c:pt>
                <c:pt idx="4429">
                  <c:v>6.4237835129831744</c:v>
                </c:pt>
                <c:pt idx="4430">
                  <c:v>10.5662783893794</c:v>
                </c:pt>
                <c:pt idx="4431">
                  <c:v>-9.6962793229392101</c:v>
                </c:pt>
                <c:pt idx="4432">
                  <c:v>-7.2051458726230351</c:v>
                </c:pt>
                <c:pt idx="4433">
                  <c:v>9.8280690314569057</c:v>
                </c:pt>
                <c:pt idx="4434">
                  <c:v>6.5235052863502396</c:v>
                </c:pt>
                <c:pt idx="4435">
                  <c:v>-12.979684063227751</c:v>
                </c:pt>
                <c:pt idx="4436">
                  <c:v>-4.8815945515499601</c:v>
                </c:pt>
                <c:pt idx="4437">
                  <c:v>12.709865438271351</c:v>
                </c:pt>
                <c:pt idx="4438">
                  <c:v>-0.67419805578118452</c:v>
                </c:pt>
                <c:pt idx="4439">
                  <c:v>-10.412200205236015</c:v>
                </c:pt>
                <c:pt idx="4440">
                  <c:v>2.1891714055375551</c:v>
                </c:pt>
                <c:pt idx="4441">
                  <c:v>12.263636864394449</c:v>
                </c:pt>
                <c:pt idx="4442">
                  <c:v>-6.7017354965877356</c:v>
                </c:pt>
                <c:pt idx="4443">
                  <c:v>-7.379335670639005</c:v>
                </c:pt>
                <c:pt idx="4444">
                  <c:v>7.5478783215924494</c:v>
                </c:pt>
                <c:pt idx="4445">
                  <c:v>8.9187940944288684</c:v>
                </c:pt>
                <c:pt idx="4446">
                  <c:v>-10.86426621163735</c:v>
                </c:pt>
                <c:pt idx="4447">
                  <c:v>-7.3638006305034303</c:v>
                </c:pt>
                <c:pt idx="4448">
                  <c:v>10.845479230981201</c:v>
                </c:pt>
                <c:pt idx="4449">
                  <c:v>3.8080652065514702</c:v>
                </c:pt>
                <c:pt idx="4450">
                  <c:v>-13.213523170621599</c:v>
                </c:pt>
                <c:pt idx="4451">
                  <c:v>-4.0675687899338646</c:v>
                </c:pt>
                <c:pt idx="4452">
                  <c:v>12.7618790114585</c:v>
                </c:pt>
                <c:pt idx="4453">
                  <c:v>-0.85587440502972856</c:v>
                </c:pt>
                <c:pt idx="4454">
                  <c:v>-7.5158244861008896</c:v>
                </c:pt>
                <c:pt idx="4455">
                  <c:v>3.7255351489336799</c:v>
                </c:pt>
                <c:pt idx="4456">
                  <c:v>11.308800809865399</c:v>
                </c:pt>
                <c:pt idx="4457">
                  <c:v>-7.44064545740755</c:v>
                </c:pt>
                <c:pt idx="4458">
                  <c:v>-7.4710640120694656</c:v>
                </c:pt>
                <c:pt idx="4459">
                  <c:v>8.8722705526015559</c:v>
                </c:pt>
                <c:pt idx="4460">
                  <c:v>9.5105395290403294</c:v>
                </c:pt>
                <c:pt idx="4461">
                  <c:v>-11.562211427000399</c:v>
                </c:pt>
                <c:pt idx="4462">
                  <c:v>-7.12697193191255</c:v>
                </c:pt>
                <c:pt idx="4463">
                  <c:v>12.2241781681644</c:v>
                </c:pt>
                <c:pt idx="4464">
                  <c:v>4.5644218500793148</c:v>
                </c:pt>
                <c:pt idx="4465">
                  <c:v>-13.2921708585496</c:v>
                </c:pt>
                <c:pt idx="4466">
                  <c:v>-3.2203677390481098</c:v>
                </c:pt>
                <c:pt idx="4467">
                  <c:v>12.487301718585</c:v>
                </c:pt>
                <c:pt idx="4468">
                  <c:v>-1.492996605520849</c:v>
                </c:pt>
                <c:pt idx="4469">
                  <c:v>-7.5927877035696696</c:v>
                </c:pt>
                <c:pt idx="4470">
                  <c:v>4.3275173622820553</c:v>
                </c:pt>
                <c:pt idx="4471">
                  <c:v>11.2147693084164</c:v>
                </c:pt>
                <c:pt idx="4472">
                  <c:v>-8.9737020819741105</c:v>
                </c:pt>
                <c:pt idx="4473">
                  <c:v>-7.6203859807330652</c:v>
                </c:pt>
                <c:pt idx="4474">
                  <c:v>10.058228178607241</c:v>
                </c:pt>
                <c:pt idx="4475">
                  <c:v>8.3114438863962601</c:v>
                </c:pt>
                <c:pt idx="4476">
                  <c:v>-11.516497489011901</c:v>
                </c:pt>
                <c:pt idx="4477">
                  <c:v>-6.7708034364860605</c:v>
                </c:pt>
                <c:pt idx="4478">
                  <c:v>12.01460126191045</c:v>
                </c:pt>
                <c:pt idx="4479">
                  <c:v>3.7923385346875151</c:v>
                </c:pt>
                <c:pt idx="4480">
                  <c:v>-13.87649151242165</c:v>
                </c:pt>
                <c:pt idx="4481">
                  <c:v>-0.43151345687312403</c:v>
                </c:pt>
                <c:pt idx="4482">
                  <c:v>12.633849690695699</c:v>
                </c:pt>
                <c:pt idx="4483">
                  <c:v>-1.3935270578957879</c:v>
                </c:pt>
                <c:pt idx="4484">
                  <c:v>-7.754974911082285</c:v>
                </c:pt>
                <c:pt idx="4485">
                  <c:v>5.6046503871732147</c:v>
                </c:pt>
                <c:pt idx="4486">
                  <c:v>11.104437346494748</c:v>
                </c:pt>
                <c:pt idx="4487">
                  <c:v>-9.7473187805248287</c:v>
                </c:pt>
                <c:pt idx="4488">
                  <c:v>-7.8053623455499297</c:v>
                </c:pt>
                <c:pt idx="4489">
                  <c:v>9.0694692399135697</c:v>
                </c:pt>
                <c:pt idx="4490">
                  <c:v>6.9089718679610392</c:v>
                </c:pt>
                <c:pt idx="4491">
                  <c:v>-12.42556845229535</c:v>
                </c:pt>
                <c:pt idx="4492">
                  <c:v>-5.9514310381382947</c:v>
                </c:pt>
                <c:pt idx="4493">
                  <c:v>12.26199470748735</c:v>
                </c:pt>
                <c:pt idx="4494">
                  <c:v>0.48708428374577206</c:v>
                </c:pt>
                <c:pt idx="4495">
                  <c:v>-13.69568917367455</c:v>
                </c:pt>
                <c:pt idx="4496">
                  <c:v>0.12188991800221494</c:v>
                </c:pt>
                <c:pt idx="4497">
                  <c:v>12.60481615223215</c:v>
                </c:pt>
                <c:pt idx="4498">
                  <c:v>-5.3170523777019651</c:v>
                </c:pt>
                <c:pt idx="4499">
                  <c:v>-7.8188386676190547</c:v>
                </c:pt>
                <c:pt idx="4500">
                  <c:v>6.340025140838045</c:v>
                </c:pt>
                <c:pt idx="4501">
                  <c:v>10.7557060711463</c:v>
                </c:pt>
                <c:pt idx="4502">
                  <c:v>-10.0538976579973</c:v>
                </c:pt>
                <c:pt idx="4503">
                  <c:v>-7.7776599673930047</c:v>
                </c:pt>
                <c:pt idx="4504">
                  <c:v>10.83463627860915</c:v>
                </c:pt>
                <c:pt idx="4505">
                  <c:v>5.4742424355553396</c:v>
                </c:pt>
                <c:pt idx="4506">
                  <c:v>-12.751048007599</c:v>
                </c:pt>
                <c:pt idx="4507">
                  <c:v>-5.2433831840169001</c:v>
                </c:pt>
                <c:pt idx="4508">
                  <c:v>12.7044277015549</c:v>
                </c:pt>
                <c:pt idx="4509">
                  <c:v>1.372921946611287</c:v>
                </c:pt>
                <c:pt idx="4510">
                  <c:v>-13.7411394413501</c:v>
                </c:pt>
                <c:pt idx="4511">
                  <c:v>1.7105981111733761</c:v>
                </c:pt>
                <c:pt idx="4512">
                  <c:v>12.118854888141001</c:v>
                </c:pt>
                <c:pt idx="4513">
                  <c:v>-6.4974181952084651</c:v>
                </c:pt>
                <c:pt idx="4514">
                  <c:v>-7.7752414380776349</c:v>
                </c:pt>
                <c:pt idx="4515">
                  <c:v>7.3201423974459399</c:v>
                </c:pt>
                <c:pt idx="4516">
                  <c:v>9.2189190603059306</c:v>
                </c:pt>
                <c:pt idx="4517">
                  <c:v>-10.997839618646001</c:v>
                </c:pt>
                <c:pt idx="4518">
                  <c:v>-7.7076593015146102</c:v>
                </c:pt>
                <c:pt idx="4519">
                  <c:v>11.349777218150251</c:v>
                </c:pt>
                <c:pt idx="4520">
                  <c:v>5.82254128740691</c:v>
                </c:pt>
                <c:pt idx="4521">
                  <c:v>-13.433714628575899</c:v>
                </c:pt>
                <c:pt idx="4522">
                  <c:v>-2.7052557413953902</c:v>
                </c:pt>
                <c:pt idx="4523">
                  <c:v>12.3839130498001</c:v>
                </c:pt>
                <c:pt idx="4524">
                  <c:v>-0.54663368206273089</c:v>
                </c:pt>
                <c:pt idx="4525">
                  <c:v>-7.6936132951020255</c:v>
                </c:pt>
                <c:pt idx="4526">
                  <c:v>1.8859652017001931</c:v>
                </c:pt>
                <c:pt idx="4527">
                  <c:v>11.2135137510428</c:v>
                </c:pt>
                <c:pt idx="4528">
                  <c:v>-8.1353893791898795</c:v>
                </c:pt>
                <c:pt idx="4529">
                  <c:v>-7.5886024133447343</c:v>
                </c:pt>
                <c:pt idx="4530">
                  <c:v>8.9160048816227349</c:v>
                </c:pt>
                <c:pt idx="4531">
                  <c:v>8.3563264106469006</c:v>
                </c:pt>
                <c:pt idx="4532">
                  <c:v>-11.6565311940097</c:v>
                </c:pt>
                <c:pt idx="4533">
                  <c:v>-7.3992748807344544</c:v>
                </c:pt>
                <c:pt idx="4534">
                  <c:v>11.535601737021349</c:v>
                </c:pt>
                <c:pt idx="4535">
                  <c:v>2.9043950816083197</c:v>
                </c:pt>
                <c:pt idx="4536">
                  <c:v>-11.156850460831009</c:v>
                </c:pt>
                <c:pt idx="4537">
                  <c:v>-3.8711226094900701</c:v>
                </c:pt>
                <c:pt idx="4538">
                  <c:v>12.0620274785758</c:v>
                </c:pt>
                <c:pt idx="4539">
                  <c:v>-3.0714041806749703</c:v>
                </c:pt>
                <c:pt idx="4540">
                  <c:v>-7.3888147662827652</c:v>
                </c:pt>
                <c:pt idx="4541">
                  <c:v>1.5626101012513773</c:v>
                </c:pt>
                <c:pt idx="4542">
                  <c:v>11.331521591793599</c:v>
                </c:pt>
                <c:pt idx="4543">
                  <c:v>-8.5306557961341341</c:v>
                </c:pt>
                <c:pt idx="4544">
                  <c:v>-7.3035684200916497</c:v>
                </c:pt>
                <c:pt idx="4545">
                  <c:v>8.3549438755619505</c:v>
                </c:pt>
                <c:pt idx="4546">
                  <c:v>8.1500606770471897</c:v>
                </c:pt>
                <c:pt idx="4547">
                  <c:v>-11.8397737317592</c:v>
                </c:pt>
                <c:pt idx="4548">
                  <c:v>-7.0913310894234503</c:v>
                </c:pt>
                <c:pt idx="4549">
                  <c:v>11.336513822659551</c:v>
                </c:pt>
                <c:pt idx="4550">
                  <c:v>2.1652442576074451</c:v>
                </c:pt>
                <c:pt idx="4551">
                  <c:v>-7.2379084297407346</c:v>
                </c:pt>
                <c:pt idx="4552">
                  <c:v>-2.85634497979974</c:v>
                </c:pt>
                <c:pt idx="4553">
                  <c:v>12.19296530823795</c:v>
                </c:pt>
                <c:pt idx="4554">
                  <c:v>-4.0004696407324145</c:v>
                </c:pt>
                <c:pt idx="4555">
                  <c:v>-7.1300926690081994</c:v>
                </c:pt>
                <c:pt idx="4556">
                  <c:v>4.418792044913805</c:v>
                </c:pt>
                <c:pt idx="4557">
                  <c:v>10.859716330619801</c:v>
                </c:pt>
                <c:pt idx="4558">
                  <c:v>-9.2636767632274939</c:v>
                </c:pt>
                <c:pt idx="4559">
                  <c:v>-7.0584612482429598</c:v>
                </c:pt>
                <c:pt idx="4560">
                  <c:v>9.4766101606067803</c:v>
                </c:pt>
                <c:pt idx="4561">
                  <c:v>6.8000844524525448</c:v>
                </c:pt>
                <c:pt idx="4562">
                  <c:v>-13.028284601973301</c:v>
                </c:pt>
                <c:pt idx="4563">
                  <c:v>-6.6190770290340204</c:v>
                </c:pt>
                <c:pt idx="4564">
                  <c:v>12.025954867681651</c:v>
                </c:pt>
                <c:pt idx="4565">
                  <c:v>1.5247191058795515</c:v>
                </c:pt>
                <c:pt idx="4566">
                  <c:v>-7.0326732552754949</c:v>
                </c:pt>
                <c:pt idx="4567">
                  <c:v>0.41015248292885848</c:v>
                </c:pt>
                <c:pt idx="4568">
                  <c:v>12.344865643766351</c:v>
                </c:pt>
                <c:pt idx="4569">
                  <c:v>-5.6071657860523949</c:v>
                </c:pt>
                <c:pt idx="4570">
                  <c:v>-7.0098986605468845</c:v>
                </c:pt>
                <c:pt idx="4571">
                  <c:v>6.0807079042967995</c:v>
                </c:pt>
                <c:pt idx="4572">
                  <c:v>9.7413468342155554</c:v>
                </c:pt>
                <c:pt idx="4573">
                  <c:v>-9.8730775434825642</c:v>
                </c:pt>
                <c:pt idx="4574">
                  <c:v>-6.9515597778186553</c:v>
                </c:pt>
                <c:pt idx="4575">
                  <c:v>9.6671308096942052</c:v>
                </c:pt>
                <c:pt idx="4576">
                  <c:v>5.4730138073248398</c:v>
                </c:pt>
                <c:pt idx="4577">
                  <c:v>-12.762103284442951</c:v>
                </c:pt>
                <c:pt idx="4578">
                  <c:v>-4.876249994557055</c:v>
                </c:pt>
                <c:pt idx="4579">
                  <c:v>12.022590627130899</c:v>
                </c:pt>
                <c:pt idx="4580">
                  <c:v>-1.5000150549150444</c:v>
                </c:pt>
                <c:pt idx="4581">
                  <c:v>-6.9846495861560598</c:v>
                </c:pt>
                <c:pt idx="4582">
                  <c:v>1.7766960133706193</c:v>
                </c:pt>
                <c:pt idx="4583">
                  <c:v>11.662527758775749</c:v>
                </c:pt>
                <c:pt idx="4584">
                  <c:v>-5.5999297229209244</c:v>
                </c:pt>
                <c:pt idx="4585">
                  <c:v>-6.9536495824290654</c:v>
                </c:pt>
                <c:pt idx="4586">
                  <c:v>6.3162837472593143</c:v>
                </c:pt>
                <c:pt idx="4587">
                  <c:v>9.3594747904237643</c:v>
                </c:pt>
                <c:pt idx="4588">
                  <c:v>-11.048099643148799</c:v>
                </c:pt>
                <c:pt idx="4589">
                  <c:v>-6.9175608276024301</c:v>
                </c:pt>
                <c:pt idx="4590">
                  <c:v>10.5727903359485</c:v>
                </c:pt>
                <c:pt idx="4591">
                  <c:v>3.4854745789513997</c:v>
                </c:pt>
                <c:pt idx="4592">
                  <c:v>-13.71300411557425</c:v>
                </c:pt>
                <c:pt idx="4593">
                  <c:v>-3.7133909430105403</c:v>
                </c:pt>
                <c:pt idx="4594">
                  <c:v>12.0389410468166</c:v>
                </c:pt>
                <c:pt idx="4595">
                  <c:v>-2.34398013302624</c:v>
                </c:pt>
                <c:pt idx="4596">
                  <c:v>-6.9313246418355803</c:v>
                </c:pt>
                <c:pt idx="4597">
                  <c:v>1.3704451629428827</c:v>
                </c:pt>
                <c:pt idx="4598">
                  <c:v>11.714778342596599</c:v>
                </c:pt>
                <c:pt idx="4599">
                  <c:v>-7.1425618348844253</c:v>
                </c:pt>
                <c:pt idx="4600">
                  <c:v>-6.9294810545796253</c:v>
                </c:pt>
                <c:pt idx="4601">
                  <c:v>7.5712631891609403</c:v>
                </c:pt>
                <c:pt idx="4602">
                  <c:v>9.3370305319861746</c:v>
                </c:pt>
                <c:pt idx="4603">
                  <c:v>-11.188290343308051</c:v>
                </c:pt>
                <c:pt idx="4604">
                  <c:v>-6.9644543742604856</c:v>
                </c:pt>
                <c:pt idx="4605">
                  <c:v>11.08157087086115</c:v>
                </c:pt>
                <c:pt idx="4606">
                  <c:v>3.01786910091367</c:v>
                </c:pt>
                <c:pt idx="4607">
                  <c:v>-13.61118274168965</c:v>
                </c:pt>
                <c:pt idx="4608">
                  <c:v>-3.9886039278855252</c:v>
                </c:pt>
                <c:pt idx="4609">
                  <c:v>12.397309767244201</c:v>
                </c:pt>
                <c:pt idx="4610">
                  <c:v>-3.4122935540479595</c:v>
                </c:pt>
                <c:pt idx="4611">
                  <c:v>-7.0501792719419143</c:v>
                </c:pt>
                <c:pt idx="4612">
                  <c:v>4.7451740388355255</c:v>
                </c:pt>
                <c:pt idx="4613">
                  <c:v>11.80332381330855</c:v>
                </c:pt>
                <c:pt idx="4614">
                  <c:v>-8.0235468157596799</c:v>
                </c:pt>
                <c:pt idx="4615">
                  <c:v>-7.0914172365150403</c:v>
                </c:pt>
                <c:pt idx="4616">
                  <c:v>8.8996844447543797</c:v>
                </c:pt>
                <c:pt idx="4617">
                  <c:v>8.418532340074659</c:v>
                </c:pt>
                <c:pt idx="4618">
                  <c:v>-12.3343467839774</c:v>
                </c:pt>
                <c:pt idx="4619">
                  <c:v>-7.1191900644074195</c:v>
                </c:pt>
                <c:pt idx="4620">
                  <c:v>11.404254359882749</c:v>
                </c:pt>
                <c:pt idx="4621">
                  <c:v>3.6037633184338898</c:v>
                </c:pt>
                <c:pt idx="4622">
                  <c:v>-13.82646686454145</c:v>
                </c:pt>
                <c:pt idx="4623">
                  <c:v>-1.9454489897523302</c:v>
                </c:pt>
                <c:pt idx="4624">
                  <c:v>12.514968064662199</c:v>
                </c:pt>
                <c:pt idx="4625">
                  <c:v>-1.9271477888418285</c:v>
                </c:pt>
                <c:pt idx="4626">
                  <c:v>-7.2234542244121798</c:v>
                </c:pt>
                <c:pt idx="4627">
                  <c:v>4.0741816629275505</c:v>
                </c:pt>
                <c:pt idx="4628">
                  <c:v>10.978020677394401</c:v>
                </c:pt>
                <c:pt idx="4629">
                  <c:v>-9.6176096157787185</c:v>
                </c:pt>
                <c:pt idx="4630">
                  <c:v>-7.2588751079796392</c:v>
                </c:pt>
                <c:pt idx="4631">
                  <c:v>9.8235271143813456</c:v>
                </c:pt>
                <c:pt idx="4632">
                  <c:v>7.9552653505757052</c:v>
                </c:pt>
                <c:pt idx="4633">
                  <c:v>-12.3039870978892</c:v>
                </c:pt>
                <c:pt idx="4634">
                  <c:v>-6.8262623870367349</c:v>
                </c:pt>
                <c:pt idx="4635">
                  <c:v>12.246121624281599</c:v>
                </c:pt>
                <c:pt idx="4636">
                  <c:v>1.2107444875483724</c:v>
                </c:pt>
                <c:pt idx="4637">
                  <c:v>-13.813168294014551</c:v>
                </c:pt>
                <c:pt idx="4638">
                  <c:v>-5.2984283647505848E-4</c:v>
                </c:pt>
                <c:pt idx="4639">
                  <c:v>12.561980545012799</c:v>
                </c:pt>
                <c:pt idx="4640">
                  <c:v>-4.0275886348839949</c:v>
                </c:pt>
                <c:pt idx="4641">
                  <c:v>-7.3902928405849906</c:v>
                </c:pt>
                <c:pt idx="4642">
                  <c:v>6.096952081472125</c:v>
                </c:pt>
                <c:pt idx="4643">
                  <c:v>10.8894747530576</c:v>
                </c:pt>
                <c:pt idx="4644">
                  <c:v>-9.5686272324747641</c:v>
                </c:pt>
                <c:pt idx="4645">
                  <c:v>-7.3932396440547645</c:v>
                </c:pt>
                <c:pt idx="4646">
                  <c:v>9.8681404010528908</c:v>
                </c:pt>
                <c:pt idx="4647">
                  <c:v>6.1362714045972204</c:v>
                </c:pt>
                <c:pt idx="4648">
                  <c:v>-12.467758461279349</c:v>
                </c:pt>
                <c:pt idx="4649">
                  <c:v>-6.1062658867252502</c:v>
                </c:pt>
                <c:pt idx="4650">
                  <c:v>12.567291893838249</c:v>
                </c:pt>
                <c:pt idx="4651">
                  <c:v>-1.5475421181037126</c:v>
                </c:pt>
                <c:pt idx="4652">
                  <c:v>-10.63825647338528</c:v>
                </c:pt>
                <c:pt idx="4653">
                  <c:v>0.38436473068639404</c:v>
                </c:pt>
                <c:pt idx="4654">
                  <c:v>12.1794077610086</c:v>
                </c:pt>
                <c:pt idx="4655">
                  <c:v>-5.9495756779997553</c:v>
                </c:pt>
                <c:pt idx="4656">
                  <c:v>-7.5180726381565552</c:v>
                </c:pt>
                <c:pt idx="4657">
                  <c:v>7.5015988485195351</c:v>
                </c:pt>
                <c:pt idx="4658">
                  <c:v>9.5616054391509309</c:v>
                </c:pt>
                <c:pt idx="4659">
                  <c:v>-10.8415284177391</c:v>
                </c:pt>
                <c:pt idx="4660">
                  <c:v>-7.5513602654414154</c:v>
                </c:pt>
                <c:pt idx="4661">
                  <c:v>11.0061585929312</c:v>
                </c:pt>
                <c:pt idx="4662">
                  <c:v>6.1215947141512048</c:v>
                </c:pt>
                <c:pt idx="4663">
                  <c:v>-12.9910959722813</c:v>
                </c:pt>
                <c:pt idx="4664">
                  <c:v>-3.2541089681214448</c:v>
                </c:pt>
                <c:pt idx="4665">
                  <c:v>12.640020831667</c:v>
                </c:pt>
                <c:pt idx="4666">
                  <c:v>-0.85413067902266959</c:v>
                </c:pt>
                <c:pt idx="4667">
                  <c:v>-10.654357125676976</c:v>
                </c:pt>
                <c:pt idx="4668">
                  <c:v>3.541633615849765</c:v>
                </c:pt>
                <c:pt idx="4669">
                  <c:v>12.315919266693001</c:v>
                </c:pt>
                <c:pt idx="4670">
                  <c:v>-6.5291853601763847</c:v>
                </c:pt>
                <c:pt idx="4671">
                  <c:v>-7.6541917698710398</c:v>
                </c:pt>
                <c:pt idx="4672">
                  <c:v>8.1276951090023797</c:v>
                </c:pt>
                <c:pt idx="4673">
                  <c:v>10.061270421155296</c:v>
                </c:pt>
                <c:pt idx="4674">
                  <c:v>-10.4916395966758</c:v>
                </c:pt>
                <c:pt idx="4675">
                  <c:v>-7.6171608351480646</c:v>
                </c:pt>
                <c:pt idx="4676">
                  <c:v>11.833263729817201</c:v>
                </c:pt>
                <c:pt idx="4677">
                  <c:v>3.574067080379435</c:v>
                </c:pt>
                <c:pt idx="4678">
                  <c:v>-13.220581653222101</c:v>
                </c:pt>
                <c:pt idx="4679">
                  <c:v>-3.8936227647493853</c:v>
                </c:pt>
                <c:pt idx="4680">
                  <c:v>12.983901136086399</c:v>
                </c:pt>
                <c:pt idx="4681">
                  <c:v>-1.6693239085650831</c:v>
                </c:pt>
                <c:pt idx="4682">
                  <c:v>-10.651691808629799</c:v>
                </c:pt>
                <c:pt idx="4683">
                  <c:v>4.9443930752784651</c:v>
                </c:pt>
                <c:pt idx="4684">
                  <c:v>12.078609672116901</c:v>
                </c:pt>
                <c:pt idx="4685">
                  <c:v>-7.8312959404989746</c:v>
                </c:pt>
                <c:pt idx="4686">
                  <c:v>-7.8989550194314244</c:v>
                </c:pt>
                <c:pt idx="4687">
                  <c:v>8.7563003778535489</c:v>
                </c:pt>
                <c:pt idx="4688">
                  <c:v>9.3855302946579648</c:v>
                </c:pt>
                <c:pt idx="4689">
                  <c:v>-11.259522103858551</c:v>
                </c:pt>
                <c:pt idx="4690">
                  <c:v>-6.8433079621283603</c:v>
                </c:pt>
                <c:pt idx="4691">
                  <c:v>12.3744819399544</c:v>
                </c:pt>
                <c:pt idx="4692">
                  <c:v>4.3562405472986843</c:v>
                </c:pt>
                <c:pt idx="4693">
                  <c:v>-13.093318190977101</c:v>
                </c:pt>
                <c:pt idx="4694">
                  <c:v>-0.53943377186385499</c:v>
                </c:pt>
                <c:pt idx="4695">
                  <c:v>13.319712633566699</c:v>
                </c:pt>
                <c:pt idx="4696">
                  <c:v>-2.1780447610123801</c:v>
                </c:pt>
                <c:pt idx="4697">
                  <c:v>-13.129271023489</c:v>
                </c:pt>
                <c:pt idx="4698">
                  <c:v>4.6688453332219</c:v>
                </c:pt>
                <c:pt idx="4699">
                  <c:v>12.118280123481849</c:v>
                </c:pt>
                <c:pt idx="4700">
                  <c:v>-8.1265737305574053</c:v>
                </c:pt>
                <c:pt idx="4701">
                  <c:v>-8.228733263305589</c:v>
                </c:pt>
                <c:pt idx="4702">
                  <c:v>10.19592947804149</c:v>
                </c:pt>
                <c:pt idx="4703">
                  <c:v>8.3094978899517251</c:v>
                </c:pt>
                <c:pt idx="4704">
                  <c:v>-12.399051540183901</c:v>
                </c:pt>
                <c:pt idx="4705">
                  <c:v>-6.7978649230300707</c:v>
                </c:pt>
                <c:pt idx="4706">
                  <c:v>12.533084249448951</c:v>
                </c:pt>
                <c:pt idx="4707">
                  <c:v>2.7039696041749002</c:v>
                </c:pt>
                <c:pt idx="4708">
                  <c:v>-13.51733329061825</c:v>
                </c:pt>
                <c:pt idx="4709">
                  <c:v>3.0748950598720071E-2</c:v>
                </c:pt>
                <c:pt idx="4710">
                  <c:v>12.879319302837398</c:v>
                </c:pt>
                <c:pt idx="4711">
                  <c:v>-3.4880965473652603</c:v>
                </c:pt>
                <c:pt idx="4712">
                  <c:v>-8.3324887462790755</c:v>
                </c:pt>
                <c:pt idx="4713">
                  <c:v>5.9167514240399299</c:v>
                </c:pt>
                <c:pt idx="4714">
                  <c:v>10.440604499075139</c:v>
                </c:pt>
                <c:pt idx="4715">
                  <c:v>-9.4188018395504649</c:v>
                </c:pt>
                <c:pt idx="4716">
                  <c:v>-8.3092671318596913</c:v>
                </c:pt>
                <c:pt idx="4717">
                  <c:v>10.092614632614655</c:v>
                </c:pt>
                <c:pt idx="4718">
                  <c:v>7.13379636149834</c:v>
                </c:pt>
                <c:pt idx="4719">
                  <c:v>-12.8561598311786</c:v>
                </c:pt>
                <c:pt idx="4720">
                  <c:v>-4.9212565640173649</c:v>
                </c:pt>
                <c:pt idx="4721">
                  <c:v>12.3563539268984</c:v>
                </c:pt>
                <c:pt idx="4722">
                  <c:v>1.3147616870414356</c:v>
                </c:pt>
                <c:pt idx="4723">
                  <c:v>-13.98196082028235</c:v>
                </c:pt>
                <c:pt idx="4724">
                  <c:v>1.9492265597361986</c:v>
                </c:pt>
                <c:pt idx="4725">
                  <c:v>12.423663097003249</c:v>
                </c:pt>
                <c:pt idx="4726">
                  <c:v>-6.3231642994322099</c:v>
                </c:pt>
                <c:pt idx="4727">
                  <c:v>-8.2008171925836457</c:v>
                </c:pt>
                <c:pt idx="4728">
                  <c:v>6.9598534125285649</c:v>
                </c:pt>
                <c:pt idx="4729">
                  <c:v>10.312501362962621</c:v>
                </c:pt>
                <c:pt idx="4730">
                  <c:v>-9.4679359565697148</c:v>
                </c:pt>
                <c:pt idx="4731">
                  <c:v>-8.0990687474734493</c:v>
                </c:pt>
                <c:pt idx="4732">
                  <c:v>9.9058656794118392</c:v>
                </c:pt>
                <c:pt idx="4733">
                  <c:v>5.429983487357525</c:v>
                </c:pt>
                <c:pt idx="4734">
                  <c:v>-13.6386665745478</c:v>
                </c:pt>
                <c:pt idx="4735">
                  <c:v>-4.12088787504642</c:v>
                </c:pt>
                <c:pt idx="4736">
                  <c:v>12.46871725264165</c:v>
                </c:pt>
                <c:pt idx="4737">
                  <c:v>-1.3313434131310149</c:v>
                </c:pt>
                <c:pt idx="4738">
                  <c:v>-7.9955369119625548</c:v>
                </c:pt>
                <c:pt idx="4739">
                  <c:v>1.8651180529906894</c:v>
                </c:pt>
                <c:pt idx="4740">
                  <c:v>11.631955611952851</c:v>
                </c:pt>
                <c:pt idx="4741">
                  <c:v>-7.4011889628528404</c:v>
                </c:pt>
                <c:pt idx="4742">
                  <c:v>-7.8972844918544354</c:v>
                </c:pt>
                <c:pt idx="4743">
                  <c:v>7.8600925970679647</c:v>
                </c:pt>
                <c:pt idx="4744">
                  <c:v>9.5639654389969344</c:v>
                </c:pt>
                <c:pt idx="4745">
                  <c:v>-11.719085603490349</c:v>
                </c:pt>
                <c:pt idx="4746">
                  <c:v>-7.7847353657354752</c:v>
                </c:pt>
                <c:pt idx="4747">
                  <c:v>10.7995180076968</c:v>
                </c:pt>
                <c:pt idx="4748">
                  <c:v>3.7475305176208598</c:v>
                </c:pt>
                <c:pt idx="4749">
                  <c:v>-13.93520328976785</c:v>
                </c:pt>
                <c:pt idx="4750">
                  <c:v>-3.2331760841953803</c:v>
                </c:pt>
                <c:pt idx="4751">
                  <c:v>12.354553712836299</c:v>
                </c:pt>
                <c:pt idx="4752">
                  <c:v>-2.8394104638580551</c:v>
                </c:pt>
                <c:pt idx="4753">
                  <c:v>-7.6512495835693954</c:v>
                </c:pt>
                <c:pt idx="4754">
                  <c:v>2.997080962948115</c:v>
                </c:pt>
                <c:pt idx="4755">
                  <c:v>11.58106262376255</c:v>
                </c:pt>
                <c:pt idx="4756">
                  <c:v>-7.8539876196455047</c:v>
                </c:pt>
                <c:pt idx="4757">
                  <c:v>-7.5238472938180001</c:v>
                </c:pt>
                <c:pt idx="4758">
                  <c:v>8.6551561519221245</c:v>
                </c:pt>
                <c:pt idx="4759">
                  <c:v>8.1108569336508651</c:v>
                </c:pt>
                <c:pt idx="4760">
                  <c:v>-12.634604070456501</c:v>
                </c:pt>
                <c:pt idx="4761">
                  <c:v>-7.35622603242438</c:v>
                </c:pt>
                <c:pt idx="4762">
                  <c:v>10.994224146511449</c:v>
                </c:pt>
                <c:pt idx="4763">
                  <c:v>3.7631096910953401</c:v>
                </c:pt>
                <c:pt idx="4764">
                  <c:v>-7.8810838819255746</c:v>
                </c:pt>
                <c:pt idx="4765">
                  <c:v>-1.612089136048604</c:v>
                </c:pt>
                <c:pt idx="4766">
                  <c:v>12.05269087138725</c:v>
                </c:pt>
                <c:pt idx="4767">
                  <c:v>-4.6530411898735551</c:v>
                </c:pt>
                <c:pt idx="4768">
                  <c:v>-7.2191093648853446</c:v>
                </c:pt>
                <c:pt idx="4769">
                  <c:v>4.9033920144412697</c:v>
                </c:pt>
                <c:pt idx="4770">
                  <c:v>10.912059415744849</c:v>
                </c:pt>
                <c:pt idx="4771">
                  <c:v>-9.4163447888716352</c:v>
                </c:pt>
                <c:pt idx="4772">
                  <c:v>-7.0842048607790407</c:v>
                </c:pt>
                <c:pt idx="4773">
                  <c:v>9.6628157657904907</c:v>
                </c:pt>
                <c:pt idx="4774">
                  <c:v>7.2431332075653598</c:v>
                </c:pt>
                <c:pt idx="4775">
                  <c:v>-12.82149392443965</c:v>
                </c:pt>
                <c:pt idx="4776">
                  <c:v>-6.9582046769211701</c:v>
                </c:pt>
                <c:pt idx="4777">
                  <c:v>11.657646736586049</c:v>
                </c:pt>
                <c:pt idx="4778">
                  <c:v>1.242641461246478</c:v>
                </c:pt>
                <c:pt idx="4779">
                  <c:v>-6.95405127504422</c:v>
                </c:pt>
                <c:pt idx="4780">
                  <c:v>-2.5651563038343097</c:v>
                </c:pt>
                <c:pt idx="4781">
                  <c:v>11.960601197592251</c:v>
                </c:pt>
                <c:pt idx="4782">
                  <c:v>-5.5524654318841353</c:v>
                </c:pt>
                <c:pt idx="4783">
                  <c:v>-6.8822214007906801</c:v>
                </c:pt>
                <c:pt idx="4784">
                  <c:v>4.4277252182374101</c:v>
                </c:pt>
                <c:pt idx="4785">
                  <c:v>10.662210951929801</c:v>
                </c:pt>
                <c:pt idx="4786">
                  <c:v>-10.425587930993199</c:v>
                </c:pt>
                <c:pt idx="4787">
                  <c:v>-6.8160146656069003</c:v>
                </c:pt>
                <c:pt idx="4788">
                  <c:v>9.4773860989545753</c:v>
                </c:pt>
                <c:pt idx="4789">
                  <c:v>6.4101643758249951</c:v>
                </c:pt>
                <c:pt idx="4790">
                  <c:v>-13.425373997114599</c:v>
                </c:pt>
                <c:pt idx="4791">
                  <c:v>-6.3601842899204755</c:v>
                </c:pt>
                <c:pt idx="4792">
                  <c:v>11.64527958866395</c:v>
                </c:pt>
                <c:pt idx="4793">
                  <c:v>0.5726582967974061</c:v>
                </c:pt>
                <c:pt idx="4794">
                  <c:v>-6.7708332678940648</c:v>
                </c:pt>
                <c:pt idx="4795">
                  <c:v>-0.70211232556542258</c:v>
                </c:pt>
                <c:pt idx="4796">
                  <c:v>11.791729815392451</c:v>
                </c:pt>
                <c:pt idx="4797">
                  <c:v>-5.6449204915100601</c:v>
                </c:pt>
                <c:pt idx="4798">
                  <c:v>-6.7313519916246047</c:v>
                </c:pt>
                <c:pt idx="4799">
                  <c:v>5.8203476788905002</c:v>
                </c:pt>
                <c:pt idx="4800">
                  <c:v>9.6677502971473537</c:v>
                </c:pt>
                <c:pt idx="4801">
                  <c:v>-10.74820853227285</c:v>
                </c:pt>
                <c:pt idx="4802">
                  <c:v>-6.7015552651965056</c:v>
                </c:pt>
                <c:pt idx="4803">
                  <c:v>9.3734539459971735</c:v>
                </c:pt>
                <c:pt idx="4804">
                  <c:v>5.4086523061452745</c:v>
                </c:pt>
                <c:pt idx="4805">
                  <c:v>-13.5429933720158</c:v>
                </c:pt>
                <c:pt idx="4806">
                  <c:v>-4.7603985899114694</c:v>
                </c:pt>
                <c:pt idx="4807">
                  <c:v>11.8955142290024</c:v>
                </c:pt>
                <c:pt idx="4808">
                  <c:v>-2.1308294378598527</c:v>
                </c:pt>
                <c:pt idx="4809">
                  <c:v>-6.6978196309004749</c:v>
                </c:pt>
                <c:pt idx="4810">
                  <c:v>0.63398797319886002</c:v>
                </c:pt>
                <c:pt idx="4811">
                  <c:v>11.458672415034151</c:v>
                </c:pt>
                <c:pt idx="4812">
                  <c:v>-6.8876487236120454</c:v>
                </c:pt>
                <c:pt idx="4813">
                  <c:v>-6.6763806684252849</c:v>
                </c:pt>
                <c:pt idx="4814">
                  <c:v>7.4375355274894748</c:v>
                </c:pt>
                <c:pt idx="4815">
                  <c:v>9.2566859414840703</c:v>
                </c:pt>
                <c:pt idx="4816">
                  <c:v>-10.8364065404296</c:v>
                </c:pt>
                <c:pt idx="4817">
                  <c:v>-6.6644098671730703</c:v>
                </c:pt>
                <c:pt idx="4818">
                  <c:v>10.9365535267083</c:v>
                </c:pt>
                <c:pt idx="4819">
                  <c:v>5.0542079110481</c:v>
                </c:pt>
                <c:pt idx="4820">
                  <c:v>-10.265120599976409</c:v>
                </c:pt>
                <c:pt idx="4821">
                  <c:v>-2.9724554115856452</c:v>
                </c:pt>
                <c:pt idx="4822">
                  <c:v>12.176754122279149</c:v>
                </c:pt>
                <c:pt idx="4823">
                  <c:v>-1.8498808496713079</c:v>
                </c:pt>
                <c:pt idx="4824">
                  <c:v>-6.7096179813767352</c:v>
                </c:pt>
                <c:pt idx="4825">
                  <c:v>2.7067255292558099</c:v>
                </c:pt>
                <c:pt idx="4826">
                  <c:v>11.371981800979</c:v>
                </c:pt>
                <c:pt idx="4827">
                  <c:v>-7.8377484869920195</c:v>
                </c:pt>
                <c:pt idx="4828">
                  <c:v>-6.7243170057788948</c:v>
                </c:pt>
                <c:pt idx="4829">
                  <c:v>7.8302465621998554</c:v>
                </c:pt>
                <c:pt idx="4830">
                  <c:v>8.8023657667996904</c:v>
                </c:pt>
                <c:pt idx="4831">
                  <c:v>-11.38194944729865</c:v>
                </c:pt>
                <c:pt idx="4832">
                  <c:v>-6.7420245607592708</c:v>
                </c:pt>
                <c:pt idx="4833">
                  <c:v>11.382426726494799</c:v>
                </c:pt>
                <c:pt idx="4834">
                  <c:v>3.1517016876785</c:v>
                </c:pt>
                <c:pt idx="4835">
                  <c:v>-10.797005851088059</c:v>
                </c:pt>
                <c:pt idx="4836">
                  <c:v>-3.9050887436102002</c:v>
                </c:pt>
                <c:pt idx="4837">
                  <c:v>12.23806709418125</c:v>
                </c:pt>
                <c:pt idx="4838">
                  <c:v>-1.6722999605395259</c:v>
                </c:pt>
                <c:pt idx="4839">
                  <c:v>-6.8161347209031948</c:v>
                </c:pt>
                <c:pt idx="4840">
                  <c:v>4.0388691560748802</c:v>
                </c:pt>
                <c:pt idx="4841">
                  <c:v>11.018930698882251</c:v>
                </c:pt>
                <c:pt idx="4842">
                  <c:v>-9.2863433257007308</c:v>
                </c:pt>
                <c:pt idx="4843">
                  <c:v>-6.829066309023645</c:v>
                </c:pt>
                <c:pt idx="4844">
                  <c:v>9.3132412446750052</c:v>
                </c:pt>
                <c:pt idx="4845">
                  <c:v>7.6466274027149801</c:v>
                </c:pt>
                <c:pt idx="4846">
                  <c:v>-12.059266276491551</c:v>
                </c:pt>
                <c:pt idx="4847">
                  <c:v>-6.8352529728155496</c:v>
                </c:pt>
                <c:pt idx="4848">
                  <c:v>11.536417673951</c:v>
                </c:pt>
                <c:pt idx="4849">
                  <c:v>1.3951337389064076</c:v>
                </c:pt>
                <c:pt idx="4850">
                  <c:v>-10.380102242165785</c:v>
                </c:pt>
                <c:pt idx="4851">
                  <c:v>-0.72901932940860603</c:v>
                </c:pt>
                <c:pt idx="4852">
                  <c:v>12.1211757719789</c:v>
                </c:pt>
                <c:pt idx="4853">
                  <c:v>-4.8002267443821749</c:v>
                </c:pt>
                <c:pt idx="4854">
                  <c:v>-6.9166093943832951</c:v>
                </c:pt>
                <c:pt idx="4855">
                  <c:v>4.034794254648105</c:v>
                </c:pt>
                <c:pt idx="4856">
                  <c:v>10.985978859404</c:v>
                </c:pt>
                <c:pt idx="4857">
                  <c:v>-9.6704953719146651</c:v>
                </c:pt>
                <c:pt idx="4858">
                  <c:v>-6.922669172452645</c:v>
                </c:pt>
                <c:pt idx="4859">
                  <c:v>9.0795075565597401</c:v>
                </c:pt>
                <c:pt idx="4860">
                  <c:v>7.2066370454197504</c:v>
                </c:pt>
                <c:pt idx="4861">
                  <c:v>-12.922634982947351</c:v>
                </c:pt>
                <c:pt idx="4862">
                  <c:v>-6.5471750314375594</c:v>
                </c:pt>
                <c:pt idx="4863">
                  <c:v>12.307325531622951</c:v>
                </c:pt>
                <c:pt idx="4864">
                  <c:v>1.6116228808507786</c:v>
                </c:pt>
                <c:pt idx="4865">
                  <c:v>-10.418308946048036</c:v>
                </c:pt>
                <c:pt idx="4866">
                  <c:v>0.31668942497526503</c:v>
                </c:pt>
                <c:pt idx="4867">
                  <c:v>12.277686775914251</c:v>
                </c:pt>
                <c:pt idx="4868">
                  <c:v>-5.0585805445931902</c:v>
                </c:pt>
                <c:pt idx="4869">
                  <c:v>-7.1056622015074247</c:v>
                </c:pt>
                <c:pt idx="4870">
                  <c:v>7.3379546963842994</c:v>
                </c:pt>
                <c:pt idx="4871">
                  <c:v>10.196686392774659</c:v>
                </c:pt>
                <c:pt idx="4872">
                  <c:v>-10.117877673930066</c:v>
                </c:pt>
                <c:pt idx="4873">
                  <c:v>-7.1771620601913693</c:v>
                </c:pt>
                <c:pt idx="4874">
                  <c:v>10.761835766866351</c:v>
                </c:pt>
                <c:pt idx="4875">
                  <c:v>6.8438090078484901</c:v>
                </c:pt>
                <c:pt idx="4876">
                  <c:v>-12.855151087207499</c:v>
                </c:pt>
                <c:pt idx="4877">
                  <c:v>-4.2757445446559394</c:v>
                </c:pt>
                <c:pt idx="4878">
                  <c:v>12.807927492540301</c:v>
                </c:pt>
                <c:pt idx="4879">
                  <c:v>-0.56309178193744203</c:v>
                </c:pt>
                <c:pt idx="4880">
                  <c:v>-13.5532967850099</c:v>
                </c:pt>
                <c:pt idx="4881">
                  <c:v>2.3593964048215899</c:v>
                </c:pt>
                <c:pt idx="4882">
                  <c:v>12.2223318229453</c:v>
                </c:pt>
                <c:pt idx="4883">
                  <c:v>-6.3518765285026202</c:v>
                </c:pt>
                <c:pt idx="4884">
                  <c:v>-7.4858834869116055</c:v>
                </c:pt>
                <c:pt idx="4885">
                  <c:v>8.6244142471704794</c:v>
                </c:pt>
                <c:pt idx="4886">
                  <c:v>10.425410870200105</c:v>
                </c:pt>
                <c:pt idx="4887">
                  <c:v>-10.775094723038951</c:v>
                </c:pt>
                <c:pt idx="4888">
                  <c:v>-7.5733978808032951</c:v>
                </c:pt>
                <c:pt idx="4889">
                  <c:v>11.337787593704199</c:v>
                </c:pt>
                <c:pt idx="4890">
                  <c:v>5.7151055554889947</c:v>
                </c:pt>
                <c:pt idx="4891">
                  <c:v>-13.165618956028549</c:v>
                </c:pt>
                <c:pt idx="4892">
                  <c:v>-3.1703742329849449</c:v>
                </c:pt>
                <c:pt idx="4893">
                  <c:v>12.864287480097699</c:v>
                </c:pt>
                <c:pt idx="4894">
                  <c:v>-0.40570775534078696</c:v>
                </c:pt>
                <c:pt idx="4895">
                  <c:v>-10.64032432349822</c:v>
                </c:pt>
                <c:pt idx="4896">
                  <c:v>2.8253058530926349</c:v>
                </c:pt>
                <c:pt idx="4897">
                  <c:v>12.215160101675551</c:v>
                </c:pt>
                <c:pt idx="4898">
                  <c:v>-7.3630239563580098</c:v>
                </c:pt>
                <c:pt idx="4899">
                  <c:v>-7.8357385491044695</c:v>
                </c:pt>
                <c:pt idx="4900">
                  <c:v>9.0086023844005751</c:v>
                </c:pt>
                <c:pt idx="4901">
                  <c:v>8.7282193387411837</c:v>
                </c:pt>
                <c:pt idx="4902">
                  <c:v>-11.258825153510351</c:v>
                </c:pt>
                <c:pt idx="4903">
                  <c:v>-7.6601352096671196</c:v>
                </c:pt>
                <c:pt idx="4904">
                  <c:v>11.946818622926749</c:v>
                </c:pt>
                <c:pt idx="4905">
                  <c:v>4.5772162235762757</c:v>
                </c:pt>
                <c:pt idx="4906">
                  <c:v>-13.39529963649975</c:v>
                </c:pt>
                <c:pt idx="4907">
                  <c:v>-2.068489273400123</c:v>
                </c:pt>
                <c:pt idx="4908">
                  <c:v>12.988230710125599</c:v>
                </c:pt>
                <c:pt idx="4909">
                  <c:v>-2.6468223557708801</c:v>
                </c:pt>
                <c:pt idx="4910">
                  <c:v>-10.69646779360793</c:v>
                </c:pt>
                <c:pt idx="4911">
                  <c:v>4.7098051793329248</c:v>
                </c:pt>
                <c:pt idx="4912">
                  <c:v>11.7085668525296</c:v>
                </c:pt>
                <c:pt idx="4913">
                  <c:v>-8.6780940394544857</c:v>
                </c:pt>
                <c:pt idx="4914">
                  <c:v>-8.06346390803985</c:v>
                </c:pt>
                <c:pt idx="4915">
                  <c:v>10.09626600143784</c:v>
                </c:pt>
                <c:pt idx="4916">
                  <c:v>8.3639797019110595</c:v>
                </c:pt>
                <c:pt idx="4917">
                  <c:v>-12.184236232322499</c:v>
                </c:pt>
                <c:pt idx="4918">
                  <c:v>-6.5881261797280901</c:v>
                </c:pt>
                <c:pt idx="4919">
                  <c:v>12.21954648206645</c:v>
                </c:pt>
                <c:pt idx="4920">
                  <c:v>3.67171862925855</c:v>
                </c:pt>
                <c:pt idx="4921">
                  <c:v>-13.73646477002635</c:v>
                </c:pt>
                <c:pt idx="4922">
                  <c:v>-0.53043996012206307</c:v>
                </c:pt>
                <c:pt idx="4923">
                  <c:v>12.704294148872751</c:v>
                </c:pt>
                <c:pt idx="4924">
                  <c:v>-3.0583617888642998</c:v>
                </c:pt>
                <c:pt idx="4925">
                  <c:v>-8.5469070615727638</c:v>
                </c:pt>
                <c:pt idx="4926">
                  <c:v>5.2872562627716153</c:v>
                </c:pt>
                <c:pt idx="4927">
                  <c:v>10.654145881911251</c:v>
                </c:pt>
                <c:pt idx="4928">
                  <c:v>-9.2382991438491953</c:v>
                </c:pt>
                <c:pt idx="4929">
                  <c:v>-8.1015089246931247</c:v>
                </c:pt>
                <c:pt idx="4930">
                  <c:v>9.7919199556529293</c:v>
                </c:pt>
                <c:pt idx="4931">
                  <c:v>7.8630778510562198</c:v>
                </c:pt>
                <c:pt idx="4932">
                  <c:v>-12.538080507580601</c:v>
                </c:pt>
                <c:pt idx="4933">
                  <c:v>-5.2441126554764397</c:v>
                </c:pt>
                <c:pt idx="4934">
                  <c:v>12.1872205109795</c:v>
                </c:pt>
                <c:pt idx="4935">
                  <c:v>2.3740778066739852</c:v>
                </c:pt>
                <c:pt idx="4936">
                  <c:v>-13.9257496512881</c:v>
                </c:pt>
                <c:pt idx="4937">
                  <c:v>0.71374331196240992</c:v>
                </c:pt>
                <c:pt idx="4938">
                  <c:v>12.295549398624949</c:v>
                </c:pt>
                <c:pt idx="4939">
                  <c:v>-5.4107109122682857</c:v>
                </c:pt>
                <c:pt idx="4940">
                  <c:v>-8.0129611561445557</c:v>
                </c:pt>
                <c:pt idx="4941">
                  <c:v>5.9584580956563302</c:v>
                </c:pt>
                <c:pt idx="4942">
                  <c:v>10.93152144139685</c:v>
                </c:pt>
                <c:pt idx="4943">
                  <c:v>-10.42055514077556</c:v>
                </c:pt>
                <c:pt idx="4944">
                  <c:v>-7.9462544221595497</c:v>
                </c:pt>
                <c:pt idx="4945">
                  <c:v>10.717138148649049</c:v>
                </c:pt>
                <c:pt idx="4946">
                  <c:v>5.7092755454222299</c:v>
                </c:pt>
                <c:pt idx="4947">
                  <c:v>-13.449732500586601</c:v>
                </c:pt>
                <c:pt idx="4948">
                  <c:v>-3.5820910120009701</c:v>
                </c:pt>
                <c:pt idx="4949">
                  <c:v>12.518266531078648</c:v>
                </c:pt>
                <c:pt idx="4950">
                  <c:v>-0.60728434070710247</c:v>
                </c:pt>
                <c:pt idx="4951">
                  <c:v>-10.91716337801706</c:v>
                </c:pt>
                <c:pt idx="4952">
                  <c:v>2.4885726943366349</c:v>
                </c:pt>
                <c:pt idx="4953">
                  <c:v>12.2384059425813</c:v>
                </c:pt>
                <c:pt idx="4954">
                  <c:v>-6.6433433795865451</c:v>
                </c:pt>
                <c:pt idx="4955">
                  <c:v>-7.8236445431624553</c:v>
                </c:pt>
                <c:pt idx="4956">
                  <c:v>7.6811201511437144</c:v>
                </c:pt>
                <c:pt idx="4957">
                  <c:v>9.8499615231178606</c:v>
                </c:pt>
                <c:pt idx="4958">
                  <c:v>-9.9729487065798601</c:v>
                </c:pt>
                <c:pt idx="4959">
                  <c:v>-7.7196175181445703</c:v>
                </c:pt>
                <c:pt idx="4960">
                  <c:v>11.31600506197835</c:v>
                </c:pt>
                <c:pt idx="4961">
                  <c:v>4.0563367360782099</c:v>
                </c:pt>
                <c:pt idx="4962">
                  <c:v>-13.681451915703651</c:v>
                </c:pt>
                <c:pt idx="4963">
                  <c:v>-4.5199073423614751</c:v>
                </c:pt>
                <c:pt idx="4964">
                  <c:v>12.58451893374275</c:v>
                </c:pt>
                <c:pt idx="4965">
                  <c:v>-0.29237659607891003</c:v>
                </c:pt>
                <c:pt idx="4966">
                  <c:v>-7.7295311986054145</c:v>
                </c:pt>
                <c:pt idx="4967">
                  <c:v>2.5605125318071051</c:v>
                </c:pt>
                <c:pt idx="4968">
                  <c:v>12.060116433358999</c:v>
                </c:pt>
                <c:pt idx="4969">
                  <c:v>-8.0759843038636543</c:v>
                </c:pt>
                <c:pt idx="4970">
                  <c:v>-7.674926555313875</c:v>
                </c:pt>
                <c:pt idx="4971">
                  <c:v>8.6981368944851756</c:v>
                </c:pt>
                <c:pt idx="4972">
                  <c:v>8.8017991064952348</c:v>
                </c:pt>
                <c:pt idx="4973">
                  <c:v>-11.2926263717582</c:v>
                </c:pt>
                <c:pt idx="4974">
                  <c:v>-7.6144961025829749</c:v>
                </c:pt>
                <c:pt idx="4975">
                  <c:v>11.28779561193585</c:v>
                </c:pt>
                <c:pt idx="4976">
                  <c:v>3.5039190568584999</c:v>
                </c:pt>
                <c:pt idx="4977">
                  <c:v>-13.8047734075314</c:v>
                </c:pt>
                <c:pt idx="4978">
                  <c:v>-3.4187217889581847</c:v>
                </c:pt>
                <c:pt idx="4979">
                  <c:v>12.524219649527051</c:v>
                </c:pt>
                <c:pt idx="4980">
                  <c:v>-1.1729039561510901</c:v>
                </c:pt>
                <c:pt idx="4981">
                  <c:v>-7.5665212372108446</c:v>
                </c:pt>
                <c:pt idx="4982">
                  <c:v>2.92546636270214</c:v>
                </c:pt>
                <c:pt idx="4983">
                  <c:v>11.016586854351701</c:v>
                </c:pt>
                <c:pt idx="4984">
                  <c:v>-9.4315254655193357</c:v>
                </c:pt>
                <c:pt idx="4985">
                  <c:v>-7.4872501271023495</c:v>
                </c:pt>
                <c:pt idx="4986">
                  <c:v>9.2655670702501887</c:v>
                </c:pt>
                <c:pt idx="4987">
                  <c:v>8.07435491538984</c:v>
                </c:pt>
                <c:pt idx="4988">
                  <c:v>-12.194037985276001</c:v>
                </c:pt>
                <c:pt idx="4989">
                  <c:v>-7.2703680021590653</c:v>
                </c:pt>
                <c:pt idx="4990">
                  <c:v>11.799524168625551</c:v>
                </c:pt>
                <c:pt idx="4991">
                  <c:v>1.7084111566560134</c:v>
                </c:pt>
                <c:pt idx="4992">
                  <c:v>-10.881136001864681</c:v>
                </c:pt>
                <c:pt idx="4993">
                  <c:v>-2.32488691973019</c:v>
                </c:pt>
                <c:pt idx="4994">
                  <c:v>12.346898761938199</c:v>
                </c:pt>
                <c:pt idx="4995">
                  <c:v>-1.9166231005046144</c:v>
                </c:pt>
                <c:pt idx="4996">
                  <c:v>-7.3362942902955197</c:v>
                </c:pt>
                <c:pt idx="4997">
                  <c:v>4.43357752063873</c:v>
                </c:pt>
                <c:pt idx="4998">
                  <c:v>10.328148850184881</c:v>
                </c:pt>
                <c:pt idx="4999">
                  <c:v>-9.6400463933902856</c:v>
                </c:pt>
                <c:pt idx="5000">
                  <c:v>-7.2722047308798494</c:v>
                </c:pt>
                <c:pt idx="5001">
                  <c:v>8.9038301247158351</c:v>
                </c:pt>
                <c:pt idx="5002">
                  <c:v>6.8774017113448149</c:v>
                </c:pt>
                <c:pt idx="5003">
                  <c:v>-13.191335281670199</c:v>
                </c:pt>
                <c:pt idx="5004">
                  <c:v>-6.8111267776601299</c:v>
                </c:pt>
                <c:pt idx="5005">
                  <c:v>12.1037872059382</c:v>
                </c:pt>
                <c:pt idx="5006">
                  <c:v>0.68141277242171649</c:v>
                </c:pt>
                <c:pt idx="5007">
                  <c:v>-7.2536032902936807</c:v>
                </c:pt>
                <c:pt idx="5008">
                  <c:v>4.847602590910105E-3</c:v>
                </c:pt>
                <c:pt idx="5009">
                  <c:v>12.013385872578599</c:v>
                </c:pt>
                <c:pt idx="5010">
                  <c:v>-5.9668138051368302</c:v>
                </c:pt>
                <c:pt idx="5011">
                  <c:v>-7.1883492229974753</c:v>
                </c:pt>
                <c:pt idx="5012">
                  <c:v>6.5215358368856053</c:v>
                </c:pt>
                <c:pt idx="5013">
                  <c:v>10.304785895117714</c:v>
                </c:pt>
                <c:pt idx="5014">
                  <c:v>-9.3373889591924595</c:v>
                </c:pt>
                <c:pt idx="5015">
                  <c:v>-7.1289644074399749</c:v>
                </c:pt>
                <c:pt idx="5016">
                  <c:v>10.320933292267753</c:v>
                </c:pt>
                <c:pt idx="5017">
                  <c:v>6.5007144511088697</c:v>
                </c:pt>
                <c:pt idx="5018">
                  <c:v>-13.026334880284701</c:v>
                </c:pt>
                <c:pt idx="5019">
                  <c:v>-5.3376516806128151</c:v>
                </c:pt>
                <c:pt idx="5020">
                  <c:v>12.114134825027051</c:v>
                </c:pt>
                <c:pt idx="5021">
                  <c:v>0.79818302764427251</c:v>
                </c:pt>
                <c:pt idx="5022">
                  <c:v>-7.0797443607602855</c:v>
                </c:pt>
                <c:pt idx="5023">
                  <c:v>0.29727342761634451</c:v>
                </c:pt>
                <c:pt idx="5024">
                  <c:v>11.80467530075255</c:v>
                </c:pt>
                <c:pt idx="5025">
                  <c:v>-6.6808827562182707</c:v>
                </c:pt>
                <c:pt idx="5026">
                  <c:v>-7.0158867422297497</c:v>
                </c:pt>
                <c:pt idx="5027">
                  <c:v>7.3590855080043251</c:v>
                </c:pt>
                <c:pt idx="5028">
                  <c:v>9.6657941770589453</c:v>
                </c:pt>
                <c:pt idx="5029">
                  <c:v>-11.237833819066701</c:v>
                </c:pt>
                <c:pt idx="5030">
                  <c:v>-6.9640764110041351</c:v>
                </c:pt>
                <c:pt idx="5031">
                  <c:v>10.544369736082951</c:v>
                </c:pt>
                <c:pt idx="5032">
                  <c:v>3.6102283138443303</c:v>
                </c:pt>
                <c:pt idx="5033">
                  <c:v>-13.504003112239651</c:v>
                </c:pt>
                <c:pt idx="5034">
                  <c:v>-4.6065831339809353</c:v>
                </c:pt>
                <c:pt idx="5035">
                  <c:v>12.112940550497999</c:v>
                </c:pt>
                <c:pt idx="5036">
                  <c:v>-2.0300410305367373</c:v>
                </c:pt>
                <c:pt idx="5037">
                  <c:v>-6.92687153715453</c:v>
                </c:pt>
                <c:pt idx="5038">
                  <c:v>1.3060273162650304</c:v>
                </c:pt>
                <c:pt idx="5039">
                  <c:v>11.532354684409651</c:v>
                </c:pt>
                <c:pt idx="5040">
                  <c:v>-7.4594119121179396</c:v>
                </c:pt>
                <c:pt idx="5041">
                  <c:v>-6.8854048721877454</c:v>
                </c:pt>
                <c:pt idx="5042">
                  <c:v>7.5156338225915595</c:v>
                </c:pt>
                <c:pt idx="5043">
                  <c:v>9.406834830011384</c:v>
                </c:pt>
                <c:pt idx="5044">
                  <c:v>-12.10231668110745</c:v>
                </c:pt>
                <c:pt idx="5045">
                  <c:v>-6.8694045410875448</c:v>
                </c:pt>
                <c:pt idx="5046">
                  <c:v>10.694139639214701</c:v>
                </c:pt>
                <c:pt idx="5047">
                  <c:v>3.1616764455166901</c:v>
                </c:pt>
                <c:pt idx="5048">
                  <c:v>-13.576015251979651</c:v>
                </c:pt>
                <c:pt idx="5049">
                  <c:v>-2.9883135076555751</c:v>
                </c:pt>
                <c:pt idx="5050">
                  <c:v>12.296002239230301</c:v>
                </c:pt>
                <c:pt idx="5051">
                  <c:v>-1.3114501475294102</c:v>
                </c:pt>
                <c:pt idx="5052">
                  <c:v>-6.9172390427132004</c:v>
                </c:pt>
                <c:pt idx="5053">
                  <c:v>4.3631779765413548</c:v>
                </c:pt>
                <c:pt idx="5054">
                  <c:v>11.12106383921725</c:v>
                </c:pt>
                <c:pt idx="5055">
                  <c:v>-7.6787845931025558</c:v>
                </c:pt>
                <c:pt idx="5056">
                  <c:v>-6.92258406772455</c:v>
                </c:pt>
                <c:pt idx="5057">
                  <c:v>9.3996216540776487</c:v>
                </c:pt>
                <c:pt idx="5058">
                  <c:v>7.9720949418426796</c:v>
                </c:pt>
                <c:pt idx="5059">
                  <c:v>-12.067212256402399</c:v>
                </c:pt>
                <c:pt idx="5060">
                  <c:v>-6.9196442248174703</c:v>
                </c:pt>
                <c:pt idx="5061">
                  <c:v>11.747135935051599</c:v>
                </c:pt>
                <c:pt idx="5062">
                  <c:v>1.7135116563996509</c:v>
                </c:pt>
                <c:pt idx="5063">
                  <c:v>-10.445729731728401</c:v>
                </c:pt>
                <c:pt idx="5064">
                  <c:v>-0.72993198205867493</c:v>
                </c:pt>
                <c:pt idx="5065">
                  <c:v>12.260938151356399</c:v>
                </c:pt>
                <c:pt idx="5066">
                  <c:v>-3.6504382271357101</c:v>
                </c:pt>
                <c:pt idx="5067">
                  <c:v>-6.9748879420251901</c:v>
                </c:pt>
                <c:pt idx="5068">
                  <c:v>4.1024238241314599</c:v>
                </c:pt>
                <c:pt idx="5069">
                  <c:v>10.92807205290055</c:v>
                </c:pt>
                <c:pt idx="5070">
                  <c:v>-9.7839511006687836</c:v>
                </c:pt>
                <c:pt idx="5071">
                  <c:v>-6.9599923100880003</c:v>
                </c:pt>
                <c:pt idx="5072">
                  <c:v>9.7415217532297795</c:v>
                </c:pt>
                <c:pt idx="5073">
                  <c:v>7.5797726384284552</c:v>
                </c:pt>
                <c:pt idx="5074">
                  <c:v>-12.549222185753202</c:v>
                </c:pt>
                <c:pt idx="5075">
                  <c:v>-6.5493404591224049</c:v>
                </c:pt>
                <c:pt idx="5076">
                  <c:v>11.5020130770249</c:v>
                </c:pt>
                <c:pt idx="5077">
                  <c:v>0.82089002010303602</c:v>
                </c:pt>
                <c:pt idx="5078">
                  <c:v>-6.9790079339773099</c:v>
                </c:pt>
                <c:pt idx="5079">
                  <c:v>0.54471366423928558</c:v>
                </c:pt>
                <c:pt idx="5080">
                  <c:v>12.250978169190251</c:v>
                </c:pt>
                <c:pt idx="5081">
                  <c:v>-4.7509988296411549</c:v>
                </c:pt>
                <c:pt idx="5082">
                  <c:v>-6.9810738392144547</c:v>
                </c:pt>
                <c:pt idx="5083">
                  <c:v>4.8568035626028454</c:v>
                </c:pt>
                <c:pt idx="5084">
                  <c:v>10.611825964722499</c:v>
                </c:pt>
                <c:pt idx="5085">
                  <c:v>-9.4141387560707148</c:v>
                </c:pt>
                <c:pt idx="5086">
                  <c:v>-6.9789140673129193</c:v>
                </c:pt>
                <c:pt idx="5087">
                  <c:v>9.091589086520969</c:v>
                </c:pt>
                <c:pt idx="5088">
                  <c:v>5.604455362423165</c:v>
                </c:pt>
                <c:pt idx="5089">
                  <c:v>-12.91584275188095</c:v>
                </c:pt>
                <c:pt idx="5090">
                  <c:v>-5.9914821720692348</c:v>
                </c:pt>
                <c:pt idx="5091">
                  <c:v>12.10115221647505</c:v>
                </c:pt>
                <c:pt idx="5092">
                  <c:v>1.28943294970372</c:v>
                </c:pt>
                <c:pt idx="5093">
                  <c:v>-7.0734940055938953</c:v>
                </c:pt>
                <c:pt idx="5094">
                  <c:v>0.77286375610198899</c:v>
                </c:pt>
                <c:pt idx="5095">
                  <c:v>11.9574344122585</c:v>
                </c:pt>
                <c:pt idx="5096">
                  <c:v>-6.5695865745127495</c:v>
                </c:pt>
                <c:pt idx="5097">
                  <c:v>-7.1015502831109796</c:v>
                </c:pt>
                <c:pt idx="5098">
                  <c:v>7.5762810297448251</c:v>
                </c:pt>
                <c:pt idx="5099">
                  <c:v>9.9027395641696643</c:v>
                </c:pt>
                <c:pt idx="5100">
                  <c:v>-11.072849286343949</c:v>
                </c:pt>
                <c:pt idx="5101">
                  <c:v>-7.1338266257103697</c:v>
                </c:pt>
                <c:pt idx="5102">
                  <c:v>10.772304744851251</c:v>
                </c:pt>
                <c:pt idx="5103">
                  <c:v>4.8939164391396996</c:v>
                </c:pt>
                <c:pt idx="5104">
                  <c:v>-12.97136024162125</c:v>
                </c:pt>
                <c:pt idx="5105">
                  <c:v>-3.0600856826553251</c:v>
                </c:pt>
                <c:pt idx="5106">
                  <c:v>12.4856348512919</c:v>
                </c:pt>
                <c:pt idx="5107">
                  <c:v>-1.5596531436666485</c:v>
                </c:pt>
                <c:pt idx="5108">
                  <c:v>-7.2743856383108145</c:v>
                </c:pt>
                <c:pt idx="5109">
                  <c:v>2.2360305367480651</c:v>
                </c:pt>
                <c:pt idx="5110">
                  <c:v>12.01651678598925</c:v>
                </c:pt>
                <c:pt idx="5111">
                  <c:v>-7.5608805656746698</c:v>
                </c:pt>
                <c:pt idx="5112">
                  <c:v>-7.2764490493436558</c:v>
                </c:pt>
                <c:pt idx="5113">
                  <c:v>7.6334951163073095</c:v>
                </c:pt>
                <c:pt idx="5114">
                  <c:v>9.4706946249401796</c:v>
                </c:pt>
                <c:pt idx="5115">
                  <c:v>-10.68365649957525</c:v>
                </c:pt>
                <c:pt idx="5116">
                  <c:v>-7.2876019624325696</c:v>
                </c:pt>
                <c:pt idx="5117">
                  <c:v>11.5606515165292</c:v>
                </c:pt>
                <c:pt idx="5118">
                  <c:v>4.3727628084467147</c:v>
                </c:pt>
                <c:pt idx="5119">
                  <c:v>-13.745285100902201</c:v>
                </c:pt>
                <c:pt idx="5120">
                  <c:v>-3.0788450521334854</c:v>
                </c:pt>
                <c:pt idx="5121">
                  <c:v>12.472725668199249</c:v>
                </c:pt>
                <c:pt idx="5122">
                  <c:v>-1.767260136880876</c:v>
                </c:pt>
                <c:pt idx="5123">
                  <c:v>-7.3555312744116694</c:v>
                </c:pt>
                <c:pt idx="5124">
                  <c:v>2.9756574011018051</c:v>
                </c:pt>
                <c:pt idx="5125">
                  <c:v>11.230751756889049</c:v>
                </c:pt>
                <c:pt idx="5126">
                  <c:v>-8.4454508359597753</c:v>
                </c:pt>
                <c:pt idx="5127">
                  <c:v>-7.3532578421796346</c:v>
                </c:pt>
                <c:pt idx="5128">
                  <c:v>8.8220282479339538</c:v>
                </c:pt>
                <c:pt idx="5129">
                  <c:v>7.8828891867952651</c:v>
                </c:pt>
                <c:pt idx="5130">
                  <c:v>-12.141000160657351</c:v>
                </c:pt>
                <c:pt idx="5131">
                  <c:v>-7.351600525955245</c:v>
                </c:pt>
                <c:pt idx="5132">
                  <c:v>12.0368122956537</c:v>
                </c:pt>
                <c:pt idx="5133">
                  <c:v>2.8861161541777349</c:v>
                </c:pt>
                <c:pt idx="5134">
                  <c:v>-13.779433325029899</c:v>
                </c:pt>
                <c:pt idx="5135">
                  <c:v>-1.6229370014738991</c:v>
                </c:pt>
                <c:pt idx="5136">
                  <c:v>12.623512266739899</c:v>
                </c:pt>
                <c:pt idx="5137">
                  <c:v>-3.0191658626326401</c:v>
                </c:pt>
                <c:pt idx="5138">
                  <c:v>-7.4340623239296999</c:v>
                </c:pt>
                <c:pt idx="5139">
                  <c:v>4.7360597827893294</c:v>
                </c:pt>
                <c:pt idx="5140">
                  <c:v>11.5447637977413</c:v>
                </c:pt>
                <c:pt idx="5141">
                  <c:v>-9.2045081391212804</c:v>
                </c:pt>
                <c:pt idx="5142">
                  <c:v>-7.4617965304379101</c:v>
                </c:pt>
                <c:pt idx="5143">
                  <c:v>9.5432881208788594</c:v>
                </c:pt>
                <c:pt idx="5144">
                  <c:v>8.0551630505001413</c:v>
                </c:pt>
                <c:pt idx="5145">
                  <c:v>-11.950294158773751</c:v>
                </c:pt>
                <c:pt idx="5146">
                  <c:v>-6.1986928770226051</c:v>
                </c:pt>
                <c:pt idx="5147">
                  <c:v>12.036994598331701</c:v>
                </c:pt>
                <c:pt idx="5148">
                  <c:v>1.5938288720004303</c:v>
                </c:pt>
                <c:pt idx="5149">
                  <c:v>-13.775765059534351</c:v>
                </c:pt>
                <c:pt idx="5150">
                  <c:v>-1.2892295239443021</c:v>
                </c:pt>
                <c:pt idx="5151">
                  <c:v>12.639727246519399</c:v>
                </c:pt>
                <c:pt idx="5152">
                  <c:v>-3.7616357188682654</c:v>
                </c:pt>
                <c:pt idx="5153">
                  <c:v>-7.5738986693751151</c:v>
                </c:pt>
                <c:pt idx="5154">
                  <c:v>6.4796039462557697</c:v>
                </c:pt>
                <c:pt idx="5155">
                  <c:v>10.9894970362595</c:v>
                </c:pt>
                <c:pt idx="5156">
                  <c:v>-10.16366007596964</c:v>
                </c:pt>
                <c:pt idx="5157">
                  <c:v>-7.5962106228432846</c:v>
                </c:pt>
                <c:pt idx="5158">
                  <c:v>9.9439730046904398</c:v>
                </c:pt>
                <c:pt idx="5159">
                  <c:v>7.1272391053045006</c:v>
                </c:pt>
                <c:pt idx="5160">
                  <c:v>-12.822926278056102</c:v>
                </c:pt>
                <c:pt idx="5161">
                  <c:v>-5.7232850443315453</c:v>
                </c:pt>
                <c:pt idx="5162">
                  <c:v>12.435873181195149</c:v>
                </c:pt>
                <c:pt idx="5163">
                  <c:v>1.5522032791893485</c:v>
                </c:pt>
                <c:pt idx="5164">
                  <c:v>-13.832399583524701</c:v>
                </c:pt>
                <c:pt idx="5165">
                  <c:v>-0.22489751935360802</c:v>
                </c:pt>
                <c:pt idx="5166">
                  <c:v>12.161645425684551</c:v>
                </c:pt>
                <c:pt idx="5167">
                  <c:v>-4.4414354500548257</c:v>
                </c:pt>
                <c:pt idx="5168">
                  <c:v>-7.67377672386153</c:v>
                </c:pt>
                <c:pt idx="5169">
                  <c:v>7.2690756333230002</c:v>
                </c:pt>
                <c:pt idx="5170">
                  <c:v>10.465489997504829</c:v>
                </c:pt>
                <c:pt idx="5171">
                  <c:v>-10.467465393726135</c:v>
                </c:pt>
                <c:pt idx="5172">
                  <c:v>-7.6624916915568395</c:v>
                </c:pt>
                <c:pt idx="5173">
                  <c:v>10.359222685378619</c:v>
                </c:pt>
                <c:pt idx="5174">
                  <c:v>5.2343677324708153</c:v>
                </c:pt>
                <c:pt idx="5175">
                  <c:v>-13.248591163686399</c:v>
                </c:pt>
                <c:pt idx="5176">
                  <c:v>-4.52058197020839</c:v>
                </c:pt>
                <c:pt idx="5177">
                  <c:v>12.69716291252305</c:v>
                </c:pt>
                <c:pt idx="5178">
                  <c:v>0.21503257603345144</c:v>
                </c:pt>
                <c:pt idx="5179">
                  <c:v>-10.78920385080627</c:v>
                </c:pt>
                <c:pt idx="5180">
                  <c:v>2.81390395584868</c:v>
                </c:pt>
                <c:pt idx="5181">
                  <c:v>12.336425122924</c:v>
                </c:pt>
                <c:pt idx="5182">
                  <c:v>-6.820894374716465</c:v>
                </c:pt>
                <c:pt idx="5183">
                  <c:v>-7.7142128788129796</c:v>
                </c:pt>
                <c:pt idx="5184">
                  <c:v>7.7972693232447146</c:v>
                </c:pt>
                <c:pt idx="5185">
                  <c:v>9.2708033344207355</c:v>
                </c:pt>
                <c:pt idx="5186">
                  <c:v>-10.877237341302299</c:v>
                </c:pt>
                <c:pt idx="5187">
                  <c:v>-7.704470495055415</c:v>
                </c:pt>
                <c:pt idx="5188">
                  <c:v>11.1968905163376</c:v>
                </c:pt>
                <c:pt idx="5189">
                  <c:v>5.6306944018795848</c:v>
                </c:pt>
                <c:pt idx="5190">
                  <c:v>-13.2139009352963</c:v>
                </c:pt>
                <c:pt idx="5191">
                  <c:v>-3.4519801474120699</c:v>
                </c:pt>
                <c:pt idx="5192">
                  <c:v>12.6861403712004</c:v>
                </c:pt>
                <c:pt idx="5193">
                  <c:v>-1.8836722350579054</c:v>
                </c:pt>
                <c:pt idx="5194">
                  <c:v>-7.7415880955383898</c:v>
                </c:pt>
                <c:pt idx="5195">
                  <c:v>4.3028440528153897</c:v>
                </c:pt>
                <c:pt idx="5196">
                  <c:v>12.01672164201155</c:v>
                </c:pt>
                <c:pt idx="5197">
                  <c:v>-8.6074466249552604</c:v>
                </c:pt>
                <c:pt idx="5198">
                  <c:v>-7.7163434475470902</c:v>
                </c:pt>
                <c:pt idx="5199">
                  <c:v>8.5565004469238239</c:v>
                </c:pt>
                <c:pt idx="5200">
                  <c:v>9.3716800422313291</c:v>
                </c:pt>
                <c:pt idx="5201">
                  <c:v>-11.880929911612601</c:v>
                </c:pt>
                <c:pt idx="5202">
                  <c:v>-7.5415652741885699</c:v>
                </c:pt>
                <c:pt idx="5203">
                  <c:v>11.748602375375249</c:v>
                </c:pt>
                <c:pt idx="5204">
                  <c:v>4.3163597149825996</c:v>
                </c:pt>
                <c:pt idx="5205">
                  <c:v>-13.744989049797301</c:v>
                </c:pt>
                <c:pt idx="5206">
                  <c:v>-1.5665211518427453</c:v>
                </c:pt>
                <c:pt idx="5207">
                  <c:v>12.607088807318451</c:v>
                </c:pt>
                <c:pt idx="5208">
                  <c:v>-3.12192758329777</c:v>
                </c:pt>
                <c:pt idx="5209">
                  <c:v>-7.700349404401555</c:v>
                </c:pt>
                <c:pt idx="5210">
                  <c:v>4.1953926897324552</c:v>
                </c:pt>
                <c:pt idx="5211">
                  <c:v>11.763619701628802</c:v>
                </c:pt>
                <c:pt idx="5212">
                  <c:v>-9.7503448700103892</c:v>
                </c:pt>
                <c:pt idx="5213">
                  <c:v>-7.6826423672482047</c:v>
                </c:pt>
                <c:pt idx="5214">
                  <c:v>10.08982550114114</c:v>
                </c:pt>
                <c:pt idx="5215">
                  <c:v>8.0848834734419697</c:v>
                </c:pt>
                <c:pt idx="5216">
                  <c:v>-11.746306872057801</c:v>
                </c:pt>
                <c:pt idx="5217">
                  <c:v>-7.0054071027498601</c:v>
                </c:pt>
                <c:pt idx="5218">
                  <c:v>12.416258800608151</c:v>
                </c:pt>
                <c:pt idx="5219">
                  <c:v>1.593800002612169</c:v>
                </c:pt>
                <c:pt idx="5220">
                  <c:v>-13.761289361880099</c:v>
                </c:pt>
                <c:pt idx="5221">
                  <c:v>-0.62919903425674462</c:v>
                </c:pt>
                <c:pt idx="5222">
                  <c:v>12.7424315402824</c:v>
                </c:pt>
                <c:pt idx="5223">
                  <c:v>-4.0937664680557706</c:v>
                </c:pt>
                <c:pt idx="5224">
                  <c:v>-7.7353634982565307</c:v>
                </c:pt>
                <c:pt idx="5225">
                  <c:v>6.2759155394854149</c:v>
                </c:pt>
                <c:pt idx="5226">
                  <c:v>10.7224294549271</c:v>
                </c:pt>
                <c:pt idx="5227">
                  <c:v>-8.6853354858984488</c:v>
                </c:pt>
                <c:pt idx="5228">
                  <c:v>-7.7500351867402504</c:v>
                </c:pt>
                <c:pt idx="5229">
                  <c:v>10.03332026265034</c:v>
                </c:pt>
                <c:pt idx="5230">
                  <c:v>7.6058777783627152</c:v>
                </c:pt>
                <c:pt idx="5231">
                  <c:v>-12.542168659673401</c:v>
                </c:pt>
                <c:pt idx="5232">
                  <c:v>-5.8803353281245254</c:v>
                </c:pt>
                <c:pt idx="5233">
                  <c:v>12.450517230542051</c:v>
                </c:pt>
                <c:pt idx="5234">
                  <c:v>-0.89883672877270493</c:v>
                </c:pt>
                <c:pt idx="5235">
                  <c:v>-13.765638448144099</c:v>
                </c:pt>
                <c:pt idx="5236">
                  <c:v>5.6713242058880065E-2</c:v>
                </c:pt>
                <c:pt idx="5237">
                  <c:v>12.631853487461401</c:v>
                </c:pt>
                <c:pt idx="5238">
                  <c:v>-4.6856433508648498</c:v>
                </c:pt>
                <c:pt idx="5239">
                  <c:v>-7.8026642304670002</c:v>
                </c:pt>
                <c:pt idx="5240">
                  <c:v>6.7060748908774848</c:v>
                </c:pt>
                <c:pt idx="5241">
                  <c:v>10.66330210344025</c:v>
                </c:pt>
                <c:pt idx="5242">
                  <c:v>-10.042417568504725</c:v>
                </c:pt>
                <c:pt idx="5243">
                  <c:v>-7.7666474499529352</c:v>
                </c:pt>
                <c:pt idx="5244">
                  <c:v>10.392094211737344</c:v>
                </c:pt>
                <c:pt idx="5245">
                  <c:v>5.8995517779751143</c:v>
                </c:pt>
                <c:pt idx="5246">
                  <c:v>-13.026472756334851</c:v>
                </c:pt>
                <c:pt idx="5247">
                  <c:v>-4.3296988527789946</c:v>
                </c:pt>
                <c:pt idx="5248">
                  <c:v>12.37315365519375</c:v>
                </c:pt>
                <c:pt idx="5249">
                  <c:v>-1.0375361677947952</c:v>
                </c:pt>
                <c:pt idx="5250">
                  <c:v>-7.7275367495510903</c:v>
                </c:pt>
                <c:pt idx="5251">
                  <c:v>1.8822143464836953</c:v>
                </c:pt>
                <c:pt idx="5252">
                  <c:v>11.72195688794905</c:v>
                </c:pt>
                <c:pt idx="5253">
                  <c:v>-6.2905280620508002</c:v>
                </c:pt>
                <c:pt idx="5254">
                  <c:v>-7.6408667424649597</c:v>
                </c:pt>
                <c:pt idx="5255">
                  <c:v>7.7337844897702102</c:v>
                </c:pt>
                <c:pt idx="5256">
                  <c:v>8.6517423748182001</c:v>
                </c:pt>
                <c:pt idx="5257">
                  <c:v>-11.079412410072251</c:v>
                </c:pt>
                <c:pt idx="5258">
                  <c:v>-7.5609006650661144</c:v>
                </c:pt>
                <c:pt idx="5259">
                  <c:v>10.706853656496751</c:v>
                </c:pt>
                <c:pt idx="5260">
                  <c:v>5.1690237221026649</c:v>
                </c:pt>
                <c:pt idx="5261">
                  <c:v>-13.858580973667801</c:v>
                </c:pt>
                <c:pt idx="5262">
                  <c:v>-3.5903714612962601</c:v>
                </c:pt>
                <c:pt idx="5263">
                  <c:v>12.324604257116951</c:v>
                </c:pt>
                <c:pt idx="5264">
                  <c:v>-2.5510570930112602</c:v>
                </c:pt>
                <c:pt idx="5265">
                  <c:v>-7.4776481519364548</c:v>
                </c:pt>
                <c:pt idx="5266">
                  <c:v>2.1736372694179549</c:v>
                </c:pt>
                <c:pt idx="5267">
                  <c:v>11.730607841802101</c:v>
                </c:pt>
                <c:pt idx="5268">
                  <c:v>-8.0519167971131491</c:v>
                </c:pt>
                <c:pt idx="5269">
                  <c:v>-7.3875724400501603</c:v>
                </c:pt>
                <c:pt idx="5270">
                  <c:v>8.8500286194937559</c:v>
                </c:pt>
                <c:pt idx="5271">
                  <c:v>8.7743212154967303</c:v>
                </c:pt>
                <c:pt idx="5272">
                  <c:v>-12.355331139700851</c:v>
                </c:pt>
                <c:pt idx="5273">
                  <c:v>-7.2022514100912849</c:v>
                </c:pt>
                <c:pt idx="5274">
                  <c:v>11.53269790879955</c:v>
                </c:pt>
                <c:pt idx="5275">
                  <c:v>3.3205386238683152</c:v>
                </c:pt>
                <c:pt idx="5276">
                  <c:v>-13.75737225008745</c:v>
                </c:pt>
                <c:pt idx="5277">
                  <c:v>-3.0855744739871351</c:v>
                </c:pt>
                <c:pt idx="5278">
                  <c:v>12.36837042133245</c:v>
                </c:pt>
                <c:pt idx="5279">
                  <c:v>-1.4856131875671283</c:v>
                </c:pt>
                <c:pt idx="5280">
                  <c:v>-7.2889490267387451</c:v>
                </c:pt>
                <c:pt idx="5281">
                  <c:v>4.7870972963336804</c:v>
                </c:pt>
                <c:pt idx="5282">
                  <c:v>11.245774598906351</c:v>
                </c:pt>
                <c:pt idx="5283">
                  <c:v>-9.3358230283565344</c:v>
                </c:pt>
                <c:pt idx="5284">
                  <c:v>-7.22952387645317</c:v>
                </c:pt>
                <c:pt idx="5285">
                  <c:v>8.8008277444583491</c:v>
                </c:pt>
                <c:pt idx="5286">
                  <c:v>7.8059901378290704</c:v>
                </c:pt>
                <c:pt idx="5287">
                  <c:v>-12.7449700620366</c:v>
                </c:pt>
                <c:pt idx="5288">
                  <c:v>-7.1750588706179199</c:v>
                </c:pt>
                <c:pt idx="5289">
                  <c:v>11.4674030413158</c:v>
                </c:pt>
                <c:pt idx="5290">
                  <c:v>1.79961112646206</c:v>
                </c:pt>
                <c:pt idx="5291">
                  <c:v>-7.2133851514841396</c:v>
                </c:pt>
                <c:pt idx="5292">
                  <c:v>-1.3853835655532285</c:v>
                </c:pt>
                <c:pt idx="5293">
                  <c:v>12.319749571019699</c:v>
                </c:pt>
                <c:pt idx="5294">
                  <c:v>-5.0461671101967802</c:v>
                </c:pt>
                <c:pt idx="5295">
                  <c:v>-7.1534558521935647</c:v>
                </c:pt>
                <c:pt idx="5296">
                  <c:v>4.7471870015744448</c:v>
                </c:pt>
                <c:pt idx="5297">
                  <c:v>10.6403635513743</c:v>
                </c:pt>
                <c:pt idx="5298">
                  <c:v>-9.3632943791676304</c:v>
                </c:pt>
                <c:pt idx="5299">
                  <c:v>-7.1263933799454495</c:v>
                </c:pt>
                <c:pt idx="5300">
                  <c:v>9.4362198171966352</c:v>
                </c:pt>
                <c:pt idx="5301">
                  <c:v>6.5667025925822848</c:v>
                </c:pt>
                <c:pt idx="5302">
                  <c:v>-12.6930206815736</c:v>
                </c:pt>
                <c:pt idx="5303">
                  <c:v>-5.9017938863284556</c:v>
                </c:pt>
                <c:pt idx="5304">
                  <c:v>11.8448334921253</c:v>
                </c:pt>
                <c:pt idx="5305">
                  <c:v>1.2870249394149587</c:v>
                </c:pt>
                <c:pt idx="5306">
                  <c:v>-7.1802780754893547</c:v>
                </c:pt>
                <c:pt idx="5307">
                  <c:v>-2.5299731082775057E-2</c:v>
                </c:pt>
                <c:pt idx="5308">
                  <c:v>11.9954883576023</c:v>
                </c:pt>
                <c:pt idx="5309">
                  <c:v>-5.1034745192596649</c:v>
                </c:pt>
                <c:pt idx="5310">
                  <c:v>-7.1297820702200703</c:v>
                </c:pt>
                <c:pt idx="5311">
                  <c:v>6.3984144836337951</c:v>
                </c:pt>
                <c:pt idx="5312">
                  <c:v>10.151084448116025</c:v>
                </c:pt>
                <c:pt idx="5313">
                  <c:v>-9.7730580662233955</c:v>
                </c:pt>
                <c:pt idx="5314">
                  <c:v>-7.1304303818536052</c:v>
                </c:pt>
                <c:pt idx="5315">
                  <c:v>9.8085505027444242</c:v>
                </c:pt>
                <c:pt idx="5316">
                  <c:v>5.1679465288594848</c:v>
                </c:pt>
                <c:pt idx="5317">
                  <c:v>-13.3179363664877</c:v>
                </c:pt>
                <c:pt idx="5318">
                  <c:v>-5.614854774821425</c:v>
                </c:pt>
                <c:pt idx="5319">
                  <c:v>12.4833870424943</c:v>
                </c:pt>
                <c:pt idx="5320">
                  <c:v>0.70522616973900343</c:v>
                </c:pt>
                <c:pt idx="5321">
                  <c:v>-7.2028734104172649</c:v>
                </c:pt>
                <c:pt idx="5322">
                  <c:v>0.59617929205463938</c:v>
                </c:pt>
                <c:pt idx="5323">
                  <c:v>12.30995425577955</c:v>
                </c:pt>
                <c:pt idx="5324">
                  <c:v>-6.8070493346346144</c:v>
                </c:pt>
                <c:pt idx="5325">
                  <c:v>-7.2295819828974857</c:v>
                </c:pt>
                <c:pt idx="5326">
                  <c:v>7.6385437241645899</c:v>
                </c:pt>
                <c:pt idx="5327">
                  <c:v>9.244031079265941</c:v>
                </c:pt>
                <c:pt idx="5328">
                  <c:v>-11.4623094283511</c:v>
                </c:pt>
                <c:pt idx="5329">
                  <c:v>-7.2485867256764696</c:v>
                </c:pt>
                <c:pt idx="5330">
                  <c:v>11.2454454165672</c:v>
                </c:pt>
                <c:pt idx="5331">
                  <c:v>5.2183670428618152</c:v>
                </c:pt>
                <c:pt idx="5332">
                  <c:v>-13.39298102883915</c:v>
                </c:pt>
                <c:pt idx="5333">
                  <c:v>-3.7132803089125197</c:v>
                </c:pt>
                <c:pt idx="5334">
                  <c:v>12.57561881707915</c:v>
                </c:pt>
                <c:pt idx="5335">
                  <c:v>-0.87250252601789247</c:v>
                </c:pt>
                <c:pt idx="5336">
                  <c:v>-7.3552589930904348</c:v>
                </c:pt>
                <c:pt idx="5337">
                  <c:v>3.91296547434967</c:v>
                </c:pt>
                <c:pt idx="5338">
                  <c:v>11.7203501150649</c:v>
                </c:pt>
                <c:pt idx="5339">
                  <c:v>-8.0738100095801641</c:v>
                </c:pt>
                <c:pt idx="5340">
                  <c:v>-7.3652124460468453</c:v>
                </c:pt>
                <c:pt idx="5341">
                  <c:v>9.2525862398360648</c:v>
                </c:pt>
                <c:pt idx="5342">
                  <c:v>9.1664124754620104</c:v>
                </c:pt>
                <c:pt idx="5343">
                  <c:v>-11.2211991642399</c:v>
                </c:pt>
                <c:pt idx="5344">
                  <c:v>-7.3675888756503847</c:v>
                </c:pt>
                <c:pt idx="5345">
                  <c:v>11.633898831517399</c:v>
                </c:pt>
                <c:pt idx="5346">
                  <c:v>3.6924915376666498</c:v>
                </c:pt>
                <c:pt idx="5347">
                  <c:v>-13.74096370314145</c:v>
                </c:pt>
                <c:pt idx="5348">
                  <c:v>-2.2251300081392351</c:v>
                </c:pt>
                <c:pt idx="5349">
                  <c:v>12.570234974304149</c:v>
                </c:pt>
                <c:pt idx="5350">
                  <c:v>-2.60596954766027</c:v>
                </c:pt>
                <c:pt idx="5351">
                  <c:v>-7.4367669968434456</c:v>
                </c:pt>
                <c:pt idx="5352">
                  <c:v>4.4262788774902901</c:v>
                </c:pt>
                <c:pt idx="5353">
                  <c:v>11.63017616374675</c:v>
                </c:pt>
                <c:pt idx="5354">
                  <c:v>-8.872157105681481</c:v>
                </c:pt>
                <c:pt idx="5355">
                  <c:v>-7.43237457037075</c:v>
                </c:pt>
                <c:pt idx="5356">
                  <c:v>9.2748735058519785</c:v>
                </c:pt>
                <c:pt idx="5357">
                  <c:v>8.1711540749097207</c:v>
                </c:pt>
                <c:pt idx="5358">
                  <c:v>-11.712866191744549</c:v>
                </c:pt>
                <c:pt idx="5359">
                  <c:v>-6.6174735570341952</c:v>
                </c:pt>
                <c:pt idx="5360">
                  <c:v>11.935727929175151</c:v>
                </c:pt>
                <c:pt idx="5361">
                  <c:v>3.0944140542478249</c:v>
                </c:pt>
                <c:pt idx="5362">
                  <c:v>-13.9037251247029</c:v>
                </c:pt>
                <c:pt idx="5363">
                  <c:v>-4.5287249055400158E-3</c:v>
                </c:pt>
                <c:pt idx="5364">
                  <c:v>12.5432183003532</c:v>
                </c:pt>
                <c:pt idx="5365">
                  <c:v>-5.1910572866401399</c:v>
                </c:pt>
                <c:pt idx="5366">
                  <c:v>-7.4690786160158948</c:v>
                </c:pt>
                <c:pt idx="5367">
                  <c:v>6.1847692998393047</c:v>
                </c:pt>
                <c:pt idx="5368">
                  <c:v>10.86099905594325</c:v>
                </c:pt>
                <c:pt idx="5369">
                  <c:v>-8.9710777465808711</c:v>
                </c:pt>
                <c:pt idx="5370">
                  <c:v>-7.4535040222393052</c:v>
                </c:pt>
                <c:pt idx="5371">
                  <c:v>9.8873768899310051</c:v>
                </c:pt>
                <c:pt idx="5372">
                  <c:v>7.1146615611349393</c:v>
                </c:pt>
                <c:pt idx="5373">
                  <c:v>-12.6502023920862</c:v>
                </c:pt>
                <c:pt idx="5374">
                  <c:v>-5.5924466041056302</c:v>
                </c:pt>
                <c:pt idx="5375">
                  <c:v>12.121751563958501</c:v>
                </c:pt>
                <c:pt idx="5376">
                  <c:v>1.4892952493626641</c:v>
                </c:pt>
                <c:pt idx="5377">
                  <c:v>-10.72783620300426</c:v>
                </c:pt>
                <c:pt idx="5378">
                  <c:v>-0.45170541165304345</c:v>
                </c:pt>
                <c:pt idx="5379">
                  <c:v>12.094946416444349</c:v>
                </c:pt>
                <c:pt idx="5380">
                  <c:v>-5.7536549491719402</c:v>
                </c:pt>
                <c:pt idx="5381">
                  <c:v>-7.4102428048903848</c:v>
                </c:pt>
                <c:pt idx="5382">
                  <c:v>6.2683106081793056</c:v>
                </c:pt>
                <c:pt idx="5383">
                  <c:v>9.7371710328487886</c:v>
                </c:pt>
                <c:pt idx="5384">
                  <c:v>-10.383587917108915</c:v>
                </c:pt>
                <c:pt idx="5385">
                  <c:v>-7.3662778201854646</c:v>
                </c:pt>
                <c:pt idx="5386">
                  <c:v>9.8658906745691191</c:v>
                </c:pt>
                <c:pt idx="5387">
                  <c:v>5.7145104419095194</c:v>
                </c:pt>
                <c:pt idx="5388">
                  <c:v>-13.546405689759</c:v>
                </c:pt>
                <c:pt idx="5389">
                  <c:v>-4.3689470746369947</c:v>
                </c:pt>
                <c:pt idx="5390">
                  <c:v>12.0161478416313</c:v>
                </c:pt>
                <c:pt idx="5391">
                  <c:v>-0.697543012380206</c:v>
                </c:pt>
                <c:pt idx="5392">
                  <c:v>-7.3352373010624046</c:v>
                </c:pt>
                <c:pt idx="5393">
                  <c:v>0.22660482761006645</c:v>
                </c:pt>
                <c:pt idx="5394">
                  <c:v>11.87595335899535</c:v>
                </c:pt>
                <c:pt idx="5395">
                  <c:v>-6.0091069951491107</c:v>
                </c:pt>
                <c:pt idx="5396">
                  <c:v>-7.3153566003289452</c:v>
                </c:pt>
                <c:pt idx="5397">
                  <c:v>7.6895272590374493</c:v>
                </c:pt>
                <c:pt idx="5398">
                  <c:v>9.8774548366094557</c:v>
                </c:pt>
                <c:pt idx="5399">
                  <c:v>-10.76530016555485</c:v>
                </c:pt>
                <c:pt idx="5400">
                  <c:v>-7.3063497114346951</c:v>
                </c:pt>
                <c:pt idx="5401">
                  <c:v>10.9944458337736</c:v>
                </c:pt>
                <c:pt idx="5402">
                  <c:v>5.1252408380650651</c:v>
                </c:pt>
                <c:pt idx="5403">
                  <c:v>-13.251882099184101</c:v>
                </c:pt>
                <c:pt idx="5404">
                  <c:v>-4.4262958031763997</c:v>
                </c:pt>
                <c:pt idx="5405">
                  <c:v>12.6413193238965</c:v>
                </c:pt>
                <c:pt idx="5406">
                  <c:v>-1.8901014274615169</c:v>
                </c:pt>
                <c:pt idx="5407">
                  <c:v>-7.4026028495204255</c:v>
                </c:pt>
                <c:pt idx="5408">
                  <c:v>2.6327327539096252</c:v>
                </c:pt>
                <c:pt idx="5409">
                  <c:v>12.024928389302051</c:v>
                </c:pt>
                <c:pt idx="5410">
                  <c:v>-7.8760520892314752</c:v>
                </c:pt>
                <c:pt idx="5411">
                  <c:v>-7.4323222100303301</c:v>
                </c:pt>
                <c:pt idx="5412">
                  <c:v>9.2414935636718489</c:v>
                </c:pt>
                <c:pt idx="5413">
                  <c:v>8.9556634903310943</c:v>
                </c:pt>
                <c:pt idx="5414">
                  <c:v>-11.125902746912949</c:v>
                </c:pt>
                <c:pt idx="5415">
                  <c:v>-7.4701008650877547</c:v>
                </c:pt>
                <c:pt idx="5416">
                  <c:v>11.368997435599649</c:v>
                </c:pt>
                <c:pt idx="5417">
                  <c:v>3.7653297013753901</c:v>
                </c:pt>
                <c:pt idx="5418">
                  <c:v>-13.36932669552735</c:v>
                </c:pt>
                <c:pt idx="5419">
                  <c:v>-3.0970518365800501</c:v>
                </c:pt>
                <c:pt idx="5420">
                  <c:v>12.773982226470149</c:v>
                </c:pt>
                <c:pt idx="5421">
                  <c:v>-2.9813605871327749</c:v>
                </c:pt>
                <c:pt idx="5422">
                  <c:v>-7.5839430469279403</c:v>
                </c:pt>
                <c:pt idx="5423">
                  <c:v>5.0766235849777699</c:v>
                </c:pt>
                <c:pt idx="5424">
                  <c:v>11.676559901296351</c:v>
                </c:pt>
                <c:pt idx="5425">
                  <c:v>-7.6275224762758995</c:v>
                </c:pt>
                <c:pt idx="5426">
                  <c:v>-7.6099607750227047</c:v>
                </c:pt>
                <c:pt idx="5427">
                  <c:v>9.0028648197975052</c:v>
                </c:pt>
                <c:pt idx="5428">
                  <c:v>7.8811679964043</c:v>
                </c:pt>
                <c:pt idx="5429">
                  <c:v>-12.35147593434905</c:v>
                </c:pt>
                <c:pt idx="5430">
                  <c:v>-7.2412124284173398</c:v>
                </c:pt>
                <c:pt idx="5431">
                  <c:v>11.845272715091649</c:v>
                </c:pt>
                <c:pt idx="5432">
                  <c:v>2.904967422489745</c:v>
                </c:pt>
                <c:pt idx="5433">
                  <c:v>-13.810889849520301</c:v>
                </c:pt>
                <c:pt idx="5434">
                  <c:v>-3.0329628124878352</c:v>
                </c:pt>
                <c:pt idx="5435">
                  <c:v>12.569461421605951</c:v>
                </c:pt>
                <c:pt idx="5436">
                  <c:v>-1.6398720210988749</c:v>
                </c:pt>
                <c:pt idx="5437">
                  <c:v>-7.6403747782419451</c:v>
                </c:pt>
                <c:pt idx="5438">
                  <c:v>4.8980316725815403</c:v>
                </c:pt>
                <c:pt idx="5439">
                  <c:v>10.9311726808626</c:v>
                </c:pt>
                <c:pt idx="5440">
                  <c:v>-9.5345588924147791</c:v>
                </c:pt>
                <c:pt idx="5441">
                  <c:v>-7.6213716871758503</c:v>
                </c:pt>
                <c:pt idx="5442">
                  <c:v>8.9624140136138202</c:v>
                </c:pt>
                <c:pt idx="5443">
                  <c:v>7.7410279848746146</c:v>
                </c:pt>
                <c:pt idx="5444">
                  <c:v>-12.5239374329222</c:v>
                </c:pt>
                <c:pt idx="5445">
                  <c:v>-6.6307625725493402</c:v>
                </c:pt>
                <c:pt idx="5446">
                  <c:v>11.918795257391999</c:v>
                </c:pt>
                <c:pt idx="5447">
                  <c:v>1.455364899403516</c:v>
                </c:pt>
                <c:pt idx="5448">
                  <c:v>-10.827395313247145</c:v>
                </c:pt>
                <c:pt idx="5449">
                  <c:v>-0.15556071689079998</c:v>
                </c:pt>
                <c:pt idx="5450">
                  <c:v>12.246982582091849</c:v>
                </c:pt>
                <c:pt idx="5451">
                  <c:v>-5.10786907139933</c:v>
                </c:pt>
                <c:pt idx="5452">
                  <c:v>-7.5459737973628149</c:v>
                </c:pt>
                <c:pt idx="5453">
                  <c:v>6.2624583017013951</c:v>
                </c:pt>
                <c:pt idx="5454">
                  <c:v>10.62368433124905</c:v>
                </c:pt>
                <c:pt idx="5455">
                  <c:v>-9.7858715702154591</c:v>
                </c:pt>
                <c:pt idx="5456">
                  <c:v>-7.4783033202855602</c:v>
                </c:pt>
                <c:pt idx="5457">
                  <c:v>9.8336571301863351</c:v>
                </c:pt>
                <c:pt idx="5458">
                  <c:v>5.6940413738715456</c:v>
                </c:pt>
                <c:pt idx="5459">
                  <c:v>-13.547330282680399</c:v>
                </c:pt>
                <c:pt idx="5460">
                  <c:v>-6.1800667909271052</c:v>
                </c:pt>
                <c:pt idx="5461">
                  <c:v>12.039897521356451</c:v>
                </c:pt>
                <c:pt idx="5462">
                  <c:v>6.3046457354084984E-2</c:v>
                </c:pt>
                <c:pt idx="5463">
                  <c:v>-7.3875765666114699</c:v>
                </c:pt>
                <c:pt idx="5464">
                  <c:v>1.469169990351797</c:v>
                </c:pt>
                <c:pt idx="5465">
                  <c:v>11.745858171040449</c:v>
                </c:pt>
                <c:pt idx="5466">
                  <c:v>-6.6055359969803398</c:v>
                </c:pt>
                <c:pt idx="5467">
                  <c:v>-7.279512975362735</c:v>
                </c:pt>
                <c:pt idx="5468">
                  <c:v>6.6168322614727346</c:v>
                </c:pt>
                <c:pt idx="5469">
                  <c:v>8.8549685516957251</c:v>
                </c:pt>
                <c:pt idx="5470">
                  <c:v>-11.2334445612157</c:v>
                </c:pt>
                <c:pt idx="5471">
                  <c:v>-7.1700763072759646</c:v>
                </c:pt>
                <c:pt idx="5472">
                  <c:v>9.951262325524235</c:v>
                </c:pt>
                <c:pt idx="5473">
                  <c:v>5.3323183621927654</c:v>
                </c:pt>
                <c:pt idx="5474">
                  <c:v>-13.7555343792313</c:v>
                </c:pt>
                <c:pt idx="5475">
                  <c:v>-2.89059635136935</c:v>
                </c:pt>
                <c:pt idx="5476">
                  <c:v>12.104622574262301</c:v>
                </c:pt>
                <c:pt idx="5477">
                  <c:v>-0.88823890644706904</c:v>
                </c:pt>
                <c:pt idx="5478">
                  <c:v>-7.0726246177598053</c:v>
                </c:pt>
                <c:pt idx="5479">
                  <c:v>2.885518257107885</c:v>
                </c:pt>
                <c:pt idx="5480">
                  <c:v>11.420751196288549</c:v>
                </c:pt>
                <c:pt idx="5481">
                  <c:v>-7.9339047454314144</c:v>
                </c:pt>
                <c:pt idx="5482">
                  <c:v>-6.9973270519203954</c:v>
                </c:pt>
                <c:pt idx="5483">
                  <c:v>7.5460576065797795</c:v>
                </c:pt>
                <c:pt idx="5484">
                  <c:v>9.2008618083555103</c:v>
                </c:pt>
                <c:pt idx="5485">
                  <c:v>-11.655827464907</c:v>
                </c:pt>
                <c:pt idx="5486">
                  <c:v>-6.9315933596005701</c:v>
                </c:pt>
                <c:pt idx="5487">
                  <c:v>10.918773511905201</c:v>
                </c:pt>
                <c:pt idx="5488">
                  <c:v>3.0468091713689303</c:v>
                </c:pt>
                <c:pt idx="5489">
                  <c:v>-10.335837253857855</c:v>
                </c:pt>
                <c:pt idx="5490">
                  <c:v>-2.0623480193496793</c:v>
                </c:pt>
                <c:pt idx="5491">
                  <c:v>12.277470469866749</c:v>
                </c:pt>
                <c:pt idx="5492">
                  <c:v>-2.7831865394670499</c:v>
                </c:pt>
                <c:pt idx="5493">
                  <c:v>-6.9375147271673949</c:v>
                </c:pt>
                <c:pt idx="5494">
                  <c:v>3.9142293846300849</c:v>
                </c:pt>
                <c:pt idx="5495">
                  <c:v>11.2097641785058</c:v>
                </c:pt>
                <c:pt idx="5496">
                  <c:v>-7.5425370510389147</c:v>
                </c:pt>
                <c:pt idx="5497">
                  <c:v>-6.9333592356604594</c:v>
                </c:pt>
                <c:pt idx="5498">
                  <c:v>8.7266190924167546</c:v>
                </c:pt>
                <c:pt idx="5499">
                  <c:v>7.7146235822581453</c:v>
                </c:pt>
                <c:pt idx="5500">
                  <c:v>-12.117576024783201</c:v>
                </c:pt>
                <c:pt idx="5501">
                  <c:v>-6.9291535942074045</c:v>
                </c:pt>
                <c:pt idx="5502">
                  <c:v>11.819269716250851</c:v>
                </c:pt>
                <c:pt idx="5503">
                  <c:v>3.8073687463109946</c:v>
                </c:pt>
                <c:pt idx="5504">
                  <c:v>-10.398366626466165</c:v>
                </c:pt>
                <c:pt idx="5505">
                  <c:v>-0.69122081253876444</c:v>
                </c:pt>
                <c:pt idx="5506">
                  <c:v>12.469595167769551</c:v>
                </c:pt>
                <c:pt idx="5507">
                  <c:v>-3.4911868078014301</c:v>
                </c:pt>
                <c:pt idx="5508">
                  <c:v>-7.0145736678029955</c:v>
                </c:pt>
                <c:pt idx="5509">
                  <c:v>4.5297593745674298</c:v>
                </c:pt>
                <c:pt idx="5510">
                  <c:v>10.901647678626802</c:v>
                </c:pt>
                <c:pt idx="5511">
                  <c:v>-9.5269430315878498</c:v>
                </c:pt>
                <c:pt idx="5512">
                  <c:v>-7.0409031966976299</c:v>
                </c:pt>
                <c:pt idx="5513">
                  <c:v>10.042249019030825</c:v>
                </c:pt>
                <c:pt idx="5514">
                  <c:v>8.0439958541404302</c:v>
                </c:pt>
                <c:pt idx="5515">
                  <c:v>-12.563304272513751</c:v>
                </c:pt>
                <c:pt idx="5516">
                  <c:v>-6.3345637317372656</c:v>
                </c:pt>
                <c:pt idx="5517">
                  <c:v>12.203604810689349</c:v>
                </c:pt>
                <c:pt idx="5518">
                  <c:v>1.3206212770597976</c:v>
                </c:pt>
                <c:pt idx="5519">
                  <c:v>-10.526166434953245</c:v>
                </c:pt>
                <c:pt idx="5520">
                  <c:v>-2.195054666886509E-2</c:v>
                </c:pt>
                <c:pt idx="5521">
                  <c:v>12.31454387746245</c:v>
                </c:pt>
                <c:pt idx="5522">
                  <c:v>-4.0160169237748846</c:v>
                </c:pt>
                <c:pt idx="5523">
                  <c:v>-7.2002994545915247</c:v>
                </c:pt>
                <c:pt idx="5524">
                  <c:v>6.3617521567289899</c:v>
                </c:pt>
                <c:pt idx="5525">
                  <c:v>10.473751820188713</c:v>
                </c:pt>
                <c:pt idx="5526">
                  <c:v>-9.5823578053809246</c:v>
                </c:pt>
                <c:pt idx="5527">
                  <c:v>-7.2353854095471597</c:v>
                </c:pt>
                <c:pt idx="5528">
                  <c:v>10.76833425693235</c:v>
                </c:pt>
                <c:pt idx="5529">
                  <c:v>6.3858767148922899</c:v>
                </c:pt>
                <c:pt idx="5530">
                  <c:v>-13.04640029696945</c:v>
                </c:pt>
                <c:pt idx="5531">
                  <c:v>-6.0590768554802299</c:v>
                </c:pt>
                <c:pt idx="5532">
                  <c:v>12.498031290022801</c:v>
                </c:pt>
                <c:pt idx="5533">
                  <c:v>0.53929146922713311</c:v>
                </c:pt>
                <c:pt idx="5534">
                  <c:v>-9.7005102406361043</c:v>
                </c:pt>
                <c:pt idx="5535">
                  <c:v>1.8108682809615042</c:v>
                </c:pt>
                <c:pt idx="5536">
                  <c:v>12.429625634332901</c:v>
                </c:pt>
                <c:pt idx="5537">
                  <c:v>-4.9686997990801798</c:v>
                </c:pt>
                <c:pt idx="5538">
                  <c:v>-7.4080886319435999</c:v>
                </c:pt>
                <c:pt idx="5539">
                  <c:v>7.7387643756857099</c:v>
                </c:pt>
                <c:pt idx="5540">
                  <c:v>10.47242723486691</c:v>
                </c:pt>
                <c:pt idx="5541">
                  <c:v>-10.409999134709144</c:v>
                </c:pt>
                <c:pt idx="5542">
                  <c:v>-7.449469283310485</c:v>
                </c:pt>
                <c:pt idx="5543">
                  <c:v>10.535505042966051</c:v>
                </c:pt>
                <c:pt idx="5544">
                  <c:v>5.16268068045839</c:v>
                </c:pt>
                <c:pt idx="5545">
                  <c:v>-13.0212814232379</c:v>
                </c:pt>
                <c:pt idx="5546">
                  <c:v>-4.21141602250409</c:v>
                </c:pt>
                <c:pt idx="5547">
                  <c:v>12.69451559848445</c:v>
                </c:pt>
                <c:pt idx="5548">
                  <c:v>-1.747599273568567</c:v>
                </c:pt>
                <c:pt idx="5549">
                  <c:v>-10.659413942092261</c:v>
                </c:pt>
                <c:pt idx="5550">
                  <c:v>3.8723798981789201</c:v>
                </c:pt>
                <c:pt idx="5551">
                  <c:v>12.10257138553655</c:v>
                </c:pt>
                <c:pt idx="5552">
                  <c:v>-7.6754803029748153</c:v>
                </c:pt>
                <c:pt idx="5553">
                  <c:v>-7.5948550126661001</c:v>
                </c:pt>
                <c:pt idx="5554">
                  <c:v>7.5907738073319146</c:v>
                </c:pt>
                <c:pt idx="5555">
                  <c:v>9.0259858976188951</c:v>
                </c:pt>
                <c:pt idx="5556">
                  <c:v>-11.407137866125598</c:v>
                </c:pt>
                <c:pt idx="5557">
                  <c:v>-7.5898257032310603</c:v>
                </c:pt>
                <c:pt idx="5558">
                  <c:v>11.64952983208755</c:v>
                </c:pt>
                <c:pt idx="5559">
                  <c:v>5.4148327406097305</c:v>
                </c:pt>
                <c:pt idx="5560">
                  <c:v>-13.69988232744725</c:v>
                </c:pt>
                <c:pt idx="5561">
                  <c:v>-2.0409186460217539</c:v>
                </c:pt>
                <c:pt idx="5562">
                  <c:v>12.571904272488799</c:v>
                </c:pt>
                <c:pt idx="5563">
                  <c:v>-2.771296877508215</c:v>
                </c:pt>
                <c:pt idx="5564">
                  <c:v>-7.6267708562834553</c:v>
                </c:pt>
                <c:pt idx="5565">
                  <c:v>2.584113807546065</c:v>
                </c:pt>
                <c:pt idx="5566">
                  <c:v>11.160944541544701</c:v>
                </c:pt>
                <c:pt idx="5567">
                  <c:v>-8.6001722014233195</c:v>
                </c:pt>
                <c:pt idx="5568">
                  <c:v>-7.5913890299255549</c:v>
                </c:pt>
                <c:pt idx="5569">
                  <c:v>8.5063360780417661</c:v>
                </c:pt>
                <c:pt idx="5570">
                  <c:v>9.0708177259838951</c:v>
                </c:pt>
                <c:pt idx="5571">
                  <c:v>-11.747458528378701</c:v>
                </c:pt>
                <c:pt idx="5572">
                  <c:v>-7.4752958218921748</c:v>
                </c:pt>
                <c:pt idx="5573">
                  <c:v>11.884417739215351</c:v>
                </c:pt>
                <c:pt idx="5574">
                  <c:v>3.7933431170344001</c:v>
                </c:pt>
                <c:pt idx="5575">
                  <c:v>-13.8940847365193</c:v>
                </c:pt>
                <c:pt idx="5576">
                  <c:v>-2.6451153216703349</c:v>
                </c:pt>
                <c:pt idx="5577">
                  <c:v>12.525579842882401</c:v>
                </c:pt>
                <c:pt idx="5578">
                  <c:v>-2.376241495470055</c:v>
                </c:pt>
                <c:pt idx="5579">
                  <c:v>-7.5678136593221401</c:v>
                </c:pt>
                <c:pt idx="5580">
                  <c:v>4.8489583496280151</c:v>
                </c:pt>
                <c:pt idx="5581">
                  <c:v>11.267218487079202</c:v>
                </c:pt>
                <c:pt idx="5582">
                  <c:v>-8.0922957507103952</c:v>
                </c:pt>
                <c:pt idx="5583">
                  <c:v>-7.5595671746031252</c:v>
                </c:pt>
                <c:pt idx="5584">
                  <c:v>8.9009884331653897</c:v>
                </c:pt>
                <c:pt idx="5585">
                  <c:v>8.0006806364590144</c:v>
                </c:pt>
                <c:pt idx="5586">
                  <c:v>-12.428571567830501</c:v>
                </c:pt>
                <c:pt idx="5587">
                  <c:v>-6.1339747784833403</c:v>
                </c:pt>
                <c:pt idx="5588">
                  <c:v>12.0315862477689</c:v>
                </c:pt>
                <c:pt idx="5589">
                  <c:v>1.558081377834819</c:v>
                </c:pt>
                <c:pt idx="5590">
                  <c:v>-13.863806347403301</c:v>
                </c:pt>
                <c:pt idx="5591">
                  <c:v>-0.306362621009164</c:v>
                </c:pt>
                <c:pt idx="5592">
                  <c:v>12.510065353868448</c:v>
                </c:pt>
                <c:pt idx="5593">
                  <c:v>-5.0666032818918403</c:v>
                </c:pt>
                <c:pt idx="5594">
                  <c:v>-7.5914007776445098</c:v>
                </c:pt>
                <c:pt idx="5595">
                  <c:v>5.1181859824025802</c:v>
                </c:pt>
                <c:pt idx="5596">
                  <c:v>10.941465687631549</c:v>
                </c:pt>
                <c:pt idx="5597">
                  <c:v>-10.010743308465834</c:v>
                </c:pt>
                <c:pt idx="5598">
                  <c:v>-7.55687520758348</c:v>
                </c:pt>
                <c:pt idx="5599">
                  <c:v>9.2958236679534245</c:v>
                </c:pt>
                <c:pt idx="5600">
                  <c:v>6.4384529047945254</c:v>
                </c:pt>
                <c:pt idx="5601">
                  <c:v>-12.58253426945045</c:v>
                </c:pt>
                <c:pt idx="5602">
                  <c:v>-6.0940499285883201</c:v>
                </c:pt>
                <c:pt idx="5603">
                  <c:v>12.322582929309149</c:v>
                </c:pt>
                <c:pt idx="5604">
                  <c:v>-4.9683561451734914E-2</c:v>
                </c:pt>
                <c:pt idx="5605">
                  <c:v>-7.5602396049580545</c:v>
                </c:pt>
                <c:pt idx="5606">
                  <c:v>-0.16236110145235505</c:v>
                </c:pt>
                <c:pt idx="5607">
                  <c:v>12.21902333845245</c:v>
                </c:pt>
                <c:pt idx="5608">
                  <c:v>-5.3591097843121656</c:v>
                </c:pt>
                <c:pt idx="5609">
                  <c:v>-7.4766572748492148</c:v>
                </c:pt>
                <c:pt idx="5610">
                  <c:v>6.3779779621287744</c:v>
                </c:pt>
                <c:pt idx="5611">
                  <c:v>9.462254962780726</c:v>
                </c:pt>
                <c:pt idx="5612">
                  <c:v>-9.7585747509111513</c:v>
                </c:pt>
                <c:pt idx="5613">
                  <c:v>-7.4113469940263803</c:v>
                </c:pt>
                <c:pt idx="5614">
                  <c:v>10.70929953333925</c:v>
                </c:pt>
                <c:pt idx="5615">
                  <c:v>5.6303816147178054</c:v>
                </c:pt>
                <c:pt idx="5616">
                  <c:v>-13.28261115194525</c:v>
                </c:pt>
                <c:pt idx="5617">
                  <c:v>-3.0436720096060448</c:v>
                </c:pt>
                <c:pt idx="5618">
                  <c:v>12.427696649480101</c:v>
                </c:pt>
                <c:pt idx="5619">
                  <c:v>-1.589458274802845</c:v>
                </c:pt>
                <c:pt idx="5620">
                  <c:v>-7.39026723235727</c:v>
                </c:pt>
                <c:pt idx="5621">
                  <c:v>1.9465232774849706</c:v>
                </c:pt>
                <c:pt idx="5622">
                  <c:v>11.961239513778551</c:v>
                </c:pt>
                <c:pt idx="5623">
                  <c:v>-7.613023327095636</c:v>
                </c:pt>
                <c:pt idx="5624">
                  <c:v>-7.3544511228861449</c:v>
                </c:pt>
                <c:pt idx="5625">
                  <c:v>8.0300419307570792</c:v>
                </c:pt>
                <c:pt idx="5626">
                  <c:v>9.1648137751875751</c:v>
                </c:pt>
                <c:pt idx="5627">
                  <c:v>-11.759558413531899</c:v>
                </c:pt>
                <c:pt idx="5628">
                  <c:v>-7.1538322311137499</c:v>
                </c:pt>
                <c:pt idx="5629">
                  <c:v>11.392296573070499</c:v>
                </c:pt>
                <c:pt idx="5630">
                  <c:v>3.6042109818546999</c:v>
                </c:pt>
                <c:pt idx="5631">
                  <c:v>-13.685339661768499</c:v>
                </c:pt>
                <c:pt idx="5632">
                  <c:v>-2.18907887964306</c:v>
                </c:pt>
                <c:pt idx="5633">
                  <c:v>12.5596539289958</c:v>
                </c:pt>
                <c:pt idx="5634">
                  <c:v>-1.6697935165157207</c:v>
                </c:pt>
                <c:pt idx="5635">
                  <c:v>-7.3794901923288503</c:v>
                </c:pt>
                <c:pt idx="5636">
                  <c:v>2.8403603034016802</c:v>
                </c:pt>
                <c:pt idx="5637">
                  <c:v>11.71308675809035</c:v>
                </c:pt>
                <c:pt idx="5638">
                  <c:v>-7.5617222859187647</c:v>
                </c:pt>
                <c:pt idx="5639">
                  <c:v>-7.3595837669741799</c:v>
                </c:pt>
                <c:pt idx="5640">
                  <c:v>9.1858656290067593</c:v>
                </c:pt>
                <c:pt idx="5641">
                  <c:v>9.0957223121520911</c:v>
                </c:pt>
                <c:pt idx="5642">
                  <c:v>-12.287350830257349</c:v>
                </c:pt>
                <c:pt idx="5643">
                  <c:v>-7.3384806873706694</c:v>
                </c:pt>
                <c:pt idx="5644">
                  <c:v>11.844517744325302</c:v>
                </c:pt>
                <c:pt idx="5645">
                  <c:v>3.3524934101288748</c:v>
                </c:pt>
                <c:pt idx="5646">
                  <c:v>-13.853087429097801</c:v>
                </c:pt>
                <c:pt idx="5647">
                  <c:v>-3.263417549520125</c:v>
                </c:pt>
                <c:pt idx="5648">
                  <c:v>12.36229192881745</c:v>
                </c:pt>
                <c:pt idx="5649">
                  <c:v>-1.3191967223952652</c:v>
                </c:pt>
                <c:pt idx="5650">
                  <c:v>-7.3426413262845802</c:v>
                </c:pt>
                <c:pt idx="5651">
                  <c:v>4.8862801912204148</c:v>
                </c:pt>
                <c:pt idx="5652">
                  <c:v>10.635602652318749</c:v>
                </c:pt>
                <c:pt idx="5653">
                  <c:v>-9.3224551856203561</c:v>
                </c:pt>
                <c:pt idx="5654">
                  <c:v>-7.3047535317174548</c:v>
                </c:pt>
                <c:pt idx="5655">
                  <c:v>9.8500565483295759</c:v>
                </c:pt>
                <c:pt idx="5656">
                  <c:v>7.7993111442050704</c:v>
                </c:pt>
                <c:pt idx="5657">
                  <c:v>-12.4337765302989</c:v>
                </c:pt>
                <c:pt idx="5658">
                  <c:v>-7.1588534332040208</c:v>
                </c:pt>
                <c:pt idx="5659">
                  <c:v>11.73985075471905</c:v>
                </c:pt>
                <c:pt idx="5660">
                  <c:v>0.83724322819143548</c:v>
                </c:pt>
                <c:pt idx="5661">
                  <c:v>-10.63777898789553</c:v>
                </c:pt>
                <c:pt idx="5662">
                  <c:v>-0.48093777033921947</c:v>
                </c:pt>
                <c:pt idx="5663">
                  <c:v>12.142178832958049</c:v>
                </c:pt>
                <c:pt idx="5664">
                  <c:v>-4.1666629218784852</c:v>
                </c:pt>
                <c:pt idx="5665">
                  <c:v>-7.193816679044275</c:v>
                </c:pt>
                <c:pt idx="5666">
                  <c:v>3.986214771502425</c:v>
                </c:pt>
                <c:pt idx="5667">
                  <c:v>10.02815260166342</c:v>
                </c:pt>
                <c:pt idx="5668">
                  <c:v>-9.7201512544187594</c:v>
                </c:pt>
                <c:pt idx="5669">
                  <c:v>-7.1427480836628447</c:v>
                </c:pt>
                <c:pt idx="5670">
                  <c:v>10.098559239300513</c:v>
                </c:pt>
                <c:pt idx="5671">
                  <c:v>6.84004587890034</c:v>
                </c:pt>
                <c:pt idx="5672">
                  <c:v>-13.062512247848449</c:v>
                </c:pt>
                <c:pt idx="5673">
                  <c:v>-5.8267589604968908</c:v>
                </c:pt>
                <c:pt idx="5674">
                  <c:v>11.99816036963265</c:v>
                </c:pt>
                <c:pt idx="5675">
                  <c:v>1.5053749122105775</c:v>
                </c:pt>
                <c:pt idx="5676">
                  <c:v>-7.12043604636058</c:v>
                </c:pt>
                <c:pt idx="5677">
                  <c:v>-4.9009444309800032E-2</c:v>
                </c:pt>
                <c:pt idx="5678">
                  <c:v>12.175106935522049</c:v>
                </c:pt>
                <c:pt idx="5679">
                  <c:v>-4.1185023662363953</c:v>
                </c:pt>
                <c:pt idx="5680">
                  <c:v>-7.0996960300380954</c:v>
                </c:pt>
                <c:pt idx="5681">
                  <c:v>6.0767194725657507</c:v>
                </c:pt>
                <c:pt idx="5682">
                  <c:v>10.389122745466036</c:v>
                </c:pt>
                <c:pt idx="5683">
                  <c:v>-10.076456120125336</c:v>
                </c:pt>
                <c:pt idx="5684">
                  <c:v>-7.0760669876413598</c:v>
                </c:pt>
                <c:pt idx="5685">
                  <c:v>10.174009801345935</c:v>
                </c:pt>
                <c:pt idx="5686">
                  <c:v>5.1997115256120097</c:v>
                </c:pt>
                <c:pt idx="5687">
                  <c:v>-13.3721644404655</c:v>
                </c:pt>
                <c:pt idx="5688">
                  <c:v>-5.0540937672254351</c:v>
                </c:pt>
                <c:pt idx="5689">
                  <c:v>12.275618261542849</c:v>
                </c:pt>
                <c:pt idx="5690">
                  <c:v>-0.78659082527116797</c:v>
                </c:pt>
                <c:pt idx="5691">
                  <c:v>-7.1166552901956646</c:v>
                </c:pt>
                <c:pt idx="5692">
                  <c:v>2.5848632633822799</c:v>
                </c:pt>
                <c:pt idx="5693">
                  <c:v>12.0274389924933</c:v>
                </c:pt>
                <c:pt idx="5694">
                  <c:v>-6.8190615644861303</c:v>
                </c:pt>
                <c:pt idx="5695">
                  <c:v>-7.107451235952575</c:v>
                </c:pt>
                <c:pt idx="5696">
                  <c:v>8.0070571582871892</c:v>
                </c:pt>
                <c:pt idx="5697">
                  <c:v>9.1478946101731697</c:v>
                </c:pt>
                <c:pt idx="5698">
                  <c:v>-10.871881022162999</c:v>
                </c:pt>
                <c:pt idx="5699">
                  <c:v>-7.0867126979829198</c:v>
                </c:pt>
                <c:pt idx="5700">
                  <c:v>11.2212428286857</c:v>
                </c:pt>
                <c:pt idx="5701">
                  <c:v>5.1981998628142048</c:v>
                </c:pt>
                <c:pt idx="5702">
                  <c:v>-13.628641845714899</c:v>
                </c:pt>
                <c:pt idx="5703">
                  <c:v>-2.7342204899817002</c:v>
                </c:pt>
                <c:pt idx="5704">
                  <c:v>12.407899188436051</c:v>
                </c:pt>
                <c:pt idx="5705">
                  <c:v>-1.6335686981168553</c:v>
                </c:pt>
                <c:pt idx="5706">
                  <c:v>-7.1335426034391993</c:v>
                </c:pt>
                <c:pt idx="5707">
                  <c:v>2.3891427292941252</c:v>
                </c:pt>
                <c:pt idx="5708">
                  <c:v>11.783496402609501</c:v>
                </c:pt>
                <c:pt idx="5709">
                  <c:v>-8.7579126441322508</c:v>
                </c:pt>
                <c:pt idx="5710">
                  <c:v>-7.1356034101148751</c:v>
                </c:pt>
                <c:pt idx="5711">
                  <c:v>8.8542261052057647</c:v>
                </c:pt>
                <c:pt idx="5712">
                  <c:v>8.5370099790004002</c:v>
                </c:pt>
                <c:pt idx="5713">
                  <c:v>-11.823079379783401</c:v>
                </c:pt>
                <c:pt idx="5714">
                  <c:v>-6.9803309548146206</c:v>
                </c:pt>
                <c:pt idx="5715">
                  <c:v>11.11743040696445</c:v>
                </c:pt>
                <c:pt idx="5716">
                  <c:v>4.2220596191439199</c:v>
                </c:pt>
                <c:pt idx="5717">
                  <c:v>-13.752709785628099</c:v>
                </c:pt>
                <c:pt idx="5718">
                  <c:v>-2.9880608957635948</c:v>
                </c:pt>
                <c:pt idx="5719">
                  <c:v>12.5358049468561</c:v>
                </c:pt>
                <c:pt idx="5720">
                  <c:v>-1.878371252868724</c:v>
                </c:pt>
                <c:pt idx="5721">
                  <c:v>-7.2189514208807104</c:v>
                </c:pt>
                <c:pt idx="5722">
                  <c:v>4.3037815043839798</c:v>
                </c:pt>
                <c:pt idx="5723">
                  <c:v>11.437437730413849</c:v>
                </c:pt>
                <c:pt idx="5724">
                  <c:v>-8.0695963632135008</c:v>
                </c:pt>
                <c:pt idx="5725">
                  <c:v>-7.2415822660075602</c:v>
                </c:pt>
                <c:pt idx="5726">
                  <c:v>9.2158947075846047</c:v>
                </c:pt>
                <c:pt idx="5727">
                  <c:v>7.8974119715365294</c:v>
                </c:pt>
                <c:pt idx="5728">
                  <c:v>-12.320761111180548</c:v>
                </c:pt>
                <c:pt idx="5729">
                  <c:v>-7.0910832719846999</c:v>
                </c:pt>
                <c:pt idx="5730">
                  <c:v>11.985368719581849</c:v>
                </c:pt>
                <c:pt idx="5731">
                  <c:v>1.790426841596451</c:v>
                </c:pt>
                <c:pt idx="5732">
                  <c:v>-13.72557920617875</c:v>
                </c:pt>
                <c:pt idx="5733">
                  <c:v>-2.6662729246595074E-2</c:v>
                </c:pt>
                <c:pt idx="5734">
                  <c:v>12.650081726398501</c:v>
                </c:pt>
                <c:pt idx="5735">
                  <c:v>-4.9406271955651446</c:v>
                </c:pt>
                <c:pt idx="5736">
                  <c:v>-7.3872926239212156</c:v>
                </c:pt>
                <c:pt idx="5737">
                  <c:v>4.9993485342473853</c:v>
                </c:pt>
                <c:pt idx="5738">
                  <c:v>10.515557232841676</c:v>
                </c:pt>
                <c:pt idx="5739">
                  <c:v>-9.6018902436946103</c:v>
                </c:pt>
                <c:pt idx="5740">
                  <c:v>-7.4127676570794154</c:v>
                </c:pt>
                <c:pt idx="5741">
                  <c:v>10.500412016724145</c:v>
                </c:pt>
                <c:pt idx="5742">
                  <c:v>7.3316445611233654</c:v>
                </c:pt>
                <c:pt idx="5743">
                  <c:v>-12.5954595816584</c:v>
                </c:pt>
                <c:pt idx="5744">
                  <c:v>-5.2913666319440802</c:v>
                </c:pt>
                <c:pt idx="5745">
                  <c:v>12.437743547174598</c:v>
                </c:pt>
                <c:pt idx="5746">
                  <c:v>1.475325311266976</c:v>
                </c:pt>
                <c:pt idx="5747">
                  <c:v>-13.7352592938136</c:v>
                </c:pt>
                <c:pt idx="5748">
                  <c:v>0.78868298440365092</c:v>
                </c:pt>
                <c:pt idx="5749">
                  <c:v>12.38844892908085</c:v>
                </c:pt>
                <c:pt idx="5750">
                  <c:v>-5.1311011225629848</c:v>
                </c:pt>
                <c:pt idx="5751">
                  <c:v>-7.5848824939294301</c:v>
                </c:pt>
                <c:pt idx="5752">
                  <c:v>6.4627522603725502</c:v>
                </c:pt>
                <c:pt idx="5753">
                  <c:v>10.120699845980209</c:v>
                </c:pt>
                <c:pt idx="5754">
                  <c:v>-9.6297226174062551</c:v>
                </c:pt>
                <c:pt idx="5755">
                  <c:v>-7.6440054219715705</c:v>
                </c:pt>
                <c:pt idx="5756">
                  <c:v>10.456421828862606</c:v>
                </c:pt>
                <c:pt idx="5757">
                  <c:v>6.6962516857286598</c:v>
                </c:pt>
                <c:pt idx="5758">
                  <c:v>-12.671895491591</c:v>
                </c:pt>
                <c:pt idx="5759">
                  <c:v>-4.6210367567110451</c:v>
                </c:pt>
                <c:pt idx="5760">
                  <c:v>12.968734896319649</c:v>
                </c:pt>
                <c:pt idx="5761">
                  <c:v>-0.52583852060212855</c:v>
                </c:pt>
                <c:pt idx="5762">
                  <c:v>-13.51971273176345</c:v>
                </c:pt>
                <c:pt idx="5763">
                  <c:v>1.9928173350661484</c:v>
                </c:pt>
                <c:pt idx="5764">
                  <c:v>12.731831704530499</c:v>
                </c:pt>
                <c:pt idx="5765">
                  <c:v>-5.4105027109035504</c:v>
                </c:pt>
                <c:pt idx="5766">
                  <c:v>-7.9062623369723646</c:v>
                </c:pt>
                <c:pt idx="5767">
                  <c:v>8.8816898696638944</c:v>
                </c:pt>
                <c:pt idx="5768">
                  <c:v>10.11652322792574</c:v>
                </c:pt>
                <c:pt idx="5769">
                  <c:v>-10.9205248500717</c:v>
                </c:pt>
                <c:pt idx="5770">
                  <c:v>-7.9283910334416099</c:v>
                </c:pt>
                <c:pt idx="5771">
                  <c:v>11.550351161526649</c:v>
                </c:pt>
                <c:pt idx="5772">
                  <c:v>4.69350816793429</c:v>
                </c:pt>
                <c:pt idx="5773">
                  <c:v>-12.964705921023651</c:v>
                </c:pt>
                <c:pt idx="5774">
                  <c:v>-2.2072937151878351</c:v>
                </c:pt>
                <c:pt idx="5775">
                  <c:v>12.95998261990775</c:v>
                </c:pt>
                <c:pt idx="5776">
                  <c:v>-0.59869537298192554</c:v>
                </c:pt>
                <c:pt idx="5777">
                  <c:v>-13.557305319320449</c:v>
                </c:pt>
                <c:pt idx="5778">
                  <c:v>3.9288093886182849</c:v>
                </c:pt>
                <c:pt idx="5779">
                  <c:v>11.805317110175</c:v>
                </c:pt>
                <c:pt idx="5780">
                  <c:v>-7.9305664249703156</c:v>
                </c:pt>
                <c:pt idx="5781">
                  <c:v>-8.1246743296211541</c:v>
                </c:pt>
                <c:pt idx="5782">
                  <c:v>8.6043582016727953</c:v>
                </c:pt>
                <c:pt idx="5783">
                  <c:v>8.5022129295471451</c:v>
                </c:pt>
                <c:pt idx="5784">
                  <c:v>-11.731293910498749</c:v>
                </c:pt>
                <c:pt idx="5785">
                  <c:v>-8.0605611122096601</c:v>
                </c:pt>
                <c:pt idx="5786">
                  <c:v>11.419772185142101</c:v>
                </c:pt>
                <c:pt idx="5787">
                  <c:v>3.8299841901846952</c:v>
                </c:pt>
                <c:pt idx="5788">
                  <c:v>-13.6366109338723</c:v>
                </c:pt>
                <c:pt idx="5789">
                  <c:v>-2.9844107694969848</c:v>
                </c:pt>
                <c:pt idx="5790">
                  <c:v>12.6843276653128</c:v>
                </c:pt>
                <c:pt idx="5791">
                  <c:v>-2.3708116926769449</c:v>
                </c:pt>
                <c:pt idx="5792">
                  <c:v>-8.0701269970850333</c:v>
                </c:pt>
                <c:pt idx="5793">
                  <c:v>4.5693338786207853</c:v>
                </c:pt>
                <c:pt idx="5794">
                  <c:v>11.719151668006901</c:v>
                </c:pt>
                <c:pt idx="5795">
                  <c:v>-8.1900930590579453</c:v>
                </c:pt>
                <c:pt idx="5796">
                  <c:v>-8.0112845120751608</c:v>
                </c:pt>
                <c:pt idx="5797">
                  <c:v>9.4199848577047849</c:v>
                </c:pt>
                <c:pt idx="5798">
                  <c:v>7.8382272441670509</c:v>
                </c:pt>
                <c:pt idx="5799">
                  <c:v>-12.33570661794165</c:v>
                </c:pt>
                <c:pt idx="5800">
                  <c:v>-7.565611946291785</c:v>
                </c:pt>
                <c:pt idx="5801">
                  <c:v>11.691679737298699</c:v>
                </c:pt>
                <c:pt idx="5802">
                  <c:v>3.3698205013837503</c:v>
                </c:pt>
                <c:pt idx="5803">
                  <c:v>-14.092511104017049</c:v>
                </c:pt>
                <c:pt idx="5804">
                  <c:v>-2.0143644103023775</c:v>
                </c:pt>
                <c:pt idx="5805">
                  <c:v>12.315593373032</c:v>
                </c:pt>
                <c:pt idx="5806">
                  <c:v>-4.2341281218247149</c:v>
                </c:pt>
                <c:pt idx="5807">
                  <c:v>-7.8434817671719994</c:v>
                </c:pt>
                <c:pt idx="5808">
                  <c:v>4.6214741002680251</c:v>
                </c:pt>
                <c:pt idx="5809">
                  <c:v>10.516255448254299</c:v>
                </c:pt>
                <c:pt idx="5810">
                  <c:v>-9.5514148193326598</c:v>
                </c:pt>
                <c:pt idx="5811">
                  <c:v>-7.75488567163735</c:v>
                </c:pt>
                <c:pt idx="5812">
                  <c:v>9.0153658029603712</c:v>
                </c:pt>
                <c:pt idx="5813">
                  <c:v>6.96714272130765</c:v>
                </c:pt>
                <c:pt idx="5814">
                  <c:v>-12.398336892411599</c:v>
                </c:pt>
                <c:pt idx="5815">
                  <c:v>-6.1246072076007598</c:v>
                </c:pt>
                <c:pt idx="5816">
                  <c:v>12.194532506296799</c:v>
                </c:pt>
                <c:pt idx="5817">
                  <c:v>2.14941962874898</c:v>
                </c:pt>
                <c:pt idx="5818">
                  <c:v>-10.864414017224345</c:v>
                </c:pt>
                <c:pt idx="5819">
                  <c:v>-7.4482338030710027E-2</c:v>
                </c:pt>
                <c:pt idx="5820">
                  <c:v>12.2070573102905</c:v>
                </c:pt>
                <c:pt idx="5821">
                  <c:v>-4.762530407232445</c:v>
                </c:pt>
                <c:pt idx="5822">
                  <c:v>-7.5886009647893804</c:v>
                </c:pt>
                <c:pt idx="5823">
                  <c:v>6.7037619278962843</c:v>
                </c:pt>
                <c:pt idx="5824">
                  <c:v>10.18048196414737</c:v>
                </c:pt>
                <c:pt idx="5825">
                  <c:v>-10.087828502204104</c:v>
                </c:pt>
                <c:pt idx="5826">
                  <c:v>-7.4976524173975605</c:v>
                </c:pt>
                <c:pt idx="5827">
                  <c:v>10.7308865541138</c:v>
                </c:pt>
                <c:pt idx="5828">
                  <c:v>6.6068016870451851</c:v>
                </c:pt>
                <c:pt idx="5829">
                  <c:v>-13.262482235026649</c:v>
                </c:pt>
                <c:pt idx="5830">
                  <c:v>-5.9153946300015097</c:v>
                </c:pt>
                <c:pt idx="5831">
                  <c:v>12.100733194152848</c:v>
                </c:pt>
                <c:pt idx="5832">
                  <c:v>-1.6695658345945366</c:v>
                </c:pt>
                <c:pt idx="5833">
                  <c:v>-7.4195777475530251</c:v>
                </c:pt>
                <c:pt idx="5834">
                  <c:v>0.34207179317973352</c:v>
                </c:pt>
                <c:pt idx="5835">
                  <c:v>11.7612480930887</c:v>
                </c:pt>
                <c:pt idx="5836">
                  <c:v>-6.65964697012092</c:v>
                </c:pt>
                <c:pt idx="5837">
                  <c:v>-7.3560104763697094</c:v>
                </c:pt>
                <c:pt idx="5838">
                  <c:v>6.5286463537115296</c:v>
                </c:pt>
                <c:pt idx="5839">
                  <c:v>9.4285642321303254</c:v>
                </c:pt>
                <c:pt idx="5840">
                  <c:v>-11.538308272712399</c:v>
                </c:pt>
                <c:pt idx="5841">
                  <c:v>-7.28287564084156</c:v>
                </c:pt>
                <c:pt idx="5842">
                  <c:v>11.12477253419215</c:v>
                </c:pt>
                <c:pt idx="5843">
                  <c:v>5.6525736205234498</c:v>
                </c:pt>
                <c:pt idx="5844">
                  <c:v>-13.5491439746487</c:v>
                </c:pt>
                <c:pt idx="5845">
                  <c:v>-3.9041087657344651</c:v>
                </c:pt>
                <c:pt idx="5846">
                  <c:v>12.281780170667499</c:v>
                </c:pt>
                <c:pt idx="5847">
                  <c:v>-0.77125933042186201</c:v>
                </c:pt>
                <c:pt idx="5848">
                  <c:v>-7.2582075306705152</c:v>
                </c:pt>
                <c:pt idx="5849">
                  <c:v>2.8862585045531102</c:v>
                </c:pt>
                <c:pt idx="5850">
                  <c:v>11.43761979980415</c:v>
                </c:pt>
                <c:pt idx="5851">
                  <c:v>-8.4479849449741842</c:v>
                </c:pt>
                <c:pt idx="5852">
                  <c:v>-7.2286181074559597</c:v>
                </c:pt>
                <c:pt idx="5853">
                  <c:v>7.9505859361024704</c:v>
                </c:pt>
                <c:pt idx="5854">
                  <c:v>8.9636071614231341</c:v>
                </c:pt>
                <c:pt idx="5855">
                  <c:v>-11.626737242779001</c:v>
                </c:pt>
                <c:pt idx="5856">
                  <c:v>-7.1853880818912703</c:v>
                </c:pt>
                <c:pt idx="5857">
                  <c:v>11.19043865766735</c:v>
                </c:pt>
                <c:pt idx="5858">
                  <c:v>3.1948758422426802</c:v>
                </c:pt>
                <c:pt idx="5859">
                  <c:v>-13.65381879975895</c:v>
                </c:pt>
                <c:pt idx="5860">
                  <c:v>-3.000519340197175</c:v>
                </c:pt>
                <c:pt idx="5861">
                  <c:v>12.4736139658878</c:v>
                </c:pt>
                <c:pt idx="5862">
                  <c:v>-2.9556496182782452</c:v>
                </c:pt>
                <c:pt idx="5863">
                  <c:v>-7.2370600024130001</c:v>
                </c:pt>
                <c:pt idx="5864">
                  <c:v>4.51254214663523</c:v>
                </c:pt>
                <c:pt idx="5865">
                  <c:v>11.56056442820835</c:v>
                </c:pt>
                <c:pt idx="5866">
                  <c:v>-8.8613271814247252</c:v>
                </c:pt>
                <c:pt idx="5867">
                  <c:v>-7.2159701496051696</c:v>
                </c:pt>
                <c:pt idx="5868">
                  <c:v>9.2079238042384706</c:v>
                </c:pt>
                <c:pt idx="5869">
                  <c:v>8.3381798343465405</c:v>
                </c:pt>
                <c:pt idx="5870">
                  <c:v>-12.3442808265736</c:v>
                </c:pt>
                <c:pt idx="5871">
                  <c:v>-7.0383152099807997</c:v>
                </c:pt>
                <c:pt idx="5872">
                  <c:v>11.871471919196249</c:v>
                </c:pt>
                <c:pt idx="5873">
                  <c:v>1.6920909453412136</c:v>
                </c:pt>
                <c:pt idx="5874">
                  <c:v>-13.932702334098799</c:v>
                </c:pt>
                <c:pt idx="5875">
                  <c:v>-0.51602877175774142</c:v>
                </c:pt>
                <c:pt idx="5876">
                  <c:v>12.3937104913746</c:v>
                </c:pt>
                <c:pt idx="5877">
                  <c:v>-4.7396528785946845</c:v>
                </c:pt>
                <c:pt idx="5878">
                  <c:v>-7.2163662184498545</c:v>
                </c:pt>
                <c:pt idx="5879">
                  <c:v>4.8697808669812002</c:v>
                </c:pt>
                <c:pt idx="5880">
                  <c:v>10.6416715827255</c:v>
                </c:pt>
                <c:pt idx="5881">
                  <c:v>-9.1611333511877255</c:v>
                </c:pt>
                <c:pt idx="5882">
                  <c:v>-7.1928079408242303</c:v>
                </c:pt>
                <c:pt idx="5883">
                  <c:v>9.7521077338695896</c:v>
                </c:pt>
                <c:pt idx="5884">
                  <c:v>7.2201129873614347</c:v>
                </c:pt>
                <c:pt idx="5885">
                  <c:v>-12.967155556741599</c:v>
                </c:pt>
                <c:pt idx="5886">
                  <c:v>-6.7639811979767295</c:v>
                </c:pt>
                <c:pt idx="5887">
                  <c:v>12.108090926142451</c:v>
                </c:pt>
                <c:pt idx="5888">
                  <c:v>0.35324706345074303</c:v>
                </c:pt>
                <c:pt idx="5889">
                  <c:v>-7.1928493624230256</c:v>
                </c:pt>
                <c:pt idx="5890">
                  <c:v>0.11033305473108501</c:v>
                </c:pt>
                <c:pt idx="5891">
                  <c:v>12.218398199266151</c:v>
                </c:pt>
                <c:pt idx="5892">
                  <c:v>-5.6589463402850306</c:v>
                </c:pt>
                <c:pt idx="5893">
                  <c:v>-7.1602724017218744</c:v>
                </c:pt>
                <c:pt idx="5894">
                  <c:v>4.9623113739545346</c:v>
                </c:pt>
                <c:pt idx="5895">
                  <c:v>9.9595566453605642</c:v>
                </c:pt>
                <c:pt idx="5896">
                  <c:v>-9.5740862257778545</c:v>
                </c:pt>
                <c:pt idx="5897">
                  <c:v>-7.1234925239289257</c:v>
                </c:pt>
                <c:pt idx="5898">
                  <c:v>10.40969540375356</c:v>
                </c:pt>
                <c:pt idx="5899">
                  <c:v>6.5285463245860846</c:v>
                </c:pt>
                <c:pt idx="5900">
                  <c:v>-13.01666182139075</c:v>
                </c:pt>
                <c:pt idx="5901">
                  <c:v>-4.0890506473226953</c:v>
                </c:pt>
                <c:pt idx="5902">
                  <c:v>11.98658610324715</c:v>
                </c:pt>
                <c:pt idx="5903">
                  <c:v>0.84123409990246156</c:v>
                </c:pt>
                <c:pt idx="5904">
                  <c:v>-7.1150392616628348</c:v>
                </c:pt>
                <c:pt idx="5905">
                  <c:v>0.54942162725077648</c:v>
                </c:pt>
                <c:pt idx="5906">
                  <c:v>11.58488150403525</c:v>
                </c:pt>
                <c:pt idx="5907">
                  <c:v>-6.5970413827744494</c:v>
                </c:pt>
                <c:pt idx="5908">
                  <c:v>-7.0721000755119157</c:v>
                </c:pt>
                <c:pt idx="5909">
                  <c:v>6.1616952613250398</c:v>
                </c:pt>
                <c:pt idx="5910">
                  <c:v>8.7755971682254899</c:v>
                </c:pt>
                <c:pt idx="5911">
                  <c:v>-10.447461723866464</c:v>
                </c:pt>
                <c:pt idx="5912">
                  <c:v>-7.0190728288835054</c:v>
                </c:pt>
                <c:pt idx="5913">
                  <c:v>10.508571722600649</c:v>
                </c:pt>
                <c:pt idx="5914">
                  <c:v>5.4548691398454352</c:v>
                </c:pt>
                <c:pt idx="5915">
                  <c:v>-13.675243676400649</c:v>
                </c:pt>
                <c:pt idx="5916">
                  <c:v>-5.5735760052654699</c:v>
                </c:pt>
                <c:pt idx="5917">
                  <c:v>11.86841302236515</c:v>
                </c:pt>
                <c:pt idx="5918">
                  <c:v>-0.8872269633065526</c:v>
                </c:pt>
                <c:pt idx="5919">
                  <c:v>-6.9612487611326603</c:v>
                </c:pt>
                <c:pt idx="5920">
                  <c:v>1.6226484995321531</c:v>
                </c:pt>
                <c:pt idx="5921">
                  <c:v>11.31725430917415</c:v>
                </c:pt>
                <c:pt idx="5922">
                  <c:v>-8.6279743893425653</c:v>
                </c:pt>
                <c:pt idx="5923">
                  <c:v>-6.8929657245328801</c:v>
                </c:pt>
                <c:pt idx="5924">
                  <c:v>7.3603255390689757</c:v>
                </c:pt>
                <c:pt idx="5925">
                  <c:v>9.1433901910400301</c:v>
                </c:pt>
                <c:pt idx="5926">
                  <c:v>-12.2713751051702</c:v>
                </c:pt>
                <c:pt idx="5927">
                  <c:v>-6.836403534055445</c:v>
                </c:pt>
                <c:pt idx="5928">
                  <c:v>11.244244179291499</c:v>
                </c:pt>
                <c:pt idx="5929">
                  <c:v>3.0092168967520099</c:v>
                </c:pt>
                <c:pt idx="5930">
                  <c:v>-10.337764055792524</c:v>
                </c:pt>
                <c:pt idx="5931">
                  <c:v>-3.880229450725885</c:v>
                </c:pt>
                <c:pt idx="5932">
                  <c:v>12.175107214649151</c:v>
                </c:pt>
                <c:pt idx="5933">
                  <c:v>-1.8258370725140471</c:v>
                </c:pt>
                <c:pt idx="5934">
                  <c:v>-6.8493721627253299</c:v>
                </c:pt>
                <c:pt idx="5935">
                  <c:v>2.73283069306069</c:v>
                </c:pt>
                <c:pt idx="5936">
                  <c:v>11.4586720703509</c:v>
                </c:pt>
                <c:pt idx="5937">
                  <c:v>-7.9350205981817101</c:v>
                </c:pt>
                <c:pt idx="5938">
                  <c:v>-6.8530843761582103</c:v>
                </c:pt>
                <c:pt idx="5939">
                  <c:v>8.1344121240335703</c:v>
                </c:pt>
                <c:pt idx="5940">
                  <c:v>7.770043309257165</c:v>
                </c:pt>
                <c:pt idx="5941">
                  <c:v>-11.830683720332651</c:v>
                </c:pt>
                <c:pt idx="5942">
                  <c:v>-6.8799789982830095</c:v>
                </c:pt>
                <c:pt idx="5943">
                  <c:v>11.7221008336277</c:v>
                </c:pt>
                <c:pt idx="5944">
                  <c:v>4.1438563670625355</c:v>
                </c:pt>
                <c:pt idx="5945">
                  <c:v>-13.6484935830024</c:v>
                </c:pt>
                <c:pt idx="5946">
                  <c:v>-0.35607058831308747</c:v>
                </c:pt>
                <c:pt idx="5947">
                  <c:v>12.679120427302099</c:v>
                </c:pt>
                <c:pt idx="5948">
                  <c:v>-3.8614091587390598</c:v>
                </c:pt>
                <c:pt idx="5949">
                  <c:v>-7.0633052940485754</c:v>
                </c:pt>
                <c:pt idx="5950">
                  <c:v>4.5148385300041403</c:v>
                </c:pt>
                <c:pt idx="5951">
                  <c:v>10.866757019702849</c:v>
                </c:pt>
                <c:pt idx="5952">
                  <c:v>-8.9811207258751953</c:v>
                </c:pt>
                <c:pt idx="5953">
                  <c:v>-7.1418396486884355</c:v>
                </c:pt>
                <c:pt idx="5954">
                  <c:v>9.2178424596761648</c:v>
                </c:pt>
                <c:pt idx="5955">
                  <c:v>7.8002831171823193</c:v>
                </c:pt>
                <c:pt idx="5956">
                  <c:v>-11.9751979880237</c:v>
                </c:pt>
                <c:pt idx="5957">
                  <c:v>-5.5723286679768105</c:v>
                </c:pt>
                <c:pt idx="5958">
                  <c:v>12.3310406772144</c:v>
                </c:pt>
                <c:pt idx="5959">
                  <c:v>1.7819097904940953</c:v>
                </c:pt>
                <c:pt idx="5960">
                  <c:v>-13.617883601473251</c:v>
                </c:pt>
                <c:pt idx="5961">
                  <c:v>0.412288939676415</c:v>
                </c:pt>
                <c:pt idx="5962">
                  <c:v>12.702244136325199</c:v>
                </c:pt>
                <c:pt idx="5963">
                  <c:v>-5.0322650496887853</c:v>
                </c:pt>
                <c:pt idx="5964">
                  <c:v>-7.3971465666527703</c:v>
                </c:pt>
                <c:pt idx="5965">
                  <c:v>6.5001767032429196</c:v>
                </c:pt>
                <c:pt idx="5966">
                  <c:v>10.977318305591099</c:v>
                </c:pt>
                <c:pt idx="5967">
                  <c:v>-9.4953503859125945</c:v>
                </c:pt>
                <c:pt idx="5968">
                  <c:v>-7.4474526379967845</c:v>
                </c:pt>
                <c:pt idx="5969">
                  <c:v>10.27964745576719</c:v>
                </c:pt>
                <c:pt idx="5970">
                  <c:v>7.1070128444280547</c:v>
                </c:pt>
                <c:pt idx="5971">
                  <c:v>-12.74037339431985</c:v>
                </c:pt>
                <c:pt idx="5972">
                  <c:v>-5.3685655009621103</c:v>
                </c:pt>
                <c:pt idx="5973">
                  <c:v>12.581238964142049</c:v>
                </c:pt>
                <c:pt idx="5974">
                  <c:v>0.68461517421634244</c:v>
                </c:pt>
                <c:pt idx="5975">
                  <c:v>-13.7772695748526</c:v>
                </c:pt>
                <c:pt idx="5976">
                  <c:v>1.6122908173122354</c:v>
                </c:pt>
                <c:pt idx="5977">
                  <c:v>12.1697038671296</c:v>
                </c:pt>
                <c:pt idx="5978">
                  <c:v>-5.0115941578160053</c:v>
                </c:pt>
                <c:pt idx="5979">
                  <c:v>-7.6218646597672652</c:v>
                </c:pt>
                <c:pt idx="5980">
                  <c:v>7.5916733769590348</c:v>
                </c:pt>
                <c:pt idx="5981">
                  <c:v>10.11227789859365</c:v>
                </c:pt>
                <c:pt idx="5982">
                  <c:v>-9.5076618506027248</c:v>
                </c:pt>
                <c:pt idx="5983">
                  <c:v>-7.6482045365328446</c:v>
                </c:pt>
                <c:pt idx="5984">
                  <c:v>11.101768643922949</c:v>
                </c:pt>
                <c:pt idx="5985">
                  <c:v>6.1621698377786602</c:v>
                </c:pt>
                <c:pt idx="5986">
                  <c:v>-13.317898726390549</c:v>
                </c:pt>
                <c:pt idx="5987">
                  <c:v>-4.4163938807245096</c:v>
                </c:pt>
                <c:pt idx="5988">
                  <c:v>12.566524631805049</c:v>
                </c:pt>
                <c:pt idx="5989">
                  <c:v>-1.3032935050693046</c:v>
                </c:pt>
                <c:pt idx="5990">
                  <c:v>-10.81023394865702</c:v>
                </c:pt>
                <c:pt idx="5991">
                  <c:v>2.9571181307470149</c:v>
                </c:pt>
                <c:pt idx="5992">
                  <c:v>12.13110299580925</c:v>
                </c:pt>
                <c:pt idx="5993">
                  <c:v>-6.8140331570745802</c:v>
                </c:pt>
                <c:pt idx="5994">
                  <c:v>-7.7202949977680646</c:v>
                </c:pt>
                <c:pt idx="5995">
                  <c:v>8.7321880031238752</c:v>
                </c:pt>
                <c:pt idx="5996">
                  <c:v>9.2055448578338748</c:v>
                </c:pt>
                <c:pt idx="5997">
                  <c:v>-11.666547978847699</c:v>
                </c:pt>
                <c:pt idx="5998">
                  <c:v>-7.6484063632720849</c:v>
                </c:pt>
                <c:pt idx="5999">
                  <c:v>11.3464030919232</c:v>
                </c:pt>
                <c:pt idx="6000">
                  <c:v>4.7198683455025048</c:v>
                </c:pt>
                <c:pt idx="6001">
                  <c:v>-13.774801140011949</c:v>
                </c:pt>
                <c:pt idx="6002">
                  <c:v>-4.3142537019160052</c:v>
                </c:pt>
                <c:pt idx="6003">
                  <c:v>12.59640503695385</c:v>
                </c:pt>
                <c:pt idx="6004">
                  <c:v>-2.8842944481148347</c:v>
                </c:pt>
                <c:pt idx="6005">
                  <c:v>-7.7071219204504997</c:v>
                </c:pt>
                <c:pt idx="6006">
                  <c:v>1.7836575722955637</c:v>
                </c:pt>
                <c:pt idx="6007">
                  <c:v>11.781504816324899</c:v>
                </c:pt>
                <c:pt idx="6008">
                  <c:v>-7.9413597918254304</c:v>
                </c:pt>
                <c:pt idx="6009">
                  <c:v>-7.6754776108587253</c:v>
                </c:pt>
                <c:pt idx="6010">
                  <c:v>9.2483153855142302</c:v>
                </c:pt>
                <c:pt idx="6011">
                  <c:v>9.0724388281061543</c:v>
                </c:pt>
                <c:pt idx="6012">
                  <c:v>-11.514568219478701</c:v>
                </c:pt>
                <c:pt idx="6013">
                  <c:v>-7.5394689071425054</c:v>
                </c:pt>
                <c:pt idx="6014">
                  <c:v>11.2583431329045</c:v>
                </c:pt>
                <c:pt idx="6015">
                  <c:v>3.6268615187647049</c:v>
                </c:pt>
                <c:pt idx="6016">
                  <c:v>-13.887406142075001</c:v>
                </c:pt>
                <c:pt idx="6017">
                  <c:v>-0.59416013796628897</c:v>
                </c:pt>
                <c:pt idx="6018">
                  <c:v>12.574934628126201</c:v>
                </c:pt>
                <c:pt idx="6019">
                  <c:v>-3.18201518174584</c:v>
                </c:pt>
                <c:pt idx="6020">
                  <c:v>-7.6112995725607107</c:v>
                </c:pt>
                <c:pt idx="6021">
                  <c:v>4.6351130883417753</c:v>
                </c:pt>
                <c:pt idx="6022">
                  <c:v>11.271886774574849</c:v>
                </c:pt>
                <c:pt idx="6023">
                  <c:v>-9.5863370270934993</c:v>
                </c:pt>
                <c:pt idx="6024">
                  <c:v>-7.5800419295820447</c:v>
                </c:pt>
                <c:pt idx="6025">
                  <c:v>9.3004094881421846</c:v>
                </c:pt>
                <c:pt idx="6026">
                  <c:v>7.5399733769528652</c:v>
                </c:pt>
                <c:pt idx="6027">
                  <c:v>-12.408630606106399</c:v>
                </c:pt>
                <c:pt idx="6028">
                  <c:v>-5.7278362151215854</c:v>
                </c:pt>
                <c:pt idx="6029">
                  <c:v>12.0302524862923</c:v>
                </c:pt>
                <c:pt idx="6030">
                  <c:v>2.1554087857597999</c:v>
                </c:pt>
                <c:pt idx="6031">
                  <c:v>-13.741357468211099</c:v>
                </c:pt>
                <c:pt idx="6032">
                  <c:v>-0.81874476546641839</c:v>
                </c:pt>
                <c:pt idx="6033">
                  <c:v>12.628763520819151</c:v>
                </c:pt>
                <c:pt idx="6034">
                  <c:v>-4.0529434669476752</c:v>
                </c:pt>
                <c:pt idx="6035">
                  <c:v>-7.6075301838948199</c:v>
                </c:pt>
                <c:pt idx="6036">
                  <c:v>6.58724286035301</c:v>
                </c:pt>
                <c:pt idx="6037">
                  <c:v>11.134015521357501</c:v>
                </c:pt>
                <c:pt idx="6038">
                  <c:v>-9.8042570296462941</c:v>
                </c:pt>
                <c:pt idx="6039">
                  <c:v>-7.6038233088698801</c:v>
                </c:pt>
                <c:pt idx="6040">
                  <c:v>9.8578090986930142</c:v>
                </c:pt>
                <c:pt idx="6041">
                  <c:v>7.2965474650945854</c:v>
                </c:pt>
                <c:pt idx="6042">
                  <c:v>-13.051849282923101</c:v>
                </c:pt>
                <c:pt idx="6043">
                  <c:v>-5.7818494058495347</c:v>
                </c:pt>
                <c:pt idx="6044">
                  <c:v>12.5767454350527</c:v>
                </c:pt>
                <c:pt idx="6045">
                  <c:v>-1.3818051553732364</c:v>
                </c:pt>
                <c:pt idx="6046">
                  <c:v>-13.712918564029149</c:v>
                </c:pt>
                <c:pt idx="6047">
                  <c:v>-2.9460416514820009E-2</c:v>
                </c:pt>
                <c:pt idx="6048">
                  <c:v>12.24434948993285</c:v>
                </c:pt>
                <c:pt idx="6049">
                  <c:v>-6.414870802441385</c:v>
                </c:pt>
                <c:pt idx="6050">
                  <c:v>-7.6828232962336349</c:v>
                </c:pt>
                <c:pt idx="6051">
                  <c:v>6.2531489857874156</c:v>
                </c:pt>
                <c:pt idx="6052">
                  <c:v>10.146349234464481</c:v>
                </c:pt>
                <c:pt idx="6053">
                  <c:v>-10.901017210827099</c:v>
                </c:pt>
                <c:pt idx="6054">
                  <c:v>-7.6879964029379995</c:v>
                </c:pt>
                <c:pt idx="6055">
                  <c:v>10.842569937284701</c:v>
                </c:pt>
                <c:pt idx="6056">
                  <c:v>5.7311720600311</c:v>
                </c:pt>
                <c:pt idx="6057">
                  <c:v>-13.18286711157435</c:v>
                </c:pt>
                <c:pt idx="6058">
                  <c:v>-4.5918905107180645</c:v>
                </c:pt>
                <c:pt idx="6059">
                  <c:v>12.6573155874426</c:v>
                </c:pt>
                <c:pt idx="6060">
                  <c:v>0.42723411926864202</c:v>
                </c:pt>
                <c:pt idx="6061">
                  <c:v>-10.74147916136144</c:v>
                </c:pt>
                <c:pt idx="6062">
                  <c:v>2.4255663826058749</c:v>
                </c:pt>
                <c:pt idx="6063">
                  <c:v>12.02293215293035</c:v>
                </c:pt>
                <c:pt idx="6064">
                  <c:v>-6.1165922213840149</c:v>
                </c:pt>
                <c:pt idx="6065">
                  <c:v>-7.7191415245470898</c:v>
                </c:pt>
                <c:pt idx="6066">
                  <c:v>7.84338161271973</c:v>
                </c:pt>
                <c:pt idx="6067">
                  <c:v>9.9594400202947355</c:v>
                </c:pt>
                <c:pt idx="6068">
                  <c:v>-11.20470664355555</c:v>
                </c:pt>
                <c:pt idx="6069">
                  <c:v>-7.7052109385129093</c:v>
                </c:pt>
                <c:pt idx="6070">
                  <c:v>10.891744711272551</c:v>
                </c:pt>
                <c:pt idx="6071">
                  <c:v>5.0065530715578994</c:v>
                </c:pt>
                <c:pt idx="6072">
                  <c:v>-13.396555305111249</c:v>
                </c:pt>
                <c:pt idx="6073">
                  <c:v>-2.3630854125833798</c:v>
                </c:pt>
                <c:pt idx="6074">
                  <c:v>12.672432711736249</c:v>
                </c:pt>
                <c:pt idx="6075">
                  <c:v>-1.9360807213848976</c:v>
                </c:pt>
                <c:pt idx="6076">
                  <c:v>-7.9694674517818251</c:v>
                </c:pt>
                <c:pt idx="6077">
                  <c:v>4.0838481515911953</c:v>
                </c:pt>
                <c:pt idx="6078">
                  <c:v>11.66336973785495</c:v>
                </c:pt>
                <c:pt idx="6079">
                  <c:v>-7.8847943396144951</c:v>
                </c:pt>
                <c:pt idx="6080">
                  <c:v>-7.7050459067376247</c:v>
                </c:pt>
                <c:pt idx="6081">
                  <c:v>8.6055645116033901</c:v>
                </c:pt>
                <c:pt idx="6082">
                  <c:v>8.857275791517516</c:v>
                </c:pt>
                <c:pt idx="6083">
                  <c:v>-11.52153534394235</c:v>
                </c:pt>
                <c:pt idx="6084">
                  <c:v>-7.6671535471088745</c:v>
                </c:pt>
                <c:pt idx="6085">
                  <c:v>11.9066576011385</c:v>
                </c:pt>
                <c:pt idx="6086">
                  <c:v>3.3362962051501954</c:v>
                </c:pt>
                <c:pt idx="6087">
                  <c:v>-13.816307407098751</c:v>
                </c:pt>
                <c:pt idx="6088">
                  <c:v>-2.1004884163895703</c:v>
                </c:pt>
                <c:pt idx="6089">
                  <c:v>12.46248919757095</c:v>
                </c:pt>
                <c:pt idx="6090">
                  <c:v>-1.520684165981995</c:v>
                </c:pt>
                <c:pt idx="6091">
                  <c:v>-7.61295554282409</c:v>
                </c:pt>
                <c:pt idx="6092">
                  <c:v>4.0645512989234502</c:v>
                </c:pt>
                <c:pt idx="6093">
                  <c:v>11.3072688339665</c:v>
                </c:pt>
                <c:pt idx="6094">
                  <c:v>-9.4285649892500061</c:v>
                </c:pt>
                <c:pt idx="6095">
                  <c:v>-7.5262466479877048</c:v>
                </c:pt>
                <c:pt idx="6096">
                  <c:v>9.8848223878384012</c:v>
                </c:pt>
                <c:pt idx="6097">
                  <c:v>7.7411189525533803</c:v>
                </c:pt>
                <c:pt idx="6098">
                  <c:v>-12.97426731416455</c:v>
                </c:pt>
                <c:pt idx="6099">
                  <c:v>-7.034557174090545</c:v>
                </c:pt>
                <c:pt idx="6100">
                  <c:v>11.621180667955851</c:v>
                </c:pt>
                <c:pt idx="6101">
                  <c:v>1.1821276187117964</c:v>
                </c:pt>
                <c:pt idx="6102">
                  <c:v>-10.739861844631925</c:v>
                </c:pt>
                <c:pt idx="6103">
                  <c:v>-1.6467858832591515</c:v>
                </c:pt>
                <c:pt idx="6104">
                  <c:v>11.996341329922501</c:v>
                </c:pt>
                <c:pt idx="6105">
                  <c:v>-5.3723217238510248</c:v>
                </c:pt>
                <c:pt idx="6106">
                  <c:v>-7.2983080089117101</c:v>
                </c:pt>
                <c:pt idx="6107">
                  <c:v>6.1618200450257508</c:v>
                </c:pt>
                <c:pt idx="6108">
                  <c:v>10.273285507168421</c:v>
                </c:pt>
                <c:pt idx="6109">
                  <c:v>-9.6533109987852797</c:v>
                </c:pt>
                <c:pt idx="6110">
                  <c:v>-7.1995123001303201</c:v>
                </c:pt>
                <c:pt idx="6111">
                  <c:v>9.1410659293821901</c:v>
                </c:pt>
                <c:pt idx="6112">
                  <c:v>6.5519045844798951</c:v>
                </c:pt>
                <c:pt idx="6113">
                  <c:v>-13.17210817721995</c:v>
                </c:pt>
                <c:pt idx="6114">
                  <c:v>-6.0915725853643448</c:v>
                </c:pt>
                <c:pt idx="6115">
                  <c:v>11.954851440477601</c:v>
                </c:pt>
                <c:pt idx="6116">
                  <c:v>0.77836838835111655</c:v>
                </c:pt>
                <c:pt idx="6117">
                  <c:v>-7.12548989537704</c:v>
                </c:pt>
                <c:pt idx="6118">
                  <c:v>-0.72828579815049443</c:v>
                </c:pt>
                <c:pt idx="6119">
                  <c:v>12.072041523159401</c:v>
                </c:pt>
                <c:pt idx="6120">
                  <c:v>-6.0412285368998244</c:v>
                </c:pt>
                <c:pt idx="6121">
                  <c:v>-7.0592792415879746</c:v>
                </c:pt>
                <c:pt idx="6122">
                  <c:v>6.0971523950105446</c:v>
                </c:pt>
                <c:pt idx="6123">
                  <c:v>9.7962700031846346</c:v>
                </c:pt>
                <c:pt idx="6124">
                  <c:v>-11.08030500197815</c:v>
                </c:pt>
                <c:pt idx="6125">
                  <c:v>-6.9972834378756552</c:v>
                </c:pt>
                <c:pt idx="6126">
                  <c:v>10.089645511940134</c:v>
                </c:pt>
                <c:pt idx="6127">
                  <c:v>5.1533058527640652</c:v>
                </c:pt>
                <c:pt idx="6128">
                  <c:v>-13.265962412661949</c:v>
                </c:pt>
                <c:pt idx="6129">
                  <c:v>-4.7648110397095653</c:v>
                </c:pt>
                <c:pt idx="6130">
                  <c:v>11.885117941412599</c:v>
                </c:pt>
                <c:pt idx="6131">
                  <c:v>-1.2334865908131798</c:v>
                </c:pt>
                <c:pt idx="6132">
                  <c:v>-6.9568591880893846</c:v>
                </c:pt>
                <c:pt idx="6133">
                  <c:v>0.52247068130814789</c:v>
                </c:pt>
                <c:pt idx="6134">
                  <c:v>11.7833449899773</c:v>
                </c:pt>
                <c:pt idx="6135">
                  <c:v>-6.90766828992441</c:v>
                </c:pt>
                <c:pt idx="6136">
                  <c:v>-6.9028193571608405</c:v>
                </c:pt>
                <c:pt idx="6137">
                  <c:v>7.5157689662185803</c:v>
                </c:pt>
                <c:pt idx="6138">
                  <c:v>9.1675469992431964</c:v>
                </c:pt>
                <c:pt idx="6139">
                  <c:v>-11.19937645579555</c:v>
                </c:pt>
                <c:pt idx="6140">
                  <c:v>-6.8466917274210246</c:v>
                </c:pt>
                <c:pt idx="6141">
                  <c:v>10.96379034403515</c:v>
                </c:pt>
                <c:pt idx="6142">
                  <c:v>4.2232097553238397</c:v>
                </c:pt>
                <c:pt idx="6143">
                  <c:v>-10.299997082109009</c:v>
                </c:pt>
                <c:pt idx="6144">
                  <c:v>-4.03090969223567</c:v>
                </c:pt>
                <c:pt idx="6145">
                  <c:v>12.05371012756245</c:v>
                </c:pt>
                <c:pt idx="6146">
                  <c:v>-3.16950056597073</c:v>
                </c:pt>
                <c:pt idx="6147">
                  <c:v>-6.8006756724794002</c:v>
                </c:pt>
                <c:pt idx="6148">
                  <c:v>1.8656395602694811</c:v>
                </c:pt>
                <c:pt idx="6149">
                  <c:v>10.99871968807135</c:v>
                </c:pt>
                <c:pt idx="6150">
                  <c:v>-8.592825961367911</c:v>
                </c:pt>
                <c:pt idx="6151">
                  <c:v>-6.7581950703193447</c:v>
                </c:pt>
                <c:pt idx="6152">
                  <c:v>9.0103691119656943</c:v>
                </c:pt>
                <c:pt idx="6153">
                  <c:v>8.4552209109697252</c:v>
                </c:pt>
                <c:pt idx="6154">
                  <c:v>-12.2669779538307</c:v>
                </c:pt>
                <c:pt idx="6155">
                  <c:v>-6.7317517356885705</c:v>
                </c:pt>
                <c:pt idx="6156">
                  <c:v>11.4195898868812</c:v>
                </c:pt>
                <c:pt idx="6157">
                  <c:v>3.4155091381160001</c:v>
                </c:pt>
                <c:pt idx="6158">
                  <c:v>-7.1411456333878753</c:v>
                </c:pt>
                <c:pt idx="6159">
                  <c:v>-2.0336852847603941</c:v>
                </c:pt>
                <c:pt idx="6160">
                  <c:v>12.144099479977299</c:v>
                </c:pt>
                <c:pt idx="6161">
                  <c:v>-3.07210095063152</c:v>
                </c:pt>
                <c:pt idx="6162">
                  <c:v>-6.7647044615221255</c:v>
                </c:pt>
                <c:pt idx="6163">
                  <c:v>4.1303753549826752</c:v>
                </c:pt>
                <c:pt idx="6164">
                  <c:v>10.856881129780099</c:v>
                </c:pt>
                <c:pt idx="6165">
                  <c:v>-8.0681338138480605</c:v>
                </c:pt>
                <c:pt idx="6166">
                  <c:v>-6.7516620948350354</c:v>
                </c:pt>
                <c:pt idx="6167">
                  <c:v>9.1496281260441705</c:v>
                </c:pt>
                <c:pt idx="6168">
                  <c:v>8.1202291373492645</c:v>
                </c:pt>
                <c:pt idx="6169">
                  <c:v>-12.158006976164749</c:v>
                </c:pt>
                <c:pt idx="6170">
                  <c:v>-6.7579792710221147</c:v>
                </c:pt>
                <c:pt idx="6171">
                  <c:v>11.7088369452169</c:v>
                </c:pt>
                <c:pt idx="6172">
                  <c:v>0.85569764202212462</c:v>
                </c:pt>
                <c:pt idx="6173">
                  <c:v>-9.5710588726739001</c:v>
                </c:pt>
                <c:pt idx="6174">
                  <c:v>-0.82683445269614197</c:v>
                </c:pt>
                <c:pt idx="6175">
                  <c:v>12.214982532418251</c:v>
                </c:pt>
                <c:pt idx="6176">
                  <c:v>-5.0024310648999846</c:v>
                </c:pt>
                <c:pt idx="6177">
                  <c:v>-6.8372289260267056</c:v>
                </c:pt>
                <c:pt idx="6178">
                  <c:v>4.6035938614863205</c:v>
                </c:pt>
                <c:pt idx="6179">
                  <c:v>10.5358068500393</c:v>
                </c:pt>
                <c:pt idx="6180">
                  <c:v>-9.0367108825901052</c:v>
                </c:pt>
                <c:pt idx="6181">
                  <c:v>-6.8414141866395095</c:v>
                </c:pt>
                <c:pt idx="6182">
                  <c:v>9.0472549236430702</c:v>
                </c:pt>
                <c:pt idx="6183">
                  <c:v>6.8615513405325501</c:v>
                </c:pt>
                <c:pt idx="6184">
                  <c:v>-12.68392376614095</c:v>
                </c:pt>
                <c:pt idx="6185">
                  <c:v>-5.8752513203928043</c:v>
                </c:pt>
                <c:pt idx="6186">
                  <c:v>11.701287309260801</c:v>
                </c:pt>
                <c:pt idx="6187">
                  <c:v>-0.30563067662655552</c:v>
                </c:pt>
                <c:pt idx="6188">
                  <c:v>-6.9152949419899254</c:v>
                </c:pt>
                <c:pt idx="6189">
                  <c:v>-0.63440089162502389</c:v>
                </c:pt>
                <c:pt idx="6190">
                  <c:v>11.997033132680698</c:v>
                </c:pt>
                <c:pt idx="6191">
                  <c:v>-4.9050636475690297</c:v>
                </c:pt>
                <c:pt idx="6192">
                  <c:v>-6.9358966928085399</c:v>
                </c:pt>
                <c:pt idx="6193">
                  <c:v>6.3961342937760151</c:v>
                </c:pt>
                <c:pt idx="6194">
                  <c:v>10.12532535895585</c:v>
                </c:pt>
                <c:pt idx="6195">
                  <c:v>-10.683959084528901</c:v>
                </c:pt>
                <c:pt idx="6196">
                  <c:v>-6.9508246677230803</c:v>
                </c:pt>
                <c:pt idx="6197">
                  <c:v>10.571217689252951</c:v>
                </c:pt>
                <c:pt idx="6198">
                  <c:v>5.1376607230338447</c:v>
                </c:pt>
                <c:pt idx="6199">
                  <c:v>-12.8591550989168</c:v>
                </c:pt>
                <c:pt idx="6200">
                  <c:v>-3.5352200029140151</c:v>
                </c:pt>
                <c:pt idx="6201">
                  <c:v>12.097027628385</c:v>
                </c:pt>
                <c:pt idx="6202">
                  <c:v>-0.13380831350421996</c:v>
                </c:pt>
                <c:pt idx="6203">
                  <c:v>-7.0557164682756852</c:v>
                </c:pt>
                <c:pt idx="6204">
                  <c:v>1.900599472943693</c:v>
                </c:pt>
                <c:pt idx="6205">
                  <c:v>12.213781400806051</c:v>
                </c:pt>
                <c:pt idx="6206">
                  <c:v>-6.8621069863467499</c:v>
                </c:pt>
                <c:pt idx="6207">
                  <c:v>-7.0765779709850101</c:v>
                </c:pt>
                <c:pt idx="6208">
                  <c:v>7.9337057359655301</c:v>
                </c:pt>
                <c:pt idx="6209">
                  <c:v>9.7020614263294096</c:v>
                </c:pt>
                <c:pt idx="6210">
                  <c:v>-11.2412152920416</c:v>
                </c:pt>
                <c:pt idx="6211">
                  <c:v>-7.1074311079239649</c:v>
                </c:pt>
                <c:pt idx="6212">
                  <c:v>10.633635155785001</c:v>
                </c:pt>
                <c:pt idx="6213">
                  <c:v>5.5515051356644847</c:v>
                </c:pt>
                <c:pt idx="6214">
                  <c:v>-13.436750808333899</c:v>
                </c:pt>
                <c:pt idx="6215">
                  <c:v>-3.4740574798290096</c:v>
                </c:pt>
                <c:pt idx="6216">
                  <c:v>12.6651418473413</c:v>
                </c:pt>
                <c:pt idx="6217">
                  <c:v>-0.85795367106377951</c:v>
                </c:pt>
                <c:pt idx="6218">
                  <c:v>-9.0844411515365895</c:v>
                </c:pt>
                <c:pt idx="6219">
                  <c:v>2.5783690962004902</c:v>
                </c:pt>
                <c:pt idx="6220">
                  <c:v>11.929818808949801</c:v>
                </c:pt>
                <c:pt idx="6221">
                  <c:v>-7.6782746887603697</c:v>
                </c:pt>
                <c:pt idx="6222">
                  <c:v>-7.3182400653088795</c:v>
                </c:pt>
                <c:pt idx="6223">
                  <c:v>8.4161302427140345</c:v>
                </c:pt>
                <c:pt idx="6224">
                  <c:v>9.3434269869396047</c:v>
                </c:pt>
                <c:pt idx="6225">
                  <c:v>-10.860092388603899</c:v>
                </c:pt>
                <c:pt idx="6226">
                  <c:v>-7.3125475330035794</c:v>
                </c:pt>
                <c:pt idx="6227">
                  <c:v>11.702295570986101</c:v>
                </c:pt>
                <c:pt idx="6228">
                  <c:v>4.2778434653985302</c:v>
                </c:pt>
                <c:pt idx="6229">
                  <c:v>-13.5240337410574</c:v>
                </c:pt>
                <c:pt idx="6230">
                  <c:v>-2.0121352793927105</c:v>
                </c:pt>
                <c:pt idx="6231">
                  <c:v>12.892472657512499</c:v>
                </c:pt>
                <c:pt idx="6232">
                  <c:v>-1.7107276348576428</c:v>
                </c:pt>
                <c:pt idx="6233">
                  <c:v>-10.563777820847825</c:v>
                </c:pt>
                <c:pt idx="6234">
                  <c:v>4.3787473423242247</c:v>
                </c:pt>
                <c:pt idx="6235">
                  <c:v>11.676251062719398</c:v>
                </c:pt>
                <c:pt idx="6236">
                  <c:v>-8.9873604071237239</c:v>
                </c:pt>
                <c:pt idx="6237">
                  <c:v>-7.6137496972880401</c:v>
                </c:pt>
                <c:pt idx="6238">
                  <c:v>9.3542696442113957</c:v>
                </c:pt>
                <c:pt idx="6239">
                  <c:v>9.1853900053678252</c:v>
                </c:pt>
                <c:pt idx="6240">
                  <c:v>-12.152508805128999</c:v>
                </c:pt>
                <c:pt idx="6241">
                  <c:v>-6.2208241965244095</c:v>
                </c:pt>
                <c:pt idx="6242">
                  <c:v>12.435964332627</c:v>
                </c:pt>
                <c:pt idx="6243">
                  <c:v>3.5283759629522149</c:v>
                </c:pt>
                <c:pt idx="6244">
                  <c:v>-13.684568964191151</c:v>
                </c:pt>
                <c:pt idx="6245">
                  <c:v>-1.8938485660668014</c:v>
                </c:pt>
                <c:pt idx="6246">
                  <c:v>12.731112763545699</c:v>
                </c:pt>
                <c:pt idx="6247">
                  <c:v>-4.2912326067488253</c:v>
                </c:pt>
                <c:pt idx="6248">
                  <c:v>-7.8233985915690551</c:v>
                </c:pt>
                <c:pt idx="6249">
                  <c:v>6.37479695741255</c:v>
                </c:pt>
                <c:pt idx="6250">
                  <c:v>10.887219830340051</c:v>
                </c:pt>
                <c:pt idx="6251">
                  <c:v>-9.5975931935919494</c:v>
                </c:pt>
                <c:pt idx="6252">
                  <c:v>-7.8626980095525347</c:v>
                </c:pt>
                <c:pt idx="6253">
                  <c:v>9.3719012865509903</c:v>
                </c:pt>
                <c:pt idx="6254">
                  <c:v>7.4920707476918746</c:v>
                </c:pt>
                <c:pt idx="6255">
                  <c:v>-12.01655376883115</c:v>
                </c:pt>
                <c:pt idx="6256">
                  <c:v>-5.2125867904412804</c:v>
                </c:pt>
                <c:pt idx="6257">
                  <c:v>12.833212346050551</c:v>
                </c:pt>
                <c:pt idx="6258">
                  <c:v>1.822661313986347</c:v>
                </c:pt>
                <c:pt idx="6259">
                  <c:v>-13.59866595739555</c:v>
                </c:pt>
                <c:pt idx="6260">
                  <c:v>1.7519891829286196</c:v>
                </c:pt>
                <c:pt idx="6261">
                  <c:v>12.963113836675349</c:v>
                </c:pt>
                <c:pt idx="6262">
                  <c:v>-4.2321485739278897</c:v>
                </c:pt>
                <c:pt idx="6263">
                  <c:v>-8.0460067857660551</c:v>
                </c:pt>
                <c:pt idx="6264">
                  <c:v>6.456617222198255</c:v>
                </c:pt>
                <c:pt idx="6265">
                  <c:v>10.429340710227304</c:v>
                </c:pt>
                <c:pt idx="6266">
                  <c:v>-9.6396786467098305</c:v>
                </c:pt>
                <c:pt idx="6267">
                  <c:v>-8.08167241322111</c:v>
                </c:pt>
                <c:pt idx="6268">
                  <c:v>10.82854975931625</c:v>
                </c:pt>
                <c:pt idx="6269">
                  <c:v>6.2484199021597604</c:v>
                </c:pt>
                <c:pt idx="6270">
                  <c:v>-13.089702987692849</c:v>
                </c:pt>
                <c:pt idx="6271">
                  <c:v>-3.0820072953051949</c:v>
                </c:pt>
                <c:pt idx="6272">
                  <c:v>12.778606518522349</c:v>
                </c:pt>
                <c:pt idx="6273">
                  <c:v>1.508445043956322</c:v>
                </c:pt>
                <c:pt idx="6274">
                  <c:v>-13.679198622310849</c:v>
                </c:pt>
                <c:pt idx="6275">
                  <c:v>2.3144488135415249</c:v>
                </c:pt>
                <c:pt idx="6276">
                  <c:v>12.478977695778749</c:v>
                </c:pt>
                <c:pt idx="6277">
                  <c:v>-6.3966985205082256</c:v>
                </c:pt>
                <c:pt idx="6278">
                  <c:v>-8.1669173288536392</c:v>
                </c:pt>
                <c:pt idx="6279">
                  <c:v>8.3968353218315102</c:v>
                </c:pt>
                <c:pt idx="6280">
                  <c:v>9.6706028197873692</c:v>
                </c:pt>
                <c:pt idx="6281">
                  <c:v>-10.9765237709567</c:v>
                </c:pt>
                <c:pt idx="6282">
                  <c:v>-8.1332137056197453</c:v>
                </c:pt>
                <c:pt idx="6283">
                  <c:v>11.165542523067401</c:v>
                </c:pt>
                <c:pt idx="6284">
                  <c:v>5.9894243683726449</c:v>
                </c:pt>
                <c:pt idx="6285">
                  <c:v>-13.2305394946526</c:v>
                </c:pt>
                <c:pt idx="6286">
                  <c:v>-3.1335386898795354</c:v>
                </c:pt>
                <c:pt idx="6287">
                  <c:v>12.923581534091749</c:v>
                </c:pt>
                <c:pt idx="6288">
                  <c:v>-1.6102615373971145</c:v>
                </c:pt>
                <c:pt idx="6289">
                  <c:v>-13.738873992571801</c:v>
                </c:pt>
                <c:pt idx="6290">
                  <c:v>2.1438612950704097</c:v>
                </c:pt>
                <c:pt idx="6291">
                  <c:v>12.45386969178805</c:v>
                </c:pt>
                <c:pt idx="6292">
                  <c:v>-6.4876493574594694</c:v>
                </c:pt>
                <c:pt idx="6293">
                  <c:v>-8.1619986050805444</c:v>
                </c:pt>
                <c:pt idx="6294">
                  <c:v>8.3794775210543158</c:v>
                </c:pt>
                <c:pt idx="6295">
                  <c:v>9.7158016510181398</c:v>
                </c:pt>
                <c:pt idx="6296">
                  <c:v>-11.05983373587625</c:v>
                </c:pt>
                <c:pt idx="6297">
                  <c:v>-7.7774968912202453</c:v>
                </c:pt>
                <c:pt idx="6298">
                  <c:v>12.008773451168452</c:v>
                </c:pt>
                <c:pt idx="6299">
                  <c:v>3.4471785128441255</c:v>
                </c:pt>
                <c:pt idx="6300">
                  <c:v>-13.5678309274667</c:v>
                </c:pt>
                <c:pt idx="6301">
                  <c:v>-3.5522618187287951</c:v>
                </c:pt>
                <c:pt idx="6302">
                  <c:v>12.98303632786125</c:v>
                </c:pt>
                <c:pt idx="6303">
                  <c:v>-1.313874913617409</c:v>
                </c:pt>
                <c:pt idx="6304">
                  <c:v>-9.9574197540816805</c:v>
                </c:pt>
                <c:pt idx="6305">
                  <c:v>4.3250449890668703</c:v>
                </c:pt>
                <c:pt idx="6306">
                  <c:v>11.704000844553899</c:v>
                </c:pt>
                <c:pt idx="6307">
                  <c:v>-8.2939928411656947</c:v>
                </c:pt>
                <c:pt idx="6308">
                  <c:v>-8.1714693245457504</c:v>
                </c:pt>
                <c:pt idx="6309">
                  <c:v>9.1401674590584108</c:v>
                </c:pt>
                <c:pt idx="6310">
                  <c:v>8.7696224528897453</c:v>
                </c:pt>
                <c:pt idx="6311">
                  <c:v>-12.377351585179699</c:v>
                </c:pt>
                <c:pt idx="6312">
                  <c:v>-7.4879390677722153</c:v>
                </c:pt>
                <c:pt idx="6313">
                  <c:v>12.1426036180445</c:v>
                </c:pt>
                <c:pt idx="6314">
                  <c:v>2.243163412982955</c:v>
                </c:pt>
                <c:pt idx="6315">
                  <c:v>-14.02052513189715</c:v>
                </c:pt>
                <c:pt idx="6316">
                  <c:v>-0.247352354547834</c:v>
                </c:pt>
                <c:pt idx="6317">
                  <c:v>12.478119876871649</c:v>
                </c:pt>
                <c:pt idx="6318">
                  <c:v>-4.8922652088683298</c:v>
                </c:pt>
                <c:pt idx="6319">
                  <c:v>-8.035585626082586</c:v>
                </c:pt>
                <c:pt idx="6320">
                  <c:v>4.5932010908258203</c:v>
                </c:pt>
                <c:pt idx="6321">
                  <c:v>10.6536631294061</c:v>
                </c:pt>
                <c:pt idx="6322">
                  <c:v>-9.44849438204532</c:v>
                </c:pt>
                <c:pt idx="6323">
                  <c:v>-7.9195532638330342</c:v>
                </c:pt>
                <c:pt idx="6324">
                  <c:v>9.8899638626097097</c:v>
                </c:pt>
                <c:pt idx="6325">
                  <c:v>6.6679111790625996</c:v>
                </c:pt>
                <c:pt idx="6326">
                  <c:v>-12.548453899122599</c:v>
                </c:pt>
                <c:pt idx="6327">
                  <c:v>-6.2497578842874502</c:v>
                </c:pt>
                <c:pt idx="6328">
                  <c:v>11.89943861423175</c:v>
                </c:pt>
                <c:pt idx="6329">
                  <c:v>2.22045690453466</c:v>
                </c:pt>
                <c:pt idx="6330">
                  <c:v>-7.7707388292950448</c:v>
                </c:pt>
                <c:pt idx="6331">
                  <c:v>-1.3616868026158671</c:v>
                </c:pt>
                <c:pt idx="6332">
                  <c:v>11.991870421597451</c:v>
                </c:pt>
                <c:pt idx="6333">
                  <c:v>-4.6177813580441152</c:v>
                </c:pt>
                <c:pt idx="6334">
                  <c:v>-7.6121833183307048</c:v>
                </c:pt>
                <c:pt idx="6335">
                  <c:v>6.3616979098855548</c:v>
                </c:pt>
                <c:pt idx="6336">
                  <c:v>10.216142455898931</c:v>
                </c:pt>
                <c:pt idx="6337">
                  <c:v>-10.011854990782485</c:v>
                </c:pt>
                <c:pt idx="6338">
                  <c:v>-7.4538303170860001</c:v>
                </c:pt>
                <c:pt idx="6339">
                  <c:v>10.144406264796764</c:v>
                </c:pt>
                <c:pt idx="6340">
                  <c:v>5.2562859406600353</c:v>
                </c:pt>
                <c:pt idx="6341">
                  <c:v>-13.572061981659001</c:v>
                </c:pt>
                <c:pt idx="6342">
                  <c:v>-4.3637437965341253</c:v>
                </c:pt>
                <c:pt idx="6343">
                  <c:v>11.899616554087551</c:v>
                </c:pt>
                <c:pt idx="6344">
                  <c:v>0.10496567668437495</c:v>
                </c:pt>
                <c:pt idx="6345">
                  <c:v>-7.277884627584295</c:v>
                </c:pt>
                <c:pt idx="6346">
                  <c:v>0.40284840430975355</c:v>
                </c:pt>
                <c:pt idx="6347">
                  <c:v>11.8234903397846</c:v>
                </c:pt>
                <c:pt idx="6348">
                  <c:v>-6.9874050021563301</c:v>
                </c:pt>
                <c:pt idx="6349">
                  <c:v>-7.1765792641896056</c:v>
                </c:pt>
                <c:pt idx="6350">
                  <c:v>6.4675491638171847</c:v>
                </c:pt>
                <c:pt idx="6351">
                  <c:v>9.7812388151051763</c:v>
                </c:pt>
                <c:pt idx="6352">
                  <c:v>-11.23931079270645</c:v>
                </c:pt>
                <c:pt idx="6353">
                  <c:v>-7.0772610715830506</c:v>
                </c:pt>
                <c:pt idx="6354">
                  <c:v>9.9726096318326753</c:v>
                </c:pt>
                <c:pt idx="6355">
                  <c:v>5.0404416370495504</c:v>
                </c:pt>
                <c:pt idx="6356">
                  <c:v>-13.481126899703099</c:v>
                </c:pt>
                <c:pt idx="6357">
                  <c:v>-4.9254030360232051</c:v>
                </c:pt>
                <c:pt idx="6358">
                  <c:v>12.053325658848699</c:v>
                </c:pt>
                <c:pt idx="6359">
                  <c:v>-1.866046271644717</c:v>
                </c:pt>
                <c:pt idx="6360">
                  <c:v>-6.988391120026785</c:v>
                </c:pt>
                <c:pt idx="6361">
                  <c:v>1.4598797635817191</c:v>
                </c:pt>
                <c:pt idx="6362">
                  <c:v>11.498624818499149</c:v>
                </c:pt>
                <c:pt idx="6363">
                  <c:v>-8.3058409866155944</c:v>
                </c:pt>
                <c:pt idx="6364">
                  <c:v>-6.9156309681490651</c:v>
                </c:pt>
                <c:pt idx="6365">
                  <c:v>7.3354177183087197</c:v>
                </c:pt>
                <c:pt idx="6366">
                  <c:v>8.4804064617189994</c:v>
                </c:pt>
                <c:pt idx="6367">
                  <c:v>-11.352988218202</c:v>
                </c:pt>
                <c:pt idx="6368">
                  <c:v>-6.8527134677860353</c:v>
                </c:pt>
                <c:pt idx="6369">
                  <c:v>10.9625117142593</c:v>
                </c:pt>
                <c:pt idx="6370">
                  <c:v>2.8880905866068352</c:v>
                </c:pt>
                <c:pt idx="6371">
                  <c:v>-10.31713821298578</c:v>
                </c:pt>
                <c:pt idx="6372">
                  <c:v>-2.17752214186683</c:v>
                </c:pt>
                <c:pt idx="6373">
                  <c:v>12.1373329405442</c:v>
                </c:pt>
                <c:pt idx="6374">
                  <c:v>-3.8013581081175305</c:v>
                </c:pt>
                <c:pt idx="6375">
                  <c:v>-6.8306943548017447</c:v>
                </c:pt>
                <c:pt idx="6376">
                  <c:v>2.7622217414921999</c:v>
                </c:pt>
                <c:pt idx="6377">
                  <c:v>11.1665063175321</c:v>
                </c:pt>
                <c:pt idx="6378">
                  <c:v>-8.1272021127737091</c:v>
                </c:pt>
                <c:pt idx="6379">
                  <c:v>-6.8019076719119802</c:v>
                </c:pt>
                <c:pt idx="6380">
                  <c:v>9.0581637472421299</c:v>
                </c:pt>
                <c:pt idx="6381">
                  <c:v>8.159251442464635</c:v>
                </c:pt>
                <c:pt idx="6382">
                  <c:v>-11.563311277872</c:v>
                </c:pt>
                <c:pt idx="6383">
                  <c:v>-6.7670436237254403</c:v>
                </c:pt>
                <c:pt idx="6384">
                  <c:v>11.4570297872014</c:v>
                </c:pt>
                <c:pt idx="6385">
                  <c:v>3.2809069097721548</c:v>
                </c:pt>
                <c:pt idx="6386">
                  <c:v>-10.305824580052516</c:v>
                </c:pt>
                <c:pt idx="6387">
                  <c:v>-2.83991126133802</c:v>
                </c:pt>
                <c:pt idx="6388">
                  <c:v>12.282161873871949</c:v>
                </c:pt>
                <c:pt idx="6389">
                  <c:v>-3.6177099995995952</c:v>
                </c:pt>
                <c:pt idx="6390">
                  <c:v>-6.8885762830079997</c:v>
                </c:pt>
                <c:pt idx="6391">
                  <c:v>4.2548474843653601</c:v>
                </c:pt>
                <c:pt idx="6392">
                  <c:v>11.2254381635319</c:v>
                </c:pt>
                <c:pt idx="6393">
                  <c:v>-8.9226229728705455</c:v>
                </c:pt>
                <c:pt idx="6394">
                  <c:v>-6.9198321966653147</c:v>
                </c:pt>
                <c:pt idx="6395">
                  <c:v>8.8030965282465097</c:v>
                </c:pt>
                <c:pt idx="6396">
                  <c:v>8.2079009342388041</c:v>
                </c:pt>
                <c:pt idx="6397">
                  <c:v>-12.597385155355049</c:v>
                </c:pt>
                <c:pt idx="6398">
                  <c:v>-6.6522812159760649</c:v>
                </c:pt>
                <c:pt idx="6399">
                  <c:v>12.31170961200935</c:v>
                </c:pt>
                <c:pt idx="6400">
                  <c:v>1.2800478222827649</c:v>
                </c:pt>
                <c:pt idx="6401">
                  <c:v>-10.47663448225841</c:v>
                </c:pt>
                <c:pt idx="6402">
                  <c:v>0.21609587127219049</c:v>
                </c:pt>
                <c:pt idx="6403">
                  <c:v>12.57116027807195</c:v>
                </c:pt>
                <c:pt idx="6404">
                  <c:v>-5.1050542819628006</c:v>
                </c:pt>
                <c:pt idx="6405">
                  <c:v>-7.1330759238141255</c:v>
                </c:pt>
                <c:pt idx="6406">
                  <c:v>6.2171983728428053</c:v>
                </c:pt>
                <c:pt idx="6407">
                  <c:v>10.753013027195951</c:v>
                </c:pt>
                <c:pt idx="6408">
                  <c:v>-9.1215335052748099</c:v>
                </c:pt>
                <c:pt idx="6409">
                  <c:v>-7.1944384428494157</c:v>
                </c:pt>
                <c:pt idx="6410">
                  <c:v>10.271132415324169</c:v>
                </c:pt>
                <c:pt idx="6411">
                  <c:v>5.8933490550744096</c:v>
                </c:pt>
                <c:pt idx="6412">
                  <c:v>-12.915673977612951</c:v>
                </c:pt>
                <c:pt idx="6413">
                  <c:v>-5.595742830842215</c:v>
                </c:pt>
                <c:pt idx="6414">
                  <c:v>12.480350300681899</c:v>
                </c:pt>
                <c:pt idx="6415">
                  <c:v>1.2400303336859095</c:v>
                </c:pt>
                <c:pt idx="6416">
                  <c:v>-10.556523759151496</c:v>
                </c:pt>
                <c:pt idx="6417">
                  <c:v>0.7737665439997925</c:v>
                </c:pt>
                <c:pt idx="6418">
                  <c:v>12.170224848740649</c:v>
                </c:pt>
                <c:pt idx="6419">
                  <c:v>-4.9431870449097755</c:v>
                </c:pt>
                <c:pt idx="6420">
                  <c:v>-7.3722119425972696</c:v>
                </c:pt>
                <c:pt idx="6421">
                  <c:v>7.5344899749327352</c:v>
                </c:pt>
                <c:pt idx="6422">
                  <c:v>9.4453087326126095</c:v>
                </c:pt>
                <c:pt idx="6423">
                  <c:v>-10.952132767469301</c:v>
                </c:pt>
                <c:pt idx="6424">
                  <c:v>-7.4129341222278553</c:v>
                </c:pt>
                <c:pt idx="6425">
                  <c:v>10.961200429394449</c:v>
                </c:pt>
                <c:pt idx="6426">
                  <c:v>6.0436416317044994</c:v>
                </c:pt>
                <c:pt idx="6427">
                  <c:v>-13.09082553284755</c:v>
                </c:pt>
                <c:pt idx="6428">
                  <c:v>-3.5469575999408454</c:v>
                </c:pt>
                <c:pt idx="6429">
                  <c:v>12.544552607645201</c:v>
                </c:pt>
                <c:pt idx="6430">
                  <c:v>-1.476691898710468</c:v>
                </c:pt>
                <c:pt idx="6431">
                  <c:v>-8.8439383626775001</c:v>
                </c:pt>
                <c:pt idx="6432">
                  <c:v>2.4081195137620952</c:v>
                </c:pt>
                <c:pt idx="6433">
                  <c:v>12.361025638190601</c:v>
                </c:pt>
                <c:pt idx="6434">
                  <c:v>-6.4589918418888903</c:v>
                </c:pt>
                <c:pt idx="6435">
                  <c:v>-7.5887906593647845</c:v>
                </c:pt>
                <c:pt idx="6436">
                  <c:v>8.3131017986775042</c:v>
                </c:pt>
                <c:pt idx="6437">
                  <c:v>9.4793808153258006</c:v>
                </c:pt>
                <c:pt idx="6438">
                  <c:v>-10.7326720387693</c:v>
                </c:pt>
                <c:pt idx="6439">
                  <c:v>-7.6036930848221447</c:v>
                </c:pt>
                <c:pt idx="6440">
                  <c:v>11.317981001141749</c:v>
                </c:pt>
                <c:pt idx="6441">
                  <c:v>3.7694669436866199</c:v>
                </c:pt>
                <c:pt idx="6442">
                  <c:v>-13.30904976068485</c:v>
                </c:pt>
                <c:pt idx="6443">
                  <c:v>-3.0160391506917952</c:v>
                </c:pt>
                <c:pt idx="6444">
                  <c:v>12.7386826727277</c:v>
                </c:pt>
                <c:pt idx="6445">
                  <c:v>-1.4013349053517234</c:v>
                </c:pt>
                <c:pt idx="6446">
                  <c:v>-7.692427940160675</c:v>
                </c:pt>
                <c:pt idx="6447">
                  <c:v>4.0739590714455254</c:v>
                </c:pt>
                <c:pt idx="6448">
                  <c:v>11.35062172912415</c:v>
                </c:pt>
                <c:pt idx="6449">
                  <c:v>-7.7180679136805148</c:v>
                </c:pt>
                <c:pt idx="6450">
                  <c:v>-7.6729301528313503</c:v>
                </c:pt>
                <c:pt idx="6451">
                  <c:v>9.3033044758613244</c:v>
                </c:pt>
                <c:pt idx="6452">
                  <c:v>8.0668072045237089</c:v>
                </c:pt>
                <c:pt idx="6453">
                  <c:v>-12.2790518934593</c:v>
                </c:pt>
                <c:pt idx="6454">
                  <c:v>-7.4845146439354</c:v>
                </c:pt>
                <c:pt idx="6455">
                  <c:v>11.27538482287725</c:v>
                </c:pt>
                <c:pt idx="6456">
                  <c:v>2.3618528180905849</c:v>
                </c:pt>
                <c:pt idx="6457">
                  <c:v>-13.75703361738395</c:v>
                </c:pt>
                <c:pt idx="6458">
                  <c:v>-2.4892059970049747</c:v>
                </c:pt>
                <c:pt idx="6459">
                  <c:v>12.4071254631386</c:v>
                </c:pt>
                <c:pt idx="6460">
                  <c:v>-1.620704002683117</c:v>
                </c:pt>
                <c:pt idx="6461">
                  <c:v>-7.6113391529821799</c:v>
                </c:pt>
                <c:pt idx="6462">
                  <c:v>4.8681472968083401</c:v>
                </c:pt>
                <c:pt idx="6463">
                  <c:v>10.949481799523699</c:v>
                </c:pt>
                <c:pt idx="6464">
                  <c:v>-9.299879074220776</c:v>
                </c:pt>
                <c:pt idx="6465">
                  <c:v>-7.5673108529368447</c:v>
                </c:pt>
                <c:pt idx="6466">
                  <c:v>9.0221074224011559</c:v>
                </c:pt>
                <c:pt idx="6467">
                  <c:v>8.1118547859014498</c:v>
                </c:pt>
                <c:pt idx="6468">
                  <c:v>-12.465498935916951</c:v>
                </c:pt>
                <c:pt idx="6469">
                  <c:v>-6.510819760004785</c:v>
                </c:pt>
                <c:pt idx="6470">
                  <c:v>12.06645574187665</c:v>
                </c:pt>
                <c:pt idx="6471">
                  <c:v>1.3114111982136041</c:v>
                </c:pt>
                <c:pt idx="6472">
                  <c:v>-13.82044281270475</c:v>
                </c:pt>
                <c:pt idx="6473">
                  <c:v>0.27738586537946597</c:v>
                </c:pt>
                <c:pt idx="6474">
                  <c:v>12.5423093441396</c:v>
                </c:pt>
                <c:pt idx="6475">
                  <c:v>-5.3626600979872849</c:v>
                </c:pt>
                <c:pt idx="6476">
                  <c:v>-7.6149240796891799</c:v>
                </c:pt>
                <c:pt idx="6477">
                  <c:v>6.3431776603017358</c:v>
                </c:pt>
                <c:pt idx="6478">
                  <c:v>11.0451442482685</c:v>
                </c:pt>
                <c:pt idx="6479">
                  <c:v>-9.1837912115636904</c:v>
                </c:pt>
                <c:pt idx="6480">
                  <c:v>-7.6491677467238448</c:v>
                </c:pt>
                <c:pt idx="6481">
                  <c:v>10.576469783925351</c:v>
                </c:pt>
                <c:pt idx="6482">
                  <c:v>7.0019857147696252</c:v>
                </c:pt>
                <c:pt idx="6483">
                  <c:v>-12.631678009245601</c:v>
                </c:pt>
                <c:pt idx="6484">
                  <c:v>-5.4135129422437096</c:v>
                </c:pt>
                <c:pt idx="6485">
                  <c:v>12.408048313140199</c:v>
                </c:pt>
                <c:pt idx="6486">
                  <c:v>1.2606481543250849</c:v>
                </c:pt>
                <c:pt idx="6487">
                  <c:v>-13.732992111680801</c:v>
                </c:pt>
                <c:pt idx="6488">
                  <c:v>1.8287615799818748</c:v>
                </c:pt>
                <c:pt idx="6489">
                  <c:v>12.63760377684325</c:v>
                </c:pt>
                <c:pt idx="6490">
                  <c:v>-5.8818300732004101</c:v>
                </c:pt>
                <c:pt idx="6491">
                  <c:v>-7.7700764757522354</c:v>
                </c:pt>
                <c:pt idx="6492">
                  <c:v>7.6344586645390748</c:v>
                </c:pt>
                <c:pt idx="6493">
                  <c:v>10.138873990843759</c:v>
                </c:pt>
                <c:pt idx="6494">
                  <c:v>-10.178776518933208</c:v>
                </c:pt>
                <c:pt idx="6495">
                  <c:v>-7.76765617380235</c:v>
                </c:pt>
                <c:pt idx="6496">
                  <c:v>11.253013459785549</c:v>
                </c:pt>
                <c:pt idx="6497">
                  <c:v>6.1990732814486602</c:v>
                </c:pt>
                <c:pt idx="6498">
                  <c:v>-13.04162842879515</c:v>
                </c:pt>
                <c:pt idx="6499">
                  <c:v>-5.5052645857568248</c:v>
                </c:pt>
                <c:pt idx="6500">
                  <c:v>12.400531135628601</c:v>
                </c:pt>
                <c:pt idx="6501">
                  <c:v>-0.42688433158621902</c:v>
                </c:pt>
                <c:pt idx="6502">
                  <c:v>-7.7599794280310599</c:v>
                </c:pt>
                <c:pt idx="6503">
                  <c:v>2.8690197415440299</c:v>
                </c:pt>
                <c:pt idx="6504">
                  <c:v>12.186331445811</c:v>
                </c:pt>
                <c:pt idx="6505">
                  <c:v>-7.2032226631829346</c:v>
                </c:pt>
                <c:pt idx="6506">
                  <c:v>-7.7102759401935153</c:v>
                </c:pt>
                <c:pt idx="6507">
                  <c:v>8.4440882219041651</c:v>
                </c:pt>
                <c:pt idx="6508">
                  <c:v>8.8121948451579701</c:v>
                </c:pt>
                <c:pt idx="6509">
                  <c:v>-11.020908428896451</c:v>
                </c:pt>
                <c:pt idx="6510">
                  <c:v>-7.6290652083335058</c:v>
                </c:pt>
                <c:pt idx="6511">
                  <c:v>10.982750977651801</c:v>
                </c:pt>
                <c:pt idx="6512">
                  <c:v>4.9341251630090648</c:v>
                </c:pt>
                <c:pt idx="6513">
                  <c:v>-13.725602650186151</c:v>
                </c:pt>
                <c:pt idx="6514">
                  <c:v>-3.6478596307363054</c:v>
                </c:pt>
                <c:pt idx="6515">
                  <c:v>12.366220910773301</c:v>
                </c:pt>
                <c:pt idx="6516">
                  <c:v>-1.8276010955719479</c:v>
                </c:pt>
                <c:pt idx="6517">
                  <c:v>-7.5386486251065499</c:v>
                </c:pt>
                <c:pt idx="6518">
                  <c:v>2.6329572018150649</c:v>
                </c:pt>
                <c:pt idx="6519">
                  <c:v>11.4566900257536</c:v>
                </c:pt>
                <c:pt idx="6520">
                  <c:v>-9.1631141658205486</c:v>
                </c:pt>
                <c:pt idx="6521">
                  <c:v>-7.4326328333991043</c:v>
                </c:pt>
                <c:pt idx="6522">
                  <c:v>7.9676322475143291</c:v>
                </c:pt>
                <c:pt idx="6523">
                  <c:v>8.1084817999015293</c:v>
                </c:pt>
                <c:pt idx="6524">
                  <c:v>-12.29890367524885</c:v>
                </c:pt>
                <c:pt idx="6525">
                  <c:v>-7.2921026651725702</c:v>
                </c:pt>
                <c:pt idx="6526">
                  <c:v>11.3604488464557</c:v>
                </c:pt>
                <c:pt idx="6527">
                  <c:v>1.5700694243944069</c:v>
                </c:pt>
                <c:pt idx="6528">
                  <c:v>-7.29349686119214</c:v>
                </c:pt>
                <c:pt idx="6529">
                  <c:v>-3.7716004742017804</c:v>
                </c:pt>
                <c:pt idx="6530">
                  <c:v>11.9627186205144</c:v>
                </c:pt>
                <c:pt idx="6531">
                  <c:v>-4.0269874183414895</c:v>
                </c:pt>
                <c:pt idx="6532">
                  <c:v>-7.1556161942382852</c:v>
                </c:pt>
                <c:pt idx="6533">
                  <c:v>4.3454563209965507</c:v>
                </c:pt>
                <c:pt idx="6534">
                  <c:v>10.4819836537553</c:v>
                </c:pt>
                <c:pt idx="6535">
                  <c:v>-10.085807763816264</c:v>
                </c:pt>
                <c:pt idx="6536">
                  <c:v>-7.0207256334211205</c:v>
                </c:pt>
                <c:pt idx="6537">
                  <c:v>9.6147219133975348</c:v>
                </c:pt>
                <c:pt idx="6538">
                  <c:v>6.9782991593394197</c:v>
                </c:pt>
                <c:pt idx="6539">
                  <c:v>-13.12604977196985</c:v>
                </c:pt>
                <c:pt idx="6540">
                  <c:v>-6.8926404180953051</c:v>
                </c:pt>
                <c:pt idx="6541">
                  <c:v>11.08303390899475</c:v>
                </c:pt>
                <c:pt idx="6542">
                  <c:v>0.68218304415693909</c:v>
                </c:pt>
                <c:pt idx="6543">
                  <c:v>-6.8461792572369404</c:v>
                </c:pt>
                <c:pt idx="6544">
                  <c:v>-2.4742624443797498</c:v>
                </c:pt>
                <c:pt idx="6545">
                  <c:v>11.58199663647175</c:v>
                </c:pt>
                <c:pt idx="6546">
                  <c:v>-5.7686451180482452</c:v>
                </c:pt>
                <c:pt idx="6547">
                  <c:v>-6.7088250217350254</c:v>
                </c:pt>
                <c:pt idx="6548">
                  <c:v>4.6134081452008253</c:v>
                </c:pt>
                <c:pt idx="6549">
                  <c:v>10.4762382718914</c:v>
                </c:pt>
                <c:pt idx="6550">
                  <c:v>-9.4128087764164103</c:v>
                </c:pt>
                <c:pt idx="6551">
                  <c:v>-6.6141132579061201</c:v>
                </c:pt>
                <c:pt idx="6552">
                  <c:v>8.9760400898417494</c:v>
                </c:pt>
                <c:pt idx="6553">
                  <c:v>5.1734881524525997</c:v>
                </c:pt>
                <c:pt idx="6554">
                  <c:v>-13.47526340412125</c:v>
                </c:pt>
                <c:pt idx="6555">
                  <c:v>-6.2630025640248599</c:v>
                </c:pt>
                <c:pt idx="6556">
                  <c:v>11.71613622594495</c:v>
                </c:pt>
                <c:pt idx="6557">
                  <c:v>-0.39066728525332556</c:v>
                </c:pt>
                <c:pt idx="6558">
                  <c:v>-6.5514265760688204</c:v>
                </c:pt>
                <c:pt idx="6559">
                  <c:v>-0.21071078065622101</c:v>
                </c:pt>
                <c:pt idx="6560">
                  <c:v>11.73112419353315</c:v>
                </c:pt>
                <c:pt idx="6561">
                  <c:v>-5.27458524834163</c:v>
                </c:pt>
                <c:pt idx="6562">
                  <c:v>-6.5284007739114349</c:v>
                </c:pt>
                <c:pt idx="6563">
                  <c:v>6.16113265084297</c:v>
                </c:pt>
                <c:pt idx="6564">
                  <c:v>9.4308858166111094</c:v>
                </c:pt>
                <c:pt idx="6565">
                  <c:v>-10.19018122927876</c:v>
                </c:pt>
                <c:pt idx="6566">
                  <c:v>-6.5429790126014105</c:v>
                </c:pt>
                <c:pt idx="6567">
                  <c:v>10.579807823711349</c:v>
                </c:pt>
                <c:pt idx="6568">
                  <c:v>6.0379275217101753</c:v>
                </c:pt>
                <c:pt idx="6569">
                  <c:v>-13.406210846243201</c:v>
                </c:pt>
                <c:pt idx="6570">
                  <c:v>-4.1129703232572199</c:v>
                </c:pt>
                <c:pt idx="6571">
                  <c:v>12.194364490818099</c:v>
                </c:pt>
                <c:pt idx="6572">
                  <c:v>-1.7532466371769302</c:v>
                </c:pt>
                <c:pt idx="6573">
                  <c:v>-6.66925521554756</c:v>
                </c:pt>
                <c:pt idx="6574">
                  <c:v>2.116944949867015</c:v>
                </c:pt>
                <c:pt idx="6575">
                  <c:v>12.27437307817255</c:v>
                </c:pt>
                <c:pt idx="6576">
                  <c:v>-7.1649914944644255</c:v>
                </c:pt>
                <c:pt idx="6577">
                  <c:v>-6.7439219828149799</c:v>
                </c:pt>
                <c:pt idx="6578">
                  <c:v>8.2518170622512912</c:v>
                </c:pt>
                <c:pt idx="6579">
                  <c:v>9.3349006419627294</c:v>
                </c:pt>
                <c:pt idx="6580">
                  <c:v>-11.326381653040201</c:v>
                </c:pt>
                <c:pt idx="6581">
                  <c:v>-6.82083854930596</c:v>
                </c:pt>
                <c:pt idx="6582">
                  <c:v>11.5665904191923</c:v>
                </c:pt>
                <c:pt idx="6583">
                  <c:v>3.5124260200405599</c:v>
                </c:pt>
                <c:pt idx="6584">
                  <c:v>-13.361273787862199</c:v>
                </c:pt>
                <c:pt idx="6585">
                  <c:v>-2.1181671881785089</c:v>
                </c:pt>
                <c:pt idx="6586">
                  <c:v>12.6689052818726</c:v>
                </c:pt>
                <c:pt idx="6587">
                  <c:v>-1.5498154563766551</c:v>
                </c:pt>
                <c:pt idx="6588">
                  <c:v>-7.040625836732465</c:v>
                </c:pt>
                <c:pt idx="6589">
                  <c:v>2.9041779302642952</c:v>
                </c:pt>
                <c:pt idx="6590">
                  <c:v>11.660616733561049</c:v>
                </c:pt>
                <c:pt idx="6591">
                  <c:v>-7.6669597826927642</c:v>
                </c:pt>
                <c:pt idx="6592">
                  <c:v>-7.142675707828495</c:v>
                </c:pt>
                <c:pt idx="6593">
                  <c:v>8.8580899913084608</c:v>
                </c:pt>
                <c:pt idx="6594">
                  <c:v>8.8007586858217444</c:v>
                </c:pt>
                <c:pt idx="6595">
                  <c:v>-11.303677645758951</c:v>
                </c:pt>
                <c:pt idx="6596">
                  <c:v>-7.240524918998255</c:v>
                </c:pt>
                <c:pt idx="6597">
                  <c:v>11.776175464171299</c:v>
                </c:pt>
                <c:pt idx="6598">
                  <c:v>3.6497287895652399</c:v>
                </c:pt>
                <c:pt idx="6599">
                  <c:v>-13.218052719887851</c:v>
                </c:pt>
                <c:pt idx="6600">
                  <c:v>-2.4753316277445951</c:v>
                </c:pt>
                <c:pt idx="6601">
                  <c:v>12.89726050212675</c:v>
                </c:pt>
                <c:pt idx="6602">
                  <c:v>-1.3952851279135625</c:v>
                </c:pt>
                <c:pt idx="6603">
                  <c:v>-7.7862617848633295</c:v>
                </c:pt>
                <c:pt idx="6604">
                  <c:v>4.9253027646248251</c:v>
                </c:pt>
                <c:pt idx="6605">
                  <c:v>11.450570736323201</c:v>
                </c:pt>
                <c:pt idx="6606">
                  <c:v>-7.9309284820223152</c:v>
                </c:pt>
                <c:pt idx="6607">
                  <c:v>-7.5837207072059751</c:v>
                </c:pt>
                <c:pt idx="6608">
                  <c:v>9.3346039869568145</c:v>
                </c:pt>
                <c:pt idx="6609">
                  <c:v>8.5702924703839756</c:v>
                </c:pt>
                <c:pt idx="6610">
                  <c:v>-11.746412433836451</c:v>
                </c:pt>
                <c:pt idx="6611">
                  <c:v>-6.6387399000265397</c:v>
                </c:pt>
                <c:pt idx="6612">
                  <c:v>12.601110863173851</c:v>
                </c:pt>
                <c:pt idx="6613">
                  <c:v>3.7627373807170148</c:v>
                </c:pt>
                <c:pt idx="6614">
                  <c:v>-13.549854783311901</c:v>
                </c:pt>
                <c:pt idx="6615">
                  <c:v>0.26078779999136953</c:v>
                </c:pt>
                <c:pt idx="6616">
                  <c:v>12.888499055416</c:v>
                </c:pt>
                <c:pt idx="6617">
                  <c:v>-1.5435877883127551</c:v>
                </c:pt>
                <c:pt idx="6618">
                  <c:v>-7.8799375910985852</c:v>
                </c:pt>
                <c:pt idx="6619">
                  <c:v>6.2910760504622552</c:v>
                </c:pt>
                <c:pt idx="6620">
                  <c:v>10.94534517621285</c:v>
                </c:pt>
                <c:pt idx="6621">
                  <c:v>-9.7214911111526003</c:v>
                </c:pt>
                <c:pt idx="6622">
                  <c:v>-7.9447057535401697</c:v>
                </c:pt>
                <c:pt idx="6623">
                  <c:v>10.535613936382875</c:v>
                </c:pt>
                <c:pt idx="6624">
                  <c:v>7.5483366460285701</c:v>
                </c:pt>
                <c:pt idx="6625">
                  <c:v>-12.1970950913412</c:v>
                </c:pt>
                <c:pt idx="6626">
                  <c:v>-5.802406476539975</c:v>
                </c:pt>
                <c:pt idx="6627">
                  <c:v>12.691294665328151</c:v>
                </c:pt>
                <c:pt idx="6628">
                  <c:v>1.565428066911366</c:v>
                </c:pt>
                <c:pt idx="6629">
                  <c:v>-13.820247828978701</c:v>
                </c:pt>
                <c:pt idx="6630">
                  <c:v>-1.8756434551409962E-2</c:v>
                </c:pt>
                <c:pt idx="6631">
                  <c:v>12.6206908774464</c:v>
                </c:pt>
                <c:pt idx="6632">
                  <c:v>-5.7081625639798599</c:v>
                </c:pt>
                <c:pt idx="6633">
                  <c:v>-8.0645132761373404</c:v>
                </c:pt>
                <c:pt idx="6634">
                  <c:v>6.33532995464663</c:v>
                </c:pt>
                <c:pt idx="6635">
                  <c:v>10.73880630580825</c:v>
                </c:pt>
                <c:pt idx="6636">
                  <c:v>-10.249518260175011</c:v>
                </c:pt>
                <c:pt idx="6637">
                  <c:v>-8.0570152663207999</c:v>
                </c:pt>
                <c:pt idx="6638">
                  <c:v>10.468234066747684</c:v>
                </c:pt>
                <c:pt idx="6639">
                  <c:v>6.0031898249832603</c:v>
                </c:pt>
                <c:pt idx="6640">
                  <c:v>-13.287840494093949</c:v>
                </c:pt>
                <c:pt idx="6641">
                  <c:v>-4.7709009498174151</c:v>
                </c:pt>
                <c:pt idx="6642">
                  <c:v>12.612908820369249</c:v>
                </c:pt>
                <c:pt idx="6643">
                  <c:v>-1.5322764812846885</c:v>
                </c:pt>
                <c:pt idx="6644">
                  <c:v>-13.7848788901081</c:v>
                </c:pt>
                <c:pt idx="6645">
                  <c:v>2.402523773216465</c:v>
                </c:pt>
                <c:pt idx="6646">
                  <c:v>12.617966046365851</c:v>
                </c:pt>
                <c:pt idx="6647">
                  <c:v>-5.4623507003824194</c:v>
                </c:pt>
                <c:pt idx="6648">
                  <c:v>-8.0721622062698799</c:v>
                </c:pt>
                <c:pt idx="6649">
                  <c:v>7.6559585644166805</c:v>
                </c:pt>
                <c:pt idx="6650">
                  <c:v>9.4938168655953596</c:v>
                </c:pt>
                <c:pt idx="6651">
                  <c:v>-11.049936181973649</c:v>
                </c:pt>
                <c:pt idx="6652">
                  <c:v>-8.0477893292317049</c:v>
                </c:pt>
                <c:pt idx="6653">
                  <c:v>10.978811988979949</c:v>
                </c:pt>
                <c:pt idx="6654">
                  <c:v>5.6603599007255898</c:v>
                </c:pt>
                <c:pt idx="6655">
                  <c:v>-13.587133727145901</c:v>
                </c:pt>
                <c:pt idx="6656">
                  <c:v>-2.3318612884796002</c:v>
                </c:pt>
                <c:pt idx="6657">
                  <c:v>12.8817892355517</c:v>
                </c:pt>
                <c:pt idx="6658">
                  <c:v>-0.81926773796489682</c:v>
                </c:pt>
                <c:pt idx="6659">
                  <c:v>-11.683632057769305</c:v>
                </c:pt>
                <c:pt idx="6660">
                  <c:v>3.91717491206628</c:v>
                </c:pt>
                <c:pt idx="6661">
                  <c:v>12.1978311902458</c:v>
                </c:pt>
                <c:pt idx="6662">
                  <c:v>-8.2076665629434356</c:v>
                </c:pt>
                <c:pt idx="6663">
                  <c:v>-8.0193904456713998</c:v>
                </c:pt>
                <c:pt idx="6664">
                  <c:v>8.6102739192876445</c:v>
                </c:pt>
                <c:pt idx="6665">
                  <c:v>8.8852542562206747</c:v>
                </c:pt>
                <c:pt idx="6666">
                  <c:v>-12.050044788443349</c:v>
                </c:pt>
                <c:pt idx="6667">
                  <c:v>-7.9338717140649155</c:v>
                </c:pt>
                <c:pt idx="6668">
                  <c:v>11.318329402786251</c:v>
                </c:pt>
                <c:pt idx="6669">
                  <c:v>3.3690649362166747</c:v>
                </c:pt>
                <c:pt idx="6670">
                  <c:v>-13.859352729453549</c:v>
                </c:pt>
                <c:pt idx="6671">
                  <c:v>-3.1463111432924249</c:v>
                </c:pt>
                <c:pt idx="6672">
                  <c:v>12.5254921957377</c:v>
                </c:pt>
                <c:pt idx="6673">
                  <c:v>-1.2246211490913952</c:v>
                </c:pt>
                <c:pt idx="6674">
                  <c:v>-7.8449808085114947</c:v>
                </c:pt>
                <c:pt idx="6675">
                  <c:v>4.1798704278608101</c:v>
                </c:pt>
                <c:pt idx="6676">
                  <c:v>11.26647263317815</c:v>
                </c:pt>
                <c:pt idx="6677">
                  <c:v>-9.6980000591022915</c:v>
                </c:pt>
                <c:pt idx="6678">
                  <c:v>-7.7212805318251352</c:v>
                </c:pt>
                <c:pt idx="6679">
                  <c:v>8.5599461604362101</c:v>
                </c:pt>
                <c:pt idx="6680">
                  <c:v>7.7670230768718049</c:v>
                </c:pt>
                <c:pt idx="6681">
                  <c:v>-12.258259980263151</c:v>
                </c:pt>
                <c:pt idx="6682">
                  <c:v>-7.1583390672292051</c:v>
                </c:pt>
                <c:pt idx="6683">
                  <c:v>11.58292513135685</c:v>
                </c:pt>
                <c:pt idx="6684">
                  <c:v>1.642753668587061</c:v>
                </c:pt>
                <c:pt idx="6685">
                  <c:v>-14.007755410159049</c:v>
                </c:pt>
                <c:pt idx="6686">
                  <c:v>-0.42141470407445758</c:v>
                </c:pt>
                <c:pt idx="6687">
                  <c:v>12.3503128707227</c:v>
                </c:pt>
                <c:pt idx="6688">
                  <c:v>-4.3349016959673552</c:v>
                </c:pt>
                <c:pt idx="6689">
                  <c:v>-7.5230041402627794</c:v>
                </c:pt>
                <c:pt idx="6690">
                  <c:v>4.7364411877378298</c:v>
                </c:pt>
                <c:pt idx="6691">
                  <c:v>11.130912887599351</c:v>
                </c:pt>
                <c:pt idx="6692">
                  <c:v>-9.5901794299462537</c:v>
                </c:pt>
                <c:pt idx="6693">
                  <c:v>-7.4430992713408699</c:v>
                </c:pt>
                <c:pt idx="6694">
                  <c:v>9.2655449786028008</c:v>
                </c:pt>
                <c:pt idx="6695">
                  <c:v>6.9705894406274993</c:v>
                </c:pt>
                <c:pt idx="6696">
                  <c:v>-13.080753810389751</c:v>
                </c:pt>
                <c:pt idx="6697">
                  <c:v>-6.1328331032383794</c:v>
                </c:pt>
                <c:pt idx="6698">
                  <c:v>11.829947110345049</c:v>
                </c:pt>
                <c:pt idx="6699">
                  <c:v>1.2733044905817845</c:v>
                </c:pt>
                <c:pt idx="6700">
                  <c:v>-7.408534375072815</c:v>
                </c:pt>
                <c:pt idx="6701">
                  <c:v>0.74231610707246654</c:v>
                </c:pt>
                <c:pt idx="6702">
                  <c:v>12.052106068909701</c:v>
                </c:pt>
                <c:pt idx="6703">
                  <c:v>-5.2658591516245643</c:v>
                </c:pt>
                <c:pt idx="6704">
                  <c:v>-7.2987396110731044</c:v>
                </c:pt>
                <c:pt idx="6705">
                  <c:v>6.3918617752898399</c:v>
                </c:pt>
                <c:pt idx="6706">
                  <c:v>9.851028655460496</c:v>
                </c:pt>
                <c:pt idx="6707">
                  <c:v>-11.09177031126495</c:v>
                </c:pt>
                <c:pt idx="6708">
                  <c:v>-7.21619403625985</c:v>
                </c:pt>
                <c:pt idx="6709">
                  <c:v>9.6151896774278658</c:v>
                </c:pt>
                <c:pt idx="6710">
                  <c:v>6.1933134597198354</c:v>
                </c:pt>
                <c:pt idx="6711">
                  <c:v>-13.6654419181364</c:v>
                </c:pt>
                <c:pt idx="6712">
                  <c:v>-4.6894198251619299</c:v>
                </c:pt>
                <c:pt idx="6713">
                  <c:v>11.877653199878999</c:v>
                </c:pt>
                <c:pt idx="6714">
                  <c:v>-1.7336721678963289</c:v>
                </c:pt>
                <c:pt idx="6715">
                  <c:v>-7.0675718390205651</c:v>
                </c:pt>
                <c:pt idx="6716">
                  <c:v>0.75951173822568852</c:v>
                </c:pt>
                <c:pt idx="6717">
                  <c:v>11.26585847804245</c:v>
                </c:pt>
                <c:pt idx="6718">
                  <c:v>-8.0302518684934903</c:v>
                </c:pt>
                <c:pt idx="6719">
                  <c:v>-6.9343680126535503</c:v>
                </c:pt>
                <c:pt idx="6720">
                  <c:v>6.1978788030957546</c:v>
                </c:pt>
                <c:pt idx="6721">
                  <c:v>9.1563582153669749</c:v>
                </c:pt>
                <c:pt idx="6722">
                  <c:v>-11.899628404544199</c:v>
                </c:pt>
                <c:pt idx="6723">
                  <c:v>-6.793646817902995</c:v>
                </c:pt>
                <c:pt idx="6724">
                  <c:v>9.8849669291633351</c:v>
                </c:pt>
                <c:pt idx="6725">
                  <c:v>3.5042379256068097</c:v>
                </c:pt>
                <c:pt idx="6726">
                  <c:v>-10.22902690559668</c:v>
                </c:pt>
                <c:pt idx="6727">
                  <c:v>-5.4816063770317758</c:v>
                </c:pt>
                <c:pt idx="6728">
                  <c:v>11.665559104461899</c:v>
                </c:pt>
                <c:pt idx="6729">
                  <c:v>-2.9679580379882298</c:v>
                </c:pt>
                <c:pt idx="6730">
                  <c:v>-6.6231924568492202</c:v>
                </c:pt>
                <c:pt idx="6731">
                  <c:v>1.8541306269128559</c:v>
                </c:pt>
                <c:pt idx="6732">
                  <c:v>11.18301183662555</c:v>
                </c:pt>
                <c:pt idx="6733">
                  <c:v>-7.9797110320749702</c:v>
                </c:pt>
                <c:pt idx="6734">
                  <c:v>-6.5004362880634652</c:v>
                </c:pt>
                <c:pt idx="6735">
                  <c:v>7.3538573900790496</c:v>
                </c:pt>
                <c:pt idx="6736">
                  <c:v>7.9635914418245655</c:v>
                </c:pt>
                <c:pt idx="6737">
                  <c:v>-12.78775505038325</c:v>
                </c:pt>
                <c:pt idx="6738">
                  <c:v>-6.3701754061929252</c:v>
                </c:pt>
                <c:pt idx="6739">
                  <c:v>10.141800989264631</c:v>
                </c:pt>
                <c:pt idx="6740">
                  <c:v>2.746087880971865</c:v>
                </c:pt>
                <c:pt idx="6741">
                  <c:v>-6.3364986230948999</c:v>
                </c:pt>
                <c:pt idx="6742">
                  <c:v>-4.2065388042566498</c:v>
                </c:pt>
                <c:pt idx="6743">
                  <c:v>11.847004758407451</c:v>
                </c:pt>
                <c:pt idx="6744">
                  <c:v>-4.0182218006149748</c:v>
                </c:pt>
                <c:pt idx="6745">
                  <c:v>-6.28751023129501</c:v>
                </c:pt>
                <c:pt idx="6746">
                  <c:v>2.5777327397540799</c:v>
                </c:pt>
                <c:pt idx="6747">
                  <c:v>10.4358523598491</c:v>
                </c:pt>
                <c:pt idx="6748">
                  <c:v>-9.1460605291036003</c:v>
                </c:pt>
                <c:pt idx="6749">
                  <c:v>-6.2494434148891349</c:v>
                </c:pt>
                <c:pt idx="6750">
                  <c:v>8.8368698621447503</c:v>
                </c:pt>
                <c:pt idx="6751">
                  <c:v>7.7609579656849199</c:v>
                </c:pt>
                <c:pt idx="6752">
                  <c:v>-12.909241236604501</c:v>
                </c:pt>
                <c:pt idx="6753">
                  <c:v>-6.2480836792777348</c:v>
                </c:pt>
                <c:pt idx="6754">
                  <c:v>11.29769697993245</c:v>
                </c:pt>
                <c:pt idx="6755">
                  <c:v>3.6825738395876053</c:v>
                </c:pt>
                <c:pt idx="6756">
                  <c:v>-6.3472114862683995</c:v>
                </c:pt>
                <c:pt idx="6757">
                  <c:v>-2.2956297927831648</c:v>
                </c:pt>
                <c:pt idx="6758">
                  <c:v>12.23147114480515</c:v>
                </c:pt>
                <c:pt idx="6759">
                  <c:v>-4.5391412121829955</c:v>
                </c:pt>
                <c:pt idx="6760">
                  <c:v>-6.3946365744950207</c:v>
                </c:pt>
                <c:pt idx="6761">
                  <c:v>4.3153648544200554</c:v>
                </c:pt>
                <c:pt idx="6762">
                  <c:v>10.392697132048156</c:v>
                </c:pt>
                <c:pt idx="6763">
                  <c:v>-8.6754240741670792</c:v>
                </c:pt>
                <c:pt idx="6764">
                  <c:v>-6.4629802043630544</c:v>
                </c:pt>
                <c:pt idx="6765">
                  <c:v>9.5546422482023452</c:v>
                </c:pt>
                <c:pt idx="6766">
                  <c:v>7.759953364599375</c:v>
                </c:pt>
                <c:pt idx="6767">
                  <c:v>-12.7181442082312</c:v>
                </c:pt>
                <c:pt idx="6768">
                  <c:v>-6.3993501023499952</c:v>
                </c:pt>
                <c:pt idx="6769">
                  <c:v>12.306465799300099</c:v>
                </c:pt>
                <c:pt idx="6770">
                  <c:v>1.4903802027979913</c:v>
                </c:pt>
                <c:pt idx="6771">
                  <c:v>-6.7023059635995654</c:v>
                </c:pt>
                <c:pt idx="6772">
                  <c:v>-0.43468895605400493</c:v>
                </c:pt>
                <c:pt idx="6773">
                  <c:v>12.397340578708249</c:v>
                </c:pt>
                <c:pt idx="6774">
                  <c:v>-5.2246066616240103</c:v>
                </c:pt>
                <c:pt idx="6775">
                  <c:v>-6.7804153796183044</c:v>
                </c:pt>
                <c:pt idx="6776">
                  <c:v>6.2702441707551895</c:v>
                </c:pt>
                <c:pt idx="6777">
                  <c:v>10.836352390432801</c:v>
                </c:pt>
                <c:pt idx="6778">
                  <c:v>-9.4816958544544203</c:v>
                </c:pt>
                <c:pt idx="6779">
                  <c:v>-6.8718980222081303</c:v>
                </c:pt>
                <c:pt idx="6780">
                  <c:v>10.722140718631401</c:v>
                </c:pt>
                <c:pt idx="6781">
                  <c:v>6.5036071188509448</c:v>
                </c:pt>
                <c:pt idx="6782">
                  <c:v>-12.58134712883075</c:v>
                </c:pt>
                <c:pt idx="6783">
                  <c:v>-5.3839132346583503</c:v>
                </c:pt>
                <c:pt idx="6784">
                  <c:v>12.556770693341001</c:v>
                </c:pt>
                <c:pt idx="6785">
                  <c:v>0.20568225572135151</c:v>
                </c:pt>
                <c:pt idx="6786">
                  <c:v>-13.573754141024601</c:v>
                </c:pt>
                <c:pt idx="6787">
                  <c:v>1.7471069188905393</c:v>
                </c:pt>
                <c:pt idx="6788">
                  <c:v>12.6828213955975</c:v>
                </c:pt>
                <c:pt idx="6789">
                  <c:v>-6.4448082228552543</c:v>
                </c:pt>
                <c:pt idx="6790">
                  <c:v>-7.28032242006506</c:v>
                </c:pt>
                <c:pt idx="6791">
                  <c:v>7.4886810228782101</c:v>
                </c:pt>
                <c:pt idx="6792">
                  <c:v>10.477828072023</c:v>
                </c:pt>
                <c:pt idx="6793">
                  <c:v>-9.7203443443773843</c:v>
                </c:pt>
                <c:pt idx="6794">
                  <c:v>-7.3074577384340795</c:v>
                </c:pt>
                <c:pt idx="6795">
                  <c:v>11.985295972174551</c:v>
                </c:pt>
                <c:pt idx="6796">
                  <c:v>5.12645699124002</c:v>
                </c:pt>
                <c:pt idx="6797">
                  <c:v>-12.883568050906</c:v>
                </c:pt>
                <c:pt idx="6798">
                  <c:v>-4.2703765999516197</c:v>
                </c:pt>
                <c:pt idx="6799">
                  <c:v>13.17297333287185</c:v>
                </c:pt>
                <c:pt idx="6800">
                  <c:v>0.51093491908859789</c:v>
                </c:pt>
                <c:pt idx="6801">
                  <c:v>-13.2692687496186</c:v>
                </c:pt>
                <c:pt idx="6802">
                  <c:v>4.0820070315779553</c:v>
                </c:pt>
                <c:pt idx="6803">
                  <c:v>12.82066322867195</c:v>
                </c:pt>
                <c:pt idx="6804">
                  <c:v>-6.0790373055168399</c:v>
                </c:pt>
                <c:pt idx="6805">
                  <c:v>-8.2385161507216242</c:v>
                </c:pt>
                <c:pt idx="6806">
                  <c:v>9.0960924896774049</c:v>
                </c:pt>
                <c:pt idx="6807">
                  <c:v>10.469003242858495</c:v>
                </c:pt>
                <c:pt idx="6808">
                  <c:v>-10.6280114437252</c:v>
                </c:pt>
                <c:pt idx="6809">
                  <c:v>-7.1388673124661395</c:v>
                </c:pt>
                <c:pt idx="6810">
                  <c:v>11.653893564833799</c:v>
                </c:pt>
                <c:pt idx="6811">
                  <c:v>4.8329625584275355</c:v>
                </c:pt>
                <c:pt idx="6812">
                  <c:v>-12.874647558884099</c:v>
                </c:pt>
                <c:pt idx="6813">
                  <c:v>-2.7160309797252848</c:v>
                </c:pt>
                <c:pt idx="6814">
                  <c:v>13.28355061099605</c:v>
                </c:pt>
                <c:pt idx="6815">
                  <c:v>-0.58974593589597557</c:v>
                </c:pt>
                <c:pt idx="6816">
                  <c:v>-13.062495386455449</c:v>
                </c:pt>
                <c:pt idx="6817">
                  <c:v>5.229911651140335</c:v>
                </c:pt>
                <c:pt idx="6818">
                  <c:v>12.114581806332449</c:v>
                </c:pt>
                <c:pt idx="6819">
                  <c:v>-7.7541746412106498</c:v>
                </c:pt>
                <c:pt idx="6820">
                  <c:v>-9.8438653342664537</c:v>
                </c:pt>
                <c:pt idx="6821">
                  <c:v>10.157632980220825</c:v>
                </c:pt>
                <c:pt idx="6822">
                  <c:v>8.7366246913693804</c:v>
                </c:pt>
                <c:pt idx="6823">
                  <c:v>-11.59864169027815</c:v>
                </c:pt>
                <c:pt idx="6824">
                  <c:v>-7.6355133848745602</c:v>
                </c:pt>
                <c:pt idx="6825">
                  <c:v>12.4272423703479</c:v>
                </c:pt>
                <c:pt idx="6826">
                  <c:v>3.69337450727246</c:v>
                </c:pt>
                <c:pt idx="6827">
                  <c:v>-13.32941597225385</c:v>
                </c:pt>
                <c:pt idx="6828">
                  <c:v>-0.71354842536195262</c:v>
                </c:pt>
                <c:pt idx="6829">
                  <c:v>13.39322272954295</c:v>
                </c:pt>
                <c:pt idx="6830">
                  <c:v>-3.0738952930738197</c:v>
                </c:pt>
                <c:pt idx="6831">
                  <c:v>-12.8324057917538</c:v>
                </c:pt>
                <c:pt idx="6832">
                  <c:v>4.9706962587631995</c:v>
                </c:pt>
                <c:pt idx="6833">
                  <c:v>11.7042965020844</c:v>
                </c:pt>
                <c:pt idx="6834">
                  <c:v>-8.1605524488898808</c:v>
                </c:pt>
                <c:pt idx="6835">
                  <c:v>-8.7922717261183951</c:v>
                </c:pt>
                <c:pt idx="6836">
                  <c:v>10.268083844543655</c:v>
                </c:pt>
                <c:pt idx="6837">
                  <c:v>8.7386978779379447</c:v>
                </c:pt>
                <c:pt idx="6838">
                  <c:v>-11.55914836441865</c:v>
                </c:pt>
                <c:pt idx="6839">
                  <c:v>-5.2133802669924698</c:v>
                </c:pt>
                <c:pt idx="6840">
                  <c:v>12.912945981166651</c:v>
                </c:pt>
                <c:pt idx="6841">
                  <c:v>1.4428499115488991</c:v>
                </c:pt>
                <c:pt idx="6842">
                  <c:v>-13.3501691402526</c:v>
                </c:pt>
                <c:pt idx="6843">
                  <c:v>1.8379181826995989</c:v>
                </c:pt>
                <c:pt idx="6844">
                  <c:v>13.10259353916895</c:v>
                </c:pt>
                <c:pt idx="6845">
                  <c:v>-4.9154631815363299</c:v>
                </c:pt>
                <c:pt idx="6846">
                  <c:v>-12.9464946996564</c:v>
                </c:pt>
                <c:pt idx="6847">
                  <c:v>6.2805791576798651</c:v>
                </c:pt>
                <c:pt idx="6848">
                  <c:v>11.24191056313845</c:v>
                </c:pt>
                <c:pt idx="6849">
                  <c:v>-9.3294876344544306</c:v>
                </c:pt>
                <c:pt idx="6850">
                  <c:v>-8.8155163844402207</c:v>
                </c:pt>
                <c:pt idx="6851">
                  <c:v>10.099891352551026</c:v>
                </c:pt>
                <c:pt idx="6852">
                  <c:v>7.0532296073580252</c:v>
                </c:pt>
                <c:pt idx="6853">
                  <c:v>-12.958690988757951</c:v>
                </c:pt>
                <c:pt idx="6854">
                  <c:v>-5.43933438036251</c:v>
                </c:pt>
                <c:pt idx="6855">
                  <c:v>12.74066826662375</c:v>
                </c:pt>
                <c:pt idx="6856">
                  <c:v>1.4902211198006785</c:v>
                </c:pt>
                <c:pt idx="6857">
                  <c:v>-14.0751462449723</c:v>
                </c:pt>
                <c:pt idx="6858">
                  <c:v>1.297244136591335</c:v>
                </c:pt>
                <c:pt idx="6859">
                  <c:v>12.20798026561665</c:v>
                </c:pt>
                <c:pt idx="6860">
                  <c:v>-5.3328761014613395</c:v>
                </c:pt>
                <c:pt idx="6861">
                  <c:v>-8.630781051989846</c:v>
                </c:pt>
                <c:pt idx="6862">
                  <c:v>6.6026993914597352</c:v>
                </c:pt>
                <c:pt idx="6863">
                  <c:v>10.326948670294474</c:v>
                </c:pt>
                <c:pt idx="6864">
                  <c:v>-9.7736576548925953</c:v>
                </c:pt>
                <c:pt idx="6865">
                  <c:v>-8.4810607549514287</c:v>
                </c:pt>
                <c:pt idx="6866">
                  <c:v>10.91366173336155</c:v>
                </c:pt>
                <c:pt idx="6867">
                  <c:v>5.1145387235012549</c:v>
                </c:pt>
                <c:pt idx="6868">
                  <c:v>-13.66561724554145</c:v>
                </c:pt>
                <c:pt idx="6869">
                  <c:v>-5.342710266405275</c:v>
                </c:pt>
                <c:pt idx="6870">
                  <c:v>12.241306461847799</c:v>
                </c:pt>
                <c:pt idx="6871">
                  <c:v>-1.4490766154694126</c:v>
                </c:pt>
                <c:pt idx="6872">
                  <c:v>-8.2259490976402603</c:v>
                </c:pt>
                <c:pt idx="6873">
                  <c:v>3.0136743953353546</c:v>
                </c:pt>
                <c:pt idx="6874">
                  <c:v>11.887668975845951</c:v>
                </c:pt>
                <c:pt idx="6875">
                  <c:v>-7.2907426756237754</c:v>
                </c:pt>
                <c:pt idx="6876">
                  <c:v>-8.041621121177144</c:v>
                </c:pt>
                <c:pt idx="6877">
                  <c:v>7.8741526585043147</c:v>
                </c:pt>
                <c:pt idx="6878">
                  <c:v>9.2705578158670185</c:v>
                </c:pt>
                <c:pt idx="6879">
                  <c:v>-11.200164013967999</c:v>
                </c:pt>
                <c:pt idx="6880">
                  <c:v>-7.8717438903103147</c:v>
                </c:pt>
                <c:pt idx="6881">
                  <c:v>11.2676629377079</c:v>
                </c:pt>
                <c:pt idx="6882">
                  <c:v>3.05063486873141</c:v>
                </c:pt>
                <c:pt idx="6883">
                  <c:v>-14.078256629538298</c:v>
                </c:pt>
                <c:pt idx="6884">
                  <c:v>-3.3689986349490999</c:v>
                </c:pt>
                <c:pt idx="6885">
                  <c:v>12.313814686055499</c:v>
                </c:pt>
                <c:pt idx="6886">
                  <c:v>-3.45299296739877</c:v>
                </c:pt>
                <c:pt idx="6887">
                  <c:v>-7.6519545010196044</c:v>
                </c:pt>
                <c:pt idx="6888">
                  <c:v>3.9709581407972649</c:v>
                </c:pt>
                <c:pt idx="6889">
                  <c:v>11.1564126916294</c:v>
                </c:pt>
                <c:pt idx="6890">
                  <c:v>-8.3652373978511747</c:v>
                </c:pt>
                <c:pt idx="6891">
                  <c:v>-7.4903559430331903</c:v>
                </c:pt>
                <c:pt idx="6892">
                  <c:v>8.5978118771197849</c:v>
                </c:pt>
                <c:pt idx="6893">
                  <c:v>8.6845525418893903</c:v>
                </c:pt>
                <c:pt idx="6894">
                  <c:v>-12.09968451953665</c:v>
                </c:pt>
                <c:pt idx="6895">
                  <c:v>-7.3158334150860398</c:v>
                </c:pt>
                <c:pt idx="6896">
                  <c:v>11.314633919012801</c:v>
                </c:pt>
                <c:pt idx="6897">
                  <c:v>2.4680204212204249</c:v>
                </c:pt>
                <c:pt idx="6898">
                  <c:v>-7.2838286708977744</c:v>
                </c:pt>
                <c:pt idx="6899">
                  <c:v>-2.7866097519341002</c:v>
                </c:pt>
                <c:pt idx="6900">
                  <c:v>11.9059881437976</c:v>
                </c:pt>
                <c:pt idx="6901">
                  <c:v>-4.11422189886731</c:v>
                </c:pt>
                <c:pt idx="6902">
                  <c:v>-7.0911327783109099</c:v>
                </c:pt>
                <c:pt idx="6903">
                  <c:v>4.7663265345687451</c:v>
                </c:pt>
                <c:pt idx="6904">
                  <c:v>10.24933399412452</c:v>
                </c:pt>
                <c:pt idx="6905">
                  <c:v>-9.7755449581123912</c:v>
                </c:pt>
                <c:pt idx="6906">
                  <c:v>-6.9147218372032544</c:v>
                </c:pt>
                <c:pt idx="6907">
                  <c:v>8.1692166138608808</c:v>
                </c:pt>
                <c:pt idx="6908">
                  <c:v>6.41050801991884</c:v>
                </c:pt>
                <c:pt idx="6909">
                  <c:v>-12.9132695971897</c:v>
                </c:pt>
                <c:pt idx="6910">
                  <c:v>-6.7170243376767651</c:v>
                </c:pt>
                <c:pt idx="6911">
                  <c:v>11.36834231638365</c:v>
                </c:pt>
                <c:pt idx="6912">
                  <c:v>1.3425892237910069</c:v>
                </c:pt>
                <c:pt idx="6913">
                  <c:v>-6.6766586252137206</c:v>
                </c:pt>
                <c:pt idx="6914">
                  <c:v>-0.40978914399213856</c:v>
                </c:pt>
                <c:pt idx="6915">
                  <c:v>11.572734207410001</c:v>
                </c:pt>
                <c:pt idx="6916">
                  <c:v>-5.3770879190903145</c:v>
                </c:pt>
                <c:pt idx="6917">
                  <c:v>-6.5218407230418052</c:v>
                </c:pt>
                <c:pt idx="6918">
                  <c:v>4.5584856014686848</c:v>
                </c:pt>
                <c:pt idx="6919">
                  <c:v>9.9132422025777593</c:v>
                </c:pt>
                <c:pt idx="6920">
                  <c:v>-11.12316892502975</c:v>
                </c:pt>
                <c:pt idx="6921">
                  <c:v>-6.3766330443288908</c:v>
                </c:pt>
                <c:pt idx="6922">
                  <c:v>9.0838000135366244</c:v>
                </c:pt>
                <c:pt idx="6923">
                  <c:v>5.5142863708286098</c:v>
                </c:pt>
                <c:pt idx="6924">
                  <c:v>-6.3813319018818397</c:v>
                </c:pt>
                <c:pt idx="6925">
                  <c:v>-6.2378016992269547</c:v>
                </c:pt>
                <c:pt idx="6926">
                  <c:v>11.169696688179901</c:v>
                </c:pt>
                <c:pt idx="6927">
                  <c:v>0.47467589499207047</c:v>
                </c:pt>
                <c:pt idx="6928">
                  <c:v>-6.2200347558082898</c:v>
                </c:pt>
                <c:pt idx="6929">
                  <c:v>0.39683187574214807</c:v>
                </c:pt>
                <c:pt idx="6930">
                  <c:v>11.582242864513699</c:v>
                </c:pt>
                <c:pt idx="6931">
                  <c:v>-5.6621039979667298</c:v>
                </c:pt>
                <c:pt idx="6932">
                  <c:v>-6.1648411797160403</c:v>
                </c:pt>
                <c:pt idx="6933">
                  <c:v>5.8737110643958346</c:v>
                </c:pt>
                <c:pt idx="6934">
                  <c:v>9.4668532993059955</c:v>
                </c:pt>
                <c:pt idx="6935">
                  <c:v>-10.98421159921455</c:v>
                </c:pt>
                <c:pt idx="6936">
                  <c:v>-6.1425570699112946</c:v>
                </c:pt>
                <c:pt idx="6937">
                  <c:v>9.2908689006418346</c:v>
                </c:pt>
                <c:pt idx="6938">
                  <c:v>4.60665735716836</c:v>
                </c:pt>
                <c:pt idx="6939">
                  <c:v>-9.6967313020688763</c:v>
                </c:pt>
                <c:pt idx="6940">
                  <c:v>-4.1993827929499954</c:v>
                </c:pt>
                <c:pt idx="6941">
                  <c:v>11.68455744270295</c:v>
                </c:pt>
                <c:pt idx="6942">
                  <c:v>-2.4165171060733499</c:v>
                </c:pt>
                <c:pt idx="6943">
                  <c:v>-6.2105320440444052</c:v>
                </c:pt>
                <c:pt idx="6944">
                  <c:v>0.7327072147518755</c:v>
                </c:pt>
                <c:pt idx="6945">
                  <c:v>11.7477225499371</c:v>
                </c:pt>
                <c:pt idx="6946">
                  <c:v>-7.6915587620781194</c:v>
                </c:pt>
                <c:pt idx="6947">
                  <c:v>-6.2645613949291956</c:v>
                </c:pt>
                <c:pt idx="6948">
                  <c:v>7.1758418473877494</c:v>
                </c:pt>
                <c:pt idx="6949">
                  <c:v>8.8734365764108603</c:v>
                </c:pt>
                <c:pt idx="6950">
                  <c:v>-11.75799476602945</c:v>
                </c:pt>
                <c:pt idx="6951">
                  <c:v>-6.3102307942091</c:v>
                </c:pt>
                <c:pt idx="6952">
                  <c:v>10.740239025420301</c:v>
                </c:pt>
                <c:pt idx="6953">
                  <c:v>3.0807317649949351</c:v>
                </c:pt>
                <c:pt idx="6954">
                  <c:v>-9.9651751421152106</c:v>
                </c:pt>
                <c:pt idx="6955">
                  <c:v>-2.7040960378462353</c:v>
                </c:pt>
                <c:pt idx="6956">
                  <c:v>12.3574592545413</c:v>
                </c:pt>
                <c:pt idx="6957">
                  <c:v>-1.591779316196499</c:v>
                </c:pt>
                <c:pt idx="6958">
                  <c:v>-6.4871238459340752</c:v>
                </c:pt>
                <c:pt idx="6959">
                  <c:v>2.5511352586800151</c:v>
                </c:pt>
                <c:pt idx="6960">
                  <c:v>11.5418015461207</c:v>
                </c:pt>
                <c:pt idx="6961">
                  <c:v>-8.1805553261321258</c:v>
                </c:pt>
                <c:pt idx="6962">
                  <c:v>-6.5633850546364307</c:v>
                </c:pt>
                <c:pt idx="6963">
                  <c:v>8.9898040005585607</c:v>
                </c:pt>
                <c:pt idx="6964">
                  <c:v>8.3834648758434351</c:v>
                </c:pt>
                <c:pt idx="6965">
                  <c:v>-11.5086344837535</c:v>
                </c:pt>
                <c:pt idx="6966">
                  <c:v>-6.4408120840259748</c:v>
                </c:pt>
                <c:pt idx="6967">
                  <c:v>11.771919980285301</c:v>
                </c:pt>
                <c:pt idx="6968">
                  <c:v>2.957009820456125</c:v>
                </c:pt>
                <c:pt idx="6969">
                  <c:v>-13.400528771964051</c:v>
                </c:pt>
                <c:pt idx="6970">
                  <c:v>-2.3287103883014049</c:v>
                </c:pt>
                <c:pt idx="6971">
                  <c:v>12.659182185903649</c:v>
                </c:pt>
                <c:pt idx="6972">
                  <c:v>-1.4553403209091009</c:v>
                </c:pt>
                <c:pt idx="6973">
                  <c:v>-6.9139899524106347</c:v>
                </c:pt>
                <c:pt idx="6974">
                  <c:v>4.6131985306138201</c:v>
                </c:pt>
                <c:pt idx="6975">
                  <c:v>11.321492456195401</c:v>
                </c:pt>
                <c:pt idx="6976">
                  <c:v>-7.7661325080210357</c:v>
                </c:pt>
                <c:pt idx="6977">
                  <c:v>-7.0215714139526604</c:v>
                </c:pt>
                <c:pt idx="6978">
                  <c:v>9.6460109119904764</c:v>
                </c:pt>
                <c:pt idx="6979">
                  <c:v>7.8362784186977894</c:v>
                </c:pt>
                <c:pt idx="6980">
                  <c:v>-12.135948412744799</c:v>
                </c:pt>
                <c:pt idx="6981">
                  <c:v>-6.1282675061556349</c:v>
                </c:pt>
                <c:pt idx="6982">
                  <c:v>12.659549799996299</c:v>
                </c:pt>
                <c:pt idx="6983">
                  <c:v>3.9225809090138748</c:v>
                </c:pt>
                <c:pt idx="6984">
                  <c:v>-13.430454655939601</c:v>
                </c:pt>
                <c:pt idx="6985">
                  <c:v>0.69778594812175143</c:v>
                </c:pt>
                <c:pt idx="6986">
                  <c:v>12.707494644775799</c:v>
                </c:pt>
                <c:pt idx="6987">
                  <c:v>-3.77153271501613</c:v>
                </c:pt>
                <c:pt idx="6988">
                  <c:v>-7.48329557060298</c:v>
                </c:pt>
                <c:pt idx="6989">
                  <c:v>6.6520686211567455</c:v>
                </c:pt>
                <c:pt idx="6990">
                  <c:v>11.634775466930499</c:v>
                </c:pt>
                <c:pt idx="6991">
                  <c:v>-9.3125804948902449</c:v>
                </c:pt>
                <c:pt idx="6992">
                  <c:v>-7.6200804350440396</c:v>
                </c:pt>
                <c:pt idx="6993">
                  <c:v>11.02083692210385</c:v>
                </c:pt>
                <c:pt idx="6994">
                  <c:v>7.7982338958821549</c:v>
                </c:pt>
                <c:pt idx="6995">
                  <c:v>-11.945784178067949</c:v>
                </c:pt>
                <c:pt idx="6996">
                  <c:v>-6.1200584868684906</c:v>
                </c:pt>
                <c:pt idx="6997">
                  <c:v>12.4531572024807</c:v>
                </c:pt>
                <c:pt idx="6998">
                  <c:v>1.4648279581393184</c:v>
                </c:pt>
                <c:pt idx="6999">
                  <c:v>-13.57019222583715</c:v>
                </c:pt>
                <c:pt idx="7000">
                  <c:v>0.74135711988902098</c:v>
                </c:pt>
                <c:pt idx="7001">
                  <c:v>12.705689614051849</c:v>
                </c:pt>
                <c:pt idx="7002">
                  <c:v>-5.2791884213757658</c:v>
                </c:pt>
                <c:pt idx="7003">
                  <c:v>-10.330320689085831</c:v>
                </c:pt>
                <c:pt idx="7004">
                  <c:v>7.6332975823835501</c:v>
                </c:pt>
                <c:pt idx="7005">
                  <c:v>10.983659427199751</c:v>
                </c:pt>
                <c:pt idx="7006">
                  <c:v>-9.5836573715908244</c:v>
                </c:pt>
                <c:pt idx="7007">
                  <c:v>-8.0929523640059244</c:v>
                </c:pt>
                <c:pt idx="7008">
                  <c:v>11.62229198136405</c:v>
                </c:pt>
                <c:pt idx="7009">
                  <c:v>6.5018221383767543</c:v>
                </c:pt>
                <c:pt idx="7010">
                  <c:v>-12.7738776678212</c:v>
                </c:pt>
                <c:pt idx="7011">
                  <c:v>-3.7380730979432699</c:v>
                </c:pt>
                <c:pt idx="7012">
                  <c:v>12.91538448065225</c:v>
                </c:pt>
                <c:pt idx="7013">
                  <c:v>0.72540056066472991</c:v>
                </c:pt>
                <c:pt idx="7014">
                  <c:v>-13.2569521662395</c:v>
                </c:pt>
                <c:pt idx="7015">
                  <c:v>1.7855673252151729</c:v>
                </c:pt>
                <c:pt idx="7016">
                  <c:v>12.920118941461102</c:v>
                </c:pt>
                <c:pt idx="7017">
                  <c:v>-6.0941408280265605</c:v>
                </c:pt>
                <c:pt idx="7018">
                  <c:v>-12.1101563783779</c:v>
                </c:pt>
                <c:pt idx="7019">
                  <c:v>8.7009498560729348</c:v>
                </c:pt>
                <c:pt idx="7020">
                  <c:v>9.6529263190945791</c:v>
                </c:pt>
                <c:pt idx="7021">
                  <c:v>-9.7271134236727654</c:v>
                </c:pt>
                <c:pt idx="7022">
                  <c:v>-8.1846573667027851</c:v>
                </c:pt>
                <c:pt idx="7023">
                  <c:v>11.707790699350451</c:v>
                </c:pt>
                <c:pt idx="7024">
                  <c:v>4.3952059473055805</c:v>
                </c:pt>
                <c:pt idx="7025">
                  <c:v>-12.89932856563385</c:v>
                </c:pt>
                <c:pt idx="7026">
                  <c:v>-3.39327398300422</c:v>
                </c:pt>
                <c:pt idx="7027">
                  <c:v>13.398723956087949</c:v>
                </c:pt>
                <c:pt idx="7028">
                  <c:v>-0.83756609731533749</c:v>
                </c:pt>
                <c:pt idx="7029">
                  <c:v>-13.3151425334671</c:v>
                </c:pt>
                <c:pt idx="7030">
                  <c:v>3.04100959250556</c:v>
                </c:pt>
                <c:pt idx="7031">
                  <c:v>11.957528298427601</c:v>
                </c:pt>
                <c:pt idx="7032">
                  <c:v>-7.7970735918265692</c:v>
                </c:pt>
                <c:pt idx="7033">
                  <c:v>-8.6337416654458963</c:v>
                </c:pt>
                <c:pt idx="7034">
                  <c:v>8.9360632825055646</c:v>
                </c:pt>
                <c:pt idx="7035">
                  <c:v>9.66093111386248</c:v>
                </c:pt>
                <c:pt idx="7036">
                  <c:v>-11.769889349866201</c:v>
                </c:pt>
                <c:pt idx="7037">
                  <c:v>-7.6688311843168995</c:v>
                </c:pt>
                <c:pt idx="7038">
                  <c:v>11.6286201952508</c:v>
                </c:pt>
                <c:pt idx="7039">
                  <c:v>3.5953022780178951</c:v>
                </c:pt>
                <c:pt idx="7040">
                  <c:v>-13.69735081169275</c:v>
                </c:pt>
                <c:pt idx="7041">
                  <c:v>-1.7922832773896369</c:v>
                </c:pt>
                <c:pt idx="7042">
                  <c:v>12.772913844835101</c:v>
                </c:pt>
                <c:pt idx="7043">
                  <c:v>-2.61834680033793</c:v>
                </c:pt>
                <c:pt idx="7044">
                  <c:v>-11.185913499227125</c:v>
                </c:pt>
                <c:pt idx="7045">
                  <c:v>3.4767130592560651</c:v>
                </c:pt>
                <c:pt idx="7046">
                  <c:v>10.854312415055301</c:v>
                </c:pt>
                <c:pt idx="7047">
                  <c:v>-8.4029041163829756</c:v>
                </c:pt>
                <c:pt idx="7048">
                  <c:v>-8.4167034597429851</c:v>
                </c:pt>
                <c:pt idx="7049">
                  <c:v>8.9322336432668354</c:v>
                </c:pt>
                <c:pt idx="7050">
                  <c:v>8.0125883775214746</c:v>
                </c:pt>
                <c:pt idx="7051">
                  <c:v>-12.258425615794099</c:v>
                </c:pt>
                <c:pt idx="7052">
                  <c:v>-7.6503626080880203</c:v>
                </c:pt>
                <c:pt idx="7053">
                  <c:v>11.666427132941301</c:v>
                </c:pt>
                <c:pt idx="7054">
                  <c:v>2.7478603133315849</c:v>
                </c:pt>
                <c:pt idx="7055">
                  <c:v>-14.257847373856849</c:v>
                </c:pt>
                <c:pt idx="7056">
                  <c:v>-2.2149342141850852</c:v>
                </c:pt>
                <c:pt idx="7057">
                  <c:v>12.31248173601935</c:v>
                </c:pt>
                <c:pt idx="7058">
                  <c:v>-5.1100188370980995</c:v>
                </c:pt>
                <c:pt idx="7059">
                  <c:v>-8.0681256553082044</c:v>
                </c:pt>
                <c:pt idx="7060">
                  <c:v>5.1187405208876644</c:v>
                </c:pt>
                <c:pt idx="7061">
                  <c:v>10.384865300391056</c:v>
                </c:pt>
                <c:pt idx="7062">
                  <c:v>-10.101294972850329</c:v>
                </c:pt>
                <c:pt idx="7063">
                  <c:v>-7.8649760379146203</c:v>
                </c:pt>
                <c:pt idx="7064">
                  <c:v>9.535935880789939</c:v>
                </c:pt>
                <c:pt idx="7065">
                  <c:v>6.0485504884368799</c:v>
                </c:pt>
                <c:pt idx="7066">
                  <c:v>-13.21893646722355</c:v>
                </c:pt>
                <c:pt idx="7067">
                  <c:v>-6.1716630534412751</c:v>
                </c:pt>
                <c:pt idx="7068">
                  <c:v>11.655694282318649</c:v>
                </c:pt>
                <c:pt idx="7069">
                  <c:v>-1.3588353821117389</c:v>
                </c:pt>
                <c:pt idx="7070">
                  <c:v>-7.5737922816175249</c:v>
                </c:pt>
                <c:pt idx="7071">
                  <c:v>-0.46711594073533247</c:v>
                </c:pt>
                <c:pt idx="7072">
                  <c:v>12.00114574564145</c:v>
                </c:pt>
                <c:pt idx="7073">
                  <c:v>-6.3091227393939651</c:v>
                </c:pt>
                <c:pt idx="7074">
                  <c:v>-7.4046508738481798</c:v>
                </c:pt>
                <c:pt idx="7075">
                  <c:v>6.159070234038345</c:v>
                </c:pt>
                <c:pt idx="7076">
                  <c:v>10.160913575663985</c:v>
                </c:pt>
                <c:pt idx="7077">
                  <c:v>-10.932637322840201</c:v>
                </c:pt>
                <c:pt idx="7078">
                  <c:v>-7.248274770985625</c:v>
                </c:pt>
                <c:pt idx="7079">
                  <c:v>10.161464005085964</c:v>
                </c:pt>
                <c:pt idx="7080">
                  <c:v>5.7623876698642853</c:v>
                </c:pt>
                <c:pt idx="7081">
                  <c:v>-13.62924160431195</c:v>
                </c:pt>
                <c:pt idx="7082">
                  <c:v>-5.0331396915726403</c:v>
                </c:pt>
                <c:pt idx="7083">
                  <c:v>11.889694440883449</c:v>
                </c:pt>
                <c:pt idx="7084">
                  <c:v>-0.85434407604833296</c:v>
                </c:pt>
                <c:pt idx="7085">
                  <c:v>-7.04925165832217</c:v>
                </c:pt>
                <c:pt idx="7086">
                  <c:v>0.40990077898602595</c:v>
                </c:pt>
                <c:pt idx="7087">
                  <c:v>11.675443719058951</c:v>
                </c:pt>
                <c:pt idx="7088">
                  <c:v>-7.6217256325492553</c:v>
                </c:pt>
                <c:pt idx="7089">
                  <c:v>-6.8997837330428098</c:v>
                </c:pt>
                <c:pt idx="7090">
                  <c:v>7.3293770417083648</c:v>
                </c:pt>
                <c:pt idx="7091">
                  <c:v>9.2159754215035115</c:v>
                </c:pt>
                <c:pt idx="7092">
                  <c:v>-11.4209237737418</c:v>
                </c:pt>
                <c:pt idx="7093">
                  <c:v>-6.7486516957856351</c:v>
                </c:pt>
                <c:pt idx="7094">
                  <c:v>9.9244773356946503</c:v>
                </c:pt>
                <c:pt idx="7095">
                  <c:v>3.806002246701695</c:v>
                </c:pt>
                <c:pt idx="7096">
                  <c:v>-6.6892000196719454</c:v>
                </c:pt>
                <c:pt idx="7097">
                  <c:v>-5.1681252062179794</c:v>
                </c:pt>
                <c:pt idx="7098">
                  <c:v>11.6051963910141</c:v>
                </c:pt>
                <c:pt idx="7099">
                  <c:v>-1.7013024769782052</c:v>
                </c:pt>
                <c:pt idx="7100">
                  <c:v>-6.5502867685354298</c:v>
                </c:pt>
                <c:pt idx="7101">
                  <c:v>2.1984536474576153</c:v>
                </c:pt>
                <c:pt idx="7102">
                  <c:v>10.96001980193755</c:v>
                </c:pt>
                <c:pt idx="7103">
                  <c:v>-9.314956753576876</c:v>
                </c:pt>
                <c:pt idx="7104">
                  <c:v>-6.4243528856486654</c:v>
                </c:pt>
                <c:pt idx="7105">
                  <c:v>7.3779041762627298</c:v>
                </c:pt>
                <c:pt idx="7106">
                  <c:v>7.8119614972410005</c:v>
                </c:pt>
                <c:pt idx="7107">
                  <c:v>-12.375411499686852</c:v>
                </c:pt>
                <c:pt idx="7108">
                  <c:v>-6.2691509809698207</c:v>
                </c:pt>
                <c:pt idx="7109">
                  <c:v>10.517371432182049</c:v>
                </c:pt>
                <c:pt idx="7110">
                  <c:v>2.6990660174775698</c:v>
                </c:pt>
                <c:pt idx="7111">
                  <c:v>-6.2127808923419003</c:v>
                </c:pt>
                <c:pt idx="7112">
                  <c:v>-2.4484807049732797</c:v>
                </c:pt>
                <c:pt idx="7113">
                  <c:v>11.629836211450701</c:v>
                </c:pt>
                <c:pt idx="7114">
                  <c:v>-3.4956130843808348</c:v>
                </c:pt>
                <c:pt idx="7115">
                  <c:v>-6.1341319321483851</c:v>
                </c:pt>
                <c:pt idx="7116">
                  <c:v>4.2612826103755452</c:v>
                </c:pt>
                <c:pt idx="7117">
                  <c:v>10.698182656958799</c:v>
                </c:pt>
                <c:pt idx="7118">
                  <c:v>-9.1325305758933393</c:v>
                </c:pt>
                <c:pt idx="7119">
                  <c:v>-6.11326359551063</c:v>
                </c:pt>
                <c:pt idx="7120">
                  <c:v>9.2268032247946259</c:v>
                </c:pt>
                <c:pt idx="7121">
                  <c:v>7.8414795832226503</c:v>
                </c:pt>
                <c:pt idx="7122">
                  <c:v>-12.83739869384665</c:v>
                </c:pt>
                <c:pt idx="7123">
                  <c:v>-6.12219429718178</c:v>
                </c:pt>
                <c:pt idx="7124">
                  <c:v>11.167242527329499</c:v>
                </c:pt>
                <c:pt idx="7125">
                  <c:v>1.2472441124436824</c:v>
                </c:pt>
                <c:pt idx="7126">
                  <c:v>-6.1890645487817899</c:v>
                </c:pt>
                <c:pt idx="7127">
                  <c:v>9.464601212400503E-2</c:v>
                </c:pt>
                <c:pt idx="7128">
                  <c:v>12.52124746424095</c:v>
                </c:pt>
                <c:pt idx="7129">
                  <c:v>-4.7242075009207554</c:v>
                </c:pt>
                <c:pt idx="7130">
                  <c:v>-6.3188545642372649</c:v>
                </c:pt>
                <c:pt idx="7131">
                  <c:v>4.5425809465510998</c:v>
                </c:pt>
                <c:pt idx="7132">
                  <c:v>10.650251643728801</c:v>
                </c:pt>
                <c:pt idx="7133">
                  <c:v>-9.4831679734442051</c:v>
                </c:pt>
                <c:pt idx="7134">
                  <c:v>-6.423037841740455</c:v>
                </c:pt>
                <c:pt idx="7135">
                  <c:v>9.9598685658750643</c:v>
                </c:pt>
                <c:pt idx="7136">
                  <c:v>7.3923646046284102</c:v>
                </c:pt>
                <c:pt idx="7137">
                  <c:v>-12.66955217897835</c:v>
                </c:pt>
                <c:pt idx="7138">
                  <c:v>-6.1367031386662347</c:v>
                </c:pt>
                <c:pt idx="7139">
                  <c:v>12.326912154036499</c:v>
                </c:pt>
                <c:pt idx="7140">
                  <c:v>1.6075270130837225</c:v>
                </c:pt>
                <c:pt idx="7141">
                  <c:v>-10.017613635495639</c:v>
                </c:pt>
                <c:pt idx="7142">
                  <c:v>0.7724609050431035</c:v>
                </c:pt>
                <c:pt idx="7143">
                  <c:v>12.31229472176625</c:v>
                </c:pt>
                <c:pt idx="7144">
                  <c:v>-4.3130264207239399</c:v>
                </c:pt>
                <c:pt idx="7145">
                  <c:v>-6.8063076627132606</c:v>
                </c:pt>
                <c:pt idx="7146">
                  <c:v>6.2477548877150202</c:v>
                </c:pt>
                <c:pt idx="7147">
                  <c:v>10.430579087096994</c:v>
                </c:pt>
                <c:pt idx="7148">
                  <c:v>-9.2811025221757255</c:v>
                </c:pt>
                <c:pt idx="7149">
                  <c:v>-6.9031246523377607</c:v>
                </c:pt>
                <c:pt idx="7150">
                  <c:v>10.9553631482044</c:v>
                </c:pt>
                <c:pt idx="7151">
                  <c:v>6.8419758967730004</c:v>
                </c:pt>
                <c:pt idx="7152">
                  <c:v>-12.1704334265866</c:v>
                </c:pt>
                <c:pt idx="7153">
                  <c:v>-3.9290225175464499</c:v>
                </c:pt>
                <c:pt idx="7154">
                  <c:v>12.762828989297549</c:v>
                </c:pt>
                <c:pt idx="7155">
                  <c:v>-0.31783883560430454</c:v>
                </c:pt>
                <c:pt idx="7156">
                  <c:v>-13.570725901599801</c:v>
                </c:pt>
                <c:pt idx="7157">
                  <c:v>0.77848749709429499</c:v>
                </c:pt>
                <c:pt idx="7158">
                  <c:v>12.4975007760622</c:v>
                </c:pt>
                <c:pt idx="7159">
                  <c:v>-6.4551097001781095</c:v>
                </c:pt>
                <c:pt idx="7160">
                  <c:v>-7.3013451312085449</c:v>
                </c:pt>
                <c:pt idx="7161">
                  <c:v>7.9882550188242751</c:v>
                </c:pt>
                <c:pt idx="7162">
                  <c:v>10.250775431696226</c:v>
                </c:pt>
                <c:pt idx="7163">
                  <c:v>-9.2187811591010043</c:v>
                </c:pt>
                <c:pt idx="7164">
                  <c:v>-7.4266207140450096</c:v>
                </c:pt>
                <c:pt idx="7165">
                  <c:v>11.2023966883577</c:v>
                </c:pt>
                <c:pt idx="7166">
                  <c:v>5.3185344838788495</c:v>
                </c:pt>
                <c:pt idx="7167">
                  <c:v>-12.8595819866621</c:v>
                </c:pt>
                <c:pt idx="7168">
                  <c:v>-4.36801405381929</c:v>
                </c:pt>
                <c:pt idx="7169">
                  <c:v>12.810547265323951</c:v>
                </c:pt>
                <c:pt idx="7170">
                  <c:v>-1.5629039194811305</c:v>
                </c:pt>
                <c:pt idx="7171">
                  <c:v>-13.589132600813549</c:v>
                </c:pt>
                <c:pt idx="7172">
                  <c:v>2.1274857817745652</c:v>
                </c:pt>
                <c:pt idx="7173">
                  <c:v>12.31249309248005</c:v>
                </c:pt>
                <c:pt idx="7174">
                  <c:v>-6.5739704473777305</c:v>
                </c:pt>
                <c:pt idx="7175">
                  <c:v>-7.8148179424149955</c:v>
                </c:pt>
                <c:pt idx="7176">
                  <c:v>9.4822316573040091</c:v>
                </c:pt>
                <c:pt idx="7177">
                  <c:v>9.7167739246730456</c:v>
                </c:pt>
                <c:pt idx="7178">
                  <c:v>-10.6534304468237</c:v>
                </c:pt>
                <c:pt idx="7179">
                  <c:v>-7.6039824137096099</c:v>
                </c:pt>
                <c:pt idx="7180">
                  <c:v>11.71697063040375</c:v>
                </c:pt>
                <c:pt idx="7181">
                  <c:v>3.8367229902579902</c:v>
                </c:pt>
                <c:pt idx="7182">
                  <c:v>-13.406019185943599</c:v>
                </c:pt>
                <c:pt idx="7183">
                  <c:v>-2.3705342960104798</c:v>
                </c:pt>
                <c:pt idx="7184">
                  <c:v>12.93051995597755</c:v>
                </c:pt>
                <c:pt idx="7185">
                  <c:v>-1.2081302668696901</c:v>
                </c:pt>
                <c:pt idx="7186">
                  <c:v>-12.906237956482151</c:v>
                </c:pt>
                <c:pt idx="7187">
                  <c:v>4.9861431982179507</c:v>
                </c:pt>
                <c:pt idx="7188">
                  <c:v>12.277865759592849</c:v>
                </c:pt>
                <c:pt idx="7189">
                  <c:v>-7.4237463974558455</c:v>
                </c:pt>
                <c:pt idx="7190">
                  <c:v>-8.1799381228505297</c:v>
                </c:pt>
                <c:pt idx="7191">
                  <c:v>8.9150249136174899</c:v>
                </c:pt>
                <c:pt idx="7192">
                  <c:v>9.117071005912015</c:v>
                </c:pt>
                <c:pt idx="7193">
                  <c:v>-12.286244999954299</c:v>
                </c:pt>
                <c:pt idx="7194">
                  <c:v>-6.697714864832415</c:v>
                </c:pt>
                <c:pt idx="7195">
                  <c:v>12.094793827958501</c:v>
                </c:pt>
                <c:pt idx="7196">
                  <c:v>2.0533284049418334</c:v>
                </c:pt>
                <c:pt idx="7197">
                  <c:v>-13.451955967556799</c:v>
                </c:pt>
                <c:pt idx="7198">
                  <c:v>-0.22678795082046255</c:v>
                </c:pt>
                <c:pt idx="7199">
                  <c:v>12.98683765500985</c:v>
                </c:pt>
                <c:pt idx="7200">
                  <c:v>-2.7175635920821648</c:v>
                </c:pt>
                <c:pt idx="7201">
                  <c:v>-10.88243368879654</c:v>
                </c:pt>
                <c:pt idx="7202">
                  <c:v>4.3349499339181197</c:v>
                </c:pt>
                <c:pt idx="7203">
                  <c:v>11.077295860685499</c:v>
                </c:pt>
                <c:pt idx="7204">
                  <c:v>-10.02859085087012</c:v>
                </c:pt>
                <c:pt idx="7205">
                  <c:v>-8.1833971412057842</c:v>
                </c:pt>
                <c:pt idx="7206">
                  <c:v>9.4095925676056495</c:v>
                </c:pt>
                <c:pt idx="7207">
                  <c:v>7.8467399800144948</c:v>
                </c:pt>
                <c:pt idx="7208">
                  <c:v>-12.595340218335199</c:v>
                </c:pt>
                <c:pt idx="7209">
                  <c:v>-6.6352626036806743</c:v>
                </c:pt>
                <c:pt idx="7210">
                  <c:v>12.129888350959849</c:v>
                </c:pt>
                <c:pt idx="7211">
                  <c:v>0.57177970177162551</c:v>
                </c:pt>
                <c:pt idx="7212">
                  <c:v>-13.932779542722951</c:v>
                </c:pt>
                <c:pt idx="7213">
                  <c:v>0.77325198631099346</c:v>
                </c:pt>
                <c:pt idx="7214">
                  <c:v>12.43812705034345</c:v>
                </c:pt>
                <c:pt idx="7215">
                  <c:v>-4.8131223486439048</c:v>
                </c:pt>
                <c:pt idx="7216">
                  <c:v>-8.0307672500374743</c:v>
                </c:pt>
                <c:pt idx="7217">
                  <c:v>6.6206649381812301</c:v>
                </c:pt>
                <c:pt idx="7218">
                  <c:v>10.27824672781016</c:v>
                </c:pt>
                <c:pt idx="7219">
                  <c:v>-10.049520444801296</c:v>
                </c:pt>
                <c:pt idx="7220">
                  <c:v>-7.9480681087335707</c:v>
                </c:pt>
                <c:pt idx="7221">
                  <c:v>10.17011906168414</c:v>
                </c:pt>
                <c:pt idx="7222">
                  <c:v>6.5923834200103997</c:v>
                </c:pt>
                <c:pt idx="7223">
                  <c:v>-13.232578746215101</c:v>
                </c:pt>
                <c:pt idx="7224">
                  <c:v>-5.3045095364029899</c:v>
                </c:pt>
                <c:pt idx="7225">
                  <c:v>12.568163232338</c:v>
                </c:pt>
                <c:pt idx="7226">
                  <c:v>0.58423797205949746</c:v>
                </c:pt>
                <c:pt idx="7227">
                  <c:v>-10.942852341343235</c:v>
                </c:pt>
                <c:pt idx="7228">
                  <c:v>2.1758110998681501</c:v>
                </c:pt>
                <c:pt idx="7229">
                  <c:v>12.318328770282649</c:v>
                </c:pt>
                <c:pt idx="7230">
                  <c:v>-5.32006254679529</c:v>
                </c:pt>
                <c:pt idx="7231">
                  <c:v>-7.8303841817895998</c:v>
                </c:pt>
                <c:pt idx="7232">
                  <c:v>6.7440980936303303</c:v>
                </c:pt>
                <c:pt idx="7233">
                  <c:v>9.3204362067325057</c:v>
                </c:pt>
                <c:pt idx="7234">
                  <c:v>-11.117286128381799</c:v>
                </c:pt>
                <c:pt idx="7235">
                  <c:v>-7.7791130744016348</c:v>
                </c:pt>
                <c:pt idx="7236">
                  <c:v>10.975527591398651</c:v>
                </c:pt>
                <c:pt idx="7237">
                  <c:v>5.6323896497965347</c:v>
                </c:pt>
                <c:pt idx="7238">
                  <c:v>-13.141687071821451</c:v>
                </c:pt>
                <c:pt idx="7239">
                  <c:v>-3.2557455606776946</c:v>
                </c:pt>
                <c:pt idx="7240">
                  <c:v>12.91762761418625</c:v>
                </c:pt>
                <c:pt idx="7241">
                  <c:v>-0.81806528101285847</c:v>
                </c:pt>
                <c:pt idx="7242">
                  <c:v>-10.757958559721345</c:v>
                </c:pt>
                <c:pt idx="7243">
                  <c:v>2.1522451568098422</c:v>
                </c:pt>
                <c:pt idx="7244">
                  <c:v>11.963990148522051</c:v>
                </c:pt>
                <c:pt idx="7245">
                  <c:v>-6.8053879537572843</c:v>
                </c:pt>
                <c:pt idx="7246">
                  <c:v>-7.8375918955498154</c:v>
                </c:pt>
                <c:pt idx="7247">
                  <c:v>8.2425923728355492</c:v>
                </c:pt>
                <c:pt idx="7248">
                  <c:v>8.5973876426298599</c:v>
                </c:pt>
                <c:pt idx="7249">
                  <c:v>-11.60858770333615</c:v>
                </c:pt>
                <c:pt idx="7250">
                  <c:v>-7.7718511346638444</c:v>
                </c:pt>
                <c:pt idx="7251">
                  <c:v>11.30086756682355</c:v>
                </c:pt>
                <c:pt idx="7252">
                  <c:v>3.3301400977507951</c:v>
                </c:pt>
                <c:pt idx="7253">
                  <c:v>-14.0067928406734</c:v>
                </c:pt>
                <c:pt idx="7254">
                  <c:v>-1.982193167823922</c:v>
                </c:pt>
                <c:pt idx="7255">
                  <c:v>12.319014006361499</c:v>
                </c:pt>
                <c:pt idx="7256">
                  <c:v>-2.1772874422484949</c:v>
                </c:pt>
                <c:pt idx="7257">
                  <c:v>-7.6824929831562798</c:v>
                </c:pt>
                <c:pt idx="7258">
                  <c:v>2.5784517049392752</c:v>
                </c:pt>
                <c:pt idx="7259">
                  <c:v>11.3114700820064</c:v>
                </c:pt>
                <c:pt idx="7260">
                  <c:v>-7.8635930802432501</c:v>
                </c:pt>
                <c:pt idx="7261">
                  <c:v>-7.5757416182658606</c:v>
                </c:pt>
                <c:pt idx="7262">
                  <c:v>8.2127087982727609</c:v>
                </c:pt>
                <c:pt idx="7263">
                  <c:v>8.1857301674907301</c:v>
                </c:pt>
                <c:pt idx="7264">
                  <c:v>-12.640805370013499</c:v>
                </c:pt>
                <c:pt idx="7265">
                  <c:v>-7.4459120400105796</c:v>
                </c:pt>
                <c:pt idx="7266">
                  <c:v>11.5316866924836</c:v>
                </c:pt>
                <c:pt idx="7267">
                  <c:v>3.0562342226361601</c:v>
                </c:pt>
                <c:pt idx="7268">
                  <c:v>-8.5915165911308797</c:v>
                </c:pt>
                <c:pt idx="7269">
                  <c:v>-1.6063866507519946</c:v>
                </c:pt>
                <c:pt idx="7270">
                  <c:v>11.95255698918775</c:v>
                </c:pt>
                <c:pt idx="7271">
                  <c:v>-5.3678015966849504</c:v>
                </c:pt>
                <c:pt idx="7272">
                  <c:v>-7.3367354720987645</c:v>
                </c:pt>
                <c:pt idx="7273">
                  <c:v>4.0320507851704752</c:v>
                </c:pt>
                <c:pt idx="7274">
                  <c:v>10.450837771882838</c:v>
                </c:pt>
                <c:pt idx="7275">
                  <c:v>-9.5509217364333043</c:v>
                </c:pt>
                <c:pt idx="7276">
                  <c:v>-7.1998663689277649</c:v>
                </c:pt>
                <c:pt idx="7277">
                  <c:v>9.6568430489596953</c:v>
                </c:pt>
                <c:pt idx="7278">
                  <c:v>6.7195976861294451</c:v>
                </c:pt>
                <c:pt idx="7279">
                  <c:v>-12.97899422836365</c:v>
                </c:pt>
                <c:pt idx="7280">
                  <c:v>-7.0213119016569552</c:v>
                </c:pt>
                <c:pt idx="7281">
                  <c:v>11.280579533507201</c:v>
                </c:pt>
                <c:pt idx="7282">
                  <c:v>0.79390650768307347</c:v>
                </c:pt>
                <c:pt idx="7283">
                  <c:v>-6.9273740749813246</c:v>
                </c:pt>
                <c:pt idx="7284">
                  <c:v>-2.6633551222361045</c:v>
                </c:pt>
                <c:pt idx="7285">
                  <c:v>11.28380810022025</c:v>
                </c:pt>
                <c:pt idx="7286">
                  <c:v>-5.7200841735082744</c:v>
                </c:pt>
                <c:pt idx="7287">
                  <c:v>-6.7332975289621402</c:v>
                </c:pt>
                <c:pt idx="7288">
                  <c:v>4.5454535321411349</c:v>
                </c:pt>
                <c:pt idx="7289">
                  <c:v>9.3185929833708094</c:v>
                </c:pt>
                <c:pt idx="7290">
                  <c:v>-11.048189148827699</c:v>
                </c:pt>
                <c:pt idx="7291">
                  <c:v>-6.5553058189150804</c:v>
                </c:pt>
                <c:pt idx="7292">
                  <c:v>9.1581011045432206</c:v>
                </c:pt>
                <c:pt idx="7293">
                  <c:v>4.9832776507096552</c:v>
                </c:pt>
                <c:pt idx="7294">
                  <c:v>-6.5269721880389096</c:v>
                </c:pt>
                <c:pt idx="7295">
                  <c:v>-5.9051766964443448</c:v>
                </c:pt>
                <c:pt idx="7296">
                  <c:v>11.840855697874851</c:v>
                </c:pt>
                <c:pt idx="7297">
                  <c:v>-1.9276758059146035</c:v>
                </c:pt>
                <c:pt idx="7298">
                  <c:v>-6.4493921046885347</c:v>
                </c:pt>
                <c:pt idx="7299">
                  <c:v>0.61655220352996254</c:v>
                </c:pt>
                <c:pt idx="7300">
                  <c:v>12.0129266925134</c:v>
                </c:pt>
                <c:pt idx="7301">
                  <c:v>-6.40363074345158</c:v>
                </c:pt>
                <c:pt idx="7302">
                  <c:v>-6.4755501663025301</c:v>
                </c:pt>
                <c:pt idx="7303">
                  <c:v>6.2910065171942406</c:v>
                </c:pt>
                <c:pt idx="7304">
                  <c:v>9.4290950923148547</c:v>
                </c:pt>
                <c:pt idx="7305">
                  <c:v>-10.536847630324795</c:v>
                </c:pt>
                <c:pt idx="7306">
                  <c:v>-6.5471465250664203</c:v>
                </c:pt>
                <c:pt idx="7307">
                  <c:v>11.003740957046951</c:v>
                </c:pt>
                <c:pt idx="7308">
                  <c:v>5.28918948815486</c:v>
                </c:pt>
                <c:pt idx="7309">
                  <c:v>-12.5460010132494</c:v>
                </c:pt>
                <c:pt idx="7310">
                  <c:v>-3.0626549701428551</c:v>
                </c:pt>
                <c:pt idx="7311">
                  <c:v>13.197505252595249</c:v>
                </c:pt>
                <c:pt idx="7312">
                  <c:v>-0.23098096308378246</c:v>
                </c:pt>
                <c:pt idx="7313">
                  <c:v>-6.9081314007784194</c:v>
                </c:pt>
                <c:pt idx="7314">
                  <c:v>3.0441164337451152</c:v>
                </c:pt>
                <c:pt idx="7315">
                  <c:v>12.2353241594538</c:v>
                </c:pt>
                <c:pt idx="7316">
                  <c:v>-6.4369511949761602</c:v>
                </c:pt>
                <c:pt idx="7317">
                  <c:v>-7.0840164841182656</c:v>
                </c:pt>
                <c:pt idx="7318">
                  <c:v>8.8919578869692408</c:v>
                </c:pt>
                <c:pt idx="7319">
                  <c:v>9.6209436055559401</c:v>
                </c:pt>
                <c:pt idx="7320">
                  <c:v>-10.361203534614649</c:v>
                </c:pt>
                <c:pt idx="7321">
                  <c:v>-7.168924922522705</c:v>
                </c:pt>
                <c:pt idx="7322">
                  <c:v>12.05757763957755</c:v>
                </c:pt>
                <c:pt idx="7323">
                  <c:v>4.2764634845525196</c:v>
                </c:pt>
                <c:pt idx="7324">
                  <c:v>-12.6735013811366</c:v>
                </c:pt>
                <c:pt idx="7325">
                  <c:v>-1.6289794005645859</c:v>
                </c:pt>
                <c:pt idx="7326">
                  <c:v>13.4002989579351</c:v>
                </c:pt>
                <c:pt idx="7327">
                  <c:v>-0.84466827553995905</c:v>
                </c:pt>
                <c:pt idx="7328">
                  <c:v>-13.039686392909651</c:v>
                </c:pt>
                <c:pt idx="7329">
                  <c:v>4.9450999057263703</c:v>
                </c:pt>
                <c:pt idx="7330">
                  <c:v>12.445214934286302</c:v>
                </c:pt>
                <c:pt idx="7331">
                  <c:v>-7.8757828925308697</c:v>
                </c:pt>
                <c:pt idx="7332">
                  <c:v>-7.8165721394889545</c:v>
                </c:pt>
                <c:pt idx="7333">
                  <c:v>9.2451597105414347</c:v>
                </c:pt>
                <c:pt idx="7334">
                  <c:v>9.8300826582153142</c:v>
                </c:pt>
                <c:pt idx="7335">
                  <c:v>-10.42807992583093</c:v>
                </c:pt>
                <c:pt idx="7336">
                  <c:v>-6.9759883791692054</c:v>
                </c:pt>
                <c:pt idx="7337">
                  <c:v>12.176791574352</c:v>
                </c:pt>
                <c:pt idx="7338">
                  <c:v>3.6213758148032351</c:v>
                </c:pt>
                <c:pt idx="7339">
                  <c:v>-13.317587861370651</c:v>
                </c:pt>
                <c:pt idx="7340">
                  <c:v>-0.570863287140845</c:v>
                </c:pt>
                <c:pt idx="7341">
                  <c:v>13.183008536340299</c:v>
                </c:pt>
                <c:pt idx="7342">
                  <c:v>-3.6164070224996299</c:v>
                </c:pt>
                <c:pt idx="7343">
                  <c:v>-12.65509258951675</c:v>
                </c:pt>
                <c:pt idx="7344">
                  <c:v>6.4973829466691999</c:v>
                </c:pt>
                <c:pt idx="7345">
                  <c:v>12.14712789924365</c:v>
                </c:pt>
                <c:pt idx="7346">
                  <c:v>-8.5942900271040852</c:v>
                </c:pt>
                <c:pt idx="7347">
                  <c:v>-10.31643052138131</c:v>
                </c:pt>
                <c:pt idx="7348">
                  <c:v>11.112997372948151</c:v>
                </c:pt>
                <c:pt idx="7349">
                  <c:v>8.8839786120105444</c:v>
                </c:pt>
                <c:pt idx="7350">
                  <c:v>-11.3290542614338</c:v>
                </c:pt>
                <c:pt idx="7351">
                  <c:v>-5.6146571186275498</c:v>
                </c:pt>
                <c:pt idx="7352">
                  <c:v>12.840001894113499</c:v>
                </c:pt>
                <c:pt idx="7353">
                  <c:v>2.1164362690782759</c:v>
                </c:pt>
                <c:pt idx="7354">
                  <c:v>-13.232139168999549</c:v>
                </c:pt>
                <c:pt idx="7355">
                  <c:v>1.2171867748852501</c:v>
                </c:pt>
                <c:pt idx="7356">
                  <c:v>13.68818159899115</c:v>
                </c:pt>
                <c:pt idx="7357">
                  <c:v>-3.0998500255149901</c:v>
                </c:pt>
                <c:pt idx="7358">
                  <c:v>-12.22187526466395</c:v>
                </c:pt>
                <c:pt idx="7359">
                  <c:v>7.6023870505096607</c:v>
                </c:pt>
                <c:pt idx="7360">
                  <c:v>12.15158598156165</c:v>
                </c:pt>
                <c:pt idx="7361">
                  <c:v>-8.9006991791295</c:v>
                </c:pt>
                <c:pt idx="7362">
                  <c:v>-9.1148190199426651</c:v>
                </c:pt>
                <c:pt idx="7363">
                  <c:v>10.94281627573905</c:v>
                </c:pt>
                <c:pt idx="7364">
                  <c:v>7.64438370010678</c:v>
                </c:pt>
                <c:pt idx="7365">
                  <c:v>-12.0783793734848</c:v>
                </c:pt>
                <c:pt idx="7366">
                  <c:v>-5.6574716207786153</c:v>
                </c:pt>
                <c:pt idx="7367">
                  <c:v>13.1338516349384</c:v>
                </c:pt>
                <c:pt idx="7368">
                  <c:v>0.23187523347161004</c:v>
                </c:pt>
                <c:pt idx="7369">
                  <c:v>-13.57103160932105</c:v>
                </c:pt>
                <c:pt idx="7370">
                  <c:v>0.24949120746060155</c:v>
                </c:pt>
                <c:pt idx="7371">
                  <c:v>12.902401962870449</c:v>
                </c:pt>
                <c:pt idx="7372">
                  <c:v>-6.6137349259635201</c:v>
                </c:pt>
                <c:pt idx="7373">
                  <c:v>-12.4975898932587</c:v>
                </c:pt>
                <c:pt idx="7374">
                  <c:v>6.3303213843966795</c:v>
                </c:pt>
                <c:pt idx="7375">
                  <c:v>10.000877234239244</c:v>
                </c:pt>
                <c:pt idx="7376">
                  <c:v>-10.642815869187865</c:v>
                </c:pt>
                <c:pt idx="7377">
                  <c:v>-8.9601517144885001</c:v>
                </c:pt>
                <c:pt idx="7378">
                  <c:v>10.30807441091059</c:v>
                </c:pt>
                <c:pt idx="7379">
                  <c:v>6.3548768055379998</c:v>
                </c:pt>
                <c:pt idx="7380">
                  <c:v>-12.701236404839051</c:v>
                </c:pt>
                <c:pt idx="7381">
                  <c:v>-4.0367667774313603</c:v>
                </c:pt>
                <c:pt idx="7382">
                  <c:v>13.25068460270875</c:v>
                </c:pt>
                <c:pt idx="7383">
                  <c:v>-0.64538456003961997</c:v>
                </c:pt>
                <c:pt idx="7384">
                  <c:v>-13.417680734348799</c:v>
                </c:pt>
                <c:pt idx="7385">
                  <c:v>2.1960110620932851</c:v>
                </c:pt>
                <c:pt idx="7386">
                  <c:v>12.5834368674806</c:v>
                </c:pt>
                <c:pt idx="7387">
                  <c:v>-6.80666610516628</c:v>
                </c:pt>
                <c:pt idx="7388">
                  <c:v>-11.76133910852765</c:v>
                </c:pt>
                <c:pt idx="7389">
                  <c:v>7.9529053117007091</c:v>
                </c:pt>
                <c:pt idx="7390">
                  <c:v>9.8776343259598853</c:v>
                </c:pt>
                <c:pt idx="7391">
                  <c:v>-11.294906091025799</c:v>
                </c:pt>
                <c:pt idx="7392">
                  <c:v>-8.1753896340032899</c:v>
                </c:pt>
                <c:pt idx="7393">
                  <c:v>11.804185781706501</c:v>
                </c:pt>
                <c:pt idx="7394">
                  <c:v>5.9700048073107954</c:v>
                </c:pt>
                <c:pt idx="7395">
                  <c:v>-13.269677094810401</c:v>
                </c:pt>
                <c:pt idx="7396">
                  <c:v>-3.5489831100342899</c:v>
                </c:pt>
                <c:pt idx="7397">
                  <c:v>12.729875328576849</c:v>
                </c:pt>
                <c:pt idx="7398">
                  <c:v>-4.056471859502965</c:v>
                </c:pt>
                <c:pt idx="7399">
                  <c:v>-14.19244931690435</c:v>
                </c:pt>
                <c:pt idx="7400">
                  <c:v>1.8259684922167658</c:v>
                </c:pt>
                <c:pt idx="7401">
                  <c:v>11.64150422117965</c:v>
                </c:pt>
                <c:pt idx="7402">
                  <c:v>-8.5567565379722943</c:v>
                </c:pt>
                <c:pt idx="7403">
                  <c:v>-8.6699912402706403</c:v>
                </c:pt>
                <c:pt idx="7404">
                  <c:v>9.2209715068143794</c:v>
                </c:pt>
                <c:pt idx="7405">
                  <c:v>8.6219721412358954</c:v>
                </c:pt>
                <c:pt idx="7406">
                  <c:v>-12.1312666794009</c:v>
                </c:pt>
                <c:pt idx="7407">
                  <c:v>-8.1699968175843658</c:v>
                </c:pt>
                <c:pt idx="7408">
                  <c:v>11.548870126143001</c:v>
                </c:pt>
                <c:pt idx="7409">
                  <c:v>2.016522795110665</c:v>
                </c:pt>
                <c:pt idx="7410">
                  <c:v>-14.3721153600215</c:v>
                </c:pt>
                <c:pt idx="7411">
                  <c:v>-1.726689116242548</c:v>
                </c:pt>
                <c:pt idx="7412">
                  <c:v>11.85988493052055</c:v>
                </c:pt>
                <c:pt idx="7413">
                  <c:v>-4.9004734824960199</c:v>
                </c:pt>
                <c:pt idx="7414">
                  <c:v>-8.0522636637076808</c:v>
                </c:pt>
                <c:pt idx="7415">
                  <c:v>2.9025124885531852</c:v>
                </c:pt>
                <c:pt idx="7416">
                  <c:v>10.506075983232851</c:v>
                </c:pt>
                <c:pt idx="7417">
                  <c:v>-10.03252249097967</c:v>
                </c:pt>
                <c:pt idx="7418">
                  <c:v>-7.7256016991321292</c:v>
                </c:pt>
                <c:pt idx="7419">
                  <c:v>8.0946608847150401</c:v>
                </c:pt>
                <c:pt idx="7420">
                  <c:v>6.5123196246560999</c:v>
                </c:pt>
                <c:pt idx="7421">
                  <c:v>-13.124121127626701</c:v>
                </c:pt>
                <c:pt idx="7422">
                  <c:v>-7.3804460955555395</c:v>
                </c:pt>
                <c:pt idx="7423">
                  <c:v>10.9566965496923</c:v>
                </c:pt>
                <c:pt idx="7424">
                  <c:v>0.80690285372210402</c:v>
                </c:pt>
                <c:pt idx="7425">
                  <c:v>-7.2171305363923395</c:v>
                </c:pt>
                <c:pt idx="7426">
                  <c:v>-1.9854831630895919</c:v>
                </c:pt>
                <c:pt idx="7427">
                  <c:v>11.7397166911091</c:v>
                </c:pt>
                <c:pt idx="7428">
                  <c:v>-5.9368659523448502</c:v>
                </c:pt>
                <c:pt idx="7429">
                  <c:v>-6.9881134503408955</c:v>
                </c:pt>
                <c:pt idx="7430">
                  <c:v>4.0388319654118003</c:v>
                </c:pt>
                <c:pt idx="7431">
                  <c:v>10.386724438801066</c:v>
                </c:pt>
                <c:pt idx="7432">
                  <c:v>-10.065262257048371</c:v>
                </c:pt>
                <c:pt idx="7433">
                  <c:v>-6.8043938690651649</c:v>
                </c:pt>
                <c:pt idx="7434">
                  <c:v>9.2773680555193714</c:v>
                </c:pt>
                <c:pt idx="7435">
                  <c:v>5.7568758242359301</c:v>
                </c:pt>
                <c:pt idx="7436">
                  <c:v>-10.06191229314382</c:v>
                </c:pt>
                <c:pt idx="7437">
                  <c:v>-6.0756020055425051</c:v>
                </c:pt>
                <c:pt idx="7438">
                  <c:v>11.6686243175721</c:v>
                </c:pt>
                <c:pt idx="7439">
                  <c:v>0.81589333740229342</c:v>
                </c:pt>
                <c:pt idx="7440">
                  <c:v>-6.5946696958867506</c:v>
                </c:pt>
                <c:pt idx="7441">
                  <c:v>4.6994625448329996E-2</c:v>
                </c:pt>
                <c:pt idx="7442">
                  <c:v>11.5575518883408</c:v>
                </c:pt>
                <c:pt idx="7443">
                  <c:v>-6.6833790135434796</c:v>
                </c:pt>
                <c:pt idx="7444">
                  <c:v>-6.4687118051434354</c:v>
                </c:pt>
                <c:pt idx="7445">
                  <c:v>6.0305620222846601</c:v>
                </c:pt>
                <c:pt idx="7446">
                  <c:v>9.6061410593584107</c:v>
                </c:pt>
                <c:pt idx="7447">
                  <c:v>-10.405939780264475</c:v>
                </c:pt>
                <c:pt idx="7448">
                  <c:v>-6.357139232683835</c:v>
                </c:pt>
                <c:pt idx="7449">
                  <c:v>9.4497950444447252</c:v>
                </c:pt>
                <c:pt idx="7450">
                  <c:v>3.0988636866113</c:v>
                </c:pt>
                <c:pt idx="7451">
                  <c:v>-6.6380730408209097</c:v>
                </c:pt>
                <c:pt idx="7452">
                  <c:v>-5.0956879743595405</c:v>
                </c:pt>
                <c:pt idx="7453">
                  <c:v>11.47172816445895</c:v>
                </c:pt>
                <c:pt idx="7454">
                  <c:v>-0.84736815819839151</c:v>
                </c:pt>
                <c:pt idx="7455">
                  <c:v>-6.201558597328245</c:v>
                </c:pt>
                <c:pt idx="7456">
                  <c:v>0.23513342058356446</c:v>
                </c:pt>
                <c:pt idx="7457">
                  <c:v>11.142469801798001</c:v>
                </c:pt>
                <c:pt idx="7458">
                  <c:v>-7.7574414248180954</c:v>
                </c:pt>
                <c:pt idx="7459">
                  <c:v>-6.0754619957519846</c:v>
                </c:pt>
                <c:pt idx="7460">
                  <c:v>5.5300394462245199</c:v>
                </c:pt>
                <c:pt idx="7461">
                  <c:v>7.5674840844913298</c:v>
                </c:pt>
                <c:pt idx="7462">
                  <c:v>-12.43579593948785</c:v>
                </c:pt>
                <c:pt idx="7463">
                  <c:v>-5.9103535384784944</c:v>
                </c:pt>
                <c:pt idx="7464">
                  <c:v>9.7630149901715999</c:v>
                </c:pt>
                <c:pt idx="7465">
                  <c:v>2.538552648153535</c:v>
                </c:pt>
                <c:pt idx="7466">
                  <c:v>-5.8389175026440245</c:v>
                </c:pt>
                <c:pt idx="7467">
                  <c:v>-5.3912380458236306</c:v>
                </c:pt>
                <c:pt idx="7468">
                  <c:v>10.8605993973721</c:v>
                </c:pt>
                <c:pt idx="7469">
                  <c:v>-4.4280838061384404</c:v>
                </c:pt>
                <c:pt idx="7470">
                  <c:v>-5.6532366024963654</c:v>
                </c:pt>
                <c:pt idx="7471">
                  <c:v>0.14304864488620506</c:v>
                </c:pt>
                <c:pt idx="7472">
                  <c:v>10.194680293861524</c:v>
                </c:pt>
                <c:pt idx="7473">
                  <c:v>-9.0697411682457236</c:v>
                </c:pt>
                <c:pt idx="7474">
                  <c:v>-5.4537523735531801</c:v>
                </c:pt>
                <c:pt idx="7475">
                  <c:v>6.9837083756668505</c:v>
                </c:pt>
                <c:pt idx="7476">
                  <c:v>7.4328536170215198</c:v>
                </c:pt>
                <c:pt idx="7477">
                  <c:v>-8.99940746047257</c:v>
                </c:pt>
                <c:pt idx="7478">
                  <c:v>-5.36593454385899</c:v>
                </c:pt>
                <c:pt idx="7479">
                  <c:v>10.167763294104439</c:v>
                </c:pt>
                <c:pt idx="7480">
                  <c:v>2.3947613119838649</c:v>
                </c:pt>
                <c:pt idx="7481">
                  <c:v>-5.4454107147599</c:v>
                </c:pt>
                <c:pt idx="7482">
                  <c:v>-3.8025204679444355</c:v>
                </c:pt>
                <c:pt idx="7483">
                  <c:v>11.443558504463549</c:v>
                </c:pt>
                <c:pt idx="7484">
                  <c:v>-3.8709623206728647</c:v>
                </c:pt>
                <c:pt idx="7485">
                  <c:v>-5.4756188080608794</c:v>
                </c:pt>
                <c:pt idx="7486">
                  <c:v>4.2203664807090249</c:v>
                </c:pt>
                <c:pt idx="7487">
                  <c:v>10.07112657833583</c:v>
                </c:pt>
                <c:pt idx="7488">
                  <c:v>-9.1053408710253798</c:v>
                </c:pt>
                <c:pt idx="7489">
                  <c:v>-5.5114659379647</c:v>
                </c:pt>
                <c:pt idx="7490">
                  <c:v>8.1971636664804652</c:v>
                </c:pt>
                <c:pt idx="7491">
                  <c:v>7.4105978293727501</c:v>
                </c:pt>
                <c:pt idx="7492">
                  <c:v>-12.5715283172886</c:v>
                </c:pt>
                <c:pt idx="7493">
                  <c:v>-5.6455521132161799</c:v>
                </c:pt>
                <c:pt idx="7494">
                  <c:v>11.2986049616401</c:v>
                </c:pt>
                <c:pt idx="7495">
                  <c:v>0.81431559886646843</c:v>
                </c:pt>
                <c:pt idx="7496">
                  <c:v>-5.7771029476743498</c:v>
                </c:pt>
                <c:pt idx="7497">
                  <c:v>-0.47434161820534154</c:v>
                </c:pt>
                <c:pt idx="7498">
                  <c:v>11.946712931812801</c:v>
                </c:pt>
                <c:pt idx="7499">
                  <c:v>-4.1371319387021002</c:v>
                </c:pt>
                <c:pt idx="7500">
                  <c:v>-5.8824991016259451</c:v>
                </c:pt>
                <c:pt idx="7501">
                  <c:v>4.3240696014076754</c:v>
                </c:pt>
                <c:pt idx="7502">
                  <c:v>10.489082372364249</c:v>
                </c:pt>
                <c:pt idx="7503">
                  <c:v>-9.4974987869252949</c:v>
                </c:pt>
                <c:pt idx="7504">
                  <c:v>-6.0061928857275051</c:v>
                </c:pt>
                <c:pt idx="7505">
                  <c:v>9.9572969691352249</c:v>
                </c:pt>
                <c:pt idx="7506">
                  <c:v>6.3401711125071056</c:v>
                </c:pt>
                <c:pt idx="7507">
                  <c:v>-13.29722047919415</c:v>
                </c:pt>
                <c:pt idx="7508">
                  <c:v>-6.0880076758941248</c:v>
                </c:pt>
                <c:pt idx="7509">
                  <c:v>11.44248309552235</c:v>
                </c:pt>
                <c:pt idx="7510">
                  <c:v>0.21606219088803646</c:v>
                </c:pt>
                <c:pt idx="7511">
                  <c:v>-6.1628129382684698</c:v>
                </c:pt>
                <c:pt idx="7512">
                  <c:v>0.59293528587536959</c:v>
                </c:pt>
                <c:pt idx="7513">
                  <c:v>11.68464894313</c:v>
                </c:pt>
                <c:pt idx="7514">
                  <c:v>-5.8034930505499158</c:v>
                </c:pt>
                <c:pt idx="7515">
                  <c:v>-6.2504946742146945</c:v>
                </c:pt>
                <c:pt idx="7516">
                  <c:v>6.6749852728540304</c:v>
                </c:pt>
                <c:pt idx="7517">
                  <c:v>9.7134388455330907</c:v>
                </c:pt>
                <c:pt idx="7518">
                  <c:v>-10.535814027654109</c:v>
                </c:pt>
                <c:pt idx="7519">
                  <c:v>-6.3769927368132553</c:v>
                </c:pt>
                <c:pt idx="7520">
                  <c:v>9.1903118074794889</c:v>
                </c:pt>
                <c:pt idx="7521">
                  <c:v>4.6419670602153102</c:v>
                </c:pt>
                <c:pt idx="7522">
                  <c:v>-13.1880493940638</c:v>
                </c:pt>
                <c:pt idx="7523">
                  <c:v>-5.4685658425105395</c:v>
                </c:pt>
                <c:pt idx="7524">
                  <c:v>11.90071966769335</c:v>
                </c:pt>
                <c:pt idx="7525">
                  <c:v>0.68154524797743998</c:v>
                </c:pt>
                <c:pt idx="7526">
                  <c:v>-6.5498619349489902</c:v>
                </c:pt>
                <c:pt idx="7527">
                  <c:v>2.4505051677564298</c:v>
                </c:pt>
                <c:pt idx="7528">
                  <c:v>11.714464256501099</c:v>
                </c:pt>
                <c:pt idx="7529">
                  <c:v>-6.466587056287235</c:v>
                </c:pt>
                <c:pt idx="7530">
                  <c:v>-6.6559194748260708</c:v>
                </c:pt>
                <c:pt idx="7531">
                  <c:v>7.3829878814280754</c:v>
                </c:pt>
                <c:pt idx="7532">
                  <c:v>9.2879804631211798</c:v>
                </c:pt>
                <c:pt idx="7533">
                  <c:v>-10.748405497500251</c:v>
                </c:pt>
                <c:pt idx="7534">
                  <c:v>-6.7498721064558094</c:v>
                </c:pt>
                <c:pt idx="7535">
                  <c:v>10.922367942876999</c:v>
                </c:pt>
                <c:pt idx="7536">
                  <c:v>3.846304729988375</c:v>
                </c:pt>
                <c:pt idx="7537">
                  <c:v>-13.0317319541264</c:v>
                </c:pt>
                <c:pt idx="7538">
                  <c:v>-2.4246100867546465</c:v>
                </c:pt>
                <c:pt idx="7539">
                  <c:v>13.18249838673265</c:v>
                </c:pt>
                <c:pt idx="7540">
                  <c:v>-0.85371232193688495</c:v>
                </c:pt>
                <c:pt idx="7541">
                  <c:v>-13.0333970987818</c:v>
                </c:pt>
                <c:pt idx="7542">
                  <c:v>3.0200310591086348</c:v>
                </c:pt>
                <c:pt idx="7543">
                  <c:v>12.234947080304899</c:v>
                </c:pt>
                <c:pt idx="7544">
                  <c:v>-7.5071316550864697</c:v>
                </c:pt>
                <c:pt idx="7545">
                  <c:v>-7.3624148839927308</c:v>
                </c:pt>
                <c:pt idx="7546">
                  <c:v>8.9186897077383147</c:v>
                </c:pt>
                <c:pt idx="7547">
                  <c:v>9.42787430931911</c:v>
                </c:pt>
                <c:pt idx="7548">
                  <c:v>-11.126593554464</c:v>
                </c:pt>
                <c:pt idx="7549">
                  <c:v>-7.0823185170686056</c:v>
                </c:pt>
                <c:pt idx="7550">
                  <c:v>11.8561350656103</c:v>
                </c:pt>
                <c:pt idx="7551">
                  <c:v>3.7515776149212798</c:v>
                </c:pt>
                <c:pt idx="7552">
                  <c:v>-12.88243808463835</c:v>
                </c:pt>
                <c:pt idx="7553">
                  <c:v>-2.2996893867222603</c:v>
                </c:pt>
                <c:pt idx="7554">
                  <c:v>13.228461160190999</c:v>
                </c:pt>
                <c:pt idx="7555">
                  <c:v>-2.9532233171582001</c:v>
                </c:pt>
                <c:pt idx="7556">
                  <c:v>-13.05487133485105</c:v>
                </c:pt>
                <c:pt idx="7557">
                  <c:v>4.8803337235957001</c:v>
                </c:pt>
                <c:pt idx="7558">
                  <c:v>11.978832740288251</c:v>
                </c:pt>
                <c:pt idx="7559">
                  <c:v>-7.61475214199044</c:v>
                </c:pt>
                <c:pt idx="7560">
                  <c:v>-7.98713363467128</c:v>
                </c:pt>
                <c:pt idx="7561">
                  <c:v>9.8212272961711662</c:v>
                </c:pt>
                <c:pt idx="7562">
                  <c:v>8.9999206698477998</c:v>
                </c:pt>
                <c:pt idx="7563">
                  <c:v>-11.314610688126251</c:v>
                </c:pt>
                <c:pt idx="7564">
                  <c:v>-6.7473162543220955</c:v>
                </c:pt>
                <c:pt idx="7565">
                  <c:v>12.345683503540799</c:v>
                </c:pt>
                <c:pt idx="7566">
                  <c:v>3.9177032808789649</c:v>
                </c:pt>
                <c:pt idx="7567">
                  <c:v>-13.472999312723601</c:v>
                </c:pt>
                <c:pt idx="7568">
                  <c:v>-1.560023586176249</c:v>
                </c:pt>
                <c:pt idx="7569">
                  <c:v>12.7543162589402</c:v>
                </c:pt>
                <c:pt idx="7570">
                  <c:v>-1.6061719694856036</c:v>
                </c:pt>
                <c:pt idx="7571">
                  <c:v>-10.853828777112454</c:v>
                </c:pt>
                <c:pt idx="7572">
                  <c:v>6.1750610574270155</c:v>
                </c:pt>
                <c:pt idx="7573">
                  <c:v>10.99790520048405</c:v>
                </c:pt>
                <c:pt idx="7574">
                  <c:v>-9.4899354950200454</c:v>
                </c:pt>
                <c:pt idx="7575">
                  <c:v>-8.2643399201819499</c:v>
                </c:pt>
                <c:pt idx="7576">
                  <c:v>10.47584404608163</c:v>
                </c:pt>
                <c:pt idx="7577">
                  <c:v>8.3234233428618154</c:v>
                </c:pt>
                <c:pt idx="7578">
                  <c:v>-12.36986146307455</c:v>
                </c:pt>
                <c:pt idx="7579">
                  <c:v>-5.1735390667539551</c:v>
                </c:pt>
                <c:pt idx="7580">
                  <c:v>12.204476369839199</c:v>
                </c:pt>
                <c:pt idx="7581">
                  <c:v>1.8965190204280755</c:v>
                </c:pt>
                <c:pt idx="7582">
                  <c:v>-14.058871539932799</c:v>
                </c:pt>
                <c:pt idx="7583">
                  <c:v>-0.47158273187110195</c:v>
                </c:pt>
                <c:pt idx="7584">
                  <c:v>12.421826976785901</c:v>
                </c:pt>
                <c:pt idx="7585">
                  <c:v>-5.675634485029585</c:v>
                </c:pt>
                <c:pt idx="7586">
                  <c:v>-8.2274042996289758</c:v>
                </c:pt>
                <c:pt idx="7587">
                  <c:v>6.3822731290962054</c:v>
                </c:pt>
                <c:pt idx="7588">
                  <c:v>10.03308224303542</c:v>
                </c:pt>
                <c:pt idx="7589">
                  <c:v>-10.96725229095175</c:v>
                </c:pt>
                <c:pt idx="7590">
                  <c:v>-8.1206587454667254</c:v>
                </c:pt>
                <c:pt idx="7591">
                  <c:v>9.3392660993777756</c:v>
                </c:pt>
                <c:pt idx="7592">
                  <c:v>6.0550191521178052</c:v>
                </c:pt>
                <c:pt idx="7593">
                  <c:v>-13.380796123677399</c:v>
                </c:pt>
                <c:pt idx="7594">
                  <c:v>-5.3913523806847454</c:v>
                </c:pt>
                <c:pt idx="7595">
                  <c:v>11.991802872193</c:v>
                </c:pt>
                <c:pt idx="7596">
                  <c:v>-0.7760571773102285</c:v>
                </c:pt>
                <c:pt idx="7597">
                  <c:v>-7.9079416678849048</c:v>
                </c:pt>
                <c:pt idx="7598">
                  <c:v>-0.12590280564570999</c:v>
                </c:pt>
                <c:pt idx="7599">
                  <c:v>11.8237012803268</c:v>
                </c:pt>
                <c:pt idx="7600">
                  <c:v>-6.9934224600774595</c:v>
                </c:pt>
                <c:pt idx="7601">
                  <c:v>-7.7539437654344354</c:v>
                </c:pt>
                <c:pt idx="7602">
                  <c:v>6.2726999997884594</c:v>
                </c:pt>
                <c:pt idx="7603">
                  <c:v>8.7571543841231261</c:v>
                </c:pt>
                <c:pt idx="7604">
                  <c:v>-11.815475031765551</c:v>
                </c:pt>
                <c:pt idx="7605">
                  <c:v>-7.5708297226006449</c:v>
                </c:pt>
                <c:pt idx="7606">
                  <c:v>10.55889281379485</c:v>
                </c:pt>
                <c:pt idx="7607">
                  <c:v>2.9702650573988549</c:v>
                </c:pt>
                <c:pt idx="7608">
                  <c:v>-13.893733500082799</c:v>
                </c:pt>
                <c:pt idx="7609">
                  <c:v>-5.2056098337414953</c:v>
                </c:pt>
                <c:pt idx="7610">
                  <c:v>11.879996739313</c:v>
                </c:pt>
                <c:pt idx="7611">
                  <c:v>-1.2222704958100015</c:v>
                </c:pt>
                <c:pt idx="7612">
                  <c:v>-7.3239199482167443</c:v>
                </c:pt>
                <c:pt idx="7613">
                  <c:v>2.9254859615180351</c:v>
                </c:pt>
                <c:pt idx="7614">
                  <c:v>11.47299789234285</c:v>
                </c:pt>
                <c:pt idx="7615">
                  <c:v>-8.0052266334731641</c:v>
                </c:pt>
                <c:pt idx="7616">
                  <c:v>-7.1968017211466702</c:v>
                </c:pt>
                <c:pt idx="7617">
                  <c:v>8.0431569051208047</c:v>
                </c:pt>
                <c:pt idx="7618">
                  <c:v>8.2534690766413092</c:v>
                </c:pt>
                <c:pt idx="7619">
                  <c:v>-11.6786970049838</c:v>
                </c:pt>
                <c:pt idx="7620">
                  <c:v>-7.0655970672002404</c:v>
                </c:pt>
                <c:pt idx="7621">
                  <c:v>10.885412261201949</c:v>
                </c:pt>
                <c:pt idx="7622">
                  <c:v>4.1091601965134146</c:v>
                </c:pt>
                <c:pt idx="7623">
                  <c:v>-10.431102906526494</c:v>
                </c:pt>
                <c:pt idx="7624">
                  <c:v>-3.3613048836206652</c:v>
                </c:pt>
                <c:pt idx="7625">
                  <c:v>12.01632697957675</c:v>
                </c:pt>
                <c:pt idx="7626">
                  <c:v>-3.548880740142585</c:v>
                </c:pt>
                <c:pt idx="7627">
                  <c:v>-6.9221645139201193</c:v>
                </c:pt>
                <c:pt idx="7628">
                  <c:v>2.358416338177995</c:v>
                </c:pt>
                <c:pt idx="7629">
                  <c:v>10.6381883022156</c:v>
                </c:pt>
                <c:pt idx="7630">
                  <c:v>-8.876703498918836</c:v>
                </c:pt>
                <c:pt idx="7631">
                  <c:v>-6.8372186692583554</c:v>
                </c:pt>
                <c:pt idx="7632">
                  <c:v>7.9938900385677645</c:v>
                </c:pt>
                <c:pt idx="7633">
                  <c:v>7.5097098567023153</c:v>
                </c:pt>
                <c:pt idx="7634">
                  <c:v>-11.996228872837651</c:v>
                </c:pt>
                <c:pt idx="7635">
                  <c:v>-6.7565005175207702</c:v>
                </c:pt>
                <c:pt idx="7636">
                  <c:v>11.548548593010899</c:v>
                </c:pt>
                <c:pt idx="7637">
                  <c:v>1.3974266108189086</c:v>
                </c:pt>
                <c:pt idx="7638">
                  <c:v>-6.7679140443912704</c:v>
                </c:pt>
                <c:pt idx="7639">
                  <c:v>-0.430638757314103</c:v>
                </c:pt>
                <c:pt idx="7640">
                  <c:v>12.3225649229928</c:v>
                </c:pt>
                <c:pt idx="7641">
                  <c:v>-4.5429312088401801</c:v>
                </c:pt>
                <c:pt idx="7642">
                  <c:v>-6.768369803328075</c:v>
                </c:pt>
                <c:pt idx="7643">
                  <c:v>4.8191310224343402</c:v>
                </c:pt>
                <c:pt idx="7644">
                  <c:v>10.8125879236008</c:v>
                </c:pt>
                <c:pt idx="7645">
                  <c:v>-9.2195389404538393</c:v>
                </c:pt>
                <c:pt idx="7646">
                  <c:v>-6.7795204602123</c:v>
                </c:pt>
                <c:pt idx="7647">
                  <c:v>9.0673368924527615</c:v>
                </c:pt>
                <c:pt idx="7648">
                  <c:v>7.67840064893924</c:v>
                </c:pt>
                <c:pt idx="7649">
                  <c:v>-13.024532414389</c:v>
                </c:pt>
                <c:pt idx="7650">
                  <c:v>-6.4065613036590401</c:v>
                </c:pt>
                <c:pt idx="7651">
                  <c:v>11.80288738521535</c:v>
                </c:pt>
                <c:pt idx="7652">
                  <c:v>1.5226714906678596</c:v>
                </c:pt>
                <c:pt idx="7653">
                  <c:v>-6.8422667301759601</c:v>
                </c:pt>
                <c:pt idx="7654">
                  <c:v>-0.46881349384237647</c:v>
                </c:pt>
                <c:pt idx="7655">
                  <c:v>11.969648956401</c:v>
                </c:pt>
                <c:pt idx="7656">
                  <c:v>-5.8811813379952795</c:v>
                </c:pt>
                <c:pt idx="7657">
                  <c:v>-6.8285988150136454</c:v>
                </c:pt>
                <c:pt idx="7658">
                  <c:v>6.2779467741553496</c:v>
                </c:pt>
                <c:pt idx="7659">
                  <c:v>10.5776427171169</c:v>
                </c:pt>
                <c:pt idx="7660">
                  <c:v>-10.536095114356485</c:v>
                </c:pt>
                <c:pt idx="7661">
                  <c:v>-6.8605193164492846</c:v>
                </c:pt>
                <c:pt idx="7662">
                  <c:v>10.213140913720689</c:v>
                </c:pt>
                <c:pt idx="7663">
                  <c:v>5.6705126980027405</c:v>
                </c:pt>
                <c:pt idx="7664">
                  <c:v>-12.99615275765635</c:v>
                </c:pt>
                <c:pt idx="7665">
                  <c:v>-5.1461532090554343</c:v>
                </c:pt>
                <c:pt idx="7666">
                  <c:v>12.340899149504349</c:v>
                </c:pt>
                <c:pt idx="7667">
                  <c:v>-0.24950413267062599</c:v>
                </c:pt>
                <c:pt idx="7668">
                  <c:v>-6.9668874501646307</c:v>
                </c:pt>
                <c:pt idx="7669">
                  <c:v>1.8849386056402795</c:v>
                </c:pt>
                <c:pt idx="7670">
                  <c:v>12.15820421672065</c:v>
                </c:pt>
                <c:pt idx="7671">
                  <c:v>-6.5039501154666297</c:v>
                </c:pt>
                <c:pt idx="7672">
                  <c:v>-7.0324027961973243</c:v>
                </c:pt>
                <c:pt idx="7673">
                  <c:v>7.6488185677956402</c:v>
                </c:pt>
                <c:pt idx="7674">
                  <c:v>10.227132324778321</c:v>
                </c:pt>
                <c:pt idx="7675">
                  <c:v>-10.029415039216325</c:v>
                </c:pt>
                <c:pt idx="7676">
                  <c:v>-7.1666856229286502</c:v>
                </c:pt>
                <c:pt idx="7677">
                  <c:v>10.8156931968535</c:v>
                </c:pt>
                <c:pt idx="7678">
                  <c:v>4.7423473515497152</c:v>
                </c:pt>
                <c:pt idx="7679">
                  <c:v>-12.8557192131512</c:v>
                </c:pt>
                <c:pt idx="7680">
                  <c:v>-3.514762186110985</c:v>
                </c:pt>
                <c:pt idx="7681">
                  <c:v>12.9493449135501</c:v>
                </c:pt>
                <c:pt idx="7682">
                  <c:v>-1.8050513730301485</c:v>
                </c:pt>
                <c:pt idx="7683">
                  <c:v>-13.253545487524701</c:v>
                </c:pt>
                <c:pt idx="7684">
                  <c:v>2.7404498463098799</c:v>
                </c:pt>
                <c:pt idx="7685">
                  <c:v>12.587583773323249</c:v>
                </c:pt>
                <c:pt idx="7686">
                  <c:v>-6.6084589337192945</c:v>
                </c:pt>
                <c:pt idx="7687">
                  <c:v>-7.5460841356530102</c:v>
                </c:pt>
                <c:pt idx="7688">
                  <c:v>9.3997587159016547</c:v>
                </c:pt>
                <c:pt idx="7689">
                  <c:v>9.1641390038441557</c:v>
                </c:pt>
                <c:pt idx="7690">
                  <c:v>-10.711189666225401</c:v>
                </c:pt>
                <c:pt idx="7691">
                  <c:v>-7.4210193044212804</c:v>
                </c:pt>
                <c:pt idx="7692">
                  <c:v>11.334756767907699</c:v>
                </c:pt>
                <c:pt idx="7693">
                  <c:v>4.5370407165635447</c:v>
                </c:pt>
                <c:pt idx="7694">
                  <c:v>-13.4451441560678</c:v>
                </c:pt>
                <c:pt idx="7695">
                  <c:v>-3.1615913564863352</c:v>
                </c:pt>
                <c:pt idx="7696">
                  <c:v>13.211733125385301</c:v>
                </c:pt>
                <c:pt idx="7697">
                  <c:v>-0.83798712739327441</c:v>
                </c:pt>
                <c:pt idx="7698">
                  <c:v>-13.2295424179379</c:v>
                </c:pt>
                <c:pt idx="7699">
                  <c:v>5.0386330497774257</c:v>
                </c:pt>
                <c:pt idx="7700">
                  <c:v>12.050889376310849</c:v>
                </c:pt>
                <c:pt idx="7701">
                  <c:v>-8.934673228756651</c:v>
                </c:pt>
                <c:pt idx="7702">
                  <c:v>-7.8783744515141452</c:v>
                </c:pt>
                <c:pt idx="7703">
                  <c:v>10.02407476638081</c:v>
                </c:pt>
                <c:pt idx="7704">
                  <c:v>8.2114734415028856</c:v>
                </c:pt>
                <c:pt idx="7705">
                  <c:v>-12.085931268547249</c:v>
                </c:pt>
                <c:pt idx="7706">
                  <c:v>-7.2658224902371948</c:v>
                </c:pt>
                <c:pt idx="7707">
                  <c:v>11.89466408562315</c:v>
                </c:pt>
                <c:pt idx="7708">
                  <c:v>3.6986688611196152</c:v>
                </c:pt>
                <c:pt idx="7709">
                  <c:v>-13.222575391520451</c:v>
                </c:pt>
                <c:pt idx="7710">
                  <c:v>-0.15202938671311994</c:v>
                </c:pt>
                <c:pt idx="7711">
                  <c:v>13.386592396996001</c:v>
                </c:pt>
                <c:pt idx="7712">
                  <c:v>-3.0358753220995496</c:v>
                </c:pt>
                <c:pt idx="7713">
                  <c:v>-12.9998759359353</c:v>
                </c:pt>
                <c:pt idx="7714">
                  <c:v>6.3032833455940649</c:v>
                </c:pt>
                <c:pt idx="7715">
                  <c:v>11.45236748275155</c:v>
                </c:pt>
                <c:pt idx="7716">
                  <c:v>-9.0522263948411155</c:v>
                </c:pt>
                <c:pt idx="7717">
                  <c:v>-8.1994528281217143</c:v>
                </c:pt>
                <c:pt idx="7718">
                  <c:v>11.224485289196799</c:v>
                </c:pt>
                <c:pt idx="7719">
                  <c:v>8.5489528888311312</c:v>
                </c:pt>
                <c:pt idx="7720">
                  <c:v>-11.4434304171796</c:v>
                </c:pt>
                <c:pt idx="7721">
                  <c:v>-5.4342009782446201</c:v>
                </c:pt>
                <c:pt idx="7722">
                  <c:v>13.0979766144577</c:v>
                </c:pt>
                <c:pt idx="7723">
                  <c:v>1.898940697320211</c:v>
                </c:pt>
                <c:pt idx="7724">
                  <c:v>-13.165982306861499</c:v>
                </c:pt>
                <c:pt idx="7725">
                  <c:v>-0.44216949017201407</c:v>
                </c:pt>
                <c:pt idx="7726">
                  <c:v>13.30213580647845</c:v>
                </c:pt>
                <c:pt idx="7727">
                  <c:v>-4.9054928266687252</c:v>
                </c:pt>
                <c:pt idx="7728">
                  <c:v>-12.7838180693191</c:v>
                </c:pt>
                <c:pt idx="7729">
                  <c:v>7.0047752372589596</c:v>
                </c:pt>
                <c:pt idx="7730">
                  <c:v>11.664945904002</c:v>
                </c:pt>
                <c:pt idx="7731">
                  <c:v>-9.3620338877005089</c:v>
                </c:pt>
                <c:pt idx="7732">
                  <c:v>-9.0773484139066589</c:v>
                </c:pt>
                <c:pt idx="7733">
                  <c:v>11.403742889823249</c:v>
                </c:pt>
                <c:pt idx="7734">
                  <c:v>7.941193391358075</c:v>
                </c:pt>
                <c:pt idx="7735">
                  <c:v>-12.423875576256449</c:v>
                </c:pt>
                <c:pt idx="7736">
                  <c:v>-4.0192229434564553</c:v>
                </c:pt>
                <c:pt idx="7737">
                  <c:v>12.993412605932999</c:v>
                </c:pt>
                <c:pt idx="7738">
                  <c:v>1.5869841739827375</c:v>
                </c:pt>
                <c:pt idx="7739">
                  <c:v>-13.66617243805265</c:v>
                </c:pt>
                <c:pt idx="7740">
                  <c:v>0.79046530373295654</c:v>
                </c:pt>
                <c:pt idx="7741">
                  <c:v>12.78770970249035</c:v>
                </c:pt>
                <c:pt idx="7742">
                  <c:v>-4.9171759131934802</c:v>
                </c:pt>
                <c:pt idx="7743">
                  <c:v>-12.6320904797652</c:v>
                </c:pt>
                <c:pt idx="7744">
                  <c:v>7.9302622063139498</c:v>
                </c:pt>
                <c:pt idx="7745">
                  <c:v>10.8129126404265</c:v>
                </c:pt>
                <c:pt idx="7746">
                  <c:v>-11.09070582478375</c:v>
                </c:pt>
                <c:pt idx="7747">
                  <c:v>-8.7429011260474141</c:v>
                </c:pt>
                <c:pt idx="7748">
                  <c:v>10.86346731431235</c:v>
                </c:pt>
                <c:pt idx="7749">
                  <c:v>6.2107830032402402</c:v>
                </c:pt>
                <c:pt idx="7750">
                  <c:v>-13.676897034726451</c:v>
                </c:pt>
                <c:pt idx="7751">
                  <c:v>-3.38351163563153</c:v>
                </c:pt>
                <c:pt idx="7752">
                  <c:v>12.49579932635795</c:v>
                </c:pt>
                <c:pt idx="7753">
                  <c:v>0.16813996896705996</c:v>
                </c:pt>
                <c:pt idx="7754">
                  <c:v>-13.946924102993549</c:v>
                </c:pt>
                <c:pt idx="7755">
                  <c:v>1.729771000853324</c:v>
                </c:pt>
                <c:pt idx="7756">
                  <c:v>12.41139293689025</c:v>
                </c:pt>
                <c:pt idx="7757">
                  <c:v>-6.8982511160681756</c:v>
                </c:pt>
                <c:pt idx="7758">
                  <c:v>-8.5338808863431908</c:v>
                </c:pt>
                <c:pt idx="7759">
                  <c:v>7.8957105496378848</c:v>
                </c:pt>
                <c:pt idx="7760">
                  <c:v>8.9002462252510401</c:v>
                </c:pt>
                <c:pt idx="7761">
                  <c:v>-11.277986227817401</c:v>
                </c:pt>
                <c:pt idx="7762">
                  <c:v>-8.3109019142564655</c:v>
                </c:pt>
                <c:pt idx="7763">
                  <c:v>11.953138381486099</c:v>
                </c:pt>
                <c:pt idx="7764">
                  <c:v>3.5105677830165902</c:v>
                </c:pt>
                <c:pt idx="7765">
                  <c:v>-13.52523907704305</c:v>
                </c:pt>
                <c:pt idx="7766">
                  <c:v>-3.9053599425421548</c:v>
                </c:pt>
                <c:pt idx="7767">
                  <c:v>13.123441501193099</c:v>
                </c:pt>
                <c:pt idx="7768">
                  <c:v>-1.6276825504019661</c:v>
                </c:pt>
                <c:pt idx="7769">
                  <c:v>-13.582051742351599</c:v>
                </c:pt>
                <c:pt idx="7770">
                  <c:v>3.0261734739054553</c:v>
                </c:pt>
                <c:pt idx="7771">
                  <c:v>11.5961408566587</c:v>
                </c:pt>
                <c:pt idx="7772">
                  <c:v>-7.9668423430016055</c:v>
                </c:pt>
                <c:pt idx="7773">
                  <c:v>-8.3777616040293843</c:v>
                </c:pt>
                <c:pt idx="7774">
                  <c:v>9.0080972831417494</c:v>
                </c:pt>
                <c:pt idx="7775">
                  <c:v>9.4413471593100802</c:v>
                </c:pt>
                <c:pt idx="7776">
                  <c:v>-11.37032464119245</c:v>
                </c:pt>
                <c:pt idx="7777">
                  <c:v>-7.879933089444874</c:v>
                </c:pt>
                <c:pt idx="7778">
                  <c:v>11.461055034560349</c:v>
                </c:pt>
                <c:pt idx="7779">
                  <c:v>3.5075187588605345</c:v>
                </c:pt>
                <c:pt idx="7780">
                  <c:v>-14.086703683952051</c:v>
                </c:pt>
                <c:pt idx="7781">
                  <c:v>-0.75261440391101397</c:v>
                </c:pt>
                <c:pt idx="7782">
                  <c:v>12.385686526845099</c:v>
                </c:pt>
                <c:pt idx="7783">
                  <c:v>-2.8841730435540001</c:v>
                </c:pt>
                <c:pt idx="7784">
                  <c:v>-8.0976818414959695</c:v>
                </c:pt>
                <c:pt idx="7785">
                  <c:v>4.5684579033744397</c:v>
                </c:pt>
                <c:pt idx="7786">
                  <c:v>10.456240832724074</c:v>
                </c:pt>
                <c:pt idx="7787">
                  <c:v>-9.1837790521238851</c:v>
                </c:pt>
                <c:pt idx="7788">
                  <c:v>-7.8857596977843647</c:v>
                </c:pt>
                <c:pt idx="7789">
                  <c:v>8.5821276965225444</c:v>
                </c:pt>
                <c:pt idx="7790">
                  <c:v>6.663378505822485</c:v>
                </c:pt>
                <c:pt idx="7791">
                  <c:v>-13.442776500920999</c:v>
                </c:pt>
                <c:pt idx="7792">
                  <c:v>-7.4371327951204957</c:v>
                </c:pt>
                <c:pt idx="7793">
                  <c:v>11.55499915513705</c:v>
                </c:pt>
                <c:pt idx="7794">
                  <c:v>1.8749391266593138</c:v>
                </c:pt>
                <c:pt idx="7795">
                  <c:v>-7.5230977497421296</c:v>
                </c:pt>
                <c:pt idx="7796">
                  <c:v>-0.62097342688970691</c:v>
                </c:pt>
                <c:pt idx="7797">
                  <c:v>11.569115665146551</c:v>
                </c:pt>
                <c:pt idx="7798">
                  <c:v>-6.0827002866530702</c:v>
                </c:pt>
                <c:pt idx="7799">
                  <c:v>-7.2823682241109804</c:v>
                </c:pt>
                <c:pt idx="7800">
                  <c:v>4.3727582520401853</c:v>
                </c:pt>
                <c:pt idx="7801">
                  <c:v>9.569803227343435</c:v>
                </c:pt>
                <c:pt idx="7802">
                  <c:v>-11.1179565612647</c:v>
                </c:pt>
                <c:pt idx="7803">
                  <c:v>-7.0524269363190797</c:v>
                </c:pt>
                <c:pt idx="7804">
                  <c:v>9.6877338287821448</c:v>
                </c:pt>
                <c:pt idx="7805">
                  <c:v>5.3204235780500451</c:v>
                </c:pt>
                <c:pt idx="7806">
                  <c:v>-13.443914081157299</c:v>
                </c:pt>
                <c:pt idx="7807">
                  <c:v>-6.2836807727558801</c:v>
                </c:pt>
                <c:pt idx="7808">
                  <c:v>11.7458073834045</c:v>
                </c:pt>
                <c:pt idx="7809">
                  <c:v>0.79684047928471546</c:v>
                </c:pt>
                <c:pt idx="7810">
                  <c:v>-6.8279863948355803</c:v>
                </c:pt>
                <c:pt idx="7811">
                  <c:v>-0.32029921967240554</c:v>
                </c:pt>
                <c:pt idx="7812">
                  <c:v>11.650425230378699</c:v>
                </c:pt>
                <c:pt idx="7813">
                  <c:v>-6.9051160851963758</c:v>
                </c:pt>
                <c:pt idx="7814">
                  <c:v>-6.6786023457639052</c:v>
                </c:pt>
                <c:pt idx="7815">
                  <c:v>6.0061064031434848</c:v>
                </c:pt>
                <c:pt idx="7816">
                  <c:v>9.0319812610798351</c:v>
                </c:pt>
                <c:pt idx="7817">
                  <c:v>-11.1418076715666</c:v>
                </c:pt>
                <c:pt idx="7818">
                  <c:v>-6.5233680937108849</c:v>
                </c:pt>
                <c:pt idx="7819">
                  <c:v>9.7574707280841046</c:v>
                </c:pt>
                <c:pt idx="7820">
                  <c:v>5.3503364185540203</c:v>
                </c:pt>
                <c:pt idx="7821">
                  <c:v>-6.5197527639539796</c:v>
                </c:pt>
                <c:pt idx="7822">
                  <c:v>-5.1437107501671804</c:v>
                </c:pt>
                <c:pt idx="7823">
                  <c:v>11.537059503905802</c:v>
                </c:pt>
                <c:pt idx="7824">
                  <c:v>-1.7538500646568811</c:v>
                </c:pt>
                <c:pt idx="7825">
                  <c:v>-6.3839788665052151</c:v>
                </c:pt>
                <c:pt idx="7826">
                  <c:v>-0.50518065371360987</c:v>
                </c:pt>
                <c:pt idx="7827">
                  <c:v>11.28157060636175</c:v>
                </c:pt>
                <c:pt idx="7828">
                  <c:v>-7.4711550861345346</c:v>
                </c:pt>
                <c:pt idx="7829">
                  <c:v>-6.2664693149233646</c:v>
                </c:pt>
                <c:pt idx="7830">
                  <c:v>7.3031791208493599</c:v>
                </c:pt>
                <c:pt idx="7831">
                  <c:v>8.86736889377792</c:v>
                </c:pt>
                <c:pt idx="7832">
                  <c:v>-12.07587188465755</c:v>
                </c:pt>
                <c:pt idx="7833">
                  <c:v>-6.1667994475150447</c:v>
                </c:pt>
                <c:pt idx="7834">
                  <c:v>10.15854120493556</c:v>
                </c:pt>
                <c:pt idx="7835">
                  <c:v>3.0703995086227951</c:v>
                </c:pt>
                <c:pt idx="7836">
                  <c:v>-6.1601550807092895</c:v>
                </c:pt>
                <c:pt idx="7837">
                  <c:v>-4.6830504040615599</c:v>
                </c:pt>
                <c:pt idx="7838">
                  <c:v>11.640798678111</c:v>
                </c:pt>
                <c:pt idx="7839">
                  <c:v>-3.9180079375029599</c:v>
                </c:pt>
                <c:pt idx="7840">
                  <c:v>-6.1148051337997753</c:v>
                </c:pt>
                <c:pt idx="7841">
                  <c:v>1.7664110552295715</c:v>
                </c:pt>
                <c:pt idx="7842">
                  <c:v>10.692473819324849</c:v>
                </c:pt>
                <c:pt idx="7843">
                  <c:v>-8.671768638820474</c:v>
                </c:pt>
                <c:pt idx="7844">
                  <c:v>-6.1108625877417051</c:v>
                </c:pt>
                <c:pt idx="7845">
                  <c:v>8.7988070479608496</c:v>
                </c:pt>
                <c:pt idx="7846">
                  <c:v>7.7393277821836453</c:v>
                </c:pt>
                <c:pt idx="7847">
                  <c:v>-12.39128716226735</c:v>
                </c:pt>
                <c:pt idx="7848">
                  <c:v>-6.1271074749262651</c:v>
                </c:pt>
                <c:pt idx="7849">
                  <c:v>11.23118318800695</c:v>
                </c:pt>
                <c:pt idx="7850">
                  <c:v>3.2043495452026498</c:v>
                </c:pt>
                <c:pt idx="7851">
                  <c:v>-9.8013442020019657</c:v>
                </c:pt>
                <c:pt idx="7852">
                  <c:v>-2.9825747629739952</c:v>
                </c:pt>
                <c:pt idx="7853">
                  <c:v>12.73609656404135</c:v>
                </c:pt>
                <c:pt idx="7854">
                  <c:v>-1.8519389140223386</c:v>
                </c:pt>
                <c:pt idx="7855">
                  <c:v>-6.3716770112610295</c:v>
                </c:pt>
                <c:pt idx="7856">
                  <c:v>5.2170997086664599</c:v>
                </c:pt>
                <c:pt idx="7857">
                  <c:v>11.2032052657476</c:v>
                </c:pt>
                <c:pt idx="7858">
                  <c:v>-8.637878179695635</c:v>
                </c:pt>
                <c:pt idx="7859">
                  <c:v>-6.5368404332609504</c:v>
                </c:pt>
                <c:pt idx="7860">
                  <c:v>9.6707397875118097</c:v>
                </c:pt>
                <c:pt idx="7861">
                  <c:v>8.8430575264097762</c:v>
                </c:pt>
                <c:pt idx="7862">
                  <c:v>-11.70722342159865</c:v>
                </c:pt>
                <c:pt idx="7863">
                  <c:v>-5.6661245678320746</c:v>
                </c:pt>
                <c:pt idx="7864">
                  <c:v>12.176635579263699</c:v>
                </c:pt>
                <c:pt idx="7865">
                  <c:v>1.5695288302370181</c:v>
                </c:pt>
                <c:pt idx="7866">
                  <c:v>-13.2250775917979</c:v>
                </c:pt>
                <c:pt idx="7867">
                  <c:v>0.78448635574704895</c:v>
                </c:pt>
                <c:pt idx="7868">
                  <c:v>12.638293262401099</c:v>
                </c:pt>
                <c:pt idx="7869">
                  <c:v>-4.28051608802462</c:v>
                </c:pt>
                <c:pt idx="7870">
                  <c:v>-7.0893350604225152</c:v>
                </c:pt>
                <c:pt idx="7871">
                  <c:v>6.369145338651685</c:v>
                </c:pt>
                <c:pt idx="7872">
                  <c:v>10.381938419614741</c:v>
                </c:pt>
                <c:pt idx="7873">
                  <c:v>-9.3425653932642199</c:v>
                </c:pt>
                <c:pt idx="7874">
                  <c:v>-7.1728473783830147</c:v>
                </c:pt>
                <c:pt idx="7875">
                  <c:v>9.4692754692264849</c:v>
                </c:pt>
                <c:pt idx="7876">
                  <c:v>6.8489222480516947</c:v>
                </c:pt>
                <c:pt idx="7877">
                  <c:v>-12.189322115551551</c:v>
                </c:pt>
                <c:pt idx="7878">
                  <c:v>-5.7676071150210149</c:v>
                </c:pt>
                <c:pt idx="7879">
                  <c:v>12.49053944853455</c:v>
                </c:pt>
                <c:pt idx="7880">
                  <c:v>1.3817671245954695</c:v>
                </c:pt>
                <c:pt idx="7881">
                  <c:v>-13.703315157485001</c:v>
                </c:pt>
                <c:pt idx="7882">
                  <c:v>0.49610390256185349</c:v>
                </c:pt>
                <c:pt idx="7883">
                  <c:v>12.48225089869525</c:v>
                </c:pt>
                <c:pt idx="7884">
                  <c:v>-5.3195620821984555</c:v>
                </c:pt>
                <c:pt idx="7885">
                  <c:v>-7.5277733825202446</c:v>
                </c:pt>
                <c:pt idx="7886">
                  <c:v>6.3922379909238352</c:v>
                </c:pt>
                <c:pt idx="7887">
                  <c:v>11.21119938782445</c:v>
                </c:pt>
                <c:pt idx="7888">
                  <c:v>-9.4541571847951644</c:v>
                </c:pt>
                <c:pt idx="7889">
                  <c:v>-7.6683636902509154</c:v>
                </c:pt>
                <c:pt idx="7890">
                  <c:v>11.041556096764051</c:v>
                </c:pt>
                <c:pt idx="7891">
                  <c:v>7.2423385270400251</c:v>
                </c:pt>
                <c:pt idx="7892">
                  <c:v>-12.2770190069775</c:v>
                </c:pt>
                <c:pt idx="7893">
                  <c:v>-2.4154427014409001</c:v>
                </c:pt>
                <c:pt idx="7894">
                  <c:v>13.3658464011442</c:v>
                </c:pt>
                <c:pt idx="7895">
                  <c:v>1.3725514072873148</c:v>
                </c:pt>
                <c:pt idx="7896">
                  <c:v>-13.245820498031851</c:v>
                </c:pt>
                <c:pt idx="7897">
                  <c:v>2.7716581326065501</c:v>
                </c:pt>
                <c:pt idx="7898">
                  <c:v>13.1485879247717</c:v>
                </c:pt>
                <c:pt idx="7899">
                  <c:v>-5.9841303110727448</c:v>
                </c:pt>
                <c:pt idx="7900">
                  <c:v>-11.1714360458491</c:v>
                </c:pt>
                <c:pt idx="7901">
                  <c:v>8.7076153251280459</c:v>
                </c:pt>
                <c:pt idx="7902">
                  <c:v>11.220235440095049</c:v>
                </c:pt>
                <c:pt idx="7903">
                  <c:v>-10.146532577487609</c:v>
                </c:pt>
                <c:pt idx="7904">
                  <c:v>-7.51410768462158</c:v>
                </c:pt>
                <c:pt idx="7905">
                  <c:v>11.9378647305738</c:v>
                </c:pt>
                <c:pt idx="7906">
                  <c:v>5.952358886730285</c:v>
                </c:pt>
                <c:pt idx="7907">
                  <c:v>-12.536395897682649</c:v>
                </c:pt>
                <c:pt idx="7908">
                  <c:v>-3.8774665105304349</c:v>
                </c:pt>
                <c:pt idx="7909">
                  <c:v>13.31379555994285</c:v>
                </c:pt>
                <c:pt idx="7910">
                  <c:v>-1.6747792263073153</c:v>
                </c:pt>
                <c:pt idx="7911">
                  <c:v>-12.90092649567255</c:v>
                </c:pt>
                <c:pt idx="7912">
                  <c:v>4.2376263605299949</c:v>
                </c:pt>
                <c:pt idx="7913">
                  <c:v>12.6208711338288</c:v>
                </c:pt>
                <c:pt idx="7914">
                  <c:v>-6.2675319406399899</c:v>
                </c:pt>
                <c:pt idx="7915">
                  <c:v>-10.8980440229039</c:v>
                </c:pt>
                <c:pt idx="7916">
                  <c:v>10.142088165378215</c:v>
                </c:pt>
                <c:pt idx="7917">
                  <c:v>9.1872914971188457</c:v>
                </c:pt>
                <c:pt idx="7918">
                  <c:v>-11.99339502571725</c:v>
                </c:pt>
                <c:pt idx="7919">
                  <c:v>-8.2709837385604956</c:v>
                </c:pt>
                <c:pt idx="7920">
                  <c:v>12.0560296240714</c:v>
                </c:pt>
                <c:pt idx="7921">
                  <c:v>3.6365555457063001</c:v>
                </c:pt>
                <c:pt idx="7922">
                  <c:v>-13.6176078173043</c:v>
                </c:pt>
                <c:pt idx="7923">
                  <c:v>-3.2355282951815454</c:v>
                </c:pt>
                <c:pt idx="7924">
                  <c:v>12.86727708740645</c:v>
                </c:pt>
                <c:pt idx="7925">
                  <c:v>-2.4112688965430249</c:v>
                </c:pt>
                <c:pt idx="7926">
                  <c:v>-13.658856994542599</c:v>
                </c:pt>
                <c:pt idx="7927">
                  <c:v>4.5410874602790949</c:v>
                </c:pt>
                <c:pt idx="7928">
                  <c:v>10.92046579518685</c:v>
                </c:pt>
                <c:pt idx="7929">
                  <c:v>-9.8942569261411393</c:v>
                </c:pt>
                <c:pt idx="7930">
                  <c:v>-8.6486037218111598</c:v>
                </c:pt>
                <c:pt idx="7931">
                  <c:v>8.5352510312383707</c:v>
                </c:pt>
                <c:pt idx="7932">
                  <c:v>8.3683413503505744</c:v>
                </c:pt>
                <c:pt idx="7933">
                  <c:v>-13.07604507317815</c:v>
                </c:pt>
                <c:pt idx="7934">
                  <c:v>-6.8214648361582553</c:v>
                </c:pt>
                <c:pt idx="7935">
                  <c:v>11.930178753639151</c:v>
                </c:pt>
                <c:pt idx="7936">
                  <c:v>1.8953357861334146</c:v>
                </c:pt>
                <c:pt idx="7937">
                  <c:v>-14.26813090723765</c:v>
                </c:pt>
                <c:pt idx="7938">
                  <c:v>-0.15167851995482506</c:v>
                </c:pt>
                <c:pt idx="7939">
                  <c:v>12.262745173183351</c:v>
                </c:pt>
                <c:pt idx="7940">
                  <c:v>-5.0760685292742647</c:v>
                </c:pt>
                <c:pt idx="7941">
                  <c:v>-8.2231770490836311</c:v>
                </c:pt>
                <c:pt idx="7942">
                  <c:v>4.1917297088011098</c:v>
                </c:pt>
                <c:pt idx="7943">
                  <c:v>10.472031727496825</c:v>
                </c:pt>
                <c:pt idx="7944">
                  <c:v>-9.6238858161386496</c:v>
                </c:pt>
                <c:pt idx="7945">
                  <c:v>-8.0310148246137043</c:v>
                </c:pt>
                <c:pt idx="7946">
                  <c:v>9.6273148868108649</c:v>
                </c:pt>
                <c:pt idx="7947">
                  <c:v>6.9147667986355046</c:v>
                </c:pt>
                <c:pt idx="7948">
                  <c:v>-12.9413813660457</c:v>
                </c:pt>
                <c:pt idx="7949">
                  <c:v>-5.5363366696303657</c:v>
                </c:pt>
                <c:pt idx="7950">
                  <c:v>12.2670880080959</c:v>
                </c:pt>
                <c:pt idx="7951">
                  <c:v>1.6537868416259931</c:v>
                </c:pt>
                <c:pt idx="7952">
                  <c:v>-8.5851852050730351</c:v>
                </c:pt>
                <c:pt idx="7953">
                  <c:v>0.19320877058741204</c:v>
                </c:pt>
                <c:pt idx="7954">
                  <c:v>12.53051743265685</c:v>
                </c:pt>
                <c:pt idx="7955">
                  <c:v>-6.1172401826387244</c:v>
                </c:pt>
                <c:pt idx="7956">
                  <c:v>-7.7833581800031553</c:v>
                </c:pt>
                <c:pt idx="7957">
                  <c:v>6.16299300969483</c:v>
                </c:pt>
                <c:pt idx="7958">
                  <c:v>10.573144193603749</c:v>
                </c:pt>
                <c:pt idx="7959">
                  <c:v>-9.9834198431893295</c:v>
                </c:pt>
                <c:pt idx="7960">
                  <c:v>-7.7099040652484998</c:v>
                </c:pt>
                <c:pt idx="7961">
                  <c:v>10.33736679831806</c:v>
                </c:pt>
                <c:pt idx="7962">
                  <c:v>6.6803455714083206</c:v>
                </c:pt>
                <c:pt idx="7963">
                  <c:v>-13.3089619757269</c:v>
                </c:pt>
                <c:pt idx="7964">
                  <c:v>-3.953259103949625</c:v>
                </c:pt>
                <c:pt idx="7965">
                  <c:v>12.45531420188575</c:v>
                </c:pt>
                <c:pt idx="7966">
                  <c:v>-0.77363476050575597</c:v>
                </c:pt>
                <c:pt idx="7967">
                  <c:v>-7.6809797507879303</c:v>
                </c:pt>
                <c:pt idx="7968">
                  <c:v>3.8628137103778899</c:v>
                </c:pt>
                <c:pt idx="7969">
                  <c:v>12.261942301112999</c:v>
                </c:pt>
                <c:pt idx="7970">
                  <c:v>-6.1943773150627948</c:v>
                </c:pt>
                <c:pt idx="7971">
                  <c:v>-7.6076206079154751</c:v>
                </c:pt>
                <c:pt idx="7972">
                  <c:v>7.6348306861703401</c:v>
                </c:pt>
                <c:pt idx="7973">
                  <c:v>9.3820154360467551</c:v>
                </c:pt>
                <c:pt idx="7974">
                  <c:v>-11.457350162462699</c:v>
                </c:pt>
                <c:pt idx="7975">
                  <c:v>-7.5198771353877003</c:v>
                </c:pt>
                <c:pt idx="7976">
                  <c:v>11.853658323824749</c:v>
                </c:pt>
                <c:pt idx="7977">
                  <c:v>4.1839734968690099</c:v>
                </c:pt>
                <c:pt idx="7978">
                  <c:v>-13.661537822319699</c:v>
                </c:pt>
                <c:pt idx="7979">
                  <c:v>-3.620447490534485</c:v>
                </c:pt>
                <c:pt idx="7980">
                  <c:v>12.70909553034895</c:v>
                </c:pt>
                <c:pt idx="7981">
                  <c:v>-1.28188625164304</c:v>
                </c:pt>
                <c:pt idx="7982">
                  <c:v>-7.5377577239721401</c:v>
                </c:pt>
                <c:pt idx="7983">
                  <c:v>1.9775668808826083</c:v>
                </c:pt>
                <c:pt idx="7984">
                  <c:v>11.78361053236485</c:v>
                </c:pt>
                <c:pt idx="7985">
                  <c:v>-7.0790460493593699</c:v>
                </c:pt>
                <c:pt idx="7986">
                  <c:v>-7.5017076909135101</c:v>
                </c:pt>
                <c:pt idx="7987">
                  <c:v>8.9946893714566691</c:v>
                </c:pt>
                <c:pt idx="7988">
                  <c:v>8.5590578403187099</c:v>
                </c:pt>
                <c:pt idx="7989">
                  <c:v>-11.6909912206324</c:v>
                </c:pt>
                <c:pt idx="7990">
                  <c:v>-7.4007061574133157</c:v>
                </c:pt>
                <c:pt idx="7991">
                  <c:v>11.013905384669599</c:v>
                </c:pt>
                <c:pt idx="7992">
                  <c:v>2.4189151491844099</c:v>
                </c:pt>
                <c:pt idx="7993">
                  <c:v>-10.75421040533684</c:v>
                </c:pt>
                <c:pt idx="7994">
                  <c:v>-3.309445165635585</c:v>
                </c:pt>
                <c:pt idx="7995">
                  <c:v>11.7893486353731</c:v>
                </c:pt>
                <c:pt idx="7996">
                  <c:v>-3.3727686043903899</c:v>
                </c:pt>
                <c:pt idx="7997">
                  <c:v>-7.2070452204560249</c:v>
                </c:pt>
                <c:pt idx="7998">
                  <c:v>3.5798975779606348</c:v>
                </c:pt>
                <c:pt idx="7999">
                  <c:v>10.57541174599335</c:v>
                </c:pt>
                <c:pt idx="8000">
                  <c:v>-9.3990473074568008</c:v>
                </c:pt>
                <c:pt idx="8001">
                  <c:v>-7.0384825820762398</c:v>
                </c:pt>
                <c:pt idx="8002">
                  <c:v>8.0382703275172602</c:v>
                </c:pt>
                <c:pt idx="8003">
                  <c:v>7.9817046986196551</c:v>
                </c:pt>
                <c:pt idx="8004">
                  <c:v>-12.4901166532732</c:v>
                </c:pt>
                <c:pt idx="8005">
                  <c:v>-6.9402963331292593</c:v>
                </c:pt>
                <c:pt idx="8006">
                  <c:v>11.6287254516578</c:v>
                </c:pt>
                <c:pt idx="8007">
                  <c:v>3.2101238602184852</c:v>
                </c:pt>
                <c:pt idx="8008">
                  <c:v>-7.511383224006325</c:v>
                </c:pt>
                <c:pt idx="8009">
                  <c:v>-2.0885648045034242</c:v>
                </c:pt>
                <c:pt idx="8010">
                  <c:v>11.988575225275149</c:v>
                </c:pt>
                <c:pt idx="8011">
                  <c:v>-5.011270013251405</c:v>
                </c:pt>
                <c:pt idx="8012">
                  <c:v>-6.9170646891911849</c:v>
                </c:pt>
                <c:pt idx="8013">
                  <c:v>4.8405777360112303</c:v>
                </c:pt>
                <c:pt idx="8014">
                  <c:v>10.604663719022749</c:v>
                </c:pt>
                <c:pt idx="8015">
                  <c:v>-9.0836598798689394</c:v>
                </c:pt>
                <c:pt idx="8016">
                  <c:v>-6.8894536973437503</c:v>
                </c:pt>
                <c:pt idx="8017">
                  <c:v>9.4811007715441846</c:v>
                </c:pt>
                <c:pt idx="8018">
                  <c:v>6.7780450168992097</c:v>
                </c:pt>
                <c:pt idx="8019">
                  <c:v>-12.896699988199899</c:v>
                </c:pt>
                <c:pt idx="8020">
                  <c:v>-5.3306515043773395</c:v>
                </c:pt>
                <c:pt idx="8021">
                  <c:v>12.417026129755751</c:v>
                </c:pt>
                <c:pt idx="8022">
                  <c:v>1.2326344794902222</c:v>
                </c:pt>
                <c:pt idx="8023">
                  <c:v>-7.5478797348525948</c:v>
                </c:pt>
                <c:pt idx="8024">
                  <c:v>7.8300416120349992E-2</c:v>
                </c:pt>
                <c:pt idx="8025">
                  <c:v>11.756574272220849</c:v>
                </c:pt>
                <c:pt idx="8026">
                  <c:v>-5.8333950510203501</c:v>
                </c:pt>
                <c:pt idx="8027">
                  <c:v>-6.8966686947645099</c:v>
                </c:pt>
                <c:pt idx="8028">
                  <c:v>6.4257440823017902</c:v>
                </c:pt>
                <c:pt idx="8029">
                  <c:v>9.1881672432433206</c:v>
                </c:pt>
                <c:pt idx="8030">
                  <c:v>-11.21662951480495</c:v>
                </c:pt>
                <c:pt idx="8031">
                  <c:v>-6.7941404943181753</c:v>
                </c:pt>
                <c:pt idx="8032">
                  <c:v>9.7640154078862302</c:v>
                </c:pt>
                <c:pt idx="8033">
                  <c:v>5.4344081622184301</c:v>
                </c:pt>
                <c:pt idx="8034">
                  <c:v>-13.415348126694649</c:v>
                </c:pt>
                <c:pt idx="8035">
                  <c:v>-5.9511086502705606</c:v>
                </c:pt>
                <c:pt idx="8036">
                  <c:v>11.877112704354751</c:v>
                </c:pt>
                <c:pt idx="8037">
                  <c:v>-0.88262121289484197</c:v>
                </c:pt>
                <c:pt idx="8038">
                  <c:v>-6.7621698533886949</c:v>
                </c:pt>
                <c:pt idx="8039">
                  <c:v>2.0021955530597646</c:v>
                </c:pt>
                <c:pt idx="8040">
                  <c:v>11.842172622978349</c:v>
                </c:pt>
                <c:pt idx="8041">
                  <c:v>-6.4598883903638207</c:v>
                </c:pt>
                <c:pt idx="8042">
                  <c:v>-6.7764122421755246</c:v>
                </c:pt>
                <c:pt idx="8043">
                  <c:v>8.212245723649545</c:v>
                </c:pt>
                <c:pt idx="8044">
                  <c:v>10.154192483918649</c:v>
                </c:pt>
                <c:pt idx="8045">
                  <c:v>-10.74809389663195</c:v>
                </c:pt>
                <c:pt idx="8046">
                  <c:v>-6.8768969749322899</c:v>
                </c:pt>
                <c:pt idx="8047">
                  <c:v>11.799380855901401</c:v>
                </c:pt>
                <c:pt idx="8048">
                  <c:v>6.0703726669096554</c:v>
                </c:pt>
                <c:pt idx="8049">
                  <c:v>-12.84773314937345</c:v>
                </c:pt>
                <c:pt idx="8050">
                  <c:v>-3.3881676270736696</c:v>
                </c:pt>
                <c:pt idx="8051">
                  <c:v>13.16659988239665</c:v>
                </c:pt>
                <c:pt idx="8052">
                  <c:v>0.418233922173957</c:v>
                </c:pt>
                <c:pt idx="8053">
                  <c:v>-13.097988977538801</c:v>
                </c:pt>
                <c:pt idx="8054">
                  <c:v>3.0009324268092854</c:v>
                </c:pt>
                <c:pt idx="8055">
                  <c:v>12.41318764529135</c:v>
                </c:pt>
                <c:pt idx="8056">
                  <c:v>-6.5335497952517549</c:v>
                </c:pt>
                <c:pt idx="8057">
                  <c:v>-7.4268865795574648</c:v>
                </c:pt>
                <c:pt idx="8058">
                  <c:v>9.4986286464884255</c:v>
                </c:pt>
                <c:pt idx="8059">
                  <c:v>10.295522009659649</c:v>
                </c:pt>
                <c:pt idx="8060">
                  <c:v>-10.204308857963486</c:v>
                </c:pt>
                <c:pt idx="8061">
                  <c:v>-7.3411542587525203</c:v>
                </c:pt>
                <c:pt idx="8062">
                  <c:v>12.1252974930861</c:v>
                </c:pt>
                <c:pt idx="8063">
                  <c:v>4.0543451236465593</c:v>
                </c:pt>
                <c:pt idx="8064">
                  <c:v>-13.101546381295</c:v>
                </c:pt>
                <c:pt idx="8065">
                  <c:v>-3.0470727434470448</c:v>
                </c:pt>
                <c:pt idx="8066">
                  <c:v>13.05242425016575</c:v>
                </c:pt>
                <c:pt idx="8067">
                  <c:v>-2.7548041981957399</c:v>
                </c:pt>
                <c:pt idx="8068">
                  <c:v>-12.842133059457449</c:v>
                </c:pt>
                <c:pt idx="8069">
                  <c:v>5.0245466860214902</c:v>
                </c:pt>
                <c:pt idx="8070">
                  <c:v>12.573985269842449</c:v>
                </c:pt>
                <c:pt idx="8071">
                  <c:v>-7.6569365420582098</c:v>
                </c:pt>
                <c:pt idx="8072">
                  <c:v>-10.560841486104</c:v>
                </c:pt>
                <c:pt idx="8073">
                  <c:v>10.381180044700764</c:v>
                </c:pt>
                <c:pt idx="8074">
                  <c:v>9.4486428955324264</c:v>
                </c:pt>
                <c:pt idx="8075">
                  <c:v>-11.3284869010502</c:v>
                </c:pt>
                <c:pt idx="8076">
                  <c:v>-5.78307622754261</c:v>
                </c:pt>
                <c:pt idx="8077">
                  <c:v>13.09081761722905</c:v>
                </c:pt>
                <c:pt idx="8078">
                  <c:v>3.88045950443535</c:v>
                </c:pt>
                <c:pt idx="8079">
                  <c:v>-12.32267664794295</c:v>
                </c:pt>
                <c:pt idx="8080">
                  <c:v>1.0580711574067749</c:v>
                </c:pt>
                <c:pt idx="8081">
                  <c:v>14.309470153293901</c:v>
                </c:pt>
                <c:pt idx="8082">
                  <c:v>-1.0326751100096399</c:v>
                </c:pt>
                <c:pt idx="8083">
                  <c:v>-12.1799362198369</c:v>
                </c:pt>
                <c:pt idx="8084">
                  <c:v>6.8701688941001651</c:v>
                </c:pt>
                <c:pt idx="8085">
                  <c:v>11.832585711438099</c:v>
                </c:pt>
                <c:pt idx="8086">
                  <c:v>-7.9263836359829298</c:v>
                </c:pt>
                <c:pt idx="8087">
                  <c:v>-9.1721085143504162</c:v>
                </c:pt>
                <c:pt idx="8088">
                  <c:v>11.5532129291663</c:v>
                </c:pt>
                <c:pt idx="8089">
                  <c:v>9.6256571572349099</c:v>
                </c:pt>
                <c:pt idx="8090">
                  <c:v>-11.1079732919764</c:v>
                </c:pt>
                <c:pt idx="8091">
                  <c:v>-5.05155849731727</c:v>
                </c:pt>
                <c:pt idx="8092">
                  <c:v>13.596117027519849</c:v>
                </c:pt>
                <c:pt idx="8093">
                  <c:v>3.8893282013603803</c:v>
                </c:pt>
                <c:pt idx="8094">
                  <c:v>-12.853008052571749</c:v>
                </c:pt>
                <c:pt idx="8095">
                  <c:v>0.8507000127350095</c:v>
                </c:pt>
                <c:pt idx="8096">
                  <c:v>13.490979018983399</c:v>
                </c:pt>
                <c:pt idx="8097">
                  <c:v>-3.0908922394814002</c:v>
                </c:pt>
                <c:pt idx="8098">
                  <c:v>-12.3848246430153</c:v>
                </c:pt>
                <c:pt idx="8099">
                  <c:v>6.9623205500377559</c:v>
                </c:pt>
                <c:pt idx="8100">
                  <c:v>11.767514206655701</c:v>
                </c:pt>
                <c:pt idx="8101">
                  <c:v>-9.0165699706789155</c:v>
                </c:pt>
                <c:pt idx="8102">
                  <c:v>-9.7623619230024445</c:v>
                </c:pt>
                <c:pt idx="8103">
                  <c:v>10.9141071887806</c:v>
                </c:pt>
                <c:pt idx="8104">
                  <c:v>5.8772946869192992</c:v>
                </c:pt>
                <c:pt idx="8105">
                  <c:v>-12.937887486614699</c:v>
                </c:pt>
                <c:pt idx="8106">
                  <c:v>-4.434228242942055</c:v>
                </c:pt>
                <c:pt idx="8107">
                  <c:v>13.009093078248501</c:v>
                </c:pt>
                <c:pt idx="8108">
                  <c:v>-1.4622052541999335</c:v>
                </c:pt>
                <c:pt idx="8109">
                  <c:v>-14.27449287729255</c:v>
                </c:pt>
                <c:pt idx="8110">
                  <c:v>-2.238498174835013E-3</c:v>
                </c:pt>
                <c:pt idx="8111">
                  <c:v>11.8207938393953</c:v>
                </c:pt>
                <c:pt idx="8112">
                  <c:v>-6.7978496042871903</c:v>
                </c:pt>
                <c:pt idx="8113">
                  <c:v>-13.1230251364303</c:v>
                </c:pt>
                <c:pt idx="8114">
                  <c:v>6.7568665154345098</c:v>
                </c:pt>
                <c:pt idx="8115">
                  <c:v>9.8628046916969865</c:v>
                </c:pt>
                <c:pt idx="8116">
                  <c:v>-11.479195757895351</c:v>
                </c:pt>
                <c:pt idx="8117">
                  <c:v>-9.2798475096189907</c:v>
                </c:pt>
                <c:pt idx="8118">
                  <c:v>10.488378847828901</c:v>
                </c:pt>
                <c:pt idx="8119">
                  <c:v>5.7040557195274797</c:v>
                </c:pt>
                <c:pt idx="8120">
                  <c:v>-14.25244400972835</c:v>
                </c:pt>
                <c:pt idx="8121">
                  <c:v>-5.8007807051256801</c:v>
                </c:pt>
                <c:pt idx="8122">
                  <c:v>12.209566292926599</c:v>
                </c:pt>
                <c:pt idx="8123">
                  <c:v>-1.5420161282145104</c:v>
                </c:pt>
                <c:pt idx="8124">
                  <c:v>-11.80289685082813</c:v>
                </c:pt>
                <c:pt idx="8125">
                  <c:v>1.8571949323733079</c:v>
                </c:pt>
                <c:pt idx="8126">
                  <c:v>11.206277387509999</c:v>
                </c:pt>
                <c:pt idx="8127">
                  <c:v>-8.0354383941597405</c:v>
                </c:pt>
                <c:pt idx="8128">
                  <c:v>-8.6155582688278454</c:v>
                </c:pt>
                <c:pt idx="8129">
                  <c:v>7.5343315134476452</c:v>
                </c:pt>
                <c:pt idx="8130">
                  <c:v>8.4338665298055897</c:v>
                </c:pt>
                <c:pt idx="8131">
                  <c:v>-12.75673090610635</c:v>
                </c:pt>
                <c:pt idx="8132">
                  <c:v>-8.3043293255693449</c:v>
                </c:pt>
                <c:pt idx="8133">
                  <c:v>10.640926028078001</c:v>
                </c:pt>
                <c:pt idx="8134">
                  <c:v>2.1242044294214599</c:v>
                </c:pt>
                <c:pt idx="8135">
                  <c:v>-8.0883768224473798</c:v>
                </c:pt>
                <c:pt idx="8136">
                  <c:v>-3.0595894041296097</c:v>
                </c:pt>
                <c:pt idx="8137">
                  <c:v>11.5632073409024</c:v>
                </c:pt>
                <c:pt idx="8138">
                  <c:v>-1.9360812477153977</c:v>
                </c:pt>
                <c:pt idx="8139">
                  <c:v>-7.7177048133914603</c:v>
                </c:pt>
                <c:pt idx="8140">
                  <c:v>3.76421079988781</c:v>
                </c:pt>
                <c:pt idx="8141">
                  <c:v>11.1061363813917</c:v>
                </c:pt>
                <c:pt idx="8142">
                  <c:v>-8.4410899809156792</c:v>
                </c:pt>
                <c:pt idx="8143">
                  <c:v>-7.4278715803028152</c:v>
                </c:pt>
                <c:pt idx="8144">
                  <c:v>8.2916002312226951</c:v>
                </c:pt>
                <c:pt idx="8145">
                  <c:v>7.5118647876518203</c:v>
                </c:pt>
                <c:pt idx="8146">
                  <c:v>-12.93753256021955</c:v>
                </c:pt>
                <c:pt idx="8147">
                  <c:v>-7.1665571970063198</c:v>
                </c:pt>
                <c:pt idx="8148">
                  <c:v>10.93234600177775</c:v>
                </c:pt>
                <c:pt idx="8149">
                  <c:v>2.8307706199075051</c:v>
                </c:pt>
                <c:pt idx="8150">
                  <c:v>-7.0449165563757354</c:v>
                </c:pt>
                <c:pt idx="8151">
                  <c:v>-3.179474816108165</c:v>
                </c:pt>
                <c:pt idx="8152">
                  <c:v>11.475290483738501</c:v>
                </c:pt>
                <c:pt idx="8153">
                  <c:v>-3.8599314776500648</c:v>
                </c:pt>
                <c:pt idx="8154">
                  <c:v>-6.7750897474486198</c:v>
                </c:pt>
                <c:pt idx="8155">
                  <c:v>2.6490508318739501</c:v>
                </c:pt>
                <c:pt idx="8156">
                  <c:v>9.3530684828307855</c:v>
                </c:pt>
                <c:pt idx="8157">
                  <c:v>-9.1292886924646854</c:v>
                </c:pt>
                <c:pt idx="8158">
                  <c:v>-6.3330660550108053</c:v>
                </c:pt>
                <c:pt idx="8159">
                  <c:v>9.1681477369310898</c:v>
                </c:pt>
                <c:pt idx="8160">
                  <c:v>5.8838722324779651</c:v>
                </c:pt>
                <c:pt idx="8161">
                  <c:v>-8.84061689092065</c:v>
                </c:pt>
                <c:pt idx="8162">
                  <c:v>-5.8258628407341497</c:v>
                </c:pt>
                <c:pt idx="8163">
                  <c:v>11.2178365042934</c:v>
                </c:pt>
                <c:pt idx="8164">
                  <c:v>1.4138324824405224</c:v>
                </c:pt>
                <c:pt idx="8165">
                  <c:v>-6.3421677806729555</c:v>
                </c:pt>
                <c:pt idx="8166">
                  <c:v>-1.921775413254071</c:v>
                </c:pt>
                <c:pt idx="8167">
                  <c:v>11.780813488897952</c:v>
                </c:pt>
                <c:pt idx="8168">
                  <c:v>-5.5895661810278945</c:v>
                </c:pt>
                <c:pt idx="8169">
                  <c:v>-6.2916240337495655</c:v>
                </c:pt>
                <c:pt idx="8170">
                  <c:v>5.6712048086023401</c:v>
                </c:pt>
                <c:pt idx="8171">
                  <c:v>10.327572032915064</c:v>
                </c:pt>
                <c:pt idx="8172">
                  <c:v>-10.877878944612899</c:v>
                </c:pt>
                <c:pt idx="8173">
                  <c:v>-6.2627881714008202</c:v>
                </c:pt>
                <c:pt idx="8174">
                  <c:v>9.7552395449949252</c:v>
                </c:pt>
                <c:pt idx="8175">
                  <c:v>6.6027731583852001</c:v>
                </c:pt>
                <c:pt idx="8176">
                  <c:v>-12.944647373574799</c:v>
                </c:pt>
                <c:pt idx="8177">
                  <c:v>-5.9057238714422349</c:v>
                </c:pt>
                <c:pt idx="8178">
                  <c:v>11.770820382398149</c:v>
                </c:pt>
                <c:pt idx="8179">
                  <c:v>-1.1303359271526099</c:v>
                </c:pt>
                <c:pt idx="8180">
                  <c:v>-6.3540446849616856</c:v>
                </c:pt>
                <c:pt idx="8181">
                  <c:v>-0.37603700611417745</c:v>
                </c:pt>
                <c:pt idx="8182">
                  <c:v>11.569630448777652</c:v>
                </c:pt>
                <c:pt idx="8183">
                  <c:v>-7.0023033150292253</c:v>
                </c:pt>
                <c:pt idx="8184">
                  <c:v>-6.3254060800204899</c:v>
                </c:pt>
                <c:pt idx="8185">
                  <c:v>6.1033176994344203</c:v>
                </c:pt>
                <c:pt idx="8186">
                  <c:v>9.5534364202364195</c:v>
                </c:pt>
                <c:pt idx="8187">
                  <c:v>-10.58253337647735</c:v>
                </c:pt>
                <c:pt idx="8188">
                  <c:v>-6.2772677036097697</c:v>
                </c:pt>
                <c:pt idx="8189">
                  <c:v>9.8339472673416051</c:v>
                </c:pt>
                <c:pt idx="8190">
                  <c:v>4.2905346728579099</c:v>
                </c:pt>
                <c:pt idx="8191">
                  <c:v>-13.36983961402945</c:v>
                </c:pt>
                <c:pt idx="8192">
                  <c:v>-4.2523741903599452</c:v>
                </c:pt>
                <c:pt idx="8193">
                  <c:v>11.765181971615849</c:v>
                </c:pt>
                <c:pt idx="8194">
                  <c:v>-1.6569110762147625</c:v>
                </c:pt>
                <c:pt idx="8195">
                  <c:v>-6.3471266401143094</c:v>
                </c:pt>
                <c:pt idx="8196">
                  <c:v>0.66225876171139397</c:v>
                </c:pt>
                <c:pt idx="8197">
                  <c:v>11.086645270419151</c:v>
                </c:pt>
                <c:pt idx="8198">
                  <c:v>-7.6143713821378149</c:v>
                </c:pt>
                <c:pt idx="8199">
                  <c:v>-6.3084433289689397</c:v>
                </c:pt>
                <c:pt idx="8200">
                  <c:v>7.2090474713378203</c:v>
                </c:pt>
                <c:pt idx="8201">
                  <c:v>9.1475460219156002</c:v>
                </c:pt>
                <c:pt idx="8202">
                  <c:v>-11.7200768800011</c:v>
                </c:pt>
                <c:pt idx="8203">
                  <c:v>-6.3597869277344596</c:v>
                </c:pt>
                <c:pt idx="8204">
                  <c:v>10.51114882679215</c:v>
                </c:pt>
                <c:pt idx="8205">
                  <c:v>3.1204726084734702</c:v>
                </c:pt>
                <c:pt idx="8206">
                  <c:v>-9.9657886241939355</c:v>
                </c:pt>
                <c:pt idx="8207">
                  <c:v>-2.8486690605276399</c:v>
                </c:pt>
                <c:pt idx="8208">
                  <c:v>11.862808575812451</c:v>
                </c:pt>
                <c:pt idx="8209">
                  <c:v>-2.9531376546884549</c:v>
                </c:pt>
                <c:pt idx="8210">
                  <c:v>-6.4504209514845243</c:v>
                </c:pt>
                <c:pt idx="8211">
                  <c:v>2.2297118934994251</c:v>
                </c:pt>
                <c:pt idx="8212">
                  <c:v>11.226832578557151</c:v>
                </c:pt>
                <c:pt idx="8213">
                  <c:v>-7.7275709012873754</c:v>
                </c:pt>
                <c:pt idx="8214">
                  <c:v>-6.4679708391894399</c:v>
                </c:pt>
                <c:pt idx="8215">
                  <c:v>8.5765999705085747</c:v>
                </c:pt>
                <c:pt idx="8216">
                  <c:v>8.7647264356372947</c:v>
                </c:pt>
                <c:pt idx="8217">
                  <c:v>-12.025576127304699</c:v>
                </c:pt>
                <c:pt idx="8218">
                  <c:v>-6.5217624173905353</c:v>
                </c:pt>
                <c:pt idx="8219">
                  <c:v>11.27059002032285</c:v>
                </c:pt>
                <c:pt idx="8220">
                  <c:v>2.5229061664347001</c:v>
                </c:pt>
                <c:pt idx="8221">
                  <c:v>-10.169861785537551</c:v>
                </c:pt>
                <c:pt idx="8222">
                  <c:v>-2.583263670967415</c:v>
                </c:pt>
                <c:pt idx="8223">
                  <c:v>12.1850690379498</c:v>
                </c:pt>
                <c:pt idx="8224">
                  <c:v>-2.9601247811852347</c:v>
                </c:pt>
                <c:pt idx="8225">
                  <c:v>-6.6737338545055405</c:v>
                </c:pt>
                <c:pt idx="8226">
                  <c:v>4.5065789920358545</c:v>
                </c:pt>
                <c:pt idx="8227">
                  <c:v>11.0667607431464</c:v>
                </c:pt>
                <c:pt idx="8228">
                  <c:v>-7.7869612810840003</c:v>
                </c:pt>
                <c:pt idx="8229">
                  <c:v>-6.7994097730908454</c:v>
                </c:pt>
                <c:pt idx="8230">
                  <c:v>9.4753169582514598</c:v>
                </c:pt>
                <c:pt idx="8231">
                  <c:v>7.3185691358439904</c:v>
                </c:pt>
                <c:pt idx="8232">
                  <c:v>-12.02747750790245</c:v>
                </c:pt>
                <c:pt idx="8233">
                  <c:v>-6.5268317596480596</c:v>
                </c:pt>
                <c:pt idx="8234">
                  <c:v>11.783493736445749</c:v>
                </c:pt>
                <c:pt idx="8235">
                  <c:v>2.2160569809024051</c:v>
                </c:pt>
                <c:pt idx="8236">
                  <c:v>-10.398386382771591</c:v>
                </c:pt>
                <c:pt idx="8237">
                  <c:v>0.61577739030309098</c:v>
                </c:pt>
                <c:pt idx="8238">
                  <c:v>12.722164435787501</c:v>
                </c:pt>
                <c:pt idx="8239">
                  <c:v>-4.3208437219115599</c:v>
                </c:pt>
                <c:pt idx="8240">
                  <c:v>-7.0930364676410447</c:v>
                </c:pt>
                <c:pt idx="8241">
                  <c:v>6.119638652845155</c:v>
                </c:pt>
                <c:pt idx="8242">
                  <c:v>10.627518613428499</c:v>
                </c:pt>
                <c:pt idx="8243">
                  <c:v>-9.6838364329814599</c:v>
                </c:pt>
                <c:pt idx="8244">
                  <c:v>-7.12971514891189</c:v>
                </c:pt>
                <c:pt idx="8245">
                  <c:v>9.7255834603244402</c:v>
                </c:pt>
                <c:pt idx="8246">
                  <c:v>5.9177184020378348</c:v>
                </c:pt>
                <c:pt idx="8247">
                  <c:v>-12.552054679186501</c:v>
                </c:pt>
                <c:pt idx="8248">
                  <c:v>-5.8782580961774453</c:v>
                </c:pt>
                <c:pt idx="8249">
                  <c:v>12.21220905080515</c:v>
                </c:pt>
                <c:pt idx="8250">
                  <c:v>0.61813334208265047</c:v>
                </c:pt>
                <c:pt idx="8251">
                  <c:v>-13.5977878823428</c:v>
                </c:pt>
                <c:pt idx="8252">
                  <c:v>0.57155456350623157</c:v>
                </c:pt>
                <c:pt idx="8253">
                  <c:v>12.6880372835955</c:v>
                </c:pt>
                <c:pt idx="8254">
                  <c:v>-5.5242924037350249</c:v>
                </c:pt>
                <c:pt idx="8255">
                  <c:v>-7.3508343560871605</c:v>
                </c:pt>
                <c:pt idx="8256">
                  <c:v>7.4076640149804547</c:v>
                </c:pt>
                <c:pt idx="8257">
                  <c:v>10.624140570107549</c:v>
                </c:pt>
                <c:pt idx="8258">
                  <c:v>-9.6538203932284787</c:v>
                </c:pt>
                <c:pt idx="8259">
                  <c:v>-7.4253318149408294</c:v>
                </c:pt>
                <c:pt idx="8260">
                  <c:v>10.851111214151949</c:v>
                </c:pt>
                <c:pt idx="8261">
                  <c:v>5.8426897033666148</c:v>
                </c:pt>
                <c:pt idx="8262">
                  <c:v>-12.9555422229604</c:v>
                </c:pt>
                <c:pt idx="8263">
                  <c:v>-4.0787521901603796</c:v>
                </c:pt>
                <c:pt idx="8264">
                  <c:v>12.851299296248051</c:v>
                </c:pt>
                <c:pt idx="8265">
                  <c:v>-0.75819332266289252</c:v>
                </c:pt>
                <c:pt idx="8266">
                  <c:v>-13.314817832410951</c:v>
                </c:pt>
                <c:pt idx="8267">
                  <c:v>2.6206666915766696</c:v>
                </c:pt>
                <c:pt idx="8268">
                  <c:v>12.355137302682</c:v>
                </c:pt>
                <c:pt idx="8269">
                  <c:v>-6.8007502051269801</c:v>
                </c:pt>
                <c:pt idx="8270">
                  <c:v>-7.7486730572453801</c:v>
                </c:pt>
                <c:pt idx="8271">
                  <c:v>7.7948616449414851</c:v>
                </c:pt>
                <c:pt idx="8272">
                  <c:v>9.4210030990787459</c:v>
                </c:pt>
                <c:pt idx="8273">
                  <c:v>-10.8233827251238</c:v>
                </c:pt>
                <c:pt idx="8274">
                  <c:v>-7.6186287212708397</c:v>
                </c:pt>
                <c:pt idx="8275">
                  <c:v>11.9241846002583</c:v>
                </c:pt>
                <c:pt idx="8276">
                  <c:v>5.5410566873013494</c:v>
                </c:pt>
                <c:pt idx="8277">
                  <c:v>-13.684924312784549</c:v>
                </c:pt>
                <c:pt idx="8278">
                  <c:v>-2.128299965051514</c:v>
                </c:pt>
                <c:pt idx="8279">
                  <c:v>12.6137093824897</c:v>
                </c:pt>
                <c:pt idx="8280">
                  <c:v>-2.9203199293175697</c:v>
                </c:pt>
                <c:pt idx="8281">
                  <c:v>-7.8938760650888504</c:v>
                </c:pt>
                <c:pt idx="8282">
                  <c:v>3.4322166290695302</c:v>
                </c:pt>
                <c:pt idx="8283">
                  <c:v>11.406335617037801</c:v>
                </c:pt>
                <c:pt idx="8284">
                  <c:v>-7.7978586976456752</c:v>
                </c:pt>
                <c:pt idx="8285">
                  <c:v>-7.88511654624517</c:v>
                </c:pt>
                <c:pt idx="8286">
                  <c:v>8.7664383171991194</c:v>
                </c:pt>
                <c:pt idx="8287">
                  <c:v>8.424313559403469</c:v>
                </c:pt>
                <c:pt idx="8288">
                  <c:v>-11.9861338024006</c:v>
                </c:pt>
                <c:pt idx="8289">
                  <c:v>-7.5293628977085056</c:v>
                </c:pt>
                <c:pt idx="8290">
                  <c:v>11.877600956144299</c:v>
                </c:pt>
                <c:pt idx="8291">
                  <c:v>3.8237725228453252</c:v>
                </c:pt>
                <c:pt idx="8292">
                  <c:v>-13.981853949441501</c:v>
                </c:pt>
                <c:pt idx="8293">
                  <c:v>-2.9324057564299499</c:v>
                </c:pt>
                <c:pt idx="8294">
                  <c:v>12.4805537577958</c:v>
                </c:pt>
                <c:pt idx="8295">
                  <c:v>-3.1806111862324302</c:v>
                </c:pt>
                <c:pt idx="8296">
                  <c:v>-7.8697250070907998</c:v>
                </c:pt>
                <c:pt idx="8297">
                  <c:v>4.8935022673359647</c:v>
                </c:pt>
                <c:pt idx="8298">
                  <c:v>10.740315944652849</c:v>
                </c:pt>
                <c:pt idx="8299">
                  <c:v>-9.9004416653725613</c:v>
                </c:pt>
                <c:pt idx="8300">
                  <c:v>-7.8120669511778003</c:v>
                </c:pt>
                <c:pt idx="8301">
                  <c:v>8.9381001249248602</c:v>
                </c:pt>
                <c:pt idx="8302">
                  <c:v>7.8969091352421348</c:v>
                </c:pt>
                <c:pt idx="8303">
                  <c:v>-12.484208170000699</c:v>
                </c:pt>
                <c:pt idx="8304">
                  <c:v>-7.3088968130602696</c:v>
                </c:pt>
                <c:pt idx="8305">
                  <c:v>11.859502278260351</c:v>
                </c:pt>
                <c:pt idx="8306">
                  <c:v>1.6031007427592652</c:v>
                </c:pt>
                <c:pt idx="8307">
                  <c:v>-11.008502125004071</c:v>
                </c:pt>
                <c:pt idx="8308">
                  <c:v>-0.33009448092481247</c:v>
                </c:pt>
                <c:pt idx="8309">
                  <c:v>12.0762005742166</c:v>
                </c:pt>
                <c:pt idx="8310">
                  <c:v>-5.7014696985377746</c:v>
                </c:pt>
                <c:pt idx="8311">
                  <c:v>-7.5954993964553097</c:v>
                </c:pt>
                <c:pt idx="8312">
                  <c:v>5.0093026953185955</c:v>
                </c:pt>
                <c:pt idx="8313">
                  <c:v>10.590799434906149</c:v>
                </c:pt>
                <c:pt idx="8314">
                  <c:v>-10.74281003342235</c:v>
                </c:pt>
                <c:pt idx="8315">
                  <c:v>-7.4349533320183845</c:v>
                </c:pt>
                <c:pt idx="8316">
                  <c:v>9.524176005849645</c:v>
                </c:pt>
                <c:pt idx="8317">
                  <c:v>5.6018403423462804</c:v>
                </c:pt>
                <c:pt idx="8318">
                  <c:v>-13.288314038179649</c:v>
                </c:pt>
                <c:pt idx="8319">
                  <c:v>-6.8825229575344</c:v>
                </c:pt>
                <c:pt idx="8320">
                  <c:v>11.48143001876665</c:v>
                </c:pt>
                <c:pt idx="8321">
                  <c:v>-9.2336555849910074E-2</c:v>
                </c:pt>
                <c:pt idx="8322">
                  <c:v>-7.1915275923851754</c:v>
                </c:pt>
                <c:pt idx="8323">
                  <c:v>-0.32656020323414203</c:v>
                </c:pt>
                <c:pt idx="8324">
                  <c:v>11.326209263105699</c:v>
                </c:pt>
                <c:pt idx="8325">
                  <c:v>-7.0309594824007302</c:v>
                </c:pt>
                <c:pt idx="8326">
                  <c:v>-7.0081793308085558</c:v>
                </c:pt>
                <c:pt idx="8327">
                  <c:v>6.0377898049558949</c:v>
                </c:pt>
                <c:pt idx="8328">
                  <c:v>8.9650192584489847</c:v>
                </c:pt>
                <c:pt idx="8329">
                  <c:v>-10.943199533626849</c:v>
                </c:pt>
                <c:pt idx="8330">
                  <c:v>-6.7729391035188851</c:v>
                </c:pt>
                <c:pt idx="8331">
                  <c:v>9.3450129306809142</c:v>
                </c:pt>
                <c:pt idx="8332">
                  <c:v>3.328188056724855</c:v>
                </c:pt>
                <c:pt idx="8333">
                  <c:v>-7.0929759586364547</c:v>
                </c:pt>
                <c:pt idx="8334">
                  <c:v>-6.3200048075905055</c:v>
                </c:pt>
                <c:pt idx="8335">
                  <c:v>11.2457173297138</c:v>
                </c:pt>
                <c:pt idx="8336">
                  <c:v>-1.876446529871441</c:v>
                </c:pt>
                <c:pt idx="8337">
                  <c:v>-6.4298852769371546</c:v>
                </c:pt>
                <c:pt idx="8338">
                  <c:v>-0.16378093486646844</c:v>
                </c:pt>
                <c:pt idx="8339">
                  <c:v>10.4918179575855</c:v>
                </c:pt>
                <c:pt idx="8340">
                  <c:v>-8.9286108066483543</c:v>
                </c:pt>
                <c:pt idx="8341">
                  <c:v>-6.17655495893856</c:v>
                </c:pt>
                <c:pt idx="8342">
                  <c:v>6.0473892145588053</c:v>
                </c:pt>
                <c:pt idx="8343">
                  <c:v>7.2276690814760753</c:v>
                </c:pt>
                <c:pt idx="8344">
                  <c:v>-9.2456319967611353</c:v>
                </c:pt>
                <c:pt idx="8345">
                  <c:v>-5.4979733065101453</c:v>
                </c:pt>
                <c:pt idx="8346">
                  <c:v>9.2378232285173798</c:v>
                </c:pt>
                <c:pt idx="8347">
                  <c:v>1.6785677422320535</c:v>
                </c:pt>
                <c:pt idx="8348">
                  <c:v>-5.8287318544970903</c:v>
                </c:pt>
                <c:pt idx="8349">
                  <c:v>-4.0895998290899396</c:v>
                </c:pt>
                <c:pt idx="8350">
                  <c:v>10.869610199505999</c:v>
                </c:pt>
                <c:pt idx="8351">
                  <c:v>-4.4174062393659295</c:v>
                </c:pt>
                <c:pt idx="8352">
                  <c:v>-5.6535413508624401</c:v>
                </c:pt>
                <c:pt idx="8353">
                  <c:v>0.92948073268900311</c:v>
                </c:pt>
                <c:pt idx="8354">
                  <c:v>10.265294379485447</c:v>
                </c:pt>
                <c:pt idx="8355">
                  <c:v>-8.9439484309188195</c:v>
                </c:pt>
                <c:pt idx="8356">
                  <c:v>-5.47007322026829</c:v>
                </c:pt>
                <c:pt idx="8357">
                  <c:v>6.753478151338685</c:v>
                </c:pt>
                <c:pt idx="8358">
                  <c:v>6.9519072250005554</c:v>
                </c:pt>
                <c:pt idx="8359">
                  <c:v>-8.0491184621698402</c:v>
                </c:pt>
                <c:pt idx="8360">
                  <c:v>-5.3932518886586305</c:v>
                </c:pt>
                <c:pt idx="8361">
                  <c:v>10.413481257779999</c:v>
                </c:pt>
                <c:pt idx="8362">
                  <c:v>3.1793907427150998</c:v>
                </c:pt>
                <c:pt idx="8363">
                  <c:v>-5.4968888481391849</c:v>
                </c:pt>
                <c:pt idx="8364">
                  <c:v>-2.9785835445341351</c:v>
                </c:pt>
                <c:pt idx="8365">
                  <c:v>11.039638364158101</c:v>
                </c:pt>
                <c:pt idx="8366">
                  <c:v>-4.2337882280159604</c:v>
                </c:pt>
                <c:pt idx="8367">
                  <c:v>-5.4564304349482455</c:v>
                </c:pt>
                <c:pt idx="8368">
                  <c:v>3.8915218068017055</c:v>
                </c:pt>
                <c:pt idx="8369">
                  <c:v>9.9623531912186003</c:v>
                </c:pt>
                <c:pt idx="8370">
                  <c:v>-9.7518502193575856</c:v>
                </c:pt>
                <c:pt idx="8371">
                  <c:v>-5.4757839599040103</c:v>
                </c:pt>
                <c:pt idx="8372">
                  <c:v>8.4778426009374392</c:v>
                </c:pt>
                <c:pt idx="8373">
                  <c:v>7.2742608161634603</c:v>
                </c:pt>
                <c:pt idx="8374">
                  <c:v>-12.563033590004499</c:v>
                </c:pt>
                <c:pt idx="8375">
                  <c:v>-5.5352673826294296</c:v>
                </c:pt>
                <c:pt idx="8376">
                  <c:v>10.886077321989202</c:v>
                </c:pt>
                <c:pt idx="8377">
                  <c:v>0.75668662247275509</c:v>
                </c:pt>
                <c:pt idx="8378">
                  <c:v>-5.6257043115314254</c:v>
                </c:pt>
                <c:pt idx="8379">
                  <c:v>-2.1394878142824183</c:v>
                </c:pt>
                <c:pt idx="8380">
                  <c:v>11.935763445529648</c:v>
                </c:pt>
                <c:pt idx="8381">
                  <c:v>-4.5370310479639198</c:v>
                </c:pt>
                <c:pt idx="8382">
                  <c:v>-5.7371039592480493</c:v>
                </c:pt>
                <c:pt idx="8383">
                  <c:v>5.0285531381775694</c:v>
                </c:pt>
                <c:pt idx="8384">
                  <c:v>10.097586654650044</c:v>
                </c:pt>
                <c:pt idx="8385">
                  <c:v>-8.7159499207860307</c:v>
                </c:pt>
                <c:pt idx="8386">
                  <c:v>-5.87865790666745</c:v>
                </c:pt>
                <c:pt idx="8387">
                  <c:v>9.7981979961618038</c:v>
                </c:pt>
                <c:pt idx="8388">
                  <c:v>6.7336871827692804</c:v>
                </c:pt>
                <c:pt idx="8389">
                  <c:v>-12.510320346530101</c:v>
                </c:pt>
                <c:pt idx="8390">
                  <c:v>-6.0049962031471251</c:v>
                </c:pt>
                <c:pt idx="8391">
                  <c:v>11.4936998041929</c:v>
                </c:pt>
                <c:pt idx="8392">
                  <c:v>0.54817439521502154</c:v>
                </c:pt>
                <c:pt idx="8393">
                  <c:v>-6.2536972236715398</c:v>
                </c:pt>
                <c:pt idx="8394">
                  <c:v>0.14884941522142503</c:v>
                </c:pt>
                <c:pt idx="8395">
                  <c:v>12.66963126893245</c:v>
                </c:pt>
                <c:pt idx="8396">
                  <c:v>-5.1308484530238303</c:v>
                </c:pt>
                <c:pt idx="8397">
                  <c:v>-6.4131708286461393</c:v>
                </c:pt>
                <c:pt idx="8398">
                  <c:v>7.3478538688779498</c:v>
                </c:pt>
                <c:pt idx="8399">
                  <c:v>9.9647890701842847</c:v>
                </c:pt>
                <c:pt idx="8400">
                  <c:v>-9.2882241780149446</c:v>
                </c:pt>
                <c:pt idx="8401">
                  <c:v>-6.6207898647693</c:v>
                </c:pt>
                <c:pt idx="8402">
                  <c:v>11.1796829184796</c:v>
                </c:pt>
                <c:pt idx="8403">
                  <c:v>7.4535309686754854</c:v>
                </c:pt>
                <c:pt idx="8404">
                  <c:v>-12.38746493572935</c:v>
                </c:pt>
                <c:pt idx="8405">
                  <c:v>-2.4835376167359771</c:v>
                </c:pt>
                <c:pt idx="8406">
                  <c:v>13.121443399128449</c:v>
                </c:pt>
                <c:pt idx="8407">
                  <c:v>-1.5816292347660279</c:v>
                </c:pt>
                <c:pt idx="8408">
                  <c:v>-12.952545097557151</c:v>
                </c:pt>
                <c:pt idx="8409">
                  <c:v>2.8121256084005699</c:v>
                </c:pt>
                <c:pt idx="8410">
                  <c:v>12.92586897995635</c:v>
                </c:pt>
                <c:pt idx="8411">
                  <c:v>-6.1801529035503302</c:v>
                </c:pt>
                <c:pt idx="8412">
                  <c:v>-7.3500705044392447</c:v>
                </c:pt>
                <c:pt idx="8413">
                  <c:v>7.6659399310131802</c:v>
                </c:pt>
                <c:pt idx="8414">
                  <c:v>10.57119433720049</c:v>
                </c:pt>
                <c:pt idx="8415">
                  <c:v>-10.656979516785999</c:v>
                </c:pt>
                <c:pt idx="8416">
                  <c:v>-7.5021823233762897</c:v>
                </c:pt>
                <c:pt idx="8417">
                  <c:v>11.95096241112695</c:v>
                </c:pt>
                <c:pt idx="8418">
                  <c:v>6.4564997753187603</c:v>
                </c:pt>
                <c:pt idx="8419">
                  <c:v>-12.435435505109751</c:v>
                </c:pt>
                <c:pt idx="8420">
                  <c:v>-1.5975022368911924</c:v>
                </c:pt>
                <c:pt idx="8421">
                  <c:v>13.41627132382845</c:v>
                </c:pt>
                <c:pt idx="8422">
                  <c:v>0.38518864058140595</c:v>
                </c:pt>
                <c:pt idx="8423">
                  <c:v>-13.160622478950099</c:v>
                </c:pt>
                <c:pt idx="8424">
                  <c:v>2.70081071031399</c:v>
                </c:pt>
                <c:pt idx="8425">
                  <c:v>12.299641344914349</c:v>
                </c:pt>
                <c:pt idx="8426">
                  <c:v>-6.70436780494303</c:v>
                </c:pt>
                <c:pt idx="8427">
                  <c:v>-9.9699106939303803</c:v>
                </c:pt>
                <c:pt idx="8428">
                  <c:v>9.4929532159261196</c:v>
                </c:pt>
                <c:pt idx="8429">
                  <c:v>9.9101230027399509</c:v>
                </c:pt>
                <c:pt idx="8430">
                  <c:v>-10.228916222741919</c:v>
                </c:pt>
                <c:pt idx="8431">
                  <c:v>-7.2682948198090394</c:v>
                </c:pt>
                <c:pt idx="8432">
                  <c:v>13.07138591031655</c:v>
                </c:pt>
                <c:pt idx="8433">
                  <c:v>5.8851067050487345</c:v>
                </c:pt>
                <c:pt idx="8434">
                  <c:v>-12.572237116410552</c:v>
                </c:pt>
                <c:pt idx="8435">
                  <c:v>-2.468539866137498E-2</c:v>
                </c:pt>
                <c:pt idx="8436">
                  <c:v>13.728656956992751</c:v>
                </c:pt>
                <c:pt idx="8437">
                  <c:v>-0.80770987205407252</c:v>
                </c:pt>
                <c:pt idx="8438">
                  <c:v>-12.810694783635199</c:v>
                </c:pt>
                <c:pt idx="8439">
                  <c:v>4.8379974480124401</c:v>
                </c:pt>
                <c:pt idx="8440">
                  <c:v>12.645902047775451</c:v>
                </c:pt>
                <c:pt idx="8441">
                  <c:v>-6.2519402791266057</c:v>
                </c:pt>
                <c:pt idx="8442">
                  <c:v>-9.7255857604289488</c:v>
                </c:pt>
                <c:pt idx="8443">
                  <c:v>11.37891101744175</c:v>
                </c:pt>
                <c:pt idx="8444">
                  <c:v>9.9878369706144063</c:v>
                </c:pt>
                <c:pt idx="8445">
                  <c:v>-10.663697509695801</c:v>
                </c:pt>
                <c:pt idx="8446">
                  <c:v>-5.0533774312559103</c:v>
                </c:pt>
                <c:pt idx="8447">
                  <c:v>13.495571086993049</c:v>
                </c:pt>
                <c:pt idx="8448">
                  <c:v>4.2456069882941598</c:v>
                </c:pt>
                <c:pt idx="8449">
                  <c:v>-12.79929276884495</c:v>
                </c:pt>
                <c:pt idx="8450">
                  <c:v>0.86445359249306652</c:v>
                </c:pt>
                <c:pt idx="8451">
                  <c:v>13.73208763201305</c:v>
                </c:pt>
                <c:pt idx="8452">
                  <c:v>-1.3982902210996271</c:v>
                </c:pt>
                <c:pt idx="8453">
                  <c:v>-12.353506750664749</c:v>
                </c:pt>
                <c:pt idx="8454">
                  <c:v>6.9150771258089403</c:v>
                </c:pt>
                <c:pt idx="8455">
                  <c:v>11.71972712384685</c:v>
                </c:pt>
                <c:pt idx="8456">
                  <c:v>-8.8443753924774153</c:v>
                </c:pt>
                <c:pt idx="8457">
                  <c:v>-9.1663086067367807</c:v>
                </c:pt>
                <c:pt idx="8458">
                  <c:v>10.35789405493683</c:v>
                </c:pt>
                <c:pt idx="8459">
                  <c:v>8.330864104275145</c:v>
                </c:pt>
                <c:pt idx="8460">
                  <c:v>-12.2121750054256</c:v>
                </c:pt>
                <c:pt idx="8461">
                  <c:v>-5.0234294084616149</c:v>
                </c:pt>
                <c:pt idx="8462">
                  <c:v>12.932459208083149</c:v>
                </c:pt>
                <c:pt idx="8463">
                  <c:v>2.3030738331477503</c:v>
                </c:pt>
                <c:pt idx="8464">
                  <c:v>-13.401185337009</c:v>
                </c:pt>
                <c:pt idx="8465">
                  <c:v>0.82860250557808046</c:v>
                </c:pt>
                <c:pt idx="8466">
                  <c:v>13.136719130824801</c:v>
                </c:pt>
                <c:pt idx="8467">
                  <c:v>-4.9210177858881856</c:v>
                </c:pt>
                <c:pt idx="8468">
                  <c:v>-12.575448462584252</c:v>
                </c:pt>
                <c:pt idx="8469">
                  <c:v>7.0537504122907198</c:v>
                </c:pt>
                <c:pt idx="8470">
                  <c:v>10.969800729244401</c:v>
                </c:pt>
                <c:pt idx="8471">
                  <c:v>-9.9476332997021757</c:v>
                </c:pt>
                <c:pt idx="8472">
                  <c:v>-9.4783900685278102</c:v>
                </c:pt>
                <c:pt idx="8473">
                  <c:v>11.2994200408179</c:v>
                </c:pt>
                <c:pt idx="8474">
                  <c:v>5.8776756666378649</c:v>
                </c:pt>
                <c:pt idx="8475">
                  <c:v>-13.235640450160851</c:v>
                </c:pt>
                <c:pt idx="8476">
                  <c:v>-4.4517310929233203</c:v>
                </c:pt>
                <c:pt idx="8477">
                  <c:v>12.873891259077951</c:v>
                </c:pt>
                <c:pt idx="8478">
                  <c:v>-0.26935037509509052</c:v>
                </c:pt>
                <c:pt idx="8479">
                  <c:v>-13.635644221233701</c:v>
                </c:pt>
                <c:pt idx="8480">
                  <c:v>3.0083909127233897</c:v>
                </c:pt>
                <c:pt idx="8481">
                  <c:v>12.73766867177935</c:v>
                </c:pt>
                <c:pt idx="8482">
                  <c:v>-6.7396194346545446</c:v>
                </c:pt>
                <c:pt idx="8483">
                  <c:v>-12.728060050906599</c:v>
                </c:pt>
                <c:pt idx="8484">
                  <c:v>8.0574665509086056</c:v>
                </c:pt>
                <c:pt idx="8485">
                  <c:v>10.283957942269275</c:v>
                </c:pt>
                <c:pt idx="8486">
                  <c:v>-9.8706595187718005</c:v>
                </c:pt>
                <c:pt idx="8487">
                  <c:v>-9.0221925995426453</c:v>
                </c:pt>
                <c:pt idx="8488">
                  <c:v>11.51262033093675</c:v>
                </c:pt>
                <c:pt idx="8489">
                  <c:v>5.979841712783915</c:v>
                </c:pt>
                <c:pt idx="8490">
                  <c:v>-13.2109058756434</c:v>
                </c:pt>
                <c:pt idx="8491">
                  <c:v>-2.3544046130740299</c:v>
                </c:pt>
                <c:pt idx="8492">
                  <c:v>13.05681130620515</c:v>
                </c:pt>
                <c:pt idx="8493">
                  <c:v>-1.7266621507858431</c:v>
                </c:pt>
                <c:pt idx="8494">
                  <c:v>-13.80157711838595</c:v>
                </c:pt>
                <c:pt idx="8495">
                  <c:v>2.9504089974355803</c:v>
                </c:pt>
                <c:pt idx="8496">
                  <c:v>12.205558951066051</c:v>
                </c:pt>
                <c:pt idx="8497">
                  <c:v>-6.9885640073646957</c:v>
                </c:pt>
                <c:pt idx="8498">
                  <c:v>-11.79200108585975</c:v>
                </c:pt>
                <c:pt idx="8499">
                  <c:v>8.5918391541932753</c:v>
                </c:pt>
                <c:pt idx="8500">
                  <c:v>9.7074456588666962</c:v>
                </c:pt>
                <c:pt idx="8501">
                  <c:v>-10.60832472492844</c:v>
                </c:pt>
                <c:pt idx="8502">
                  <c:v>-8.4175867834707852</c:v>
                </c:pt>
                <c:pt idx="8503">
                  <c:v>11.672758596731949</c:v>
                </c:pt>
                <c:pt idx="8504">
                  <c:v>3.7906131822301097</c:v>
                </c:pt>
                <c:pt idx="8505">
                  <c:v>-13.602151366748149</c:v>
                </c:pt>
                <c:pt idx="8506">
                  <c:v>-2.6446282087712998</c:v>
                </c:pt>
                <c:pt idx="8507">
                  <c:v>12.841819623639349</c:v>
                </c:pt>
                <c:pt idx="8508">
                  <c:v>-3.04955805203149</c:v>
                </c:pt>
                <c:pt idx="8509">
                  <c:v>-13.793511152642999</c:v>
                </c:pt>
                <c:pt idx="8510">
                  <c:v>4.5316032507463202</c:v>
                </c:pt>
                <c:pt idx="8511">
                  <c:v>11.368012223961451</c:v>
                </c:pt>
                <c:pt idx="8512">
                  <c:v>-8.1916230158735495</c:v>
                </c:pt>
                <c:pt idx="8513">
                  <c:v>-9.16088513581421</c:v>
                </c:pt>
                <c:pt idx="8514">
                  <c:v>8.6890503927087348</c:v>
                </c:pt>
                <c:pt idx="8515">
                  <c:v>8.1673233082925556</c:v>
                </c:pt>
                <c:pt idx="8516">
                  <c:v>-12.3536841466815</c:v>
                </c:pt>
                <c:pt idx="8517">
                  <c:v>-8.0117655515924806</c:v>
                </c:pt>
                <c:pt idx="8518">
                  <c:v>12.064740851106651</c:v>
                </c:pt>
                <c:pt idx="8519">
                  <c:v>2.4690381028006199</c:v>
                </c:pt>
                <c:pt idx="8520">
                  <c:v>-14.38718515275335</c:v>
                </c:pt>
                <c:pt idx="8521">
                  <c:v>-1.908502582971523</c:v>
                </c:pt>
                <c:pt idx="8522">
                  <c:v>12.3100606870179</c:v>
                </c:pt>
                <c:pt idx="8523">
                  <c:v>-4.3046882328430405</c:v>
                </c:pt>
                <c:pt idx="8524">
                  <c:v>-8.5849526556922999</c:v>
                </c:pt>
                <c:pt idx="8525">
                  <c:v>5.03855774759624</c:v>
                </c:pt>
                <c:pt idx="8526">
                  <c:v>10.33871102199468</c:v>
                </c:pt>
                <c:pt idx="8527">
                  <c:v>-9.4853549406487794</c:v>
                </c:pt>
                <c:pt idx="8528">
                  <c:v>-8.2940755881254695</c:v>
                </c:pt>
                <c:pt idx="8529">
                  <c:v>8.9253097377483961</c:v>
                </c:pt>
                <c:pt idx="8530">
                  <c:v>6.8066580025761798</c:v>
                </c:pt>
                <c:pt idx="8531">
                  <c:v>-13.28365664544275</c:v>
                </c:pt>
                <c:pt idx="8532">
                  <c:v>-7.6249660638302252</c:v>
                </c:pt>
                <c:pt idx="8533">
                  <c:v>11.631954387301551</c:v>
                </c:pt>
                <c:pt idx="8534">
                  <c:v>1.4322267813325018E-2</c:v>
                </c:pt>
                <c:pt idx="8535">
                  <c:v>-7.8467106827730797</c:v>
                </c:pt>
                <c:pt idx="8536">
                  <c:v>-2.2352567085962152</c:v>
                </c:pt>
                <c:pt idx="8537">
                  <c:v>11.403837570742901</c:v>
                </c:pt>
                <c:pt idx="8538">
                  <c:v>-6.3856834333124448</c:v>
                </c:pt>
                <c:pt idx="8539">
                  <c:v>-7.5262294953172546</c:v>
                </c:pt>
                <c:pt idx="8540">
                  <c:v>6.2143607392015747</c:v>
                </c:pt>
                <c:pt idx="8541">
                  <c:v>9.199497202975305</c:v>
                </c:pt>
                <c:pt idx="8542">
                  <c:v>-11.08393280988275</c:v>
                </c:pt>
                <c:pt idx="8543">
                  <c:v>-7.2584055845513156</c:v>
                </c:pt>
                <c:pt idx="8544">
                  <c:v>9.449165136686819</c:v>
                </c:pt>
                <c:pt idx="8545">
                  <c:v>5.8450500462975956</c:v>
                </c:pt>
                <c:pt idx="8546">
                  <c:v>-10.438513026007024</c:v>
                </c:pt>
                <c:pt idx="8547">
                  <c:v>-6.4463160493557501</c:v>
                </c:pt>
                <c:pt idx="8548">
                  <c:v>11.725681254505201</c:v>
                </c:pt>
                <c:pt idx="8549">
                  <c:v>-0.66642187082543758</c:v>
                </c:pt>
                <c:pt idx="8550">
                  <c:v>-6.9185154416657095</c:v>
                </c:pt>
                <c:pt idx="8551">
                  <c:v>-0.45749220048209494</c:v>
                </c:pt>
                <c:pt idx="8552">
                  <c:v>11.116282169741702</c:v>
                </c:pt>
                <c:pt idx="8553">
                  <c:v>-7.1446674675642807</c:v>
                </c:pt>
                <c:pt idx="8554">
                  <c:v>-6.6720457328242553</c:v>
                </c:pt>
                <c:pt idx="8555">
                  <c:v>6.3701712476484751</c:v>
                </c:pt>
                <c:pt idx="8556">
                  <c:v>8.3116002980787709</c:v>
                </c:pt>
                <c:pt idx="8557">
                  <c:v>-12.096983411255</c:v>
                </c:pt>
                <c:pt idx="8558">
                  <c:v>-5.7145226233788442</c:v>
                </c:pt>
                <c:pt idx="8559">
                  <c:v>9.8899688903115859</c:v>
                </c:pt>
                <c:pt idx="8560">
                  <c:v>4.4606420209740101</c:v>
                </c:pt>
                <c:pt idx="8561">
                  <c:v>-6.3503547292092897</c:v>
                </c:pt>
                <c:pt idx="8562">
                  <c:v>-3.6836866890138449</c:v>
                </c:pt>
                <c:pt idx="8563">
                  <c:v>11.467063937376299</c:v>
                </c:pt>
                <c:pt idx="8564">
                  <c:v>-2.7333306244955851</c:v>
                </c:pt>
                <c:pt idx="8565">
                  <c:v>-6.2235303901541599</c:v>
                </c:pt>
                <c:pt idx="8566">
                  <c:v>2.4605345303037751</c:v>
                </c:pt>
                <c:pt idx="8567">
                  <c:v>10.75095145974165</c:v>
                </c:pt>
                <c:pt idx="8568">
                  <c:v>-9.1340499691242556</c:v>
                </c:pt>
                <c:pt idx="8569">
                  <c:v>-6.0922982651907542</c:v>
                </c:pt>
                <c:pt idx="8570">
                  <c:v>7.0736696843162452</c:v>
                </c:pt>
                <c:pt idx="8571">
                  <c:v>7.8013900209380402</c:v>
                </c:pt>
                <c:pt idx="8572">
                  <c:v>-12.0078789097259</c:v>
                </c:pt>
                <c:pt idx="8573">
                  <c:v>-6.0178767220946252</c:v>
                </c:pt>
                <c:pt idx="8574">
                  <c:v>10.76781537252365</c:v>
                </c:pt>
                <c:pt idx="8575">
                  <c:v>3.5799747993143649</c:v>
                </c:pt>
                <c:pt idx="8576">
                  <c:v>-6.8705780377168999</c:v>
                </c:pt>
                <c:pt idx="8577">
                  <c:v>-3.032450991070275</c:v>
                </c:pt>
                <c:pt idx="8578">
                  <c:v>12.2791424827599</c:v>
                </c:pt>
                <c:pt idx="8579">
                  <c:v>-1.9519674171323464</c:v>
                </c:pt>
                <c:pt idx="8580">
                  <c:v>-6.2074358767878097</c:v>
                </c:pt>
                <c:pt idx="8581">
                  <c:v>3.6080633474910901</c:v>
                </c:pt>
                <c:pt idx="8582">
                  <c:v>11.919259018211498</c:v>
                </c:pt>
                <c:pt idx="8583">
                  <c:v>-8.1546120056655198</c:v>
                </c:pt>
                <c:pt idx="8584">
                  <c:v>-6.3414898445961754</c:v>
                </c:pt>
                <c:pt idx="8585">
                  <c:v>9.4868346357362157</c:v>
                </c:pt>
                <c:pt idx="8586">
                  <c:v>8.7206671627040642</c:v>
                </c:pt>
                <c:pt idx="8587">
                  <c:v>-11.5415375743467</c:v>
                </c:pt>
                <c:pt idx="8588">
                  <c:v>-6.5001091582810453</c:v>
                </c:pt>
                <c:pt idx="8589">
                  <c:v>12.06041441361765</c:v>
                </c:pt>
                <c:pt idx="8590">
                  <c:v>3.5329725839935699</c:v>
                </c:pt>
                <c:pt idx="8591">
                  <c:v>-12.9855226399999</c:v>
                </c:pt>
                <c:pt idx="8592">
                  <c:v>0.16832558170767498</c:v>
                </c:pt>
                <c:pt idx="8593">
                  <c:v>12.981207587052399</c:v>
                </c:pt>
                <c:pt idx="8594">
                  <c:v>-1.4415165688890577</c:v>
                </c:pt>
                <c:pt idx="8595">
                  <c:v>-6.9103616885687646</c:v>
                </c:pt>
                <c:pt idx="8596">
                  <c:v>6.4846413518389801</c:v>
                </c:pt>
                <c:pt idx="8597">
                  <c:v>11.509675877993551</c:v>
                </c:pt>
                <c:pt idx="8598">
                  <c:v>-8.9359001246564844</c:v>
                </c:pt>
                <c:pt idx="8599">
                  <c:v>-7.1002668415191748</c:v>
                </c:pt>
                <c:pt idx="8600">
                  <c:v>9.9004572601717058</c:v>
                </c:pt>
                <c:pt idx="8601">
                  <c:v>7.975867386080405</c:v>
                </c:pt>
                <c:pt idx="8602">
                  <c:v>-11.8019045281779</c:v>
                </c:pt>
                <c:pt idx="8603">
                  <c:v>-5.5839514552842902</c:v>
                </c:pt>
                <c:pt idx="8604">
                  <c:v>12.1710028436963</c:v>
                </c:pt>
                <c:pt idx="8605">
                  <c:v>1.5532449102168919</c:v>
                </c:pt>
                <c:pt idx="8606">
                  <c:v>-13.867004491430549</c:v>
                </c:pt>
                <c:pt idx="8607">
                  <c:v>0.71254773168578045</c:v>
                </c:pt>
                <c:pt idx="8608">
                  <c:v>12.814164870640401</c:v>
                </c:pt>
                <c:pt idx="8609">
                  <c:v>-3.9807582133317849</c:v>
                </c:pt>
                <c:pt idx="8610">
                  <c:v>-7.4604111733279499</c:v>
                </c:pt>
                <c:pt idx="8611">
                  <c:v>6.5995161812021248</c:v>
                </c:pt>
                <c:pt idx="8612">
                  <c:v>11.5312754423292</c:v>
                </c:pt>
                <c:pt idx="8613">
                  <c:v>-8.913589364993264</c:v>
                </c:pt>
                <c:pt idx="8614">
                  <c:v>-7.6158972128594451</c:v>
                </c:pt>
                <c:pt idx="8615">
                  <c:v>11.307818174458699</c:v>
                </c:pt>
                <c:pt idx="8616">
                  <c:v>7.7919628486965706</c:v>
                </c:pt>
                <c:pt idx="8617">
                  <c:v>-12.331517203271851</c:v>
                </c:pt>
                <c:pt idx="8618">
                  <c:v>-3.4315806158492101</c:v>
                </c:pt>
                <c:pt idx="8619">
                  <c:v>12.96917898664835</c:v>
                </c:pt>
                <c:pt idx="8620">
                  <c:v>0.68051649860192809</c:v>
                </c:pt>
                <c:pt idx="8621">
                  <c:v>-12.921178462155499</c:v>
                </c:pt>
                <c:pt idx="8622">
                  <c:v>2.347864981889515</c:v>
                </c:pt>
                <c:pt idx="8623">
                  <c:v>13.3857466437667</c:v>
                </c:pt>
                <c:pt idx="8624">
                  <c:v>-5.27258526058879</c:v>
                </c:pt>
                <c:pt idx="8625">
                  <c:v>-11.234093972230799</c:v>
                </c:pt>
                <c:pt idx="8626">
                  <c:v>7.8403231899439998</c:v>
                </c:pt>
                <c:pt idx="8627">
                  <c:v>10.82896263553595</c:v>
                </c:pt>
                <c:pt idx="8628">
                  <c:v>-9.5896019520389757</c:v>
                </c:pt>
                <c:pt idx="8629">
                  <c:v>-7.90288935118196</c:v>
                </c:pt>
                <c:pt idx="8630">
                  <c:v>11.65877192531055</c:v>
                </c:pt>
                <c:pt idx="8631">
                  <c:v>6.8763809697048455</c:v>
                </c:pt>
                <c:pt idx="8632">
                  <c:v>-12.786412550606101</c:v>
                </c:pt>
                <c:pt idx="8633">
                  <c:v>-2.34656132057358</c:v>
                </c:pt>
                <c:pt idx="8634">
                  <c:v>13.41467640835825</c:v>
                </c:pt>
                <c:pt idx="8635">
                  <c:v>1.3218860151084209</c:v>
                </c:pt>
                <c:pt idx="8636">
                  <c:v>-13.199064582858799</c:v>
                </c:pt>
                <c:pt idx="8637">
                  <c:v>3.09734934586757</c:v>
                </c:pt>
                <c:pt idx="8638">
                  <c:v>12.367552922856149</c:v>
                </c:pt>
                <c:pt idx="8639">
                  <c:v>-6.9501854928975195</c:v>
                </c:pt>
                <c:pt idx="8640">
                  <c:v>-10.656564176474649</c:v>
                </c:pt>
                <c:pt idx="8641">
                  <c:v>8.8601149954850396</c:v>
                </c:pt>
                <c:pt idx="8642">
                  <c:v>8.8768050909090412</c:v>
                </c:pt>
                <c:pt idx="8643">
                  <c:v>-11.80167437131875</c:v>
                </c:pt>
                <c:pt idx="8644">
                  <c:v>-8.2484731835534291</c:v>
                </c:pt>
                <c:pt idx="8645">
                  <c:v>11.72093118591955</c:v>
                </c:pt>
                <c:pt idx="8646">
                  <c:v>4.0469061810630951</c:v>
                </c:pt>
                <c:pt idx="8647">
                  <c:v>-13.8023329005226</c:v>
                </c:pt>
                <c:pt idx="8648">
                  <c:v>-2.9196964830476149</c:v>
                </c:pt>
                <c:pt idx="8649">
                  <c:v>12.57041125822275</c:v>
                </c:pt>
                <c:pt idx="8650">
                  <c:v>-2.1233384388760852</c:v>
                </c:pt>
                <c:pt idx="8651">
                  <c:v>-11.363664339862741</c:v>
                </c:pt>
                <c:pt idx="8652">
                  <c:v>4.2593364618832004</c:v>
                </c:pt>
                <c:pt idx="8653">
                  <c:v>11.3694038553393</c:v>
                </c:pt>
                <c:pt idx="8654">
                  <c:v>-8.3146158228625708</c:v>
                </c:pt>
                <c:pt idx="8655">
                  <c:v>-8.3786150329285292</c:v>
                </c:pt>
                <c:pt idx="8656">
                  <c:v>8.6677454007898849</c:v>
                </c:pt>
                <c:pt idx="8657">
                  <c:v>8.2776080716730949</c:v>
                </c:pt>
                <c:pt idx="8658">
                  <c:v>-12.5176800355793</c:v>
                </c:pt>
                <c:pt idx="8659">
                  <c:v>-8.0382439400831451</c:v>
                </c:pt>
                <c:pt idx="8660">
                  <c:v>11.2080072319522</c:v>
                </c:pt>
                <c:pt idx="8661">
                  <c:v>3.9600883689897901</c:v>
                </c:pt>
                <c:pt idx="8662">
                  <c:v>-14.0962381811561</c:v>
                </c:pt>
                <c:pt idx="8663">
                  <c:v>-1.6023737430715355</c:v>
                </c:pt>
                <c:pt idx="8664">
                  <c:v>12.11370607376025</c:v>
                </c:pt>
                <c:pt idx="8665">
                  <c:v>-3.411147922173245</c:v>
                </c:pt>
                <c:pt idx="8666">
                  <c:v>-7.9686522235847796</c:v>
                </c:pt>
                <c:pt idx="8667">
                  <c:v>4.75194727490031</c:v>
                </c:pt>
                <c:pt idx="8668">
                  <c:v>10.553491673183999</c:v>
                </c:pt>
                <c:pt idx="8669">
                  <c:v>-9.9788244478225252</c:v>
                </c:pt>
                <c:pt idx="8670">
                  <c:v>-7.7923306945434945</c:v>
                </c:pt>
                <c:pt idx="8671">
                  <c:v>8.522627340114731</c:v>
                </c:pt>
                <c:pt idx="8672">
                  <c:v>7.7709753382787756</c:v>
                </c:pt>
                <c:pt idx="8673">
                  <c:v>-12.708446392298001</c:v>
                </c:pt>
                <c:pt idx="8674">
                  <c:v>-6.8614053856048756</c:v>
                </c:pt>
                <c:pt idx="8675">
                  <c:v>11.415320495287549</c:v>
                </c:pt>
                <c:pt idx="8676">
                  <c:v>1.5032746509187485</c:v>
                </c:pt>
                <c:pt idx="8677">
                  <c:v>-7.5981591656036249</c:v>
                </c:pt>
                <c:pt idx="8678">
                  <c:v>-1.3444869282361793</c:v>
                </c:pt>
                <c:pt idx="8679">
                  <c:v>11.921053936517151</c:v>
                </c:pt>
                <c:pt idx="8680">
                  <c:v>-5.2687823353846692</c:v>
                </c:pt>
                <c:pt idx="8681">
                  <c:v>-7.3895650311514203</c:v>
                </c:pt>
                <c:pt idx="8682">
                  <c:v>6.2390673265356851</c:v>
                </c:pt>
                <c:pt idx="8683">
                  <c:v>10.058234992395349</c:v>
                </c:pt>
                <c:pt idx="8684">
                  <c:v>-9.9388550179299848</c:v>
                </c:pt>
                <c:pt idx="8685">
                  <c:v>-7.2427878802784846</c:v>
                </c:pt>
                <c:pt idx="8686">
                  <c:v>10.04746213700628</c:v>
                </c:pt>
                <c:pt idx="8687">
                  <c:v>6.5123872959139195</c:v>
                </c:pt>
                <c:pt idx="8688">
                  <c:v>-13.35563327077835</c:v>
                </c:pt>
                <c:pt idx="8689">
                  <c:v>-6.0733007745937346</c:v>
                </c:pt>
                <c:pt idx="8690">
                  <c:v>11.781501910598848</c:v>
                </c:pt>
                <c:pt idx="8691">
                  <c:v>-0.90755307108813488</c:v>
                </c:pt>
                <c:pt idx="8692">
                  <c:v>-7.0201019084365548</c:v>
                </c:pt>
                <c:pt idx="8693">
                  <c:v>-0.61551477788653952</c:v>
                </c:pt>
                <c:pt idx="8694">
                  <c:v>11.5718505116001</c:v>
                </c:pt>
                <c:pt idx="8695">
                  <c:v>-6.8494593829465602</c:v>
                </c:pt>
                <c:pt idx="8696">
                  <c:v>-6.8846276135577593</c:v>
                </c:pt>
                <c:pt idx="8697">
                  <c:v>6.35858891120506</c:v>
                </c:pt>
                <c:pt idx="8698">
                  <c:v>9.8620406467392705</c:v>
                </c:pt>
                <c:pt idx="8699">
                  <c:v>-10.814058287672299</c:v>
                </c:pt>
                <c:pt idx="8700">
                  <c:v>-6.7655136427589095</c:v>
                </c:pt>
                <c:pt idx="8701">
                  <c:v>10.586909753905299</c:v>
                </c:pt>
                <c:pt idx="8702">
                  <c:v>5.1466511830064547</c:v>
                </c:pt>
                <c:pt idx="8703">
                  <c:v>-10.19029350162111</c:v>
                </c:pt>
                <c:pt idx="8704">
                  <c:v>-5.3502337999628597</c:v>
                </c:pt>
                <c:pt idx="8705">
                  <c:v>12.07136193213255</c:v>
                </c:pt>
                <c:pt idx="8706">
                  <c:v>-0.75947936834377505</c:v>
                </c:pt>
                <c:pt idx="8707">
                  <c:v>-6.7087457457440101</c:v>
                </c:pt>
                <c:pt idx="8708">
                  <c:v>2.4175164686889699</c:v>
                </c:pt>
                <c:pt idx="8709">
                  <c:v>11.89030564762575</c:v>
                </c:pt>
                <c:pt idx="8710">
                  <c:v>-7.1658212463135751</c:v>
                </c:pt>
                <c:pt idx="8711">
                  <c:v>-6.6942913911656401</c:v>
                </c:pt>
                <c:pt idx="8712">
                  <c:v>7.2624729463630651</c:v>
                </c:pt>
                <c:pt idx="8713">
                  <c:v>9.0024567422794899</c:v>
                </c:pt>
                <c:pt idx="8714">
                  <c:v>-11.8116908663222</c:v>
                </c:pt>
                <c:pt idx="8715">
                  <c:v>-6.6939745417175498</c:v>
                </c:pt>
                <c:pt idx="8716">
                  <c:v>10.76348745911605</c:v>
                </c:pt>
                <c:pt idx="8717">
                  <c:v>3.4169484282204996</c:v>
                </c:pt>
                <c:pt idx="8718">
                  <c:v>-13.42325135284425</c:v>
                </c:pt>
                <c:pt idx="8719">
                  <c:v>-3.5341707314348101</c:v>
                </c:pt>
                <c:pt idx="8720">
                  <c:v>12.368553211768901</c:v>
                </c:pt>
                <c:pt idx="8721">
                  <c:v>-2.7378196122273901</c:v>
                </c:pt>
                <c:pt idx="8722">
                  <c:v>-6.7649094042310249</c:v>
                </c:pt>
                <c:pt idx="8723">
                  <c:v>2.9462664685153399</c:v>
                </c:pt>
                <c:pt idx="8724">
                  <c:v>11.120332113770051</c:v>
                </c:pt>
                <c:pt idx="8725">
                  <c:v>-7.71299709622396</c:v>
                </c:pt>
                <c:pt idx="8726">
                  <c:v>-6.7680473148354654</c:v>
                </c:pt>
                <c:pt idx="8727">
                  <c:v>8.3139242697023992</c:v>
                </c:pt>
                <c:pt idx="8728">
                  <c:v>8.1306571251223492</c:v>
                </c:pt>
                <c:pt idx="8729">
                  <c:v>-12.1062053790676</c:v>
                </c:pt>
                <c:pt idx="8730">
                  <c:v>-6.7179469293748397</c:v>
                </c:pt>
                <c:pt idx="8731">
                  <c:v>10.851370748956299</c:v>
                </c:pt>
                <c:pt idx="8732">
                  <c:v>3.6590142232219804</c:v>
                </c:pt>
                <c:pt idx="8733">
                  <c:v>-6.7547878376787747</c:v>
                </c:pt>
                <c:pt idx="8734">
                  <c:v>-2.36361745546917</c:v>
                </c:pt>
                <c:pt idx="8735">
                  <c:v>11.830494722898099</c:v>
                </c:pt>
                <c:pt idx="8736">
                  <c:v>-3.7229152734218252</c:v>
                </c:pt>
                <c:pt idx="8737">
                  <c:v>-6.6307138502215697</c:v>
                </c:pt>
                <c:pt idx="8738">
                  <c:v>2.26278591290755</c:v>
                </c:pt>
                <c:pt idx="8739">
                  <c:v>9.9571136791179544</c:v>
                </c:pt>
                <c:pt idx="8740">
                  <c:v>-9.4558073640093561</c:v>
                </c:pt>
                <c:pt idx="8741">
                  <c:v>-6.5052951669847499</c:v>
                </c:pt>
                <c:pt idx="8742">
                  <c:v>8.5242246960015109</c:v>
                </c:pt>
                <c:pt idx="8743">
                  <c:v>7.15553499436386</c:v>
                </c:pt>
                <c:pt idx="8744">
                  <c:v>-12.60840708048805</c:v>
                </c:pt>
                <c:pt idx="8745">
                  <c:v>-6.4368467377467153</c:v>
                </c:pt>
                <c:pt idx="8746">
                  <c:v>11.0335425691806</c:v>
                </c:pt>
                <c:pt idx="8747">
                  <c:v>8.2027454842965031E-2</c:v>
                </c:pt>
                <c:pt idx="8748">
                  <c:v>-6.4232643021706251</c:v>
                </c:pt>
                <c:pt idx="8749">
                  <c:v>-2.322332920738805</c:v>
                </c:pt>
                <c:pt idx="8750">
                  <c:v>11.5451159604987</c:v>
                </c:pt>
                <c:pt idx="8751">
                  <c:v>-5.0161800412815296</c:v>
                </c:pt>
                <c:pt idx="8752">
                  <c:v>-6.3542615914459297</c:v>
                </c:pt>
                <c:pt idx="8753">
                  <c:v>3.62111668180312</c:v>
                </c:pt>
                <c:pt idx="8754">
                  <c:v>10.462944222085099</c:v>
                </c:pt>
                <c:pt idx="8755">
                  <c:v>-8.8143930922021809</c:v>
                </c:pt>
                <c:pt idx="8756">
                  <c:v>-6.3359529565634354</c:v>
                </c:pt>
                <c:pt idx="8757">
                  <c:v>9.4472449123770161</c:v>
                </c:pt>
                <c:pt idx="8758">
                  <c:v>7.1160398057829548</c:v>
                </c:pt>
                <c:pt idx="8759">
                  <c:v>-13.112823486664851</c:v>
                </c:pt>
                <c:pt idx="8760">
                  <c:v>-6.2212535984679</c:v>
                </c:pt>
                <c:pt idx="8761">
                  <c:v>11.9139450348832</c:v>
                </c:pt>
                <c:pt idx="8762">
                  <c:v>1.4684889243976844</c:v>
                </c:pt>
                <c:pt idx="8763">
                  <c:v>-6.4684376611731498</c:v>
                </c:pt>
                <c:pt idx="8764">
                  <c:v>-7.3473354981359984E-2</c:v>
                </c:pt>
                <c:pt idx="8765">
                  <c:v>12.183972054714451</c:v>
                </c:pt>
                <c:pt idx="8766">
                  <c:v>-5.7867687985189349</c:v>
                </c:pt>
                <c:pt idx="8767">
                  <c:v>-6.5378955894291195</c:v>
                </c:pt>
                <c:pt idx="8768">
                  <c:v>6.7002855168992701</c:v>
                </c:pt>
                <c:pt idx="8769">
                  <c:v>10.60857249911405</c:v>
                </c:pt>
                <c:pt idx="8770">
                  <c:v>-10.5795369098142</c:v>
                </c:pt>
                <c:pt idx="8771">
                  <c:v>-6.6382913669265893</c:v>
                </c:pt>
                <c:pt idx="8772">
                  <c:v>10.50892784849545</c:v>
                </c:pt>
                <c:pt idx="8773">
                  <c:v>6.3224924024291651</c:v>
                </c:pt>
                <c:pt idx="8774">
                  <c:v>-12.84387187613595</c:v>
                </c:pt>
                <c:pt idx="8775">
                  <c:v>-4.7962054012452553</c:v>
                </c:pt>
                <c:pt idx="8776">
                  <c:v>12.019912206522651</c:v>
                </c:pt>
                <c:pt idx="8777">
                  <c:v>1.5907289254895041E-2</c:v>
                </c:pt>
                <c:pt idx="8778">
                  <c:v>-6.8166541887761305</c:v>
                </c:pt>
                <c:pt idx="8779">
                  <c:v>2.9741416238926051</c:v>
                </c:pt>
                <c:pt idx="8780">
                  <c:v>12.21161362878315</c:v>
                </c:pt>
                <c:pt idx="8781">
                  <c:v>-7.0905161916047401</c:v>
                </c:pt>
                <c:pt idx="8782">
                  <c:v>-6.9218703436523494</c:v>
                </c:pt>
                <c:pt idx="8783">
                  <c:v>7.3343836053674547</c:v>
                </c:pt>
                <c:pt idx="8784">
                  <c:v>9.6934626697137141</c:v>
                </c:pt>
                <c:pt idx="8785">
                  <c:v>-10.79563619860615</c:v>
                </c:pt>
                <c:pt idx="8786">
                  <c:v>-6.9936335987705895</c:v>
                </c:pt>
                <c:pt idx="8787">
                  <c:v>10.55440884137195</c:v>
                </c:pt>
                <c:pt idx="8788">
                  <c:v>3.596888161872295</c:v>
                </c:pt>
                <c:pt idx="8789">
                  <c:v>-13.15636213134005</c:v>
                </c:pt>
                <c:pt idx="8790">
                  <c:v>-2.4194161349168652</c:v>
                </c:pt>
                <c:pt idx="8791">
                  <c:v>12.76076218045695</c:v>
                </c:pt>
                <c:pt idx="8792">
                  <c:v>-0.50477274721766441</c:v>
                </c:pt>
                <c:pt idx="8793">
                  <c:v>-7.1986700729329502</c:v>
                </c:pt>
                <c:pt idx="8794">
                  <c:v>4.1824934803178246</c:v>
                </c:pt>
                <c:pt idx="8795">
                  <c:v>12.359833218729101</c:v>
                </c:pt>
                <c:pt idx="8796">
                  <c:v>-7.8800099089066649</c:v>
                </c:pt>
                <c:pt idx="8797">
                  <c:v>-7.3242715940976595</c:v>
                </c:pt>
                <c:pt idx="8798">
                  <c:v>9.4531732326336151</c:v>
                </c:pt>
                <c:pt idx="8799">
                  <c:v>9.1274055997264743</c:v>
                </c:pt>
                <c:pt idx="8800">
                  <c:v>-10.73140538162485</c:v>
                </c:pt>
                <c:pt idx="8801">
                  <c:v>-7.0259871902126099</c:v>
                </c:pt>
                <c:pt idx="8802">
                  <c:v>11.9109123512336</c:v>
                </c:pt>
                <c:pt idx="8803">
                  <c:v>4.0419155945225356</c:v>
                </c:pt>
                <c:pt idx="8804">
                  <c:v>-12.742375459563251</c:v>
                </c:pt>
                <c:pt idx="8805">
                  <c:v>-2.1302181327858571</c:v>
                </c:pt>
                <c:pt idx="8806">
                  <c:v>13.263160638798251</c:v>
                </c:pt>
                <c:pt idx="8807">
                  <c:v>-2.9040330762701601</c:v>
                </c:pt>
                <c:pt idx="8808">
                  <c:v>-10.376883368834321</c:v>
                </c:pt>
                <c:pt idx="8809">
                  <c:v>4.8290100812498702</c:v>
                </c:pt>
                <c:pt idx="8810">
                  <c:v>11.45820808499105</c:v>
                </c:pt>
                <c:pt idx="8811">
                  <c:v>-9.1929247957850801</c:v>
                </c:pt>
                <c:pt idx="8812">
                  <c:v>-7.8334553048836355</c:v>
                </c:pt>
                <c:pt idx="8813">
                  <c:v>9.0598549361967446</c:v>
                </c:pt>
                <c:pt idx="8814">
                  <c:v>8.8330802065889209</c:v>
                </c:pt>
                <c:pt idx="8815">
                  <c:v>-11.80253422998025</c:v>
                </c:pt>
                <c:pt idx="8816">
                  <c:v>-6.2714633911651152</c:v>
                </c:pt>
                <c:pt idx="8817">
                  <c:v>12.61042267245965</c:v>
                </c:pt>
                <c:pt idx="8818">
                  <c:v>1.4985238861717696</c:v>
                </c:pt>
                <c:pt idx="8819">
                  <c:v>-13.8860530174384</c:v>
                </c:pt>
                <c:pt idx="8820">
                  <c:v>-0.95816516630720605</c:v>
                </c:pt>
              </c:numCache>
            </c:numRef>
          </c:yVal>
          <c:smooth val="1"/>
          <c:extLst>
            <c:ext xmlns:c16="http://schemas.microsoft.com/office/drawing/2014/chart" uri="{C3380CC4-5D6E-409C-BE32-E72D297353CC}">
              <c16:uniqueId val="{00000000-FBB7-4E57-B04F-81B839C0B0D2}"/>
            </c:ext>
          </c:extLst>
        </c:ser>
        <c:ser>
          <c:idx val="1"/>
          <c:order val="1"/>
          <c:tx>
            <c:v>תאוריה</c:v>
          </c:tx>
          <c:spPr>
            <a:ln w="317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Norm'!$H$2:$H$8822</c:f>
              <c:numCache>
                <c:formatCode>General</c:formatCode>
                <c:ptCount val="8821"/>
                <c:pt idx="0">
                  <c:v>0.35032248925785126</c:v>
                </c:pt>
                <c:pt idx="1">
                  <c:v>11.244978950704901</c:v>
                </c:pt>
                <c:pt idx="2">
                  <c:v>-2.8531220055201842</c:v>
                </c:pt>
                <c:pt idx="3">
                  <c:v>-11.01299879339798</c:v>
                </c:pt>
                <c:pt idx="4">
                  <c:v>5.4904719739571126</c:v>
                </c:pt>
                <c:pt idx="5">
                  <c:v>10.111964788638854</c:v>
                </c:pt>
                <c:pt idx="6">
                  <c:v>-7.8399594566381632</c:v>
                </c:pt>
                <c:pt idx="7">
                  <c:v>-8.6506505628056782</c:v>
                </c:pt>
                <c:pt idx="8">
                  <c:v>9.8958383783681487</c:v>
                </c:pt>
                <c:pt idx="9">
                  <c:v>6.5121887024977685</c:v>
                </c:pt>
                <c:pt idx="10">
                  <c:v>-11.5221378959661</c:v>
                </c:pt>
                <c:pt idx="11">
                  <c:v>-4.0352190803579422</c:v>
                </c:pt>
                <c:pt idx="12">
                  <c:v>12.127438934399898</c:v>
                </c:pt>
                <c:pt idx="13">
                  <c:v>1.2970352036137649</c:v>
                </c:pt>
                <c:pt idx="14">
                  <c:v>-12.662642556712498</c:v>
                </c:pt>
                <c:pt idx="15">
                  <c:v>1.4741717123040383</c:v>
                </c:pt>
                <c:pt idx="16">
                  <c:v>12.219677274868499</c:v>
                </c:pt>
                <c:pt idx="17">
                  <c:v>-4.1345094220592715</c:v>
                </c:pt>
                <c:pt idx="18">
                  <c:v>-11.305208296054632</c:v>
                </c:pt>
                <c:pt idx="19">
                  <c:v>6.6251737137393478</c:v>
                </c:pt>
                <c:pt idx="20">
                  <c:v>9.7495772842633741</c:v>
                </c:pt>
                <c:pt idx="21">
                  <c:v>-8.7976397567505238</c:v>
                </c:pt>
                <c:pt idx="22">
                  <c:v>-7.9173595507322778</c:v>
                </c:pt>
                <c:pt idx="23">
                  <c:v>10.471846268062858</c:v>
                </c:pt>
                <c:pt idx="24">
                  <c:v>5.5226713231644489</c:v>
                </c:pt>
                <c:pt idx="25">
                  <c:v>-11.727591819742663</c:v>
                </c:pt>
                <c:pt idx="26">
                  <c:v>-2.9456388894221615</c:v>
                </c:pt>
                <c:pt idx="27">
                  <c:v>12.323403894538428</c:v>
                </c:pt>
                <c:pt idx="28">
                  <c:v>0.23574995603225926</c:v>
                </c:pt>
                <c:pt idx="29">
                  <c:v>-12.455987150669527</c:v>
                </c:pt>
                <c:pt idx="30">
                  <c:v>2.4971931201380131</c:v>
                </c:pt>
                <c:pt idx="31">
                  <c:v>12.029101870396401</c:v>
                </c:pt>
                <c:pt idx="32">
                  <c:v>-5.2658924825917648</c:v>
                </c:pt>
                <c:pt idx="33">
                  <c:v>-10.957510383583489</c:v>
                </c:pt>
                <c:pt idx="34">
                  <c:v>7.5917033281447024</c:v>
                </c:pt>
                <c:pt idx="35">
                  <c:v>9.4646108843896837</c:v>
                </c:pt>
                <c:pt idx="36">
                  <c:v>-10.129472992006582</c:v>
                </c:pt>
                <c:pt idx="37">
                  <c:v>-7.4861576357985822</c:v>
                </c:pt>
                <c:pt idx="38">
                  <c:v>11.881959512485912</c:v>
                </c:pt>
                <c:pt idx="39">
                  <c:v>5.0270292161762917</c:v>
                </c:pt>
                <c:pt idx="40">
                  <c:v>-13.447334738115483</c:v>
                </c:pt>
                <c:pt idx="41">
                  <c:v>-2.1524640903147922</c:v>
                </c:pt>
                <c:pt idx="42">
                  <c:v>14.18281543162429</c:v>
                </c:pt>
                <c:pt idx="43">
                  <c:v>-0.96385129261238867</c:v>
                </c:pt>
                <c:pt idx="44">
                  <c:v>-14.338135836326275</c:v>
                </c:pt>
                <c:pt idx="45">
                  <c:v>4.0922206056589161</c:v>
                </c:pt>
                <c:pt idx="46">
                  <c:v>13.338935967238596</c:v>
                </c:pt>
                <c:pt idx="47">
                  <c:v>-7.1306312140826433</c:v>
                </c:pt>
                <c:pt idx="48">
                  <c:v>-11.876283228020522</c:v>
                </c:pt>
                <c:pt idx="49">
                  <c:v>9.6848167935048011</c:v>
                </c:pt>
                <c:pt idx="50">
                  <c:v>9.8345576329455788</c:v>
                </c:pt>
                <c:pt idx="51">
                  <c:v>-11.985121456296206</c:v>
                </c:pt>
                <c:pt idx="52">
                  <c:v>-7.1318865830195506</c:v>
                </c:pt>
                <c:pt idx="53">
                  <c:v>13.522437737556094</c:v>
                </c:pt>
                <c:pt idx="54">
                  <c:v>4.226753341861782</c:v>
                </c:pt>
                <c:pt idx="55">
                  <c:v>-14.473187137382196</c:v>
                </c:pt>
                <c:pt idx="56">
                  <c:v>-0.9989296657117559</c:v>
                </c:pt>
                <c:pt idx="57">
                  <c:v>14.559378578615755</c:v>
                </c:pt>
                <c:pt idx="58">
                  <c:v>-2.2131018675959737</c:v>
                </c:pt>
                <c:pt idx="59">
                  <c:v>-13.835108507259298</c:v>
                </c:pt>
                <c:pt idx="60">
                  <c:v>5.1186728211909163</c:v>
                </c:pt>
                <c:pt idx="61">
                  <c:v>12.492774333574763</c:v>
                </c:pt>
                <c:pt idx="62">
                  <c:v>-7.8505408407128092</c:v>
                </c:pt>
                <c:pt idx="63">
                  <c:v>-10.445446159350984</c:v>
                </c:pt>
                <c:pt idx="64">
                  <c:v>9.9298203988129892</c:v>
                </c:pt>
                <c:pt idx="65">
                  <c:v>8.248915758901564</c:v>
                </c:pt>
                <c:pt idx="66">
                  <c:v>-11.593874960450474</c:v>
                </c:pt>
                <c:pt idx="67">
                  <c:v>-5.4750790011784254</c:v>
                </c:pt>
                <c:pt idx="68">
                  <c:v>12.675980538392562</c:v>
                </c:pt>
                <c:pt idx="69">
                  <c:v>2.6984336717856658</c:v>
                </c:pt>
                <c:pt idx="70">
                  <c:v>-13.051920258697258</c:v>
                </c:pt>
                <c:pt idx="71">
                  <c:v>0.21846572794309174</c:v>
                </c:pt>
                <c:pt idx="72">
                  <c:v>12.961986157714666</c:v>
                </c:pt>
                <c:pt idx="73">
                  <c:v>-3.0438772563629448</c:v>
                </c:pt>
                <c:pt idx="74">
                  <c:v>-11.973134826145369</c:v>
                </c:pt>
                <c:pt idx="75">
                  <c:v>5.6069794568039999</c:v>
                </c:pt>
                <c:pt idx="76">
                  <c:v>10.498967078113937</c:v>
                </c:pt>
                <c:pt idx="77">
                  <c:v>-7.6450307961665454</c:v>
                </c:pt>
                <c:pt idx="78">
                  <c:v>-8.5409326242889332</c:v>
                </c:pt>
                <c:pt idx="79">
                  <c:v>9.5624219422745025</c:v>
                </c:pt>
                <c:pt idx="80">
                  <c:v>6.4530063390130215</c:v>
                </c:pt>
                <c:pt idx="81">
                  <c:v>-10.79795551560229</c:v>
                </c:pt>
                <c:pt idx="82">
                  <c:v>-3.9685833482595947</c:v>
                </c:pt>
                <c:pt idx="83">
                  <c:v>11.682275231120597</c:v>
                </c:pt>
                <c:pt idx="84">
                  <c:v>1.4191252701129182</c:v>
                </c:pt>
                <c:pt idx="85">
                  <c:v>-11.932198799993554</c:v>
                </c:pt>
                <c:pt idx="86">
                  <c:v>1.2344946531010785</c:v>
                </c:pt>
                <c:pt idx="87">
                  <c:v>11.850535154903092</c:v>
                </c:pt>
                <c:pt idx="88">
                  <c:v>-3.7512961134190115</c:v>
                </c:pt>
                <c:pt idx="89">
                  <c:v>-10.626159723722525</c:v>
                </c:pt>
                <c:pt idx="90">
                  <c:v>6.0872952557209885</c:v>
                </c:pt>
                <c:pt idx="91">
                  <c:v>9.1989906463729074</c:v>
                </c:pt>
                <c:pt idx="92">
                  <c:v>-7.9363897811318402</c:v>
                </c:pt>
                <c:pt idx="93">
                  <c:v>-7.3789426113519827</c:v>
                </c:pt>
                <c:pt idx="94">
                  <c:v>9.6215518225426067</c:v>
                </c:pt>
                <c:pt idx="95">
                  <c:v>5.2680228100527762</c:v>
                </c:pt>
                <c:pt idx="96">
                  <c:v>-10.747105260046263</c:v>
                </c:pt>
                <c:pt idx="97">
                  <c:v>-2.9002318789632797</c:v>
                </c:pt>
                <c:pt idx="98">
                  <c:v>11.467961869808178</c:v>
                </c:pt>
                <c:pt idx="99">
                  <c:v>0.379760279063592</c:v>
                </c:pt>
                <c:pt idx="100">
                  <c:v>-11.357211219608374</c:v>
                </c:pt>
                <c:pt idx="101">
                  <c:v>2.1309463936929709</c:v>
                </c:pt>
                <c:pt idx="102">
                  <c:v>10.770310842376752</c:v>
                </c:pt>
                <c:pt idx="103">
                  <c:v>-4.4122674415248486</c:v>
                </c:pt>
                <c:pt idx="104">
                  <c:v>-9.6780932189425659</c:v>
                </c:pt>
                <c:pt idx="105">
                  <c:v>6.5477715144540065</c:v>
                </c:pt>
                <c:pt idx="106">
                  <c:v>8.1433934450181447</c:v>
                </c:pt>
                <c:pt idx="107">
                  <c:v>-8.3252094663544813</c:v>
                </c:pt>
                <c:pt idx="108">
                  <c:v>-6.4642901056201616</c:v>
                </c:pt>
                <c:pt idx="109">
                  <c:v>10.018173259216391</c:v>
                </c:pt>
                <c:pt idx="110">
                  <c:v>4.3249594998167629</c:v>
                </c:pt>
                <c:pt idx="111">
                  <c:v>-10.944536646308897</c:v>
                </c:pt>
                <c:pt idx="112">
                  <c:v>-1.925603517813921</c:v>
                </c:pt>
                <c:pt idx="113">
                  <c:v>11.485035880298463</c:v>
                </c:pt>
                <c:pt idx="114">
                  <c:v>-0.59942697866310979</c:v>
                </c:pt>
                <c:pt idx="115">
                  <c:v>-11.323797557945394</c:v>
                </c:pt>
                <c:pt idx="116">
                  <c:v>3.1006747581126994</c:v>
                </c:pt>
                <c:pt idx="117">
                  <c:v>10.614618723305234</c:v>
                </c:pt>
                <c:pt idx="118">
                  <c:v>-5.3945480867063509</c:v>
                </c:pt>
                <c:pt idx="119">
                  <c:v>-9.3348759003477912</c:v>
                </c:pt>
                <c:pt idx="120">
                  <c:v>7.4482915469393909</c:v>
                </c:pt>
                <c:pt idx="121">
                  <c:v>7.7146071125056963</c:v>
                </c:pt>
                <c:pt idx="122">
                  <c:v>-9.2387048318524485</c:v>
                </c:pt>
                <c:pt idx="123">
                  <c:v>-5.8652071855141283</c:v>
                </c:pt>
                <c:pt idx="124">
                  <c:v>10.785136327451317</c:v>
                </c:pt>
                <c:pt idx="125">
                  <c:v>3.5026615976016471</c:v>
                </c:pt>
                <c:pt idx="126">
                  <c:v>-11.547690765524678</c:v>
                </c:pt>
                <c:pt idx="127">
                  <c:v>-0.98488032890435795</c:v>
                </c:pt>
                <c:pt idx="128">
                  <c:v>11.91775258708018</c:v>
                </c:pt>
                <c:pt idx="129">
                  <c:v>-1.6551618580430556</c:v>
                </c:pt>
                <c:pt idx="130">
                  <c:v>-11.810054286305286</c:v>
                </c:pt>
                <c:pt idx="131">
                  <c:v>4.2511674923445675</c:v>
                </c:pt>
                <c:pt idx="132">
                  <c:v>10.645751346367168</c:v>
                </c:pt>
                <c:pt idx="133">
                  <c:v>-6.5190094289502891</c:v>
                </c:pt>
                <c:pt idx="134">
                  <c:v>-9.2671498276676747</c:v>
                </c:pt>
                <c:pt idx="135">
                  <c:v>8.6535453083892513</c:v>
                </c:pt>
                <c:pt idx="136">
                  <c:v>7.4155866610959222</c:v>
                </c:pt>
                <c:pt idx="137">
                  <c:v>-10.394596597521922</c:v>
                </c:pt>
                <c:pt idx="138">
                  <c:v>-5.1781811959091968</c:v>
                </c:pt>
                <c:pt idx="139">
                  <c:v>11.428745991914663</c:v>
                </c:pt>
                <c:pt idx="140">
                  <c:v>2.6172128188569528</c:v>
                </c:pt>
                <c:pt idx="141">
                  <c:v>-12.127956529982585</c:v>
                </c:pt>
                <c:pt idx="142">
                  <c:v>3.0049056564708229E-2</c:v>
                </c:pt>
                <c:pt idx="143">
                  <c:v>12.446795836271804</c:v>
                </c:pt>
                <c:pt idx="144">
                  <c:v>-2.7983346105655844</c:v>
                </c:pt>
                <c:pt idx="145">
                  <c:v>-11.935601348518693</c:v>
                </c:pt>
                <c:pt idx="146">
                  <c:v>5.3439053013498539</c:v>
                </c:pt>
                <c:pt idx="147">
                  <c:v>10.53243200176642</c:v>
                </c:pt>
                <c:pt idx="148">
                  <c:v>-7.8338017537231934</c:v>
                </c:pt>
                <c:pt idx="149">
                  <c:v>-9.1607734618840979</c:v>
                </c:pt>
                <c:pt idx="150">
                  <c:v>9.7574732825811665</c:v>
                </c:pt>
                <c:pt idx="151">
                  <c:v>6.7911477632747612</c:v>
                </c:pt>
                <c:pt idx="152">
                  <c:v>-11.154569385925576</c:v>
                </c:pt>
                <c:pt idx="153">
                  <c:v>-4.2579673090904162</c:v>
                </c:pt>
                <c:pt idx="154">
                  <c:v>11.8016522286515</c:v>
                </c:pt>
                <c:pt idx="155">
                  <c:v>1.6192770004792465</c:v>
                </c:pt>
                <c:pt idx="156">
                  <c:v>-12.195922138393751</c:v>
                </c:pt>
                <c:pt idx="157">
                  <c:v>1.0544220794191013</c:v>
                </c:pt>
                <c:pt idx="158">
                  <c:v>11.662224286501759</c:v>
                </c:pt>
                <c:pt idx="159">
                  <c:v>-3.628014799843899</c:v>
                </c:pt>
                <c:pt idx="160">
                  <c:v>-10.821619503396271</c:v>
                </c:pt>
                <c:pt idx="161">
                  <c:v>5.9119060177262543</c:v>
                </c:pt>
                <c:pt idx="162">
                  <c:v>9.4566604969870927</c:v>
                </c:pt>
                <c:pt idx="163">
                  <c:v>-8.028777128192397</c:v>
                </c:pt>
                <c:pt idx="164">
                  <c:v>-7.4576309154540317</c:v>
                </c:pt>
                <c:pt idx="165">
                  <c:v>9.2849642363826028</c:v>
                </c:pt>
                <c:pt idx="166">
                  <c:v>5.306380165847659</c:v>
                </c:pt>
                <c:pt idx="167">
                  <c:v>-10.528126197423175</c:v>
                </c:pt>
                <c:pt idx="168">
                  <c:v>-2.9996177257274601</c:v>
                </c:pt>
                <c:pt idx="169">
                  <c:v>11.081046579394915</c:v>
                </c:pt>
                <c:pt idx="170">
                  <c:v>0.52377398116937013</c:v>
                </c:pt>
                <c:pt idx="171">
                  <c:v>-10.82043070082492</c:v>
                </c:pt>
                <c:pt idx="172">
                  <c:v>1.8449793607158611</c:v>
                </c:pt>
                <c:pt idx="173">
                  <c:v>10.211401025022665</c:v>
                </c:pt>
                <c:pt idx="174">
                  <c:v>-4.0828764472460559</c:v>
                </c:pt>
                <c:pt idx="175">
                  <c:v>-9.2942443615037291</c:v>
                </c:pt>
                <c:pt idx="176">
                  <c:v>6.1404237484750537</c:v>
                </c:pt>
                <c:pt idx="177">
                  <c:v>7.9361303426504257</c:v>
                </c:pt>
                <c:pt idx="178">
                  <c:v>-7.7585287732041905</c:v>
                </c:pt>
                <c:pt idx="179">
                  <c:v>-6.1121531019341271</c:v>
                </c:pt>
                <c:pt idx="180">
                  <c:v>9.2724993661080308</c:v>
                </c:pt>
                <c:pt idx="181">
                  <c:v>4.2263939026277093</c:v>
                </c:pt>
                <c:pt idx="182">
                  <c:v>-10.252512478986516</c:v>
                </c:pt>
                <c:pt idx="183">
                  <c:v>-1.9491716036564588</c:v>
                </c:pt>
                <c:pt idx="184">
                  <c:v>10.807386898013892</c:v>
                </c:pt>
                <c:pt idx="185">
                  <c:v>-0.4123310924982882</c:v>
                </c:pt>
                <c:pt idx="186">
                  <c:v>-10.679564433436614</c:v>
                </c:pt>
                <c:pt idx="187">
                  <c:v>2.7781194320363469</c:v>
                </c:pt>
                <c:pt idx="188">
                  <c:v>10.193137949603464</c:v>
                </c:pt>
                <c:pt idx="189">
                  <c:v>-5.0099002275913271</c:v>
                </c:pt>
                <c:pt idx="190">
                  <c:v>-8.9446164737461586</c:v>
                </c:pt>
                <c:pt idx="191">
                  <c:v>6.9044412558000436</c:v>
                </c:pt>
                <c:pt idx="192">
                  <c:v>7.3558502996870159</c:v>
                </c:pt>
                <c:pt idx="193">
                  <c:v>-8.5575053470237368</c:v>
                </c:pt>
                <c:pt idx="194">
                  <c:v>-5.591070356557255</c:v>
                </c:pt>
                <c:pt idx="195">
                  <c:v>10.027624632018401</c:v>
                </c:pt>
                <c:pt idx="196">
                  <c:v>3.4788276953358142</c:v>
                </c:pt>
                <c:pt idx="197">
                  <c:v>-10.948183572068908</c:v>
                </c:pt>
                <c:pt idx="198">
                  <c:v>-1.0986926187119119</c:v>
                </c:pt>
                <c:pt idx="199">
                  <c:v>11.427781422795828</c:v>
                </c:pt>
                <c:pt idx="200">
                  <c:v>-1.4118899716424085</c:v>
                </c:pt>
                <c:pt idx="201">
                  <c:v>-11.248244108400085</c:v>
                </c:pt>
                <c:pt idx="202">
                  <c:v>3.9786491480805237</c:v>
                </c:pt>
                <c:pt idx="203">
                  <c:v>10.719853964082498</c:v>
                </c:pt>
                <c:pt idx="204">
                  <c:v>-6.4161315811444926</c:v>
                </c:pt>
                <c:pt idx="205">
                  <c:v>-9.4790080738683411</c:v>
                </c:pt>
                <c:pt idx="206">
                  <c:v>8.749589984349095</c:v>
                </c:pt>
                <c:pt idx="207">
                  <c:v>7.7513896691674118</c:v>
                </c:pt>
                <c:pt idx="208">
                  <c:v>-10.492772528191079</c:v>
                </c:pt>
                <c:pt idx="209">
                  <c:v>-5.5541169066391793</c:v>
                </c:pt>
                <c:pt idx="210">
                  <c:v>12.28751642988516</c:v>
                </c:pt>
                <c:pt idx="211">
                  <c:v>3.0364808661431266</c:v>
                </c:pt>
                <c:pt idx="212">
                  <c:v>-13.085290315627251</c:v>
                </c:pt>
                <c:pt idx="213">
                  <c:v>-0.1599942321267607</c:v>
                </c:pt>
                <c:pt idx="214">
                  <c:v>13.646521850284213</c:v>
                </c:pt>
                <c:pt idx="215">
                  <c:v>-2.8757527407819521</c:v>
                </c:pt>
                <c:pt idx="216">
                  <c:v>-13.315841533295959</c:v>
                </c:pt>
                <c:pt idx="217">
                  <c:v>5.9595104877074814</c:v>
                </c:pt>
                <c:pt idx="218">
                  <c:v>12.524000081015579</c:v>
                </c:pt>
                <c:pt idx="219">
                  <c:v>-8.9387549054948732</c:v>
                </c:pt>
                <c:pt idx="220">
                  <c:v>-10.729709502932357</c:v>
                </c:pt>
                <c:pt idx="221">
                  <c:v>11.429350622116292</c:v>
                </c:pt>
                <c:pt idx="222">
                  <c:v>8.3360798684497794</c:v>
                </c:pt>
                <c:pt idx="223">
                  <c:v>-13.333654497285144</c:v>
                </c:pt>
                <c:pt idx="224">
                  <c:v>-5.4551312084730768</c:v>
                </c:pt>
                <c:pt idx="225">
                  <c:v>14.711453233391456</c:v>
                </c:pt>
                <c:pt idx="226">
                  <c:v>2.2076154363502751</c:v>
                </c:pt>
                <c:pt idx="227">
                  <c:v>-14.965328543725601</c:v>
                </c:pt>
                <c:pt idx="228">
                  <c:v>1.1065809224664644</c:v>
                </c:pt>
                <c:pt idx="229">
                  <c:v>14.775912002809182</c:v>
                </c:pt>
                <c:pt idx="230">
                  <c:v>-4.3323915948823304</c:v>
                </c:pt>
                <c:pt idx="231">
                  <c:v>-13.704887257909807</c:v>
                </c:pt>
                <c:pt idx="232">
                  <c:v>7.3941415019608128</c:v>
                </c:pt>
                <c:pt idx="233">
                  <c:v>12.236721781259677</c:v>
                </c:pt>
                <c:pt idx="234">
                  <c:v>-10.097511758281581</c:v>
                </c:pt>
                <c:pt idx="235">
                  <c:v>-9.9357659252715784</c:v>
                </c:pt>
                <c:pt idx="236">
                  <c:v>12.26097634405094</c:v>
                </c:pt>
                <c:pt idx="237">
                  <c:v>7.1701111104099384</c:v>
                </c:pt>
                <c:pt idx="238">
                  <c:v>-13.656945625884092</c:v>
                </c:pt>
                <c:pt idx="239">
                  <c:v>-4.1512435906445351</c:v>
                </c:pt>
                <c:pt idx="240">
                  <c:v>14.630650468495741</c:v>
                </c:pt>
                <c:pt idx="241">
                  <c:v>0.90734147321812508</c:v>
                </c:pt>
                <c:pt idx="242">
                  <c:v>-14.533218029263606</c:v>
                </c:pt>
                <c:pt idx="243">
                  <c:v>2.2701456920038008</c:v>
                </c:pt>
                <c:pt idx="244">
                  <c:v>13.585676221047912</c:v>
                </c:pt>
                <c:pt idx="245">
                  <c:v>-5.1787550849340995</c:v>
                </c:pt>
                <c:pt idx="246">
                  <c:v>-12.309861001251729</c:v>
                </c:pt>
                <c:pt idx="247">
                  <c:v>7.9179812913070613</c:v>
                </c:pt>
                <c:pt idx="248">
                  <c:v>10.513035963533451</c:v>
                </c:pt>
                <c:pt idx="249">
                  <c:v>-9.8766032687901752</c:v>
                </c:pt>
                <c:pt idx="250">
                  <c:v>-7.9022092315179275</c:v>
                </c:pt>
                <c:pt idx="251">
                  <c:v>11.463461872750567</c:v>
                </c:pt>
                <c:pt idx="252">
                  <c:v>5.3606159013861445</c:v>
                </c:pt>
                <c:pt idx="253">
                  <c:v>-12.378539004372252</c:v>
                </c:pt>
                <c:pt idx="254">
                  <c:v>-2.5197219454540556</c:v>
                </c:pt>
                <c:pt idx="255">
                  <c:v>12.783366681646424</c:v>
                </c:pt>
                <c:pt idx="256">
                  <c:v>-0.30080314289814075</c:v>
                </c:pt>
                <c:pt idx="257">
                  <c:v>-12.54835563668447</c:v>
                </c:pt>
                <c:pt idx="258">
                  <c:v>3.0820433495676922</c:v>
                </c:pt>
                <c:pt idx="259">
                  <c:v>11.874911555876967</c:v>
                </c:pt>
                <c:pt idx="260">
                  <c:v>-5.6362712133819226</c:v>
                </c:pt>
                <c:pt idx="261">
                  <c:v>-10.639990853699901</c:v>
                </c:pt>
                <c:pt idx="262">
                  <c:v>8.0116961244345486</c:v>
                </c:pt>
                <c:pt idx="263">
                  <c:v>8.6507627234251281</c:v>
                </c:pt>
                <c:pt idx="264">
                  <c:v>-9.7222307305683326</c:v>
                </c:pt>
                <c:pt idx="265">
                  <c:v>-6.5069870413990172</c:v>
                </c:pt>
                <c:pt idx="266">
                  <c:v>11.027619689842259</c:v>
                </c:pt>
                <c:pt idx="267">
                  <c:v>3.9396122456167624</c:v>
                </c:pt>
                <c:pt idx="268">
                  <c:v>-11.733745771150099</c:v>
                </c:pt>
                <c:pt idx="269">
                  <c:v>-1.3309254697287869</c:v>
                </c:pt>
                <c:pt idx="270">
                  <c:v>11.769929006427606</c:v>
                </c:pt>
                <c:pt idx="271">
                  <c:v>-1.265568272135946</c:v>
                </c:pt>
                <c:pt idx="272">
                  <c:v>-11.404071845358519</c:v>
                </c:pt>
                <c:pt idx="273">
                  <c:v>3.799194971224892</c:v>
                </c:pt>
                <c:pt idx="274">
                  <c:v>10.419036866655324</c:v>
                </c:pt>
                <c:pt idx="275">
                  <c:v>-5.9898659257141231</c:v>
                </c:pt>
                <c:pt idx="276">
                  <c:v>-9.130798901169765</c:v>
                </c:pt>
                <c:pt idx="277">
                  <c:v>8.018761480938112</c:v>
                </c:pt>
                <c:pt idx="278">
                  <c:v>7.166961848165263</c:v>
                </c:pt>
                <c:pt idx="279">
                  <c:v>-9.2105037407797514</c:v>
                </c:pt>
                <c:pt idx="280">
                  <c:v>-4.8489839678792315</c:v>
                </c:pt>
                <c:pt idx="281">
                  <c:v>9.9422395733270967</c:v>
                </c:pt>
                <c:pt idx="282">
                  <c:v>2.5477643398759882</c:v>
                </c:pt>
                <c:pt idx="283">
                  <c:v>-10.136430372052383</c:v>
                </c:pt>
                <c:pt idx="284">
                  <c:v>-0.26673520062828993</c:v>
                </c:pt>
                <c:pt idx="285">
                  <c:v>9.8419791875003462</c:v>
                </c:pt>
                <c:pt idx="286">
                  <c:v>-1.8475508365246354</c:v>
                </c:pt>
                <c:pt idx="287">
                  <c:v>-9.0272637973548697</c:v>
                </c:pt>
                <c:pt idx="288">
                  <c:v>3.7588646483050576</c:v>
                </c:pt>
                <c:pt idx="289">
                  <c:v>7.9371579084052719</c:v>
                </c:pt>
                <c:pt idx="290">
                  <c:v>-5.4327388321594317</c:v>
                </c:pt>
                <c:pt idx="291">
                  <c:v>-6.5278243846090422</c:v>
                </c:pt>
                <c:pt idx="292">
                  <c:v>6.5580610679969409</c:v>
                </c:pt>
                <c:pt idx="293">
                  <c:v>4.9119267545015779</c:v>
                </c:pt>
                <c:pt idx="294">
                  <c:v>-7.4484545917265033</c:v>
                </c:pt>
                <c:pt idx="295">
                  <c:v>-3.0915253178224438</c:v>
                </c:pt>
                <c:pt idx="296">
                  <c:v>8.0198183540613801</c:v>
                </c:pt>
                <c:pt idx="297">
                  <c:v>1.3263433295600795</c:v>
                </c:pt>
                <c:pt idx="298">
                  <c:v>-8.1587637128767785</c:v>
                </c:pt>
                <c:pt idx="299">
                  <c:v>0.488991990807777</c:v>
                </c:pt>
                <c:pt idx="300">
                  <c:v>8.1758613926696171</c:v>
                </c:pt>
                <c:pt idx="301">
                  <c:v>-2.2815963612829893</c:v>
                </c:pt>
                <c:pt idx="302">
                  <c:v>-7.677084260681827</c:v>
                </c:pt>
                <c:pt idx="303">
                  <c:v>4.0785394628793696</c:v>
                </c:pt>
                <c:pt idx="304">
                  <c:v>7.1588833085472041</c:v>
                </c:pt>
                <c:pt idx="305">
                  <c:v>-5.8021592801688708</c:v>
                </c:pt>
                <c:pt idx="306">
                  <c:v>-5.9550720626074991</c:v>
                </c:pt>
                <c:pt idx="307">
                  <c:v>7.3919934547951955</c:v>
                </c:pt>
                <c:pt idx="308">
                  <c:v>4.5785118834986243</c:v>
                </c:pt>
                <c:pt idx="309">
                  <c:v>-8.473336147700147</c:v>
                </c:pt>
                <c:pt idx="310">
                  <c:v>-2.7604024293164775</c:v>
                </c:pt>
                <c:pt idx="311">
                  <c:v>9.4518080604570045</c:v>
                </c:pt>
                <c:pt idx="312">
                  <c:v>0.73772739429349199</c:v>
                </c:pt>
                <c:pt idx="313">
                  <c:v>-9.7534121974589496</c:v>
                </c:pt>
                <c:pt idx="314">
                  <c:v>1.3971480391421387</c:v>
                </c:pt>
                <c:pt idx="315">
                  <c:v>9.3907837793041793</c:v>
                </c:pt>
                <c:pt idx="316">
                  <c:v>-3.5237676318757218</c:v>
                </c:pt>
                <c:pt idx="317">
                  <c:v>-8.7918029041036725</c:v>
                </c:pt>
                <c:pt idx="318">
                  <c:v>5.5641661858506373</c:v>
                </c:pt>
                <c:pt idx="319">
                  <c:v>8.0179561054271904</c:v>
                </c:pt>
                <c:pt idx="320">
                  <c:v>-7.7177335451769427</c:v>
                </c:pt>
                <c:pt idx="321">
                  <c:v>-6.5713924105392527</c:v>
                </c:pt>
                <c:pt idx="322">
                  <c:v>9.4424868578922307</c:v>
                </c:pt>
                <c:pt idx="323">
                  <c:v>4.6876592901521601</c:v>
                </c:pt>
                <c:pt idx="324">
                  <c:v>-10.756997610663548</c:v>
                </c:pt>
                <c:pt idx="325">
                  <c:v>-2.4126193731519767</c:v>
                </c:pt>
                <c:pt idx="326">
                  <c:v>11.493336886917772</c:v>
                </c:pt>
                <c:pt idx="327">
                  <c:v>-0.10808165072126073</c:v>
                </c:pt>
                <c:pt idx="328">
                  <c:v>-11.520870316002398</c:v>
                </c:pt>
                <c:pt idx="329">
                  <c:v>2.6073941676644852</c:v>
                </c:pt>
                <c:pt idx="330">
                  <c:v>10.819585699945019</c:v>
                </c:pt>
                <c:pt idx="331">
                  <c:v>-5.1135436822585332</c:v>
                </c:pt>
                <c:pt idx="332">
                  <c:v>-9.9136131918450943</c:v>
                </c:pt>
                <c:pt idx="333">
                  <c:v>7.1878768232843653</c:v>
                </c:pt>
                <c:pt idx="334">
                  <c:v>8.2816892642590467</c:v>
                </c:pt>
                <c:pt idx="335">
                  <c:v>-9.3675943499138903</c:v>
                </c:pt>
                <c:pt idx="336">
                  <c:v>-6.6506818418987343</c:v>
                </c:pt>
                <c:pt idx="337">
                  <c:v>11.296715700677101</c:v>
                </c:pt>
                <c:pt idx="338">
                  <c:v>4.3133535919247956</c:v>
                </c:pt>
                <c:pt idx="339">
                  <c:v>-12.44809084589037</c:v>
                </c:pt>
                <c:pt idx="340">
                  <c:v>-1.6466598984562777</c:v>
                </c:pt>
                <c:pt idx="341">
                  <c:v>13.345452098380319</c:v>
                </c:pt>
                <c:pt idx="342">
                  <c:v>-1.272040100245875</c:v>
                </c:pt>
                <c:pt idx="343">
                  <c:v>-13.236527945859889</c:v>
                </c:pt>
                <c:pt idx="344">
                  <c:v>4.2391577165650949</c:v>
                </c:pt>
                <c:pt idx="345">
                  <c:v>12.512055477754433</c:v>
                </c:pt>
                <c:pt idx="346">
                  <c:v>-6.9874382880860626</c:v>
                </c:pt>
                <c:pt idx="347">
                  <c:v>-10.745037231089363</c:v>
                </c:pt>
                <c:pt idx="348">
                  <c:v>9.0535321298062019</c:v>
                </c:pt>
                <c:pt idx="349">
                  <c:v>8.3207477050875003</c:v>
                </c:pt>
                <c:pt idx="350">
                  <c:v>-10.579022829559866</c:v>
                </c:pt>
                <c:pt idx="351">
                  <c:v>-5.9896427085861177</c:v>
                </c:pt>
                <c:pt idx="352">
                  <c:v>12.10220652462994</c:v>
                </c:pt>
                <c:pt idx="353">
                  <c:v>3.3556113741902047</c:v>
                </c:pt>
                <c:pt idx="354">
                  <c:v>-13.044915901662065</c:v>
                </c:pt>
                <c:pt idx="355">
                  <c:v>-0.54442819193017422</c:v>
                </c:pt>
                <c:pt idx="356">
                  <c:v>13.711861798983319</c:v>
                </c:pt>
                <c:pt idx="357">
                  <c:v>-2.6408676930362396</c:v>
                </c:pt>
                <c:pt idx="358">
                  <c:v>-15.119295134149956</c:v>
                </c:pt>
                <c:pt idx="359">
                  <c:v>6.2549175748029526</c:v>
                </c:pt>
                <c:pt idx="360">
                  <c:v>13.648146209621856</c:v>
                </c:pt>
                <c:pt idx="361">
                  <c:v>-8.8310770744353064</c:v>
                </c:pt>
                <c:pt idx="362">
                  <c:v>-11.010040311796025</c:v>
                </c:pt>
                <c:pt idx="363">
                  <c:v>10.935608737807016</c:v>
                </c:pt>
                <c:pt idx="364">
                  <c:v>8.3661354377767427</c:v>
                </c:pt>
                <c:pt idx="365">
                  <c:v>-12.453790742197718</c:v>
                </c:pt>
                <c:pt idx="366">
                  <c:v>-5.4685766203874691</c:v>
                </c:pt>
                <c:pt idx="367">
                  <c:v>13.226166732845344</c:v>
                </c:pt>
                <c:pt idx="368">
                  <c:v>2.343410846239661</c:v>
                </c:pt>
                <c:pt idx="369">
                  <c:v>-13.564162119817077</c:v>
                </c:pt>
                <c:pt idx="370">
                  <c:v>0.6390113155032342</c:v>
                </c:pt>
                <c:pt idx="371">
                  <c:v>14.743778485849159</c:v>
                </c:pt>
                <c:pt idx="372">
                  <c:v>-4.0589195163493113</c:v>
                </c:pt>
                <c:pt idx="373">
                  <c:v>-14.47427425860942</c:v>
                </c:pt>
                <c:pt idx="374">
                  <c:v>7.0809804629111763</c:v>
                </c:pt>
                <c:pt idx="375">
                  <c:v>12.088523468667098</c:v>
                </c:pt>
                <c:pt idx="376">
                  <c:v>-9.389458403116457</c:v>
                </c:pt>
                <c:pt idx="377">
                  <c:v>-10.00465553439232</c:v>
                </c:pt>
                <c:pt idx="378">
                  <c:v>11.767649087050293</c:v>
                </c:pt>
                <c:pt idx="379">
                  <c:v>7.3358566206766644</c:v>
                </c:pt>
                <c:pt idx="380">
                  <c:v>-13.013309988512464</c:v>
                </c:pt>
                <c:pt idx="381">
                  <c:v>-4.3801667145221126</c:v>
                </c:pt>
                <c:pt idx="382">
                  <c:v>14.198154344124978</c:v>
                </c:pt>
                <c:pt idx="383">
                  <c:v>1.3350818913842588</c:v>
                </c:pt>
                <c:pt idx="384">
                  <c:v>-14.889852618649034</c:v>
                </c:pt>
                <c:pt idx="385">
                  <c:v>1.9095592351471153</c:v>
                </c:pt>
                <c:pt idx="386">
                  <c:v>13.952964033988691</c:v>
                </c:pt>
                <c:pt idx="387">
                  <c:v>-4.8646554630725545</c:v>
                </c:pt>
                <c:pt idx="388">
                  <c:v>-12.595465015042059</c:v>
                </c:pt>
                <c:pt idx="389">
                  <c:v>7.6036768096360756</c:v>
                </c:pt>
                <c:pt idx="390">
                  <c:v>10.817062253824503</c:v>
                </c:pt>
                <c:pt idx="391">
                  <c:v>-9.9704871214149371</c:v>
                </c:pt>
                <c:pt idx="392">
                  <c:v>-9.0036783769534274</c:v>
                </c:pt>
                <c:pt idx="393">
                  <c:v>12.937721032867623</c:v>
                </c:pt>
                <c:pt idx="394">
                  <c:v>6.7623388681845196</c:v>
                </c:pt>
                <c:pt idx="395">
                  <c:v>-15.109458169717186</c:v>
                </c:pt>
                <c:pt idx="396">
                  <c:v>-3.7068968648963803</c:v>
                </c:pt>
                <c:pt idx="397">
                  <c:v>16.804085604004854</c:v>
                </c:pt>
                <c:pt idx="398">
                  <c:v>8.4291165773868207E-2</c:v>
                </c:pt>
                <c:pt idx="399">
                  <c:v>-16.047200891396223</c:v>
                </c:pt>
                <c:pt idx="400">
                  <c:v>3.3875032639730298</c:v>
                </c:pt>
                <c:pt idx="401">
                  <c:v>15.071815607106538</c:v>
                </c:pt>
                <c:pt idx="402">
                  <c:v>-6.8189972252256563</c:v>
                </c:pt>
                <c:pt idx="403">
                  <c:v>-13.948391448056126</c:v>
                </c:pt>
                <c:pt idx="404">
                  <c:v>10.154027837035811</c:v>
                </c:pt>
                <c:pt idx="405">
                  <c:v>12.117674453631183</c:v>
                </c:pt>
                <c:pt idx="406">
                  <c:v>-13.067394074996169</c:v>
                </c:pt>
                <c:pt idx="407">
                  <c:v>-9.4536337258567507</c:v>
                </c:pt>
                <c:pt idx="408">
                  <c:v>15.501580711433707</c:v>
                </c:pt>
                <c:pt idx="409">
                  <c:v>6.1712554107709154</c:v>
                </c:pt>
                <c:pt idx="410">
                  <c:v>-16.89905587833394</c:v>
                </c:pt>
                <c:pt idx="411">
                  <c:v>-2.402374585890767</c:v>
                </c:pt>
                <c:pt idx="412">
                  <c:v>16.461015106277767</c:v>
                </c:pt>
                <c:pt idx="413">
                  <c:v>-1.2831308151790877</c:v>
                </c:pt>
                <c:pt idx="414">
                  <c:v>-15.85214769351478</c:v>
                </c:pt>
                <c:pt idx="415">
                  <c:v>4.9174156750366702</c:v>
                </c:pt>
                <c:pt idx="416">
                  <c:v>15.514032705454143</c:v>
                </c:pt>
                <c:pt idx="417">
                  <c:v>-8.5941763747405915</c:v>
                </c:pt>
                <c:pt idx="418">
                  <c:v>-14.001574788029323</c:v>
                </c:pt>
                <c:pt idx="419">
                  <c:v>11.766471779622771</c:v>
                </c:pt>
                <c:pt idx="420">
                  <c:v>11.564275181780092</c:v>
                </c:pt>
                <c:pt idx="421">
                  <c:v>-14.60398882327541</c:v>
                </c:pt>
                <c:pt idx="422">
                  <c:v>-8.4390440235267317</c:v>
                </c:pt>
                <c:pt idx="423">
                  <c:v>16.094212504327079</c:v>
                </c:pt>
                <c:pt idx="424">
                  <c:v>4.57526095913639</c:v>
                </c:pt>
                <c:pt idx="425">
                  <c:v>-16.009266062759789</c:v>
                </c:pt>
                <c:pt idx="426">
                  <c:v>-0.86984964241633322</c:v>
                </c:pt>
                <c:pt idx="427">
                  <c:v>15.529286001136636</c:v>
                </c:pt>
                <c:pt idx="428">
                  <c:v>-2.5679296400096603</c:v>
                </c:pt>
                <c:pt idx="429">
                  <c:v>-15.148849602208839</c:v>
                </c:pt>
                <c:pt idx="430">
                  <c:v>5.8397603835090788</c:v>
                </c:pt>
                <c:pt idx="431">
                  <c:v>13.104824395464911</c:v>
                </c:pt>
                <c:pt idx="432">
                  <c:v>-8.4330510170271964</c:v>
                </c:pt>
                <c:pt idx="433">
                  <c:v>-11.154357736231853</c:v>
                </c:pt>
                <c:pt idx="434">
                  <c:v>10.698174397863687</c:v>
                </c:pt>
                <c:pt idx="435">
                  <c:v>8.443177055416335</c:v>
                </c:pt>
                <c:pt idx="436">
                  <c:v>-12.417261279571385</c:v>
                </c:pt>
                <c:pt idx="437">
                  <c:v>-5.6626604711741608</c:v>
                </c:pt>
                <c:pt idx="438">
                  <c:v>13.143573445747801</c:v>
                </c:pt>
                <c:pt idx="439">
                  <c:v>2.5644926536646322</c:v>
                </c:pt>
                <c:pt idx="440">
                  <c:v>-13.591971464354874</c:v>
                </c:pt>
                <c:pt idx="441">
                  <c:v>0.41702485395193878</c:v>
                </c:pt>
                <c:pt idx="442">
                  <c:v>13.466151704329471</c:v>
                </c:pt>
                <c:pt idx="443">
                  <c:v>-3.3824584887509501</c:v>
                </c:pt>
                <c:pt idx="444">
                  <c:v>-12.532274688440936</c:v>
                </c:pt>
                <c:pt idx="445">
                  <c:v>5.8414963707827088</c:v>
                </c:pt>
                <c:pt idx="446">
                  <c:v>10.324730248916349</c:v>
                </c:pt>
                <c:pt idx="447">
                  <c:v>-7.7367381116453702</c:v>
                </c:pt>
                <c:pt idx="448">
                  <c:v>-8.2402216860570494</c:v>
                </c:pt>
                <c:pt idx="449">
                  <c:v>9.24524944393929</c:v>
                </c:pt>
                <c:pt idx="450">
                  <c:v>6.0305174287149672</c:v>
                </c:pt>
                <c:pt idx="451">
                  <c:v>-10.517815380309072</c:v>
                </c:pt>
                <c:pt idx="452">
                  <c:v>-3.7095316840981605</c:v>
                </c:pt>
                <c:pt idx="453">
                  <c:v>11.316996801421357</c:v>
                </c:pt>
                <c:pt idx="454">
                  <c:v>1.22766283512983</c:v>
                </c:pt>
                <c:pt idx="455">
                  <c:v>-11.877787757193621</c:v>
                </c:pt>
                <c:pt idx="456">
                  <c:v>1.3513886357350346</c:v>
                </c:pt>
                <c:pt idx="457">
                  <c:v>11.154065743413167</c:v>
                </c:pt>
                <c:pt idx="458">
                  <c:v>-3.7911903204592896</c:v>
                </c:pt>
                <c:pt idx="459">
                  <c:v>-10.260696160546946</c:v>
                </c:pt>
                <c:pt idx="460">
                  <c:v>5.8393368980984182</c:v>
                </c:pt>
                <c:pt idx="461">
                  <c:v>8.3628409663168561</c:v>
                </c:pt>
                <c:pt idx="462">
                  <c:v>-7.2004402846991802</c:v>
                </c:pt>
                <c:pt idx="463">
                  <c:v>-6.2614619488831158</c:v>
                </c:pt>
                <c:pt idx="464">
                  <c:v>8.2879939298365581</c:v>
                </c:pt>
                <c:pt idx="465">
                  <c:v>4.4414980897884515</c:v>
                </c:pt>
                <c:pt idx="466">
                  <c:v>-9.4246830819623213</c:v>
                </c:pt>
                <c:pt idx="467">
                  <c:v>-2.3273784877880903</c:v>
                </c:pt>
                <c:pt idx="468">
                  <c:v>9.4860810265197646</c:v>
                </c:pt>
                <c:pt idx="469">
                  <c:v>0.18627144519922006</c:v>
                </c:pt>
                <c:pt idx="470">
                  <c:v>-9.3719704464296534</c:v>
                </c:pt>
                <c:pt idx="471">
                  <c:v>1.8000388534491161</c:v>
                </c:pt>
                <c:pt idx="472">
                  <c:v>8.4170351683317293</c:v>
                </c:pt>
                <c:pt idx="473">
                  <c:v>-3.5811722627950031</c:v>
                </c:pt>
                <c:pt idx="474">
                  <c:v>-7.3606229814893132</c:v>
                </c:pt>
                <c:pt idx="475">
                  <c:v>5.0788535369511516</c:v>
                </c:pt>
                <c:pt idx="476">
                  <c:v>6.0980383005414032</c:v>
                </c:pt>
                <c:pt idx="477">
                  <c:v>-6.2569485240277674</c:v>
                </c:pt>
                <c:pt idx="478">
                  <c:v>-4.6598885123822722</c:v>
                </c:pt>
                <c:pt idx="479">
                  <c:v>7.4163925268267663</c:v>
                </c:pt>
                <c:pt idx="480">
                  <c:v>3.0705724258750813</c:v>
                </c:pt>
                <c:pt idx="481">
                  <c:v>-8.0482485853858421</c:v>
                </c:pt>
                <c:pt idx="482">
                  <c:v>-1.2751453679352787</c:v>
                </c:pt>
                <c:pt idx="483">
                  <c:v>8.1553462186914825</c:v>
                </c:pt>
                <c:pt idx="484">
                  <c:v>-0.53694050464170084</c:v>
                </c:pt>
                <c:pt idx="485">
                  <c:v>-8.1299987226888089</c:v>
                </c:pt>
                <c:pt idx="486">
                  <c:v>2.3760176228799148</c:v>
                </c:pt>
                <c:pt idx="487">
                  <c:v>7.6661749003091142</c:v>
                </c:pt>
                <c:pt idx="488">
                  <c:v>-3.9074934492215911</c:v>
                </c:pt>
                <c:pt idx="489">
                  <c:v>-6.3323862641319417</c:v>
                </c:pt>
                <c:pt idx="490">
                  <c:v>5.0879887165725384</c:v>
                </c:pt>
                <c:pt idx="491">
                  <c:v>5.0918809348175627</c:v>
                </c:pt>
                <c:pt idx="492">
                  <c:v>-6.0689489357373869</c:v>
                </c:pt>
                <c:pt idx="493">
                  <c:v>-3.5000301736068971</c:v>
                </c:pt>
                <c:pt idx="494">
                  <c:v>6.4552372830621447</c:v>
                </c:pt>
                <c:pt idx="495">
                  <c:v>1.9693946169450778</c:v>
                </c:pt>
                <c:pt idx="496">
                  <c:v>-6.5092744772948947</c:v>
                </c:pt>
                <c:pt idx="497">
                  <c:v>-0.44531417168209658</c:v>
                </c:pt>
                <c:pt idx="498">
                  <c:v>6.3223907256627081</c:v>
                </c:pt>
                <c:pt idx="499">
                  <c:v>-0.96475415057545644</c:v>
                </c:pt>
                <c:pt idx="500">
                  <c:v>-6.4523272440695969</c:v>
                </c:pt>
                <c:pt idx="501">
                  <c:v>2.4489740896005685</c:v>
                </c:pt>
                <c:pt idx="502">
                  <c:v>5.7923573534748609</c:v>
                </c:pt>
                <c:pt idx="503">
                  <c:v>-3.6257181832971885</c:v>
                </c:pt>
                <c:pt idx="504">
                  <c:v>-4.8698296122098661</c:v>
                </c:pt>
                <c:pt idx="505">
                  <c:v>4.6253227282267186</c:v>
                </c:pt>
                <c:pt idx="506">
                  <c:v>3.9804500270686667</c:v>
                </c:pt>
                <c:pt idx="507">
                  <c:v>-5.7334106617022593</c:v>
                </c:pt>
                <c:pt idx="508">
                  <c:v>-2.7645083889178608</c:v>
                </c:pt>
                <c:pt idx="509">
                  <c:v>6.6090040247326751</c:v>
                </c:pt>
                <c:pt idx="510">
                  <c:v>1.3848081442057671</c:v>
                </c:pt>
                <c:pt idx="511">
                  <c:v>-6.4223986109067868</c:v>
                </c:pt>
                <c:pt idx="512">
                  <c:v>0.10900745421935695</c:v>
                </c:pt>
                <c:pt idx="513">
                  <c:v>7.4665528993486845</c:v>
                </c:pt>
                <c:pt idx="514">
                  <c:v>-1.8920204120480519</c:v>
                </c:pt>
                <c:pt idx="515">
                  <c:v>-7.5450894675717599</c:v>
                </c:pt>
                <c:pt idx="516">
                  <c:v>3.4793218476728049</c:v>
                </c:pt>
                <c:pt idx="517">
                  <c:v>6.8557408832688518</c:v>
                </c:pt>
                <c:pt idx="518">
                  <c:v>-5.3037549023000938</c:v>
                </c:pt>
                <c:pt idx="519">
                  <c:v>-6.1317893814496456</c:v>
                </c:pt>
                <c:pt idx="520">
                  <c:v>7.3080085562436281</c:v>
                </c:pt>
                <c:pt idx="521">
                  <c:v>5.1818828061948397</c:v>
                </c:pt>
                <c:pt idx="522">
                  <c:v>-8.7658694096415637</c:v>
                </c:pt>
                <c:pt idx="523">
                  <c:v>-3.3408032385409996</c:v>
                </c:pt>
                <c:pt idx="524">
                  <c:v>9.6200687329098482</c:v>
                </c:pt>
                <c:pt idx="525">
                  <c:v>1.0513311916341752</c:v>
                </c:pt>
                <c:pt idx="526">
                  <c:v>-8.3272348576697848</c:v>
                </c:pt>
                <c:pt idx="527">
                  <c:v>0.85767181126431058</c:v>
                </c:pt>
                <c:pt idx="528">
                  <c:v>7.8752125604541758</c:v>
                </c:pt>
                <c:pt idx="529">
                  <c:v>-2.4019189301959032</c:v>
                </c:pt>
                <c:pt idx="530">
                  <c:v>-7.0840444382316434</c:v>
                </c:pt>
                <c:pt idx="531">
                  <c:v>4.2876965014549109</c:v>
                </c:pt>
                <c:pt idx="532">
                  <c:v>6.616703629896687</c:v>
                </c:pt>
                <c:pt idx="533">
                  <c:v>-5.5136286039975193</c:v>
                </c:pt>
                <c:pt idx="534">
                  <c:v>-5.2904922880798297</c:v>
                </c:pt>
                <c:pt idx="535">
                  <c:v>8.2145010912199972</c:v>
                </c:pt>
                <c:pt idx="536">
                  <c:v>5.3563894017606142</c:v>
                </c:pt>
                <c:pt idx="537">
                  <c:v>-11.632611281349233</c:v>
                </c:pt>
                <c:pt idx="538">
                  <c:v>-3.0253839413436823</c:v>
                </c:pt>
                <c:pt idx="539">
                  <c:v>11.074035682036829</c:v>
                </c:pt>
                <c:pt idx="540">
                  <c:v>0.36203644757462067</c:v>
                </c:pt>
                <c:pt idx="541">
                  <c:v>-10.675854908139295</c:v>
                </c:pt>
                <c:pt idx="542">
                  <c:v>2.1361536253581215</c:v>
                </c:pt>
                <c:pt idx="543">
                  <c:v>13.088092342436781</c:v>
                </c:pt>
                <c:pt idx="544">
                  <c:v>-6.3990626275766331</c:v>
                </c:pt>
                <c:pt idx="545">
                  <c:v>-14.951394095821001</c:v>
                </c:pt>
                <c:pt idx="546">
                  <c:v>10.201884302204951</c:v>
                </c:pt>
                <c:pt idx="547">
                  <c:v>12.576435690344265</c:v>
                </c:pt>
                <c:pt idx="548">
                  <c:v>-12.126724154617142</c:v>
                </c:pt>
                <c:pt idx="549">
                  <c:v>-8.8874645781325654</c:v>
                </c:pt>
                <c:pt idx="550">
                  <c:v>13.50621963111718</c:v>
                </c:pt>
                <c:pt idx="551">
                  <c:v>5.8472539907156529</c:v>
                </c:pt>
                <c:pt idx="552">
                  <c:v>-14.838940223321986</c:v>
                </c:pt>
                <c:pt idx="553">
                  <c:v>-2.5710775711962826</c:v>
                </c:pt>
                <c:pt idx="554">
                  <c:v>14.638367488105644</c:v>
                </c:pt>
                <c:pt idx="555">
                  <c:v>-0.75223733365269707</c:v>
                </c:pt>
                <c:pt idx="556">
                  <c:v>-15.367571312901836</c:v>
                </c:pt>
                <c:pt idx="557">
                  <c:v>4.6422766537488904</c:v>
                </c:pt>
                <c:pt idx="558">
                  <c:v>17.485291520020994</c:v>
                </c:pt>
                <c:pt idx="559">
                  <c:v>-9.256700241984035</c:v>
                </c:pt>
                <c:pt idx="560">
                  <c:v>-15.351090693344407</c:v>
                </c:pt>
                <c:pt idx="561">
                  <c:v>11.022699579218214</c:v>
                </c:pt>
                <c:pt idx="562">
                  <c:v>10.487321201464489</c:v>
                </c:pt>
                <c:pt idx="563">
                  <c:v>-11.816827114542001</c:v>
                </c:pt>
                <c:pt idx="564">
                  <c:v>-6.966532031154081</c:v>
                </c:pt>
                <c:pt idx="565">
                  <c:v>12.167777094249894</c:v>
                </c:pt>
                <c:pt idx="566">
                  <c:v>4.0107336182305477</c:v>
                </c:pt>
                <c:pt idx="567">
                  <c:v>-13.183091433495282</c:v>
                </c:pt>
                <c:pt idx="568">
                  <c:v>-1.0724450612500473</c:v>
                </c:pt>
                <c:pt idx="569">
                  <c:v>12.266334834772939</c:v>
                </c:pt>
                <c:pt idx="570">
                  <c:v>-1.7033665944026894</c:v>
                </c:pt>
                <c:pt idx="571">
                  <c:v>-12.734390829320978</c:v>
                </c:pt>
                <c:pt idx="572">
                  <c:v>4.9002450364763783</c:v>
                </c:pt>
                <c:pt idx="573">
                  <c:v>13.427580103309149</c:v>
                </c:pt>
                <c:pt idx="574">
                  <c:v>-8.6759856619292641</c:v>
                </c:pt>
                <c:pt idx="575">
                  <c:v>-12.006023211327463</c:v>
                </c:pt>
                <c:pt idx="576">
                  <c:v>10.314356711897991</c:v>
                </c:pt>
                <c:pt idx="577">
                  <c:v>8.354580394658969</c:v>
                </c:pt>
                <c:pt idx="578">
                  <c:v>-11.798009010338721</c:v>
                </c:pt>
                <c:pt idx="579">
                  <c:v>-6.1246456678829801</c:v>
                </c:pt>
                <c:pt idx="580">
                  <c:v>13.984543812451037</c:v>
                </c:pt>
                <c:pt idx="581">
                  <c:v>3.4323762233252384</c:v>
                </c:pt>
                <c:pt idx="582">
                  <c:v>-17.430202611942537</c:v>
                </c:pt>
                <c:pt idx="583">
                  <c:v>3.3736834059508156E-2</c:v>
                </c:pt>
                <c:pt idx="584">
                  <c:v>18.489109482671662</c:v>
                </c:pt>
                <c:pt idx="585">
                  <c:v>-4.1542512160538516</c:v>
                </c:pt>
                <c:pt idx="586">
                  <c:v>-17.682546305661582</c:v>
                </c:pt>
                <c:pt idx="587">
                  <c:v>7.7896215959176818</c:v>
                </c:pt>
                <c:pt idx="588">
                  <c:v>15.539378560796285</c:v>
                </c:pt>
                <c:pt idx="589">
                  <c:v>-11.584689172462923</c:v>
                </c:pt>
                <c:pt idx="590">
                  <c:v>-13.296213238239311</c:v>
                </c:pt>
                <c:pt idx="591">
                  <c:v>13.799861355502562</c:v>
                </c:pt>
                <c:pt idx="592">
                  <c:v>9.2954834635067609</c:v>
                </c:pt>
                <c:pt idx="593">
                  <c:v>-15.054662634415305</c:v>
                </c:pt>
                <c:pt idx="594">
                  <c:v>-5.7957639497396221</c:v>
                </c:pt>
                <c:pt idx="595">
                  <c:v>15.661516641881482</c:v>
                </c:pt>
                <c:pt idx="596">
                  <c:v>2.1391723317082301</c:v>
                </c:pt>
                <c:pt idx="597">
                  <c:v>-16.660805440416819</c:v>
                </c:pt>
                <c:pt idx="598">
                  <c:v>1.4714967162624779</c:v>
                </c:pt>
                <c:pt idx="599">
                  <c:v>16.428902553525244</c:v>
                </c:pt>
                <c:pt idx="600">
                  <c:v>-4.9070764689355197</c:v>
                </c:pt>
                <c:pt idx="601">
                  <c:v>-13.530080122365858</c:v>
                </c:pt>
                <c:pt idx="602">
                  <c:v>7.1742688348450585</c:v>
                </c:pt>
                <c:pt idx="603">
                  <c:v>11.82662318811902</c:v>
                </c:pt>
                <c:pt idx="604">
                  <c:v>-9.9140085689526725</c:v>
                </c:pt>
                <c:pt idx="605">
                  <c:v>-9.1682568655756285</c:v>
                </c:pt>
                <c:pt idx="606">
                  <c:v>12.11005259429681</c:v>
                </c:pt>
                <c:pt idx="607">
                  <c:v>7.2107037268386573</c:v>
                </c:pt>
                <c:pt idx="608">
                  <c:v>-13.558538293429972</c:v>
                </c:pt>
                <c:pt idx="609">
                  <c:v>-3.5478833884054888</c:v>
                </c:pt>
                <c:pt idx="610">
                  <c:v>13.073705042981985</c:v>
                </c:pt>
                <c:pt idx="611">
                  <c:v>0.66006318745345383</c:v>
                </c:pt>
                <c:pt idx="612">
                  <c:v>-13.192023115750512</c:v>
                </c:pt>
                <c:pt idx="613">
                  <c:v>2.135320262040453</c:v>
                </c:pt>
                <c:pt idx="614">
                  <c:v>12.155948382050237</c:v>
                </c:pt>
                <c:pt idx="615">
                  <c:v>-4.9668417425782314</c:v>
                </c:pt>
                <c:pt idx="616">
                  <c:v>-11.179995451642386</c:v>
                </c:pt>
                <c:pt idx="617">
                  <c:v>7.5555862338996418</c:v>
                </c:pt>
                <c:pt idx="618">
                  <c:v>10.542761733637217</c:v>
                </c:pt>
                <c:pt idx="619">
                  <c:v>-11.161327957798536</c:v>
                </c:pt>
                <c:pt idx="620">
                  <c:v>-9.1431313367198648</c:v>
                </c:pt>
                <c:pt idx="621">
                  <c:v>13.270591988695458</c:v>
                </c:pt>
                <c:pt idx="622">
                  <c:v>5.3603616215196901</c:v>
                </c:pt>
                <c:pt idx="623">
                  <c:v>-11.148519956101644</c:v>
                </c:pt>
                <c:pt idx="624">
                  <c:v>-1.9770747532150594</c:v>
                </c:pt>
                <c:pt idx="625">
                  <c:v>11.245493676779775</c:v>
                </c:pt>
                <c:pt idx="626">
                  <c:v>-0.43313606027675999</c:v>
                </c:pt>
                <c:pt idx="627">
                  <c:v>-11.49582725450575</c:v>
                </c:pt>
                <c:pt idx="628">
                  <c:v>3.0934224143143854</c:v>
                </c:pt>
                <c:pt idx="629">
                  <c:v>11.895326737674399</c:v>
                </c:pt>
                <c:pt idx="630">
                  <c:v>-5.9888463401729171</c:v>
                </c:pt>
                <c:pt idx="631">
                  <c:v>-10.706215636449047</c:v>
                </c:pt>
                <c:pt idx="632">
                  <c:v>8.3631382807424508</c:v>
                </c:pt>
                <c:pt idx="633">
                  <c:v>9.4693315448244455</c:v>
                </c:pt>
                <c:pt idx="634">
                  <c:v>-11.244014721431192</c:v>
                </c:pt>
                <c:pt idx="635">
                  <c:v>-6.9621242630692315</c:v>
                </c:pt>
                <c:pt idx="636">
                  <c:v>12.395715382444742</c:v>
                </c:pt>
                <c:pt idx="637">
                  <c:v>4.5781390790113434</c:v>
                </c:pt>
                <c:pt idx="638">
                  <c:v>-14.286009851525062</c:v>
                </c:pt>
                <c:pt idx="639">
                  <c:v>-1.3236648535374373</c:v>
                </c:pt>
                <c:pt idx="640">
                  <c:v>12.695472256762134</c:v>
                </c:pt>
                <c:pt idx="641">
                  <c:v>-1.5360738982047701</c:v>
                </c:pt>
                <c:pt idx="642">
                  <c:v>-12.725816205901888</c:v>
                </c:pt>
                <c:pt idx="643">
                  <c:v>4.6638420663684874</c:v>
                </c:pt>
                <c:pt idx="644">
                  <c:v>12.465066717182868</c:v>
                </c:pt>
                <c:pt idx="645">
                  <c:v>-7.0434648532451538</c:v>
                </c:pt>
                <c:pt idx="646">
                  <c:v>-9.7276121894472656</c:v>
                </c:pt>
                <c:pt idx="647">
                  <c:v>8.4546917214612947</c:v>
                </c:pt>
                <c:pt idx="648">
                  <c:v>7.1918312968466207</c:v>
                </c:pt>
                <c:pt idx="649">
                  <c:v>-9.4907440493884074</c:v>
                </c:pt>
                <c:pt idx="650">
                  <c:v>-4.9780813014096896</c:v>
                </c:pt>
                <c:pt idx="651">
                  <c:v>11.135852160301543</c:v>
                </c:pt>
                <c:pt idx="652">
                  <c:v>2.8825963952433162</c:v>
                </c:pt>
                <c:pt idx="653">
                  <c:v>-12.646355545120317</c:v>
                </c:pt>
                <c:pt idx="654">
                  <c:v>-0.15751909807456774</c:v>
                </c:pt>
                <c:pt idx="655">
                  <c:v>12.46680086111304</c:v>
                </c:pt>
                <c:pt idx="656">
                  <c:v>-2.5270700985814138</c:v>
                </c:pt>
                <c:pt idx="657">
                  <c:v>-10.584202592964951</c:v>
                </c:pt>
                <c:pt idx="658">
                  <c:v>4.2598206592698622</c:v>
                </c:pt>
                <c:pt idx="659">
                  <c:v>8.267700027520652</c:v>
                </c:pt>
                <c:pt idx="660">
                  <c:v>-5.2523456910781707</c:v>
                </c:pt>
                <c:pt idx="661">
                  <c:v>-5.9683817451807135</c:v>
                </c:pt>
                <c:pt idx="662">
                  <c:v>6.5416251428026655</c:v>
                </c:pt>
                <c:pt idx="663">
                  <c:v>4.694080171482641</c:v>
                </c:pt>
                <c:pt idx="664">
                  <c:v>-7.1950663624036943</c:v>
                </c:pt>
                <c:pt idx="665">
                  <c:v>-2.8523526948191784</c:v>
                </c:pt>
                <c:pt idx="666">
                  <c:v>7.316297633914421</c:v>
                </c:pt>
                <c:pt idx="667">
                  <c:v>1.1169403207277429</c:v>
                </c:pt>
                <c:pt idx="668">
                  <c:v>-7.8868336919497066</c:v>
                </c:pt>
                <c:pt idx="669">
                  <c:v>0.57022421258293732</c:v>
                </c:pt>
                <c:pt idx="670">
                  <c:v>7.6886616424772356</c:v>
                </c:pt>
                <c:pt idx="671">
                  <c:v>-2.3721547041674622</c:v>
                </c:pt>
                <c:pt idx="672">
                  <c:v>-7.9609586299090243</c:v>
                </c:pt>
                <c:pt idx="673">
                  <c:v>4.5095976389045713</c:v>
                </c:pt>
                <c:pt idx="674">
                  <c:v>7.5481184038935636</c:v>
                </c:pt>
                <c:pt idx="675">
                  <c:v>-5.9906564634265571</c:v>
                </c:pt>
                <c:pt idx="676">
                  <c:v>-5.6827621670461737</c:v>
                </c:pt>
                <c:pt idx="677">
                  <c:v>7.0997702255881237</c:v>
                </c:pt>
                <c:pt idx="678">
                  <c:v>4.5979877468504178</c:v>
                </c:pt>
                <c:pt idx="679">
                  <c:v>-9.7788884665057143</c:v>
                </c:pt>
                <c:pt idx="680">
                  <c:v>-3.0936787692670333</c:v>
                </c:pt>
                <c:pt idx="681">
                  <c:v>11.055529504470369</c:v>
                </c:pt>
                <c:pt idx="682">
                  <c:v>0.71670555705873307</c:v>
                </c:pt>
                <c:pt idx="683">
                  <c:v>-11.639337102899242</c:v>
                </c:pt>
                <c:pt idx="684">
                  <c:v>1.8254362491250817</c:v>
                </c:pt>
                <c:pt idx="685">
                  <c:v>10.764079145520958</c:v>
                </c:pt>
                <c:pt idx="686">
                  <c:v>-3.9437801291566532</c:v>
                </c:pt>
                <c:pt idx="687">
                  <c:v>-9.0152762585869031</c:v>
                </c:pt>
                <c:pt idx="688">
                  <c:v>5.3087041168725637</c:v>
                </c:pt>
                <c:pt idx="689">
                  <c:v>6.4273717237422758</c:v>
                </c:pt>
                <c:pt idx="690">
                  <c:v>-5.7483508958645686</c:v>
                </c:pt>
                <c:pt idx="691">
                  <c:v>-4.2400623701913949</c:v>
                </c:pt>
                <c:pt idx="692">
                  <c:v>5.8517698971396923</c:v>
                </c:pt>
                <c:pt idx="693">
                  <c:v>2.915702973443044</c:v>
                </c:pt>
                <c:pt idx="694">
                  <c:v>-6.7632254222790475</c:v>
                </c:pt>
                <c:pt idx="695">
                  <c:v>-1.3667197944987128</c:v>
                </c:pt>
                <c:pt idx="696">
                  <c:v>7.4874169040692626</c:v>
                </c:pt>
                <c:pt idx="697">
                  <c:v>-0.17566991784505789</c:v>
                </c:pt>
                <c:pt idx="698">
                  <c:v>-7.2568979667329323</c:v>
                </c:pt>
                <c:pt idx="699">
                  <c:v>1.8465201962940121</c:v>
                </c:pt>
                <c:pt idx="700">
                  <c:v>7.4042151570578625</c:v>
                </c:pt>
                <c:pt idx="701">
                  <c:v>-3.425572561456224</c:v>
                </c:pt>
                <c:pt idx="702">
                  <c:v>-6.3210334169235116</c:v>
                </c:pt>
                <c:pt idx="703">
                  <c:v>4.751414022175104</c:v>
                </c:pt>
                <c:pt idx="704">
                  <c:v>5.2345706279580089</c:v>
                </c:pt>
                <c:pt idx="705">
                  <c:v>-6.0195695474207973</c:v>
                </c:pt>
                <c:pt idx="706">
                  <c:v>-4.0547002863462653</c:v>
                </c:pt>
                <c:pt idx="707">
                  <c:v>6.998157310989142</c:v>
                </c:pt>
                <c:pt idx="708">
                  <c:v>2.7155604746361637</c:v>
                </c:pt>
                <c:pt idx="709">
                  <c:v>-8.7902983393479293</c:v>
                </c:pt>
                <c:pt idx="710">
                  <c:v>-1.004734225364126</c:v>
                </c:pt>
                <c:pt idx="711">
                  <c:v>8.3565326145954693</c:v>
                </c:pt>
                <c:pt idx="712">
                  <c:v>-0.87450363891710148</c:v>
                </c:pt>
                <c:pt idx="713">
                  <c:v>-7.9107467160145708</c:v>
                </c:pt>
                <c:pt idx="714">
                  <c:v>2.6369866905723462</c:v>
                </c:pt>
                <c:pt idx="715">
                  <c:v>7.655370576747023</c:v>
                </c:pt>
                <c:pt idx="716">
                  <c:v>-4.593403642791424</c:v>
                </c:pt>
                <c:pt idx="717">
                  <c:v>-7.0427196590751073</c:v>
                </c:pt>
                <c:pt idx="718">
                  <c:v>6.3196665580410922</c:v>
                </c:pt>
                <c:pt idx="719">
                  <c:v>5.6448179009702324</c:v>
                </c:pt>
                <c:pt idx="720">
                  <c:v>-7.051675836747024</c:v>
                </c:pt>
                <c:pt idx="721">
                  <c:v>-3.9218309563803997</c:v>
                </c:pt>
                <c:pt idx="722">
                  <c:v>9.1605619366830133</c:v>
                </c:pt>
                <c:pt idx="723">
                  <c:v>2.7396199047733498</c:v>
                </c:pt>
                <c:pt idx="724">
                  <c:v>-11.87896932708794</c:v>
                </c:pt>
                <c:pt idx="725">
                  <c:v>-0.29953646528066874</c:v>
                </c:pt>
                <c:pt idx="726">
                  <c:v>9.8166330717832011</c:v>
                </c:pt>
                <c:pt idx="727">
                  <c:v>-1.940785927742273</c:v>
                </c:pt>
                <c:pt idx="728">
                  <c:v>-9.9353337003824809</c:v>
                </c:pt>
                <c:pt idx="729">
                  <c:v>3.8788800996388382</c:v>
                </c:pt>
                <c:pt idx="730">
                  <c:v>8.2826865988765839</c:v>
                </c:pt>
                <c:pt idx="731">
                  <c:v>-6.2022605864379274</c:v>
                </c:pt>
                <c:pt idx="732">
                  <c:v>-7.6552028509660675</c:v>
                </c:pt>
                <c:pt idx="733">
                  <c:v>7.5543588021886352</c:v>
                </c:pt>
                <c:pt idx="734">
                  <c:v>5.8815372221204356</c:v>
                </c:pt>
                <c:pt idx="735">
                  <c:v>-9.8501075340936097</c:v>
                </c:pt>
                <c:pt idx="736">
                  <c:v>-4.5684619652891723</c:v>
                </c:pt>
                <c:pt idx="737">
                  <c:v>12.495173480010362</c:v>
                </c:pt>
                <c:pt idx="738">
                  <c:v>2.1008343360342057</c:v>
                </c:pt>
                <c:pt idx="739">
                  <c:v>-13.252063290925637</c:v>
                </c:pt>
                <c:pt idx="740">
                  <c:v>0.8238691582426122</c:v>
                </c:pt>
                <c:pt idx="741">
                  <c:v>14.341869859941763</c:v>
                </c:pt>
                <c:pt idx="742">
                  <c:v>-4.1254723859483819</c:v>
                </c:pt>
                <c:pt idx="743">
                  <c:v>-14.364185951250199</c:v>
                </c:pt>
                <c:pt idx="744">
                  <c:v>7.618447117472317</c:v>
                </c:pt>
                <c:pt idx="745">
                  <c:v>13.322115550344121</c:v>
                </c:pt>
                <c:pt idx="746">
                  <c:v>-10.911112110182135</c:v>
                </c:pt>
                <c:pt idx="747">
                  <c:v>-11.114820348386534</c:v>
                </c:pt>
                <c:pt idx="748">
                  <c:v>13.788360782620728</c:v>
                </c:pt>
                <c:pt idx="749">
                  <c:v>8.8212960232165383</c:v>
                </c:pt>
                <c:pt idx="750">
                  <c:v>-16.195766488978716</c:v>
                </c:pt>
                <c:pt idx="751">
                  <c:v>-5.073890346258132</c:v>
                </c:pt>
                <c:pt idx="752">
                  <c:v>16.933640609100177</c:v>
                </c:pt>
                <c:pt idx="753">
                  <c:v>1.2960134576646967</c:v>
                </c:pt>
                <c:pt idx="754">
                  <c:v>-17.041052805452306</c:v>
                </c:pt>
                <c:pt idx="755">
                  <c:v>2.5420232503456797</c:v>
                </c:pt>
                <c:pt idx="756">
                  <c:v>16.805792885166483</c:v>
                </c:pt>
                <c:pt idx="757">
                  <c:v>-5.8865684130635598</c:v>
                </c:pt>
                <c:pt idx="758">
                  <c:v>-14.779118473364381</c:v>
                </c:pt>
                <c:pt idx="759">
                  <c:v>9.4448125582314439</c:v>
                </c:pt>
                <c:pt idx="760">
                  <c:v>13.032980031631027</c:v>
                </c:pt>
                <c:pt idx="761">
                  <c:v>-12.247668961709726</c:v>
                </c:pt>
                <c:pt idx="762">
                  <c:v>-10.443877840383049</c:v>
                </c:pt>
                <c:pt idx="763">
                  <c:v>14.299751280314345</c:v>
                </c:pt>
                <c:pt idx="764">
                  <c:v>6.5749478080913715</c:v>
                </c:pt>
                <c:pt idx="765">
                  <c:v>-14.337170301116432</c:v>
                </c:pt>
                <c:pt idx="766">
                  <c:v>-3.1969655401945993</c:v>
                </c:pt>
                <c:pt idx="767">
                  <c:v>15.185895773192644</c:v>
                </c:pt>
                <c:pt idx="768">
                  <c:v>-0.13176165981094881</c:v>
                </c:pt>
                <c:pt idx="769">
                  <c:v>-14.862437012542964</c:v>
                </c:pt>
                <c:pt idx="770">
                  <c:v>3.3764535478891569</c:v>
                </c:pt>
                <c:pt idx="771">
                  <c:v>14.238494449438845</c:v>
                </c:pt>
                <c:pt idx="772">
                  <c:v>-6.7652216623031567</c:v>
                </c:pt>
                <c:pt idx="773">
                  <c:v>-13.046803722105086</c:v>
                </c:pt>
                <c:pt idx="774">
                  <c:v>8.9656924903832191</c:v>
                </c:pt>
                <c:pt idx="775">
                  <c:v>9.3820789901050254</c:v>
                </c:pt>
                <c:pt idx="776">
                  <c:v>-9.7758324199337103</c:v>
                </c:pt>
                <c:pt idx="777">
                  <c:v>-6.5496005660595262</c:v>
                </c:pt>
                <c:pt idx="778">
                  <c:v>10.26245234920043</c:v>
                </c:pt>
                <c:pt idx="779">
                  <c:v>3.6947370352136675</c:v>
                </c:pt>
                <c:pt idx="780">
                  <c:v>-10.643890046299898</c:v>
                </c:pt>
                <c:pt idx="781">
                  <c:v>-1.4166712917310922</c:v>
                </c:pt>
                <c:pt idx="782">
                  <c:v>11.202661545444624</c:v>
                </c:pt>
                <c:pt idx="783">
                  <c:v>-1.0606481661433231</c:v>
                </c:pt>
                <c:pt idx="784">
                  <c:v>-11.570231483327069</c:v>
                </c:pt>
                <c:pt idx="785">
                  <c:v>3.9492282410229711</c:v>
                </c:pt>
                <c:pt idx="786">
                  <c:v>12.23503055512734</c:v>
                </c:pt>
                <c:pt idx="787">
                  <c:v>-6.8263486786945995</c:v>
                </c:pt>
                <c:pt idx="788">
                  <c:v>-10.639848747245152</c:v>
                </c:pt>
                <c:pt idx="789">
                  <c:v>9.6508585345336648</c:v>
                </c:pt>
                <c:pt idx="790">
                  <c:v>9.4907848824066114</c:v>
                </c:pt>
                <c:pt idx="791">
                  <c:v>-11.849151635455188</c:v>
                </c:pt>
                <c:pt idx="792">
                  <c:v>-6.4312103293980432</c:v>
                </c:pt>
                <c:pt idx="793">
                  <c:v>13.106431901280489</c:v>
                </c:pt>
                <c:pt idx="794">
                  <c:v>3.5993129153980026</c:v>
                </c:pt>
                <c:pt idx="795">
                  <c:v>-12.636445486004702</c:v>
                </c:pt>
                <c:pt idx="796">
                  <c:v>-0.50261061683306796</c:v>
                </c:pt>
                <c:pt idx="797">
                  <c:v>12.833813384290563</c:v>
                </c:pt>
                <c:pt idx="798">
                  <c:v>-2.382068585807338</c:v>
                </c:pt>
                <c:pt idx="799">
                  <c:v>-12.26295958652849</c:v>
                </c:pt>
                <c:pt idx="800">
                  <c:v>4.7629970086155344</c:v>
                </c:pt>
                <c:pt idx="801">
                  <c:v>10.483568235078939</c:v>
                </c:pt>
                <c:pt idx="802">
                  <c:v>-6.9107747174442151</c:v>
                </c:pt>
                <c:pt idx="803">
                  <c:v>-8.942989034794957</c:v>
                </c:pt>
                <c:pt idx="804">
                  <c:v>9.2997203935182995</c:v>
                </c:pt>
                <c:pt idx="805">
                  <c:v>7.3383503103803287</c:v>
                </c:pt>
                <c:pt idx="806">
                  <c:v>-11.130667121815335</c:v>
                </c:pt>
                <c:pt idx="807">
                  <c:v>-4.9736982779254664</c:v>
                </c:pt>
                <c:pt idx="808">
                  <c:v>12.139366582618884</c:v>
                </c:pt>
                <c:pt idx="809">
                  <c:v>2.2072719932661111</c:v>
                </c:pt>
                <c:pt idx="810">
                  <c:v>-12.757889679191031</c:v>
                </c:pt>
                <c:pt idx="811">
                  <c:v>0.55733104922909471</c:v>
                </c:pt>
                <c:pt idx="812">
                  <c:v>11.966554543332396</c:v>
                </c:pt>
                <c:pt idx="813">
                  <c:v>-3.0736157286340124</c:v>
                </c:pt>
                <c:pt idx="814">
                  <c:v>-10.324964236933548</c:v>
                </c:pt>
                <c:pt idx="815">
                  <c:v>4.8782565971948593</c:v>
                </c:pt>
                <c:pt idx="816">
                  <c:v>8.2860416683799389</c:v>
                </c:pt>
                <c:pt idx="817">
                  <c:v>-6.1789353680396024</c:v>
                </c:pt>
                <c:pt idx="818">
                  <c:v>-6.4944889932094299</c:v>
                </c:pt>
                <c:pt idx="819">
                  <c:v>7.8827718825647333</c:v>
                </c:pt>
                <c:pt idx="820">
                  <c:v>4.9127129461418493</c:v>
                </c:pt>
                <c:pt idx="821">
                  <c:v>-8.8210454691661102</c:v>
                </c:pt>
                <c:pt idx="822">
                  <c:v>-3.1971263862192263</c:v>
                </c:pt>
                <c:pt idx="823">
                  <c:v>10.532458765342595</c:v>
                </c:pt>
                <c:pt idx="824">
                  <c:v>0.96631272652997224</c:v>
                </c:pt>
                <c:pt idx="825">
                  <c:v>-10.964979850806515</c:v>
                </c:pt>
                <c:pt idx="826">
                  <c:v>1.4642620302299643</c:v>
                </c:pt>
                <c:pt idx="827">
                  <c:v>10.545927472743587</c:v>
                </c:pt>
                <c:pt idx="828">
                  <c:v>-3.4857721285983669</c:v>
                </c:pt>
                <c:pt idx="829">
                  <c:v>-9.2327617260020762</c:v>
                </c:pt>
                <c:pt idx="830">
                  <c:v>5.8555033076848142</c:v>
                </c:pt>
                <c:pt idx="831">
                  <c:v>8.2529191787466889</c:v>
                </c:pt>
                <c:pt idx="832">
                  <c:v>-7.4141093728888041</c:v>
                </c:pt>
                <c:pt idx="833">
                  <c:v>-6.6446103636646745</c:v>
                </c:pt>
                <c:pt idx="834">
                  <c:v>8.990133989139574</c:v>
                </c:pt>
                <c:pt idx="835">
                  <c:v>4.4271684672952691</c:v>
                </c:pt>
                <c:pt idx="836">
                  <c:v>-9.8043845893343438</c:v>
                </c:pt>
                <c:pt idx="837">
                  <c:v>-2.364544111842696</c:v>
                </c:pt>
                <c:pt idx="838">
                  <c:v>10.411866774216236</c:v>
                </c:pt>
                <c:pt idx="839">
                  <c:v>5.8466955196949645E-2</c:v>
                </c:pt>
                <c:pt idx="840">
                  <c:v>-9.8901614635305677</c:v>
                </c:pt>
                <c:pt idx="841">
                  <c:v>2.0742122912730783</c:v>
                </c:pt>
                <c:pt idx="842">
                  <c:v>9.1975277378478584</c:v>
                </c:pt>
                <c:pt idx="843">
                  <c:v>-4.0754291486267986</c:v>
                </c:pt>
                <c:pt idx="844">
                  <c:v>-8.3912453981916233</c:v>
                </c:pt>
                <c:pt idx="845">
                  <c:v>6.1114094775903585</c:v>
                </c:pt>
                <c:pt idx="846">
                  <c:v>7.2525333805558363</c:v>
                </c:pt>
                <c:pt idx="847">
                  <c:v>-8.1630034593785421</c:v>
                </c:pt>
                <c:pt idx="848">
                  <c:v>-6.1976225984857436</c:v>
                </c:pt>
                <c:pt idx="849">
                  <c:v>10.081760153126774</c:v>
                </c:pt>
                <c:pt idx="850">
                  <c:v>3.9954988600116956</c:v>
                </c:pt>
                <c:pt idx="851">
                  <c:v>-11.439432710736902</c:v>
                </c:pt>
                <c:pt idx="852">
                  <c:v>-1.7730624395126686</c:v>
                </c:pt>
                <c:pt idx="853">
                  <c:v>12.786590991124356</c:v>
                </c:pt>
                <c:pt idx="854">
                  <c:v>-0.97764031648872096</c:v>
                </c:pt>
                <c:pt idx="855">
                  <c:v>-11.773689649346164</c:v>
                </c:pt>
                <c:pt idx="856">
                  <c:v>3.6428306778175812</c:v>
                </c:pt>
                <c:pt idx="857">
                  <c:v>11.545926699568271</c:v>
                </c:pt>
                <c:pt idx="858">
                  <c:v>-6.1353199625398691</c:v>
                </c:pt>
                <c:pt idx="859">
                  <c:v>-9.3340082656264283</c:v>
                </c:pt>
                <c:pt idx="860">
                  <c:v>7.6818309738098902</c:v>
                </c:pt>
                <c:pt idx="861">
                  <c:v>7.5865727755970429</c:v>
                </c:pt>
                <c:pt idx="862">
                  <c:v>-8.974283175057252</c:v>
                </c:pt>
                <c:pt idx="863">
                  <c:v>-5.0987327752207108</c:v>
                </c:pt>
                <c:pt idx="864">
                  <c:v>10.839844733998246</c:v>
                </c:pt>
                <c:pt idx="865">
                  <c:v>3.3014271779452136</c:v>
                </c:pt>
                <c:pt idx="866">
                  <c:v>-11.213599338674692</c:v>
                </c:pt>
                <c:pt idx="867">
                  <c:v>-0.60360456161454956</c:v>
                </c:pt>
                <c:pt idx="868">
                  <c:v>10.778359809054379</c:v>
                </c:pt>
                <c:pt idx="869">
                  <c:v>-1.8120506417272655</c:v>
                </c:pt>
                <c:pt idx="870">
                  <c:v>-10.622766627069637</c:v>
                </c:pt>
                <c:pt idx="871">
                  <c:v>3.932817543826407</c:v>
                </c:pt>
                <c:pt idx="872">
                  <c:v>9.1390321083984141</c:v>
                </c:pt>
                <c:pt idx="873">
                  <c:v>-6.2171978986693084</c:v>
                </c:pt>
                <c:pt idx="874">
                  <c:v>-7.9033151175201271</c:v>
                </c:pt>
                <c:pt idx="875">
                  <c:v>7.2837837586436516</c:v>
                </c:pt>
                <c:pt idx="876">
                  <c:v>6.0502469143703363</c:v>
                </c:pt>
                <c:pt idx="877">
                  <c:v>-9.1285501509361673</c:v>
                </c:pt>
                <c:pt idx="878">
                  <c:v>-4.1379491649306992</c:v>
                </c:pt>
                <c:pt idx="879">
                  <c:v>9.8786026469000703</c:v>
                </c:pt>
                <c:pt idx="880">
                  <c:v>1.9923493440340365</c:v>
                </c:pt>
                <c:pt idx="881">
                  <c:v>-10.321598818232459</c:v>
                </c:pt>
                <c:pt idx="882">
                  <c:v>0.30266614928077273</c:v>
                </c:pt>
                <c:pt idx="883">
                  <c:v>10.00588267052367</c:v>
                </c:pt>
                <c:pt idx="884">
                  <c:v>-2.4756459846459444</c:v>
                </c:pt>
                <c:pt idx="885">
                  <c:v>-9.0302145319164246</c:v>
                </c:pt>
                <c:pt idx="886">
                  <c:v>4.3369700066700032</c:v>
                </c:pt>
                <c:pt idx="887">
                  <c:v>7.8922017012275267</c:v>
                </c:pt>
                <c:pt idx="888">
                  <c:v>-5.9831252754229292</c:v>
                </c:pt>
                <c:pt idx="889">
                  <c:v>-7.0158263526284994</c:v>
                </c:pt>
                <c:pt idx="890">
                  <c:v>8.7058902768664677</c:v>
                </c:pt>
                <c:pt idx="891">
                  <c:v>5.7079031580775554</c:v>
                </c:pt>
                <c:pt idx="892">
                  <c:v>-9.7668081883291755</c:v>
                </c:pt>
                <c:pt idx="893">
                  <c:v>-3.5317231002186786</c:v>
                </c:pt>
                <c:pt idx="894">
                  <c:v>10.871928256187468</c:v>
                </c:pt>
                <c:pt idx="895">
                  <c:v>1.196530293378905</c:v>
                </c:pt>
                <c:pt idx="896">
                  <c:v>-12.294080402847467</c:v>
                </c:pt>
                <c:pt idx="897">
                  <c:v>1.4996029326188476</c:v>
                </c:pt>
                <c:pt idx="898">
                  <c:v>11.93846265792064</c:v>
                </c:pt>
                <c:pt idx="899">
                  <c:v>-3.4270900431231706</c:v>
                </c:pt>
                <c:pt idx="900">
                  <c:v>-8.2844260900935911</c:v>
                </c:pt>
                <c:pt idx="901">
                  <c:v>4.8815796875793245</c:v>
                </c:pt>
                <c:pt idx="902">
                  <c:v>7.4788225605934171</c:v>
                </c:pt>
                <c:pt idx="903">
                  <c:v>-6.5999841415069351</c:v>
                </c:pt>
                <c:pt idx="904">
                  <c:v>-5.8904203663199484</c:v>
                </c:pt>
                <c:pt idx="905">
                  <c:v>8.1392667157130667</c:v>
                </c:pt>
                <c:pt idx="906">
                  <c:v>4.3126297011840666</c:v>
                </c:pt>
                <c:pt idx="907">
                  <c:v>-8.6082303997944756</c:v>
                </c:pt>
                <c:pt idx="908">
                  <c:v>-2.3092116703403498</c:v>
                </c:pt>
                <c:pt idx="909">
                  <c:v>11.269361455655536</c:v>
                </c:pt>
                <c:pt idx="910">
                  <c:v>0.24950108184608644</c:v>
                </c:pt>
                <c:pt idx="911">
                  <c:v>-12.788653677039177</c:v>
                </c:pt>
                <c:pt idx="912">
                  <c:v>2.6063040344925388</c:v>
                </c:pt>
                <c:pt idx="913">
                  <c:v>11.99925105089315</c:v>
                </c:pt>
                <c:pt idx="914">
                  <c:v>-4.8129888376590859</c:v>
                </c:pt>
                <c:pt idx="915">
                  <c:v>-9.9731302506358634</c:v>
                </c:pt>
                <c:pt idx="916">
                  <c:v>7.2399937731203767</c:v>
                </c:pt>
                <c:pt idx="917">
                  <c:v>9.2235662435288788</c:v>
                </c:pt>
                <c:pt idx="918">
                  <c:v>-9.3941426196084876</c:v>
                </c:pt>
                <c:pt idx="919">
                  <c:v>-6.3936533946311078</c:v>
                </c:pt>
                <c:pt idx="920">
                  <c:v>9.6078838021760387</c:v>
                </c:pt>
                <c:pt idx="921">
                  <c:v>3.9528733725539835</c:v>
                </c:pt>
                <c:pt idx="922">
                  <c:v>-10.283927505884783</c:v>
                </c:pt>
                <c:pt idx="923">
                  <c:v>-1.7266318362407278</c:v>
                </c:pt>
                <c:pt idx="924">
                  <c:v>11.708964623547296</c:v>
                </c:pt>
                <c:pt idx="925">
                  <c:v>-0.75245997288295985</c:v>
                </c:pt>
                <c:pt idx="926">
                  <c:v>-11.123238119654644</c:v>
                </c:pt>
                <c:pt idx="927">
                  <c:v>3.319124913727177</c:v>
                </c:pt>
                <c:pt idx="928">
                  <c:v>11.394851103489657</c:v>
                </c:pt>
                <c:pt idx="929">
                  <c:v>-6.1925580903645896</c:v>
                </c:pt>
                <c:pt idx="930">
                  <c:v>-10.699246025626504</c:v>
                </c:pt>
                <c:pt idx="931">
                  <c:v>9.157901956803995</c:v>
                </c:pt>
                <c:pt idx="932">
                  <c:v>9.6977034181722228</c:v>
                </c:pt>
                <c:pt idx="933">
                  <c:v>-12.185005521883614</c:v>
                </c:pt>
                <c:pt idx="934">
                  <c:v>-7.4533547374433953</c:v>
                </c:pt>
                <c:pt idx="935">
                  <c:v>14.263072829634917</c:v>
                </c:pt>
                <c:pt idx="936">
                  <c:v>4.6155555015981138</c:v>
                </c:pt>
                <c:pt idx="937">
                  <c:v>-16.117936575712179</c:v>
                </c:pt>
                <c:pt idx="938">
                  <c:v>-1.0914621930297801</c:v>
                </c:pt>
                <c:pt idx="939">
                  <c:v>15.1632500021199</c:v>
                </c:pt>
                <c:pt idx="940">
                  <c:v>-2.3753123792529092</c:v>
                </c:pt>
                <c:pt idx="941">
                  <c:v>-15.563394959909919</c:v>
                </c:pt>
                <c:pt idx="942">
                  <c:v>5.8326366311640658</c:v>
                </c:pt>
                <c:pt idx="943">
                  <c:v>14.686509554947962</c:v>
                </c:pt>
                <c:pt idx="944">
                  <c:v>-9.6787348836109679</c:v>
                </c:pt>
                <c:pt idx="945">
                  <c:v>-13.84047249672027</c:v>
                </c:pt>
                <c:pt idx="946">
                  <c:v>13.613533942337675</c:v>
                </c:pt>
                <c:pt idx="947">
                  <c:v>11.244908967917075</c:v>
                </c:pt>
                <c:pt idx="948">
                  <c:v>-16.251201068353641</c:v>
                </c:pt>
                <c:pt idx="949">
                  <c:v>-8.1745496805115696</c:v>
                </c:pt>
                <c:pt idx="950">
                  <c:v>18.91987534016376</c:v>
                </c:pt>
                <c:pt idx="951">
                  <c:v>3.9289436514256382</c:v>
                </c:pt>
                <c:pt idx="952">
                  <c:v>-18.929933395971737</c:v>
                </c:pt>
                <c:pt idx="953">
                  <c:v>0.30058338047333943</c:v>
                </c:pt>
                <c:pt idx="954">
                  <c:v>19.517178589007361</c:v>
                </c:pt>
                <c:pt idx="955">
                  <c:v>-4.6323971293295241</c:v>
                </c:pt>
                <c:pt idx="956">
                  <c:v>-18.616002863241956</c:v>
                </c:pt>
                <c:pt idx="957">
                  <c:v>8.6858638693414516</c:v>
                </c:pt>
                <c:pt idx="958">
                  <c:v>16.373907702481819</c:v>
                </c:pt>
                <c:pt idx="959">
                  <c:v>-12.151496487818246</c:v>
                </c:pt>
                <c:pt idx="960">
                  <c:v>-13.401206507014898</c:v>
                </c:pt>
                <c:pt idx="961">
                  <c:v>14.069227410277721</c:v>
                </c:pt>
                <c:pt idx="962">
                  <c:v>9.1730585813807384</c:v>
                </c:pt>
                <c:pt idx="963">
                  <c:v>-15.078115363886157</c:v>
                </c:pt>
                <c:pt idx="964">
                  <c:v>-5.3149543965294219</c:v>
                </c:pt>
                <c:pt idx="965">
                  <c:v>14.902444803817119</c:v>
                </c:pt>
                <c:pt idx="966">
                  <c:v>1.8341642379495455</c:v>
                </c:pt>
                <c:pt idx="967">
                  <c:v>-15.511930325202247</c:v>
                </c:pt>
                <c:pt idx="968">
                  <c:v>1.5811766413197283</c:v>
                </c:pt>
                <c:pt idx="969">
                  <c:v>15.589648931016654</c:v>
                </c:pt>
                <c:pt idx="970">
                  <c:v>-5.1608894172388888</c:v>
                </c:pt>
                <c:pt idx="971">
                  <c:v>-14.935842280653224</c:v>
                </c:pt>
                <c:pt idx="972">
                  <c:v>8.4405505224361903</c:v>
                </c:pt>
                <c:pt idx="973">
                  <c:v>13.117482929607853</c:v>
                </c:pt>
                <c:pt idx="974">
                  <c:v>-11.459866319848253</c:v>
                </c:pt>
                <c:pt idx="975">
                  <c:v>-10.442426311019686</c:v>
                </c:pt>
                <c:pt idx="976">
                  <c:v>13.54300515335447</c:v>
                </c:pt>
                <c:pt idx="977">
                  <c:v>7.2956501369253468</c:v>
                </c:pt>
                <c:pt idx="978">
                  <c:v>-14.343452390158522</c:v>
                </c:pt>
                <c:pt idx="979">
                  <c:v>-3.988590304107217</c:v>
                </c:pt>
                <c:pt idx="980">
                  <c:v>15.594656105913291</c:v>
                </c:pt>
                <c:pt idx="981">
                  <c:v>0.50037880765238485</c:v>
                </c:pt>
                <c:pt idx="982">
                  <c:v>-14.620296551771796</c:v>
                </c:pt>
                <c:pt idx="983">
                  <c:v>2.8107069786327199</c:v>
                </c:pt>
                <c:pt idx="984">
                  <c:v>13.367180192509526</c:v>
                </c:pt>
                <c:pt idx="985">
                  <c:v>-5.2498809029685267</c:v>
                </c:pt>
                <c:pt idx="986">
                  <c:v>-12.028469039195226</c:v>
                </c:pt>
                <c:pt idx="987">
                  <c:v>7.9839020281822526</c:v>
                </c:pt>
                <c:pt idx="988">
                  <c:v>9.6453710576263187</c:v>
                </c:pt>
                <c:pt idx="989">
                  <c:v>-10.135347575577871</c:v>
                </c:pt>
                <c:pt idx="990">
                  <c:v>-7.7597226567763098</c:v>
                </c:pt>
                <c:pt idx="991">
                  <c:v>11.598286798972168</c:v>
                </c:pt>
                <c:pt idx="992">
                  <c:v>5.4741421257510092</c:v>
                </c:pt>
                <c:pt idx="993">
                  <c:v>-14.856875310400751</c:v>
                </c:pt>
                <c:pt idx="994">
                  <c:v>-2.484674868548252</c:v>
                </c:pt>
                <c:pt idx="995">
                  <c:v>14.329546367587355</c:v>
                </c:pt>
                <c:pt idx="996">
                  <c:v>-0.76993565971977596</c:v>
                </c:pt>
                <c:pt idx="997">
                  <c:v>-14.280852108933322</c:v>
                </c:pt>
                <c:pt idx="998">
                  <c:v>3.4804341975671531</c:v>
                </c:pt>
                <c:pt idx="999">
                  <c:v>11.398450524221635</c:v>
                </c:pt>
                <c:pt idx="1000">
                  <c:v>-5.7984386915581982</c:v>
                </c:pt>
                <c:pt idx="1001">
                  <c:v>-10.227357412018074</c:v>
                </c:pt>
                <c:pt idx="1002">
                  <c:v>7.8345682127988958</c:v>
                </c:pt>
                <c:pt idx="1003">
                  <c:v>7.5133293430657062</c:v>
                </c:pt>
                <c:pt idx="1004">
                  <c:v>-9.1884407727503294</c:v>
                </c:pt>
                <c:pt idx="1005">
                  <c:v>-5.9832431249871556</c:v>
                </c:pt>
                <c:pt idx="1006">
                  <c:v>10.393489648471247</c:v>
                </c:pt>
                <c:pt idx="1007">
                  <c:v>3.5073603876876791</c:v>
                </c:pt>
                <c:pt idx="1008">
                  <c:v>-11.816495435322986</c:v>
                </c:pt>
                <c:pt idx="1009">
                  <c:v>-0.93191840800013004</c:v>
                </c:pt>
                <c:pt idx="1010">
                  <c:v>11.057534787192079</c:v>
                </c:pt>
                <c:pt idx="1011">
                  <c:v>-1.5883633617571622</c:v>
                </c:pt>
                <c:pt idx="1012">
                  <c:v>-10.810540354350382</c:v>
                </c:pt>
                <c:pt idx="1013">
                  <c:v>3.8669860751922589</c:v>
                </c:pt>
                <c:pt idx="1014">
                  <c:v>10.201241523422308</c:v>
                </c:pt>
                <c:pt idx="1015">
                  <c:v>-6.1564408393875514</c:v>
                </c:pt>
                <c:pt idx="1016">
                  <c:v>-8.8662275530663486</c:v>
                </c:pt>
                <c:pt idx="1017">
                  <c:v>8.4532448823069739</c:v>
                </c:pt>
                <c:pt idx="1018">
                  <c:v>7.2900159262188131</c:v>
                </c:pt>
                <c:pt idx="1019">
                  <c:v>-10.267485384443921</c:v>
                </c:pt>
                <c:pt idx="1020">
                  <c:v>-4.806976299666899</c:v>
                </c:pt>
                <c:pt idx="1021">
                  <c:v>9.8349580375436929</c:v>
                </c:pt>
                <c:pt idx="1022">
                  <c:v>2.3204737339867805</c:v>
                </c:pt>
                <c:pt idx="1023">
                  <c:v>-10.266157062506899</c:v>
                </c:pt>
                <c:pt idx="1024">
                  <c:v>1.1635329969926979E-2</c:v>
                </c:pt>
                <c:pt idx="1025">
                  <c:v>9.67868057570114</c:v>
                </c:pt>
                <c:pt idx="1026">
                  <c:v>-2.0757682052692159</c:v>
                </c:pt>
                <c:pt idx="1027">
                  <c:v>-8.3697242641853205</c:v>
                </c:pt>
                <c:pt idx="1028">
                  <c:v>3.9516638542619948</c:v>
                </c:pt>
                <c:pt idx="1029">
                  <c:v>7.9911963116703113</c:v>
                </c:pt>
                <c:pt idx="1030">
                  <c:v>-5.6174868804307083</c:v>
                </c:pt>
                <c:pt idx="1031">
                  <c:v>-6.6040306078848703</c:v>
                </c:pt>
                <c:pt idx="1032">
                  <c:v>7.208343319359531</c:v>
                </c:pt>
                <c:pt idx="1033">
                  <c:v>5.0623717932088832</c:v>
                </c:pt>
                <c:pt idx="1034">
                  <c:v>-8.3712368888974265</c:v>
                </c:pt>
                <c:pt idx="1035">
                  <c:v>-3.2299242625380113</c:v>
                </c:pt>
                <c:pt idx="1036">
                  <c:v>9.0689806444372643</c:v>
                </c:pt>
                <c:pt idx="1037">
                  <c:v>1.2795807055758339</c:v>
                </c:pt>
                <c:pt idx="1038">
                  <c:v>-9.4811949230333585</c:v>
                </c:pt>
                <c:pt idx="1039">
                  <c:v>0.79131259572445178</c:v>
                </c:pt>
                <c:pt idx="1040">
                  <c:v>9.0401927053573274</c:v>
                </c:pt>
                <c:pt idx="1041">
                  <c:v>-3.0016419457351211</c:v>
                </c:pt>
                <c:pt idx="1042">
                  <c:v>-9.186374544654754</c:v>
                </c:pt>
                <c:pt idx="1043">
                  <c:v>4.5444244149320934</c:v>
                </c:pt>
                <c:pt idx="1044">
                  <c:v>6.4874282925069515</c:v>
                </c:pt>
                <c:pt idx="1045">
                  <c:v>-5.3068517687160446</c:v>
                </c:pt>
                <c:pt idx="1046">
                  <c:v>-5.0753846036650465</c:v>
                </c:pt>
                <c:pt idx="1047">
                  <c:v>6.5808685573961601</c:v>
                </c:pt>
                <c:pt idx="1048">
                  <c:v>3.5471444522338995</c:v>
                </c:pt>
                <c:pt idx="1049">
                  <c:v>-6.0025954944085873</c:v>
                </c:pt>
                <c:pt idx="1050">
                  <c:v>-1.7073533590781327</c:v>
                </c:pt>
                <c:pt idx="1051">
                  <c:v>6.779040554801905</c:v>
                </c:pt>
                <c:pt idx="1052">
                  <c:v>0.32049991818639745</c:v>
                </c:pt>
                <c:pt idx="1053">
                  <c:v>-6.7625293522929866</c:v>
                </c:pt>
                <c:pt idx="1054">
                  <c:v>1.3520672022127513</c:v>
                </c:pt>
                <c:pt idx="1055">
                  <c:v>8.0187209954976577</c:v>
                </c:pt>
                <c:pt idx="1056">
                  <c:v>-3.0024405078591285</c:v>
                </c:pt>
                <c:pt idx="1057">
                  <c:v>-6.4375003041611532</c:v>
                </c:pt>
                <c:pt idx="1058">
                  <c:v>4.2316203943589503</c:v>
                </c:pt>
                <c:pt idx="1059">
                  <c:v>5.7628941901656034</c:v>
                </c:pt>
                <c:pt idx="1060">
                  <c:v>-5.8885210622702955</c:v>
                </c:pt>
                <c:pt idx="1061">
                  <c:v>-4.4918354113487915</c:v>
                </c:pt>
                <c:pt idx="1062">
                  <c:v>6.1815500424940319</c:v>
                </c:pt>
                <c:pt idx="1063">
                  <c:v>2.7511168339799039</c:v>
                </c:pt>
                <c:pt idx="1064">
                  <c:v>-6.8902895634996328</c:v>
                </c:pt>
                <c:pt idx="1065">
                  <c:v>-1.2540381082112391</c:v>
                </c:pt>
                <c:pt idx="1066">
                  <c:v>6.0415433487644261</c:v>
                </c:pt>
                <c:pt idx="1067">
                  <c:v>-0.21063071943515876</c:v>
                </c:pt>
                <c:pt idx="1068">
                  <c:v>-5.6987348966042353</c:v>
                </c:pt>
                <c:pt idx="1069">
                  <c:v>1.4594018404678699</c:v>
                </c:pt>
                <c:pt idx="1070">
                  <c:v>5.4652474398331137</c:v>
                </c:pt>
                <c:pt idx="1071">
                  <c:v>-2.982395811707796</c:v>
                </c:pt>
                <c:pt idx="1072">
                  <c:v>-5.9667262530590959</c:v>
                </c:pt>
                <c:pt idx="1073">
                  <c:v>4.4952655356139459</c:v>
                </c:pt>
                <c:pt idx="1074">
                  <c:v>4.4235151402618005</c:v>
                </c:pt>
                <c:pt idx="1075">
                  <c:v>-5.90335011292904</c:v>
                </c:pt>
                <c:pt idx="1076">
                  <c:v>-4.7847751062624795</c:v>
                </c:pt>
                <c:pt idx="1077">
                  <c:v>8.6865726713332343</c:v>
                </c:pt>
                <c:pt idx="1078">
                  <c:v>2.7703364853697701</c:v>
                </c:pt>
                <c:pt idx="1079">
                  <c:v>-8.8105507864314987</c:v>
                </c:pt>
                <c:pt idx="1080">
                  <c:v>-0.95838858993382747</c:v>
                </c:pt>
                <c:pt idx="1081">
                  <c:v>10.398973414756737</c:v>
                </c:pt>
                <c:pt idx="1082">
                  <c:v>-1.3201594973130679</c:v>
                </c:pt>
                <c:pt idx="1083">
                  <c:v>-10.079123665653388</c:v>
                </c:pt>
                <c:pt idx="1084">
                  <c:v>3.1313753503222701</c:v>
                </c:pt>
                <c:pt idx="1085">
                  <c:v>7.4647164021167587</c:v>
                </c:pt>
                <c:pt idx="1086">
                  <c:v>-3.88712716131755</c:v>
                </c:pt>
                <c:pt idx="1087">
                  <c:v>-5.3985678707996501</c:v>
                </c:pt>
                <c:pt idx="1088">
                  <c:v>5.2960938486567199</c:v>
                </c:pt>
                <c:pt idx="1089">
                  <c:v>4.9400502584702481</c:v>
                </c:pt>
                <c:pt idx="1090">
                  <c:v>-6.8885742669753061</c:v>
                </c:pt>
                <c:pt idx="1091">
                  <c:v>-3.7805671550984576</c:v>
                </c:pt>
                <c:pt idx="1092">
                  <c:v>7.6550314673129618</c:v>
                </c:pt>
                <c:pt idx="1093">
                  <c:v>1.7732306774238076</c:v>
                </c:pt>
                <c:pt idx="1094">
                  <c:v>-9.5732967212924631</c:v>
                </c:pt>
                <c:pt idx="1095">
                  <c:v>-0.16882241705769394</c:v>
                </c:pt>
                <c:pt idx="1096">
                  <c:v>13.647849147233394</c:v>
                </c:pt>
                <c:pt idx="1097">
                  <c:v>-2.5142572225546527</c:v>
                </c:pt>
                <c:pt idx="1098">
                  <c:v>-10.49443897036841</c:v>
                </c:pt>
                <c:pt idx="1099">
                  <c:v>4.6526011837095727</c:v>
                </c:pt>
                <c:pt idx="1100">
                  <c:v>9.6989384162955243</c:v>
                </c:pt>
                <c:pt idx="1101">
                  <c:v>-6.7054172307964466</c:v>
                </c:pt>
                <c:pt idx="1102">
                  <c:v>-8.4075409751944807</c:v>
                </c:pt>
                <c:pt idx="1103">
                  <c:v>9.4260001006672667</c:v>
                </c:pt>
                <c:pt idx="1104">
                  <c:v>6.6576974948760741</c:v>
                </c:pt>
                <c:pt idx="1105">
                  <c:v>-10.115795909651805</c:v>
                </c:pt>
                <c:pt idx="1106">
                  <c:v>-4.43742206107048</c:v>
                </c:pt>
                <c:pt idx="1107">
                  <c:v>13.554735687228346</c:v>
                </c:pt>
                <c:pt idx="1108">
                  <c:v>2.2078414589130029</c:v>
                </c:pt>
                <c:pt idx="1109">
                  <c:v>-14.782587880731072</c:v>
                </c:pt>
                <c:pt idx="1110">
                  <c:v>1.0555302315067316</c:v>
                </c:pt>
                <c:pt idx="1111">
                  <c:v>14.62289794756617</c:v>
                </c:pt>
                <c:pt idx="1112">
                  <c:v>-4.4139497299240338</c:v>
                </c:pt>
                <c:pt idx="1113">
                  <c:v>-14.04432190606701</c:v>
                </c:pt>
                <c:pt idx="1114">
                  <c:v>7.3302302208504582</c:v>
                </c:pt>
                <c:pt idx="1115">
                  <c:v>12.344278791214286</c:v>
                </c:pt>
                <c:pt idx="1116">
                  <c:v>-11.055631681824044</c:v>
                </c:pt>
                <c:pt idx="1117">
                  <c:v>-11.411249413628713</c:v>
                </c:pt>
                <c:pt idx="1118">
                  <c:v>13.865260867993184</c:v>
                </c:pt>
                <c:pt idx="1119">
                  <c:v>8.3242880892593334</c:v>
                </c:pt>
                <c:pt idx="1120">
                  <c:v>-16.43692679480322</c:v>
                </c:pt>
                <c:pt idx="1121">
                  <c:v>-5.0111356963600029</c:v>
                </c:pt>
                <c:pt idx="1122">
                  <c:v>17.646131220420457</c:v>
                </c:pt>
                <c:pt idx="1123">
                  <c:v>1.1376729874924607</c:v>
                </c:pt>
                <c:pt idx="1124">
                  <c:v>-17.91558342318957</c:v>
                </c:pt>
                <c:pt idx="1125">
                  <c:v>2.7819686975784284</c:v>
                </c:pt>
                <c:pt idx="1126">
                  <c:v>17.027828978676368</c:v>
                </c:pt>
                <c:pt idx="1127">
                  <c:v>-6.5877300865566166</c:v>
                </c:pt>
                <c:pt idx="1128">
                  <c:v>-15.729837804083802</c:v>
                </c:pt>
                <c:pt idx="1129">
                  <c:v>9.9065456548053312</c:v>
                </c:pt>
                <c:pt idx="1130">
                  <c:v>13.512851327642148</c:v>
                </c:pt>
                <c:pt idx="1131">
                  <c:v>-13.478425484478079</c:v>
                </c:pt>
                <c:pt idx="1132">
                  <c:v>-11.013534953569467</c:v>
                </c:pt>
                <c:pt idx="1133">
                  <c:v>15.642472361355312</c:v>
                </c:pt>
                <c:pt idx="1134">
                  <c:v>7.236849275272963</c:v>
                </c:pt>
                <c:pt idx="1135">
                  <c:v>-16.555432619401863</c:v>
                </c:pt>
                <c:pt idx="1136">
                  <c:v>-3.4643705106200531</c:v>
                </c:pt>
                <c:pt idx="1137">
                  <c:v>17.938065623656097</c:v>
                </c:pt>
                <c:pt idx="1138">
                  <c:v>-0.40256569108834006</c:v>
                </c:pt>
                <c:pt idx="1139">
                  <c:v>-17.879923303522705</c:v>
                </c:pt>
                <c:pt idx="1140">
                  <c:v>4.4374061197901788</c:v>
                </c:pt>
                <c:pt idx="1141">
                  <c:v>17.706482802000796</c:v>
                </c:pt>
                <c:pt idx="1142">
                  <c:v>-8.7447628133315192</c:v>
                </c:pt>
                <c:pt idx="1143">
                  <c:v>-16.321278550952972</c:v>
                </c:pt>
                <c:pt idx="1144">
                  <c:v>11.745344510369804</c:v>
                </c:pt>
                <c:pt idx="1145">
                  <c:v>12.839775936133695</c:v>
                </c:pt>
                <c:pt idx="1146">
                  <c:v>-14.157040253325222</c:v>
                </c:pt>
                <c:pt idx="1147">
                  <c:v>-8.7295619675253544</c:v>
                </c:pt>
                <c:pt idx="1148">
                  <c:v>14.110002252496717</c:v>
                </c:pt>
                <c:pt idx="1149">
                  <c:v>5.0695690544424368</c:v>
                </c:pt>
                <c:pt idx="1150">
                  <c:v>-14.602301204115108</c:v>
                </c:pt>
                <c:pt idx="1151">
                  <c:v>-1.6538094978354914</c:v>
                </c:pt>
                <c:pt idx="1152">
                  <c:v>15.378898815815042</c:v>
                </c:pt>
                <c:pt idx="1153">
                  <c:v>-1.7540334820701653</c:v>
                </c:pt>
                <c:pt idx="1154">
                  <c:v>-16.153224184953231</c:v>
                </c:pt>
                <c:pt idx="1155">
                  <c:v>5.3335746818247856</c:v>
                </c:pt>
                <c:pt idx="1156">
                  <c:v>15.377343581550601</c:v>
                </c:pt>
                <c:pt idx="1157">
                  <c:v>-9.1568526005426847</c:v>
                </c:pt>
                <c:pt idx="1158">
                  <c:v>-13.455198857980937</c:v>
                </c:pt>
                <c:pt idx="1159">
                  <c:v>11.199017029826079</c:v>
                </c:pt>
                <c:pt idx="1160">
                  <c:v>10.191172312522534</c:v>
                </c:pt>
                <c:pt idx="1161">
                  <c:v>-13.595806861734097</c:v>
                </c:pt>
                <c:pt idx="1162">
                  <c:v>-7.2254640706160913</c:v>
                </c:pt>
                <c:pt idx="1163">
                  <c:v>15.236646572115827</c:v>
                </c:pt>
                <c:pt idx="1164">
                  <c:v>4.1889664604779373</c:v>
                </c:pt>
                <c:pt idx="1165">
                  <c:v>-16.404896883474034</c:v>
                </c:pt>
                <c:pt idx="1166">
                  <c:v>-0.43424389054702983</c:v>
                </c:pt>
                <c:pt idx="1167">
                  <c:v>16.358289690301298</c:v>
                </c:pt>
                <c:pt idx="1168">
                  <c:v>-3.1831743587302292</c:v>
                </c:pt>
                <c:pt idx="1169">
                  <c:v>-14.699276221529221</c:v>
                </c:pt>
                <c:pt idx="1170">
                  <c:v>5.8951012226289414</c:v>
                </c:pt>
                <c:pt idx="1171">
                  <c:v>12.056672224087091</c:v>
                </c:pt>
                <c:pt idx="1172">
                  <c:v>-7.7018636017528985</c:v>
                </c:pt>
                <c:pt idx="1173">
                  <c:v>-9.7186959877942165</c:v>
                </c:pt>
                <c:pt idx="1174">
                  <c:v>10.203070697866686</c:v>
                </c:pt>
                <c:pt idx="1175">
                  <c:v>7.4446646273147765</c:v>
                </c:pt>
                <c:pt idx="1176">
                  <c:v>-12.356309946355209</c:v>
                </c:pt>
                <c:pt idx="1177">
                  <c:v>-5.7477948185790204</c:v>
                </c:pt>
                <c:pt idx="1178">
                  <c:v>14.463911340411416</c:v>
                </c:pt>
                <c:pt idx="1179">
                  <c:v>2.3844346059807138</c:v>
                </c:pt>
                <c:pt idx="1180">
                  <c:v>-14.863803990126106</c:v>
                </c:pt>
                <c:pt idx="1181">
                  <c:v>0.82773897878851721</c:v>
                </c:pt>
                <c:pt idx="1182">
                  <c:v>13.703730856249351</c:v>
                </c:pt>
                <c:pt idx="1183">
                  <c:v>-3.7448940912194097</c:v>
                </c:pt>
                <c:pt idx="1184">
                  <c:v>-11.340720235688313</c:v>
                </c:pt>
                <c:pt idx="1185">
                  <c:v>5.5643913152205702</c:v>
                </c:pt>
                <c:pt idx="1186">
                  <c:v>9.9938852100818742</c:v>
                </c:pt>
                <c:pt idx="1187">
                  <c:v>-7.8226404608482243</c:v>
                </c:pt>
                <c:pt idx="1188">
                  <c:v>-7.5464865473867873</c:v>
                </c:pt>
                <c:pt idx="1189">
                  <c:v>9.4371366952551519</c:v>
                </c:pt>
                <c:pt idx="1190">
                  <c:v>5.9973807186241039</c:v>
                </c:pt>
                <c:pt idx="1191">
                  <c:v>-10.546841278803493</c:v>
                </c:pt>
                <c:pt idx="1192">
                  <c:v>-3.1390074995650163</c:v>
                </c:pt>
                <c:pt idx="1193">
                  <c:v>10.412019466062622</c:v>
                </c:pt>
                <c:pt idx="1194">
                  <c:v>0.86311055080193577</c:v>
                </c:pt>
                <c:pt idx="1195">
                  <c:v>-11.189795402675433</c:v>
                </c:pt>
                <c:pt idx="1196">
                  <c:v>1.5009154155786131</c:v>
                </c:pt>
                <c:pt idx="1197">
                  <c:v>9.9490982077119199</c:v>
                </c:pt>
                <c:pt idx="1198">
                  <c:v>-3.7700292207102013</c:v>
                </c:pt>
                <c:pt idx="1199">
                  <c:v>-9.7136655843982656</c:v>
                </c:pt>
                <c:pt idx="1200">
                  <c:v>6.2343989864934519</c:v>
                </c:pt>
                <c:pt idx="1201">
                  <c:v>8.7446705393212074</c:v>
                </c:pt>
                <c:pt idx="1202">
                  <c:v>-8.239815228081433</c:v>
                </c:pt>
                <c:pt idx="1203">
                  <c:v>-7.1580682861633838</c:v>
                </c:pt>
                <c:pt idx="1204">
                  <c:v>10.260169127040641</c:v>
                </c:pt>
                <c:pt idx="1205">
                  <c:v>5.0318336183449226</c:v>
                </c:pt>
                <c:pt idx="1206">
                  <c:v>-11.230385816016664</c:v>
                </c:pt>
                <c:pt idx="1207">
                  <c:v>-2.5029714173857802</c:v>
                </c:pt>
                <c:pt idx="1208">
                  <c:v>11.983707441928392</c:v>
                </c:pt>
                <c:pt idx="1209">
                  <c:v>-8.9960544334038578E-2</c:v>
                </c:pt>
                <c:pt idx="1210">
                  <c:v>-9.959187295107446</c:v>
                </c:pt>
                <c:pt idx="1211">
                  <c:v>2.5754277534057595</c:v>
                </c:pt>
                <c:pt idx="1212">
                  <c:v>11.964690559987117</c:v>
                </c:pt>
                <c:pt idx="1213">
                  <c:v>-4.9353793811559417</c:v>
                </c:pt>
                <c:pt idx="1214">
                  <c:v>-9.0809558053331081</c:v>
                </c:pt>
                <c:pt idx="1215">
                  <c:v>7.3346600081460753</c:v>
                </c:pt>
                <c:pt idx="1216">
                  <c:v>8.0684572807012849</c:v>
                </c:pt>
                <c:pt idx="1217">
                  <c:v>-7.7527586521456842</c:v>
                </c:pt>
                <c:pt idx="1218">
                  <c:v>-5.4003310844558934</c:v>
                </c:pt>
                <c:pt idx="1219">
                  <c:v>9.9181300714248906</c:v>
                </c:pt>
                <c:pt idx="1220">
                  <c:v>3.9546495025259114</c:v>
                </c:pt>
                <c:pt idx="1221">
                  <c:v>-10.968576935818019</c:v>
                </c:pt>
                <c:pt idx="1222">
                  <c:v>-1.4551290698628474</c:v>
                </c:pt>
                <c:pt idx="1223">
                  <c:v>12.25067822003275</c:v>
                </c:pt>
                <c:pt idx="1224">
                  <c:v>-1.0980840701917853</c:v>
                </c:pt>
                <c:pt idx="1225">
                  <c:v>-10.71548490308191</c:v>
                </c:pt>
                <c:pt idx="1226">
                  <c:v>3.6356260185448894</c:v>
                </c:pt>
                <c:pt idx="1227">
                  <c:v>11.201544040501529</c:v>
                </c:pt>
                <c:pt idx="1228">
                  <c:v>-5.7808704740047103</c:v>
                </c:pt>
                <c:pt idx="1229">
                  <c:v>-8.4753575370311225</c:v>
                </c:pt>
                <c:pt idx="1230">
                  <c:v>7.1533810126868955</c:v>
                </c:pt>
                <c:pt idx="1231">
                  <c:v>6.3083900741441568</c:v>
                </c:pt>
                <c:pt idx="1232">
                  <c:v>-7.3216263807715007</c:v>
                </c:pt>
                <c:pt idx="1233">
                  <c:v>-4.0664867304540442</c:v>
                </c:pt>
                <c:pt idx="1234">
                  <c:v>8.2767515496226007</c:v>
                </c:pt>
                <c:pt idx="1235">
                  <c:v>2.0376804894942002</c:v>
                </c:pt>
                <c:pt idx="1236">
                  <c:v>-7.083775204335808</c:v>
                </c:pt>
                <c:pt idx="1237">
                  <c:v>-0.33881282428085063</c:v>
                </c:pt>
                <c:pt idx="1238">
                  <c:v>8.2352077417680825</c:v>
                </c:pt>
                <c:pt idx="1239">
                  <c:v>-1.3523059770497177</c:v>
                </c:pt>
                <c:pt idx="1240">
                  <c:v>-7.8697544978497591</c:v>
                </c:pt>
                <c:pt idx="1241">
                  <c:v>3.3285590548543866</c:v>
                </c:pt>
                <c:pt idx="1242">
                  <c:v>6.9972630561900635</c:v>
                </c:pt>
                <c:pt idx="1243">
                  <c:v>-5.0038382981946121</c:v>
                </c:pt>
                <c:pt idx="1244">
                  <c:v>-6.9036574683209588</c:v>
                </c:pt>
                <c:pt idx="1245">
                  <c:v>6.3910611712521144</c:v>
                </c:pt>
                <c:pt idx="1246">
                  <c:v>4.5823411788472628</c:v>
                </c:pt>
                <c:pt idx="1247">
                  <c:v>-7.0619451884420492</c:v>
                </c:pt>
                <c:pt idx="1248">
                  <c:v>-3.3263115953940883</c:v>
                </c:pt>
                <c:pt idx="1249">
                  <c:v>8.2160952368085507</c:v>
                </c:pt>
                <c:pt idx="1250">
                  <c:v>1.3797719853568697</c:v>
                </c:pt>
                <c:pt idx="1251">
                  <c:v>-7.220119983367649</c:v>
                </c:pt>
                <c:pt idx="1252">
                  <c:v>0.29820006315450831</c:v>
                </c:pt>
                <c:pt idx="1253">
                  <c:v>6.2301797356240805</c:v>
                </c:pt>
                <c:pt idx="1254">
                  <c:v>-1.7187868579043479</c:v>
                </c:pt>
                <c:pt idx="1255">
                  <c:v>-7.0153759714965167</c:v>
                </c:pt>
                <c:pt idx="1256">
                  <c:v>3.703154184905658</c:v>
                </c:pt>
                <c:pt idx="1257">
                  <c:v>6.5795702207477644</c:v>
                </c:pt>
                <c:pt idx="1258">
                  <c:v>-5.4158773014592194</c:v>
                </c:pt>
                <c:pt idx="1259">
                  <c:v>-6.0577867179629052</c:v>
                </c:pt>
                <c:pt idx="1260">
                  <c:v>7.002429546681558</c:v>
                </c:pt>
                <c:pt idx="1261">
                  <c:v>4.1835140533339912</c:v>
                </c:pt>
                <c:pt idx="1262">
                  <c:v>-7.5254627306728867</c:v>
                </c:pt>
                <c:pt idx="1263">
                  <c:v>-2.8108072599523801</c:v>
                </c:pt>
                <c:pt idx="1264">
                  <c:v>10.171496461158423</c:v>
                </c:pt>
                <c:pt idx="1265">
                  <c:v>1.0303892218687343</c:v>
                </c:pt>
                <c:pt idx="1266">
                  <c:v>-11.110039765757156</c:v>
                </c:pt>
                <c:pt idx="1267">
                  <c:v>1.2930794428097623</c:v>
                </c:pt>
                <c:pt idx="1268">
                  <c:v>8.2018783139996021</c:v>
                </c:pt>
                <c:pt idx="1269">
                  <c:v>-2.4487672029118484</c:v>
                </c:pt>
                <c:pt idx="1270">
                  <c:v>-6.6510523265502108</c:v>
                </c:pt>
                <c:pt idx="1271">
                  <c:v>4.3808642073405011</c:v>
                </c:pt>
                <c:pt idx="1272">
                  <c:v>5.8287125653168808</c:v>
                </c:pt>
                <c:pt idx="1273">
                  <c:v>-5.1645528094837436</c:v>
                </c:pt>
                <c:pt idx="1274">
                  <c:v>-4.7256015997865992</c:v>
                </c:pt>
                <c:pt idx="1275">
                  <c:v>5.565523359734998</c:v>
                </c:pt>
                <c:pt idx="1276">
                  <c:v>2.6193692821070718</c:v>
                </c:pt>
                <c:pt idx="1277">
                  <c:v>-7.8623219768366104</c:v>
                </c:pt>
                <c:pt idx="1278">
                  <c:v>-2.4970779647697157</c:v>
                </c:pt>
                <c:pt idx="1279">
                  <c:v>12.195176898095669</c:v>
                </c:pt>
                <c:pt idx="1280">
                  <c:v>7.6963355812471212E-2</c:v>
                </c:pt>
                <c:pt idx="1281">
                  <c:v>-11.707978788991481</c:v>
                </c:pt>
                <c:pt idx="1282">
                  <c:v>2.386321196868705</c:v>
                </c:pt>
                <c:pt idx="1283">
                  <c:v>10.251529607294618</c:v>
                </c:pt>
                <c:pt idx="1284">
                  <c:v>-4.569010629716221</c:v>
                </c:pt>
                <c:pt idx="1285">
                  <c:v>-9.3038771319918521</c:v>
                </c:pt>
                <c:pt idx="1286">
                  <c:v>6.2663457405472558</c:v>
                </c:pt>
                <c:pt idx="1287">
                  <c:v>7.1583183837284299</c:v>
                </c:pt>
                <c:pt idx="1288">
                  <c:v>-7.8500888450937696</c:v>
                </c:pt>
                <c:pt idx="1289">
                  <c:v>-5.4847753107661603</c:v>
                </c:pt>
                <c:pt idx="1290">
                  <c:v>9.234771148279167</c:v>
                </c:pt>
                <c:pt idx="1291">
                  <c:v>4.3775194569031983</c:v>
                </c:pt>
                <c:pt idx="1292">
                  <c:v>-13.185425063090062</c:v>
                </c:pt>
                <c:pt idx="1293">
                  <c:v>-1.8807771582543862</c:v>
                </c:pt>
                <c:pt idx="1294">
                  <c:v>12.822343602010319</c:v>
                </c:pt>
                <c:pt idx="1295">
                  <c:v>-1.0030632923080478</c:v>
                </c:pt>
                <c:pt idx="1296">
                  <c:v>-12.203946101137037</c:v>
                </c:pt>
                <c:pt idx="1297">
                  <c:v>3.470712524799457</c:v>
                </c:pt>
                <c:pt idx="1298">
                  <c:v>10.667528732272334</c:v>
                </c:pt>
                <c:pt idx="1299">
                  <c:v>-6.2604889024892421</c:v>
                </c:pt>
                <c:pt idx="1300">
                  <c:v>-10.424113503456562</c:v>
                </c:pt>
                <c:pt idx="1301">
                  <c:v>8.7399024781486467</c:v>
                </c:pt>
                <c:pt idx="1302">
                  <c:v>9.4990245269861813</c:v>
                </c:pt>
                <c:pt idx="1303">
                  <c:v>-13.073711189955619</c:v>
                </c:pt>
                <c:pt idx="1304">
                  <c:v>-7.6662371201198249</c:v>
                </c:pt>
                <c:pt idx="1305">
                  <c:v>14.832526523065338</c:v>
                </c:pt>
                <c:pt idx="1306">
                  <c:v>4.3552403178968166</c:v>
                </c:pt>
                <c:pt idx="1307">
                  <c:v>-14.775413819133421</c:v>
                </c:pt>
                <c:pt idx="1308">
                  <c:v>-0.79124836536884713</c:v>
                </c:pt>
                <c:pt idx="1309">
                  <c:v>14.189525613409174</c:v>
                </c:pt>
                <c:pt idx="1310">
                  <c:v>-2.3477111116944802</c:v>
                </c:pt>
                <c:pt idx="1311">
                  <c:v>-13.092864990343321</c:v>
                </c:pt>
                <c:pt idx="1312">
                  <c:v>5.0788201278194069</c:v>
                </c:pt>
                <c:pt idx="1313">
                  <c:v>12.615831904219188</c:v>
                </c:pt>
                <c:pt idx="1314">
                  <c:v>-8.3680252041157939</c:v>
                </c:pt>
                <c:pt idx="1315">
                  <c:v>-11.534572838623092</c:v>
                </c:pt>
                <c:pt idx="1316">
                  <c:v>11.821874317783294</c:v>
                </c:pt>
                <c:pt idx="1317">
                  <c:v>8.9048699993736946</c:v>
                </c:pt>
                <c:pt idx="1318">
                  <c:v>-12.133843254717462</c:v>
                </c:pt>
                <c:pt idx="1319">
                  <c:v>-5.6846992394675357</c:v>
                </c:pt>
                <c:pt idx="1320">
                  <c:v>12.82013711703736</c:v>
                </c:pt>
                <c:pt idx="1321">
                  <c:v>2.4339381994588929</c:v>
                </c:pt>
                <c:pt idx="1322">
                  <c:v>-13.509422914622707</c:v>
                </c:pt>
                <c:pt idx="1323">
                  <c:v>0.41081080407097148</c:v>
                </c:pt>
                <c:pt idx="1324">
                  <c:v>14.799667202183807</c:v>
                </c:pt>
                <c:pt idx="1325">
                  <c:v>-4.0689485180445768</c:v>
                </c:pt>
                <c:pt idx="1326">
                  <c:v>-15.345034100757548</c:v>
                </c:pt>
                <c:pt idx="1327">
                  <c:v>7.4688855468502249</c:v>
                </c:pt>
                <c:pt idx="1328">
                  <c:v>14.645162537328499</c:v>
                </c:pt>
                <c:pt idx="1329">
                  <c:v>-10.88464490480335</c:v>
                </c:pt>
                <c:pt idx="1330">
                  <c:v>-10.827593281915956</c:v>
                </c:pt>
                <c:pt idx="1331">
                  <c:v>11.652072811111029</c:v>
                </c:pt>
                <c:pt idx="1332">
                  <c:v>7.3087263768668427</c:v>
                </c:pt>
                <c:pt idx="1333">
                  <c:v>-12.253783848127151</c:v>
                </c:pt>
                <c:pt idx="1334">
                  <c:v>-4.1279193091326958</c:v>
                </c:pt>
                <c:pt idx="1335">
                  <c:v>11.772082926504387</c:v>
                </c:pt>
                <c:pt idx="1336">
                  <c:v>1.3491294478749181</c:v>
                </c:pt>
                <c:pt idx="1337">
                  <c:v>-14.134307773923352</c:v>
                </c:pt>
                <c:pt idx="1338">
                  <c:v>1.6378691292559182</c:v>
                </c:pt>
                <c:pt idx="1339">
                  <c:v>13.967992099967535</c:v>
                </c:pt>
                <c:pt idx="1340">
                  <c:v>-5.0639572804533666</c:v>
                </c:pt>
                <c:pt idx="1341">
                  <c:v>-14.664393008843975</c:v>
                </c:pt>
                <c:pt idx="1342">
                  <c:v>8.3720187714657381</c:v>
                </c:pt>
                <c:pt idx="1343">
                  <c:v>11.665234287420873</c:v>
                </c:pt>
                <c:pt idx="1344">
                  <c:v>-10.198237361365033</c:v>
                </c:pt>
                <c:pt idx="1345">
                  <c:v>-9.4267097168215344</c:v>
                </c:pt>
                <c:pt idx="1346">
                  <c:v>12.806625893966762</c:v>
                </c:pt>
                <c:pt idx="1347">
                  <c:v>6.724924541766935</c:v>
                </c:pt>
                <c:pt idx="1348">
                  <c:v>-13.471286021641841</c:v>
                </c:pt>
                <c:pt idx="1349">
                  <c:v>-3.3959726263002845</c:v>
                </c:pt>
                <c:pt idx="1350">
                  <c:v>15.23986078979679</c:v>
                </c:pt>
                <c:pt idx="1351">
                  <c:v>0.31949208461596534</c:v>
                </c:pt>
                <c:pt idx="1352">
                  <c:v>-13.617305529333169</c:v>
                </c:pt>
                <c:pt idx="1353">
                  <c:v>2.5844320105351266</c:v>
                </c:pt>
                <c:pt idx="1354">
                  <c:v>13.285332848571123</c:v>
                </c:pt>
                <c:pt idx="1355">
                  <c:v>-5.4487136356395292</c:v>
                </c:pt>
                <c:pt idx="1356">
                  <c:v>-9.9046171735164883</c:v>
                </c:pt>
                <c:pt idx="1357">
                  <c:v>6.8853073392075048</c:v>
                </c:pt>
                <c:pt idx="1358">
                  <c:v>9.0256188897959664</c:v>
                </c:pt>
                <c:pt idx="1359">
                  <c:v>-8.9722128139378174</c:v>
                </c:pt>
                <c:pt idx="1360">
                  <c:v>-6.57985563867308</c:v>
                </c:pt>
                <c:pt idx="1361">
                  <c:v>11.521824008112546</c:v>
                </c:pt>
                <c:pt idx="1362">
                  <c:v>4.9201869289991196</c:v>
                </c:pt>
                <c:pt idx="1363">
                  <c:v>-12.534170885004663</c:v>
                </c:pt>
                <c:pt idx="1364">
                  <c:v>-2.172389539766217</c:v>
                </c:pt>
                <c:pt idx="1365">
                  <c:v>14.724307883126935</c:v>
                </c:pt>
                <c:pt idx="1366">
                  <c:v>-0.89642322042629052</c:v>
                </c:pt>
                <c:pt idx="1367">
                  <c:v>-12.6699115105102</c:v>
                </c:pt>
                <c:pt idx="1368">
                  <c:v>3.4610514681320024</c:v>
                </c:pt>
                <c:pt idx="1369">
                  <c:v>10.511165175147038</c:v>
                </c:pt>
                <c:pt idx="1370">
                  <c:v>-5.425225365674013</c:v>
                </c:pt>
                <c:pt idx="1371">
                  <c:v>-9.9897245435424864</c:v>
                </c:pt>
                <c:pt idx="1372">
                  <c:v>8.6244847390764878</c:v>
                </c:pt>
                <c:pt idx="1373">
                  <c:v>8.2446543742121268</c:v>
                </c:pt>
                <c:pt idx="1374">
                  <c:v>-9.5356879800031003</c:v>
                </c:pt>
                <c:pt idx="1375">
                  <c:v>-5.8723409602009902</c:v>
                </c:pt>
                <c:pt idx="1376">
                  <c:v>10.832994643464271</c:v>
                </c:pt>
                <c:pt idx="1377">
                  <c:v>3.1912543987217057</c:v>
                </c:pt>
                <c:pt idx="1378">
                  <c:v>-10.863047695798498</c:v>
                </c:pt>
                <c:pt idx="1379">
                  <c:v>-0.79284860700407256</c:v>
                </c:pt>
                <c:pt idx="1380">
                  <c:v>11.277556728844333</c:v>
                </c:pt>
                <c:pt idx="1381">
                  <c:v>-1.7088976820297002</c:v>
                </c:pt>
                <c:pt idx="1382">
                  <c:v>-11.479742349293854</c:v>
                </c:pt>
                <c:pt idx="1383">
                  <c:v>4.5615066309748311</c:v>
                </c:pt>
                <c:pt idx="1384">
                  <c:v>11.404192109109498</c:v>
                </c:pt>
                <c:pt idx="1385">
                  <c:v>-7.3502688673046972</c:v>
                </c:pt>
                <c:pt idx="1386">
                  <c:v>-10.824311091831628</c:v>
                </c:pt>
                <c:pt idx="1387">
                  <c:v>10.498028508311425</c:v>
                </c:pt>
                <c:pt idx="1388">
                  <c:v>8.3209846091641531</c:v>
                </c:pt>
                <c:pt idx="1389">
                  <c:v>-11.826723143662004</c:v>
                </c:pt>
                <c:pt idx="1390">
                  <c:v>-5.5269677225608067</c:v>
                </c:pt>
                <c:pt idx="1391">
                  <c:v>11.654464942646035</c:v>
                </c:pt>
                <c:pt idx="1392">
                  <c:v>2.5577767064967882</c:v>
                </c:pt>
                <c:pt idx="1393">
                  <c:v>-12.875287670612604</c:v>
                </c:pt>
                <c:pt idx="1394">
                  <c:v>0.18416985232609062</c:v>
                </c:pt>
                <c:pt idx="1395">
                  <c:v>12.467521695957551</c:v>
                </c:pt>
                <c:pt idx="1396">
                  <c:v>-3.0272744065357098</c:v>
                </c:pt>
                <c:pt idx="1397">
                  <c:v>-11.652349903865664</c:v>
                </c:pt>
                <c:pt idx="1398">
                  <c:v>5.6248486679669796</c:v>
                </c:pt>
                <c:pt idx="1399">
                  <c:v>11.211370960239339</c:v>
                </c:pt>
                <c:pt idx="1400">
                  <c:v>-7.7578107609944338</c:v>
                </c:pt>
                <c:pt idx="1401">
                  <c:v>-8.7342312644161169</c:v>
                </c:pt>
                <c:pt idx="1402">
                  <c:v>10.551212725453484</c:v>
                </c:pt>
                <c:pt idx="1403">
                  <c:v>7.0197248358328803</c:v>
                </c:pt>
                <c:pt idx="1404">
                  <c:v>-11.418288520047494</c:v>
                </c:pt>
                <c:pt idx="1405">
                  <c:v>-4.4218319753118029</c:v>
                </c:pt>
                <c:pt idx="1406">
                  <c:v>12.590214782105724</c:v>
                </c:pt>
                <c:pt idx="1407">
                  <c:v>1.5511755707709542</c:v>
                </c:pt>
                <c:pt idx="1408">
                  <c:v>-14.702553097958237</c:v>
                </c:pt>
                <c:pt idx="1409">
                  <c:v>1.541092553101681</c:v>
                </c:pt>
                <c:pt idx="1410">
                  <c:v>13.575866371481958</c:v>
                </c:pt>
                <c:pt idx="1411">
                  <c:v>-4.1927864040418532</c:v>
                </c:pt>
                <c:pt idx="1412">
                  <c:v>-12.351707762467553</c:v>
                </c:pt>
                <c:pt idx="1413">
                  <c:v>6.72735434589148</c:v>
                </c:pt>
                <c:pt idx="1414">
                  <c:v>9.8566173691672958</c:v>
                </c:pt>
                <c:pt idx="1415">
                  <c:v>-8.2346560725279971</c:v>
                </c:pt>
                <c:pt idx="1416">
                  <c:v>-6.8519314701582914</c:v>
                </c:pt>
                <c:pt idx="1417">
                  <c:v>8.3402397296131916</c:v>
                </c:pt>
                <c:pt idx="1418">
                  <c:v>4.998862681743578</c:v>
                </c:pt>
                <c:pt idx="1419">
                  <c:v>-10.722793288568177</c:v>
                </c:pt>
                <c:pt idx="1420">
                  <c:v>-2.7175538184356718</c:v>
                </c:pt>
                <c:pt idx="1421">
                  <c:v>10.107923225636656</c:v>
                </c:pt>
                <c:pt idx="1422">
                  <c:v>0.38404879875145881</c:v>
                </c:pt>
                <c:pt idx="1423">
                  <c:v>-11.595853167046542</c:v>
                </c:pt>
                <c:pt idx="1424">
                  <c:v>2.0396817188253626</c:v>
                </c:pt>
                <c:pt idx="1425">
                  <c:v>10.213302338549617</c:v>
                </c:pt>
                <c:pt idx="1426">
                  <c:v>-4.5386459697617898</c:v>
                </c:pt>
                <c:pt idx="1427">
                  <c:v>-10.407848860668972</c:v>
                </c:pt>
                <c:pt idx="1428">
                  <c:v>6.8495833601422591</c:v>
                </c:pt>
                <c:pt idx="1429">
                  <c:v>8.6069284389634415</c:v>
                </c:pt>
                <c:pt idx="1430">
                  <c:v>-8.8093522299552056</c:v>
                </c:pt>
                <c:pt idx="1431">
                  <c:v>-6.364390753076612</c:v>
                </c:pt>
                <c:pt idx="1432">
                  <c:v>9.1326313890193997</c:v>
                </c:pt>
                <c:pt idx="1433">
                  <c:v>4.0441238742739962</c:v>
                </c:pt>
                <c:pt idx="1434">
                  <c:v>-9.8309811802386911</c:v>
                </c:pt>
                <c:pt idx="1435">
                  <c:v>-1.5067279880597182</c:v>
                </c:pt>
                <c:pt idx="1436">
                  <c:v>8.7476262014633761</c:v>
                </c:pt>
                <c:pt idx="1437">
                  <c:v>-0.47393473387947049</c:v>
                </c:pt>
                <c:pt idx="1438">
                  <c:v>-8.215439372935986</c:v>
                </c:pt>
                <c:pt idx="1439">
                  <c:v>1.9015533655298382</c:v>
                </c:pt>
                <c:pt idx="1440">
                  <c:v>7.4442816538063639</c:v>
                </c:pt>
                <c:pt idx="1441">
                  <c:v>-4.4694616441505</c:v>
                </c:pt>
                <c:pt idx="1442">
                  <c:v>-8.0196120298064102</c:v>
                </c:pt>
                <c:pt idx="1443">
                  <c:v>6.2107381081904443</c:v>
                </c:pt>
                <c:pt idx="1444">
                  <c:v>6.3861111263260915</c:v>
                </c:pt>
                <c:pt idx="1445">
                  <c:v>-7.67304257471576</c:v>
                </c:pt>
                <c:pt idx="1446">
                  <c:v>-5.0515518694408712</c:v>
                </c:pt>
                <c:pt idx="1447">
                  <c:v>10.2818352087578</c:v>
                </c:pt>
                <c:pt idx="1448">
                  <c:v>3.8860155962329275</c:v>
                </c:pt>
                <c:pt idx="1449">
                  <c:v>-12.822174882232128</c:v>
                </c:pt>
                <c:pt idx="1450">
                  <c:v>-0.90091947442651499</c:v>
                </c:pt>
                <c:pt idx="1451">
                  <c:v>8.0783353852083692</c:v>
                </c:pt>
                <c:pt idx="1452">
                  <c:v>-1.0693164134817414</c:v>
                </c:pt>
                <c:pt idx="1453">
                  <c:v>-8.4602097472348223</c:v>
                </c:pt>
                <c:pt idx="1454">
                  <c:v>2.9002766889908664</c:v>
                </c:pt>
                <c:pt idx="1455">
                  <c:v>6.4516828256033527</c:v>
                </c:pt>
                <c:pt idx="1456">
                  <c:v>-3.8227160173511181</c:v>
                </c:pt>
                <c:pt idx="1457">
                  <c:v>-5.4568892881693039</c:v>
                </c:pt>
                <c:pt idx="1458">
                  <c:v>5.0884189052224107</c:v>
                </c:pt>
                <c:pt idx="1459">
                  <c:v>5.1150696399612325</c:v>
                </c:pt>
                <c:pt idx="1460">
                  <c:v>-8.9088748322027413</c:v>
                </c:pt>
                <c:pt idx="1461">
                  <c:v>-5.2662967614574656</c:v>
                </c:pt>
                <c:pt idx="1462">
                  <c:v>13.0726582061633</c:v>
                </c:pt>
                <c:pt idx="1463">
                  <c:v>3.1399375793237012</c:v>
                </c:pt>
                <c:pt idx="1464">
                  <c:v>-13.358906859894729</c:v>
                </c:pt>
                <c:pt idx="1465">
                  <c:v>7.1675564776296991E-3</c:v>
                </c:pt>
                <c:pt idx="1466">
                  <c:v>10.958038887579139</c:v>
                </c:pt>
                <c:pt idx="1467">
                  <c:v>-2.5751536356700147</c:v>
                </c:pt>
                <c:pt idx="1468">
                  <c:v>-11.967081559175661</c:v>
                </c:pt>
                <c:pt idx="1469">
                  <c:v>5.087113769651106</c:v>
                </c:pt>
                <c:pt idx="1470">
                  <c:v>9.255493826447708</c:v>
                </c:pt>
                <c:pt idx="1471">
                  <c:v>-6.9970572480162785</c:v>
                </c:pt>
                <c:pt idx="1472">
                  <c:v>-8.5395992827169991</c:v>
                </c:pt>
                <c:pt idx="1473">
                  <c:v>9.5980157081005064</c:v>
                </c:pt>
                <c:pt idx="1474">
                  <c:v>7.4879216129228627</c:v>
                </c:pt>
                <c:pt idx="1475">
                  <c:v>-13.012438795695299</c:v>
                </c:pt>
                <c:pt idx="1476">
                  <c:v>-5.1264408270547248</c:v>
                </c:pt>
                <c:pt idx="1477">
                  <c:v>14.654635408643536</c:v>
                </c:pt>
                <c:pt idx="1478">
                  <c:v>1.9529999611507489</c:v>
                </c:pt>
                <c:pt idx="1479">
                  <c:v>-13.791606720476789</c:v>
                </c:pt>
                <c:pt idx="1480">
                  <c:v>1.2869401178888424</c:v>
                </c:pt>
                <c:pt idx="1481">
                  <c:v>15.474524735461891</c:v>
                </c:pt>
                <c:pt idx="1482">
                  <c:v>-4.4428172310644261</c:v>
                </c:pt>
                <c:pt idx="1483">
                  <c:v>-13.761977174649143</c:v>
                </c:pt>
                <c:pt idx="1484">
                  <c:v>8.5844076002620113</c:v>
                </c:pt>
                <c:pt idx="1485">
                  <c:v>13.826431479696993</c:v>
                </c:pt>
                <c:pt idx="1486">
                  <c:v>-11.260862562248297</c:v>
                </c:pt>
                <c:pt idx="1487">
                  <c:v>-11.704080577809195</c:v>
                </c:pt>
                <c:pt idx="1488">
                  <c:v>15.688998898169414</c:v>
                </c:pt>
                <c:pt idx="1489">
                  <c:v>8.1634191237518738</c:v>
                </c:pt>
                <c:pt idx="1490">
                  <c:v>-14.428898036954671</c:v>
                </c:pt>
                <c:pt idx="1491">
                  <c:v>-4.2530179959647274</c:v>
                </c:pt>
                <c:pt idx="1492">
                  <c:v>16.370897084935013</c:v>
                </c:pt>
                <c:pt idx="1493">
                  <c:v>0.80510163252203859</c:v>
                </c:pt>
                <c:pt idx="1494">
                  <c:v>-15.720026827715934</c:v>
                </c:pt>
                <c:pt idx="1495">
                  <c:v>2.585395727115634</c:v>
                </c:pt>
                <c:pt idx="1496">
                  <c:v>15.132245873869911</c:v>
                </c:pt>
                <c:pt idx="1497">
                  <c:v>-6.5368495214676683</c:v>
                </c:pt>
                <c:pt idx="1498">
                  <c:v>-14.651765341133677</c:v>
                </c:pt>
                <c:pt idx="1499">
                  <c:v>9.3478039467968532</c:v>
                </c:pt>
                <c:pt idx="1500">
                  <c:v>12.851208019867597</c:v>
                </c:pt>
                <c:pt idx="1501">
                  <c:v>-12.089081032130254</c:v>
                </c:pt>
                <c:pt idx="1502">
                  <c:v>-8.7970074887671341</c:v>
                </c:pt>
                <c:pt idx="1503">
                  <c:v>14.045863327712768</c:v>
                </c:pt>
                <c:pt idx="1504">
                  <c:v>6.1646197067620125</c:v>
                </c:pt>
                <c:pt idx="1505">
                  <c:v>-12.939237489426803</c:v>
                </c:pt>
                <c:pt idx="1506">
                  <c:v>-2.8469644793585913</c:v>
                </c:pt>
                <c:pt idx="1507">
                  <c:v>18.051237437539314</c:v>
                </c:pt>
                <c:pt idx="1508">
                  <c:v>-0.61370076808857876</c:v>
                </c:pt>
                <c:pt idx="1509">
                  <c:v>-16.520966084276651</c:v>
                </c:pt>
                <c:pt idx="1510">
                  <c:v>4.6222506357342548</c:v>
                </c:pt>
                <c:pt idx="1511">
                  <c:v>17.122294012814798</c:v>
                </c:pt>
                <c:pt idx="1512">
                  <c:v>-8.4128846755356506</c:v>
                </c:pt>
                <c:pt idx="1513">
                  <c:v>-14.743990378721238</c:v>
                </c:pt>
                <c:pt idx="1514">
                  <c:v>9.986130006492731</c:v>
                </c:pt>
                <c:pt idx="1515">
                  <c:v>9.831698496499687</c:v>
                </c:pt>
                <c:pt idx="1516">
                  <c:v>-11.677269897645601</c:v>
                </c:pt>
                <c:pt idx="1517">
                  <c:v>-7.8700260002679396</c:v>
                </c:pt>
                <c:pt idx="1518">
                  <c:v>13.828175421525591</c:v>
                </c:pt>
                <c:pt idx="1519">
                  <c:v>4.4642486137578148</c:v>
                </c:pt>
                <c:pt idx="1520">
                  <c:v>-13.725032007548648</c:v>
                </c:pt>
                <c:pt idx="1521">
                  <c:v>-1.5253036179672856</c:v>
                </c:pt>
                <c:pt idx="1522">
                  <c:v>16.187561883495629</c:v>
                </c:pt>
                <c:pt idx="1523">
                  <c:v>-2.0489690587851581</c:v>
                </c:pt>
                <c:pt idx="1524">
                  <c:v>-17.006234994417831</c:v>
                </c:pt>
                <c:pt idx="1525">
                  <c:v>5.3660610484996614</c:v>
                </c:pt>
                <c:pt idx="1526">
                  <c:v>13.679322046335948</c:v>
                </c:pt>
                <c:pt idx="1527">
                  <c:v>-8.9635723044672382</c:v>
                </c:pt>
                <c:pt idx="1528">
                  <c:v>-12.756220377206594</c:v>
                </c:pt>
                <c:pt idx="1529">
                  <c:v>9.8605686849752718</c:v>
                </c:pt>
                <c:pt idx="1530">
                  <c:v>8.682438475140561</c:v>
                </c:pt>
                <c:pt idx="1531">
                  <c:v>-12.944187976492934</c:v>
                </c:pt>
                <c:pt idx="1532">
                  <c:v>-6.8335422264458385</c:v>
                </c:pt>
                <c:pt idx="1533">
                  <c:v>13.565249520293166</c:v>
                </c:pt>
                <c:pt idx="1534">
                  <c:v>3.3082636904661697</c:v>
                </c:pt>
                <c:pt idx="1535">
                  <c:v>-15.373214933762275</c:v>
                </c:pt>
                <c:pt idx="1536">
                  <c:v>-0.20268925487295378</c:v>
                </c:pt>
                <c:pt idx="1537">
                  <c:v>12.060040534175187</c:v>
                </c:pt>
                <c:pt idx="1538">
                  <c:v>-2.46156698223077</c:v>
                </c:pt>
                <c:pt idx="1539">
                  <c:v>-12.185333906729944</c:v>
                </c:pt>
                <c:pt idx="1540">
                  <c:v>4.7188438678153704</c:v>
                </c:pt>
                <c:pt idx="1541">
                  <c:v>8.7828066709133523</c:v>
                </c:pt>
                <c:pt idx="1542">
                  <c:v>-6.6428817600883958</c:v>
                </c:pt>
                <c:pt idx="1543">
                  <c:v>-8.5144533733754209</c:v>
                </c:pt>
                <c:pt idx="1544">
                  <c:v>9.2591046600293652</c:v>
                </c:pt>
                <c:pt idx="1545">
                  <c:v>6.9542503316878967</c:v>
                </c:pt>
                <c:pt idx="1546">
                  <c:v>-11.479855107550248</c:v>
                </c:pt>
                <c:pt idx="1547">
                  <c:v>-4.8323552840928858</c:v>
                </c:pt>
                <c:pt idx="1548">
                  <c:v>12.426112664437333</c:v>
                </c:pt>
                <c:pt idx="1549">
                  <c:v>1.8461926183043267</c:v>
                </c:pt>
                <c:pt idx="1550">
                  <c:v>-13.113570505996591</c:v>
                </c:pt>
                <c:pt idx="1551">
                  <c:v>0.90622050660427322</c:v>
                </c:pt>
                <c:pt idx="1552">
                  <c:v>10.39664182519504</c:v>
                </c:pt>
                <c:pt idx="1553">
                  <c:v>-2.8155281204858751</c:v>
                </c:pt>
                <c:pt idx="1554">
                  <c:v>-9.4776734994995859</c:v>
                </c:pt>
                <c:pt idx="1555">
                  <c:v>5.1277470194885133</c:v>
                </c:pt>
                <c:pt idx="1556">
                  <c:v>8.3941909095157534</c:v>
                </c:pt>
                <c:pt idx="1557">
                  <c:v>-6.9127378218901399</c:v>
                </c:pt>
                <c:pt idx="1558">
                  <c:v>-6.6429526372989356</c:v>
                </c:pt>
                <c:pt idx="1559">
                  <c:v>7.7351782895699017</c:v>
                </c:pt>
                <c:pt idx="1560">
                  <c:v>4.2692333668987246</c:v>
                </c:pt>
                <c:pt idx="1561">
                  <c:v>-7.7046576838293745</c:v>
                </c:pt>
                <c:pt idx="1562">
                  <c:v>-2.3678736643264306</c:v>
                </c:pt>
                <c:pt idx="1563">
                  <c:v>8.3697344451132434</c:v>
                </c:pt>
                <c:pt idx="1564">
                  <c:v>0.52046329198520014</c:v>
                </c:pt>
                <c:pt idx="1565">
                  <c:v>-8.0151318349104308</c:v>
                </c:pt>
                <c:pt idx="1566">
                  <c:v>1.2355329225607667</c:v>
                </c:pt>
                <c:pt idx="1567">
                  <c:v>7.4133877830462458</c:v>
                </c:pt>
                <c:pt idx="1568">
                  <c:v>-3.0215278044854164</c:v>
                </c:pt>
                <c:pt idx="1569">
                  <c:v>-7.8784777721367956</c:v>
                </c:pt>
                <c:pt idx="1570">
                  <c:v>5.1753987996641611</c:v>
                </c:pt>
                <c:pt idx="1571">
                  <c:v>7.333776484216453</c:v>
                </c:pt>
                <c:pt idx="1572">
                  <c:v>-6.9813977309492383</c:v>
                </c:pt>
                <c:pt idx="1573">
                  <c:v>-4.6833400252001871</c:v>
                </c:pt>
                <c:pt idx="1574">
                  <c:v>6.113764382916405</c:v>
                </c:pt>
                <c:pt idx="1575">
                  <c:v>3.3635442369332949</c:v>
                </c:pt>
                <c:pt idx="1576">
                  <c:v>-7.9602438174379451</c:v>
                </c:pt>
                <c:pt idx="1577">
                  <c:v>-1.4387915190509073</c:v>
                </c:pt>
                <c:pt idx="1578">
                  <c:v>6.9123972105717213</c:v>
                </c:pt>
                <c:pt idx="1579">
                  <c:v>-0.14459965440224248</c:v>
                </c:pt>
                <c:pt idx="1580">
                  <c:v>-6.0788884476278477</c:v>
                </c:pt>
                <c:pt idx="1581">
                  <c:v>1.5652971089512044</c:v>
                </c:pt>
                <c:pt idx="1582">
                  <c:v>6.5754061654303655</c:v>
                </c:pt>
                <c:pt idx="1583">
                  <c:v>-3.0481975125776675</c:v>
                </c:pt>
                <c:pt idx="1584">
                  <c:v>-5.7147807964063126</c:v>
                </c:pt>
                <c:pt idx="1585">
                  <c:v>4.7005485846988977</c:v>
                </c:pt>
                <c:pt idx="1586">
                  <c:v>5.5350019852792096</c:v>
                </c:pt>
                <c:pt idx="1587">
                  <c:v>-5.8282863243169372</c:v>
                </c:pt>
                <c:pt idx="1588">
                  <c:v>-3.6032351770797955</c:v>
                </c:pt>
                <c:pt idx="1589">
                  <c:v>6.6505810284329261</c:v>
                </c:pt>
                <c:pt idx="1590">
                  <c:v>2.6897527452884398</c:v>
                </c:pt>
                <c:pt idx="1591">
                  <c:v>-8.4209852069660798</c:v>
                </c:pt>
                <c:pt idx="1592">
                  <c:v>-1.0306831319006311</c:v>
                </c:pt>
                <c:pt idx="1593">
                  <c:v>8.9390846308771685</c:v>
                </c:pt>
                <c:pt idx="1594">
                  <c:v>-0.85443958347628701</c:v>
                </c:pt>
                <c:pt idx="1595">
                  <c:v>-7.2597266846378039</c:v>
                </c:pt>
                <c:pt idx="1596">
                  <c:v>2.3559624786079718</c:v>
                </c:pt>
                <c:pt idx="1597">
                  <c:v>6.4852034341898763</c:v>
                </c:pt>
                <c:pt idx="1598">
                  <c:v>-3.6801278967230409</c:v>
                </c:pt>
                <c:pt idx="1599">
                  <c:v>-5.0620917302985617</c:v>
                </c:pt>
                <c:pt idx="1600">
                  <c:v>3.7710532598300239</c:v>
                </c:pt>
                <c:pt idx="1601">
                  <c:v>3.3118550874610846</c:v>
                </c:pt>
                <c:pt idx="1602">
                  <c:v>-4.8308416119413398</c:v>
                </c:pt>
                <c:pt idx="1603">
                  <c:v>-3.030146245817777</c:v>
                </c:pt>
                <c:pt idx="1604">
                  <c:v>7.0386073477775328</c:v>
                </c:pt>
                <c:pt idx="1605">
                  <c:v>1.9164667016746175</c:v>
                </c:pt>
                <c:pt idx="1606">
                  <c:v>-8.0767327208652961</c:v>
                </c:pt>
                <c:pt idx="1607">
                  <c:v>-0.24938688394606179</c:v>
                </c:pt>
                <c:pt idx="1608">
                  <c:v>9.0408473406327143</c:v>
                </c:pt>
                <c:pt idx="1609">
                  <c:v>-1.7177845847578928</c:v>
                </c:pt>
                <c:pt idx="1610">
                  <c:v>-8.7921480413017221</c:v>
                </c:pt>
                <c:pt idx="1611">
                  <c:v>3.8134566227774802</c:v>
                </c:pt>
                <c:pt idx="1612">
                  <c:v>8.403725429635637</c:v>
                </c:pt>
                <c:pt idx="1613">
                  <c:v>-5.6669301903322262</c:v>
                </c:pt>
                <c:pt idx="1614">
                  <c:v>-6.4564983181188547</c:v>
                </c:pt>
                <c:pt idx="1615">
                  <c:v>6.3394670134993998</c:v>
                </c:pt>
                <c:pt idx="1616">
                  <c:v>5.0638156179091913</c:v>
                </c:pt>
                <c:pt idx="1617">
                  <c:v>-8.1445695373733251</c:v>
                </c:pt>
                <c:pt idx="1618">
                  <c:v>-3.3821951139312283</c:v>
                </c:pt>
                <c:pt idx="1619">
                  <c:v>8.4135288956474845</c:v>
                </c:pt>
                <c:pt idx="1620">
                  <c:v>1.4101693594871132</c:v>
                </c:pt>
                <c:pt idx="1621">
                  <c:v>-8.5660424332728091</c:v>
                </c:pt>
                <c:pt idx="1622">
                  <c:v>0.48852718071458956</c:v>
                </c:pt>
                <c:pt idx="1623">
                  <c:v>8.4582312461521436</c:v>
                </c:pt>
                <c:pt idx="1624">
                  <c:v>-2.31270492672654</c:v>
                </c:pt>
                <c:pt idx="1625">
                  <c:v>-7.9581974995403719</c:v>
                </c:pt>
                <c:pt idx="1626">
                  <c:v>4.7074237716708476</c:v>
                </c:pt>
                <c:pt idx="1627">
                  <c:v>8.6556488423032754</c:v>
                </c:pt>
                <c:pt idx="1628">
                  <c:v>-7.0687488658106119</c:v>
                </c:pt>
                <c:pt idx="1629">
                  <c:v>-8.8162867489823267</c:v>
                </c:pt>
                <c:pt idx="1630">
                  <c:v>12.895621941025505</c:v>
                </c:pt>
                <c:pt idx="1631">
                  <c:v>7.631373724885588</c:v>
                </c:pt>
                <c:pt idx="1632">
                  <c:v>-11.673479188104064</c:v>
                </c:pt>
                <c:pt idx="1633">
                  <c:v>-3.2006541314127723</c:v>
                </c:pt>
                <c:pt idx="1634">
                  <c:v>9.3400165677331675</c:v>
                </c:pt>
                <c:pt idx="1635">
                  <c:v>0.66658826314665409</c:v>
                </c:pt>
                <c:pt idx="1636">
                  <c:v>-8.3289741976560716</c:v>
                </c:pt>
                <c:pt idx="1637">
                  <c:v>1.1915271120519157</c:v>
                </c:pt>
                <c:pt idx="1638">
                  <c:v>8.0560046196587418</c:v>
                </c:pt>
                <c:pt idx="1639">
                  <c:v>-2.7848450198421197</c:v>
                </c:pt>
                <c:pt idx="1640">
                  <c:v>-6.9871425047719082</c:v>
                </c:pt>
                <c:pt idx="1641">
                  <c:v>5.4838663905106504</c:v>
                </c:pt>
                <c:pt idx="1642">
                  <c:v>9.8808182667156395</c:v>
                </c:pt>
                <c:pt idx="1643">
                  <c:v>-10.781680491893338</c:v>
                </c:pt>
                <c:pt idx="1644">
                  <c:v>-9.8569985730217589</c:v>
                </c:pt>
                <c:pt idx="1645">
                  <c:v>13.646846042434586</c:v>
                </c:pt>
                <c:pt idx="1646">
                  <c:v>6.0353321205957497</c:v>
                </c:pt>
                <c:pt idx="1647">
                  <c:v>-12.141474439816275</c:v>
                </c:pt>
                <c:pt idx="1648">
                  <c:v>-2.4995526509649859</c:v>
                </c:pt>
                <c:pt idx="1649">
                  <c:v>11.462654318051872</c:v>
                </c:pt>
                <c:pt idx="1650">
                  <c:v>-9.0110311469837362E-2</c:v>
                </c:pt>
                <c:pt idx="1651">
                  <c:v>-12.35315249595908</c:v>
                </c:pt>
                <c:pt idx="1652">
                  <c:v>2.8304775639090916</c:v>
                </c:pt>
                <c:pt idx="1653">
                  <c:v>12.019356379180975</c:v>
                </c:pt>
                <c:pt idx="1654">
                  <c:v>-5.71186580278835</c:v>
                </c:pt>
                <c:pt idx="1655">
                  <c:v>-12.195258637893522</c:v>
                </c:pt>
                <c:pt idx="1656">
                  <c:v>10.052020708640262</c:v>
                </c:pt>
                <c:pt idx="1657">
                  <c:v>11.87742006876692</c:v>
                </c:pt>
                <c:pt idx="1658">
                  <c:v>-12.232243732451556</c:v>
                </c:pt>
                <c:pt idx="1659">
                  <c:v>-7.7835249683253673</c:v>
                </c:pt>
                <c:pt idx="1660">
                  <c:v>12.133790754024613</c:v>
                </c:pt>
                <c:pt idx="1661">
                  <c:v>4.6602722939995962</c:v>
                </c:pt>
                <c:pt idx="1662">
                  <c:v>-13.940767743302409</c:v>
                </c:pt>
                <c:pt idx="1663">
                  <c:v>-1.8600539730431298</c:v>
                </c:pt>
                <c:pt idx="1664">
                  <c:v>14.8703891347441</c:v>
                </c:pt>
                <c:pt idx="1665">
                  <c:v>-1.4696196131477408</c:v>
                </c:pt>
                <c:pt idx="1666">
                  <c:v>-16.388221908395096</c:v>
                </c:pt>
                <c:pt idx="1667">
                  <c:v>5.405286066365643</c:v>
                </c:pt>
                <c:pt idx="1668">
                  <c:v>16.714357329137215</c:v>
                </c:pt>
                <c:pt idx="1669">
                  <c:v>-9.2622209582220147</c:v>
                </c:pt>
                <c:pt idx="1670">
                  <c:v>-13.673001354149093</c:v>
                </c:pt>
                <c:pt idx="1671">
                  <c:v>11.236313904896296</c:v>
                </c:pt>
                <c:pt idx="1672">
                  <c:v>10.167243870271701</c:v>
                </c:pt>
                <c:pt idx="1673">
                  <c:v>-12.366533963113508</c:v>
                </c:pt>
                <c:pt idx="1674">
                  <c:v>-7.1149672023038697</c:v>
                </c:pt>
                <c:pt idx="1675">
                  <c:v>14.963133533579192</c:v>
                </c:pt>
                <c:pt idx="1676">
                  <c:v>4.1969010165987903</c:v>
                </c:pt>
                <c:pt idx="1677">
                  <c:v>-16.286074436146382</c:v>
                </c:pt>
                <c:pt idx="1678">
                  <c:v>-0.73622145755916701</c:v>
                </c:pt>
                <c:pt idx="1679">
                  <c:v>17.894582199116108</c:v>
                </c:pt>
                <c:pt idx="1680">
                  <c:v>-3.2667650836185267</c:v>
                </c:pt>
                <c:pt idx="1681">
                  <c:v>-17.366885493777716</c:v>
                </c:pt>
                <c:pt idx="1682">
                  <c:v>6.4579980132249934</c:v>
                </c:pt>
                <c:pt idx="1683">
                  <c:v>13.640529831889699</c:v>
                </c:pt>
                <c:pt idx="1684">
                  <c:v>-8.8869545478387639</c:v>
                </c:pt>
                <c:pt idx="1685">
                  <c:v>-10.585520195651915</c:v>
                </c:pt>
                <c:pt idx="1686">
                  <c:v>10.06492691881129</c:v>
                </c:pt>
                <c:pt idx="1687">
                  <c:v>8.5449618574468129</c:v>
                </c:pt>
                <c:pt idx="1688">
                  <c:v>-14.43441560147839</c:v>
                </c:pt>
                <c:pt idx="1689">
                  <c:v>-6.6935532504114814</c:v>
                </c:pt>
                <c:pt idx="1690">
                  <c:v>16.960938673022451</c:v>
                </c:pt>
                <c:pt idx="1691">
                  <c:v>3.4032557581983358</c:v>
                </c:pt>
                <c:pt idx="1692">
                  <c:v>-20.376238449591661</c:v>
                </c:pt>
                <c:pt idx="1693">
                  <c:v>0.85083052908287404</c:v>
                </c:pt>
                <c:pt idx="1694">
                  <c:v>18.905684830150509</c:v>
                </c:pt>
                <c:pt idx="1695">
                  <c:v>-4.9336517775162996</c:v>
                </c:pt>
                <c:pt idx="1696">
                  <c:v>-16.120234431014218</c:v>
                </c:pt>
                <c:pt idx="1697">
                  <c:v>7.209248733485226</c:v>
                </c:pt>
                <c:pt idx="1698">
                  <c:v>12.473974725753349</c:v>
                </c:pt>
                <c:pt idx="1699">
                  <c:v>-9.8835106108609843</c:v>
                </c:pt>
                <c:pt idx="1700">
                  <c:v>-10.629046167254156</c:v>
                </c:pt>
                <c:pt idx="1701">
                  <c:v>12.60666869621237</c:v>
                </c:pt>
                <c:pt idx="1702">
                  <c:v>8.1155107800155868</c:v>
                </c:pt>
                <c:pt idx="1703">
                  <c:v>-15.415493879401774</c:v>
                </c:pt>
                <c:pt idx="1704">
                  <c:v>-5.5440342661050384</c:v>
                </c:pt>
                <c:pt idx="1705">
                  <c:v>17.744372652885716</c:v>
                </c:pt>
                <c:pt idx="1706">
                  <c:v>1.6651599859750179</c:v>
                </c:pt>
                <c:pt idx="1707">
                  <c:v>-17.472039196488932</c:v>
                </c:pt>
                <c:pt idx="1708">
                  <c:v>2.0670340894248378</c:v>
                </c:pt>
                <c:pt idx="1709">
                  <c:v>15.585536801639071</c:v>
                </c:pt>
                <c:pt idx="1710">
                  <c:v>-5.7897765640989931</c:v>
                </c:pt>
                <c:pt idx="1711">
                  <c:v>-15.174928035283262</c:v>
                </c:pt>
                <c:pt idx="1712">
                  <c:v>9.1972371849594197</c:v>
                </c:pt>
                <c:pt idx="1713">
                  <c:v>13.815919737249803</c:v>
                </c:pt>
                <c:pt idx="1714">
                  <c:v>-12.74117496419395</c:v>
                </c:pt>
                <c:pt idx="1715">
                  <c:v>-11.028330667692009</c:v>
                </c:pt>
                <c:pt idx="1716">
                  <c:v>15.34185551362259</c:v>
                </c:pt>
                <c:pt idx="1717">
                  <c:v>7.8226018948147198</c:v>
                </c:pt>
                <c:pt idx="1718">
                  <c:v>-15.780953576464643</c:v>
                </c:pt>
                <c:pt idx="1719">
                  <c:v>-3.3585326280533097</c:v>
                </c:pt>
                <c:pt idx="1720">
                  <c:v>13.700001473972367</c:v>
                </c:pt>
                <c:pt idx="1721">
                  <c:v>8.9382423082991352E-2</c:v>
                </c:pt>
                <c:pt idx="1722">
                  <c:v>-11.529328406499781</c:v>
                </c:pt>
                <c:pt idx="1723">
                  <c:v>2.3766122910625871</c:v>
                </c:pt>
                <c:pt idx="1724">
                  <c:v>12.090433517353235</c:v>
                </c:pt>
                <c:pt idx="1725">
                  <c:v>-5.864067298489867</c:v>
                </c:pt>
                <c:pt idx="1726">
                  <c:v>-11.814592785791904</c:v>
                </c:pt>
                <c:pt idx="1727">
                  <c:v>8.7106008338042056</c:v>
                </c:pt>
                <c:pt idx="1728">
                  <c:v>10.874873919204241</c:v>
                </c:pt>
                <c:pt idx="1729">
                  <c:v>-11.392560842602943</c:v>
                </c:pt>
                <c:pt idx="1730">
                  <c:v>-8.014626127779346</c:v>
                </c:pt>
                <c:pt idx="1731">
                  <c:v>13.480809987925587</c:v>
                </c:pt>
                <c:pt idx="1732">
                  <c:v>5.3368053257349981</c:v>
                </c:pt>
                <c:pt idx="1733">
                  <c:v>-12.959673041535302</c:v>
                </c:pt>
                <c:pt idx="1734">
                  <c:v>-1.6859430521161012</c:v>
                </c:pt>
                <c:pt idx="1735">
                  <c:v>11.577000877264226</c:v>
                </c:pt>
                <c:pt idx="1736">
                  <c:v>-0.92150538911547286</c:v>
                </c:pt>
                <c:pt idx="1737">
                  <c:v>-11.642455680854864</c:v>
                </c:pt>
                <c:pt idx="1738">
                  <c:v>3.5633560958552115</c:v>
                </c:pt>
                <c:pt idx="1739">
                  <c:v>11.365628050298614</c:v>
                </c:pt>
                <c:pt idx="1740">
                  <c:v>-6.2593093590813096</c:v>
                </c:pt>
                <c:pt idx="1741">
                  <c:v>-10.263861427437096</c:v>
                </c:pt>
                <c:pt idx="1742">
                  <c:v>8.5416708266996917</c:v>
                </c:pt>
                <c:pt idx="1743">
                  <c:v>7.9369323170153354</c:v>
                </c:pt>
                <c:pt idx="1744">
                  <c:v>-9.2152642369707305</c:v>
                </c:pt>
                <c:pt idx="1745">
                  <c:v>-5.3119324027013777</c:v>
                </c:pt>
                <c:pt idx="1746">
                  <c:v>10.702541521475538</c:v>
                </c:pt>
                <c:pt idx="1747">
                  <c:v>3.3024576293039343</c:v>
                </c:pt>
                <c:pt idx="1748">
                  <c:v>-12.522414356711353</c:v>
                </c:pt>
                <c:pt idx="1749">
                  <c:v>-0.74960570869586796</c:v>
                </c:pt>
                <c:pt idx="1750">
                  <c:v>13.266639117079261</c:v>
                </c:pt>
                <c:pt idx="1751">
                  <c:v>-2.1952703769883266</c:v>
                </c:pt>
                <c:pt idx="1752">
                  <c:v>-13.14945525881139</c:v>
                </c:pt>
                <c:pt idx="1753">
                  <c:v>5.1141716747256467</c:v>
                </c:pt>
                <c:pt idx="1754">
                  <c:v>11.87059813798369</c:v>
                </c:pt>
                <c:pt idx="1755">
                  <c:v>-7.2436125697686311</c:v>
                </c:pt>
                <c:pt idx="1756">
                  <c:v>-8.4842253204562255</c:v>
                </c:pt>
                <c:pt idx="1757">
                  <c:v>7.701267056008227</c:v>
                </c:pt>
                <c:pt idx="1758">
                  <c:v>6.1354706521830584</c:v>
                </c:pt>
                <c:pt idx="1759">
                  <c:v>-8.483288535432818</c:v>
                </c:pt>
                <c:pt idx="1760">
                  <c:v>-3.7702775580236301</c:v>
                </c:pt>
                <c:pt idx="1761">
                  <c:v>9.2491179944828357</c:v>
                </c:pt>
                <c:pt idx="1762">
                  <c:v>1.8791845622538792</c:v>
                </c:pt>
                <c:pt idx="1763">
                  <c:v>-9.8415302697930489</c:v>
                </c:pt>
                <c:pt idx="1764">
                  <c:v>0.29379240357193115</c:v>
                </c:pt>
                <c:pt idx="1765">
                  <c:v>10.229128309074705</c:v>
                </c:pt>
                <c:pt idx="1766">
                  <c:v>-2.4580034670603905</c:v>
                </c:pt>
                <c:pt idx="1767">
                  <c:v>-9.1240433211686369</c:v>
                </c:pt>
                <c:pt idx="1768">
                  <c:v>4.3495758800743909</c:v>
                </c:pt>
                <c:pt idx="1769">
                  <c:v>7.5423421404417699</c:v>
                </c:pt>
                <c:pt idx="1770">
                  <c:v>-5.3757548536559181</c:v>
                </c:pt>
                <c:pt idx="1771">
                  <c:v>-5.7342993493912937</c:v>
                </c:pt>
                <c:pt idx="1772">
                  <c:v>6.4549082893174976</c:v>
                </c:pt>
                <c:pt idx="1773">
                  <c:v>4.2135832960395616</c:v>
                </c:pt>
                <c:pt idx="1774">
                  <c:v>-7.4872308026874022</c:v>
                </c:pt>
                <c:pt idx="1775">
                  <c:v>-2.7239874269629114</c:v>
                </c:pt>
                <c:pt idx="1776">
                  <c:v>8.0820095709731969</c:v>
                </c:pt>
                <c:pt idx="1777">
                  <c:v>0.83450719679693497</c:v>
                </c:pt>
                <c:pt idx="1778">
                  <c:v>-7.4189962554493265</c:v>
                </c:pt>
                <c:pt idx="1779">
                  <c:v>0.8013629837853834</c:v>
                </c:pt>
                <c:pt idx="1780">
                  <c:v>6.3812753330596887</c:v>
                </c:pt>
                <c:pt idx="1781">
                  <c:v>-1.9789519295860596</c:v>
                </c:pt>
                <c:pt idx="1782">
                  <c:v>-5.1383753376512287</c:v>
                </c:pt>
                <c:pt idx="1783">
                  <c:v>2.8618237334894094</c:v>
                </c:pt>
                <c:pt idx="1784">
                  <c:v>4.0878405170422472</c:v>
                </c:pt>
                <c:pt idx="1785">
                  <c:v>-3.9140473396572903</c:v>
                </c:pt>
                <c:pt idx="1786">
                  <c:v>-3.9096093054799956</c:v>
                </c:pt>
                <c:pt idx="1787">
                  <c:v>5.2516615640459241</c:v>
                </c:pt>
                <c:pt idx="1788">
                  <c:v>2.9614147174810963</c:v>
                </c:pt>
                <c:pt idx="1789">
                  <c:v>-7.1385164012230762</c:v>
                </c:pt>
                <c:pt idx="1790">
                  <c:v>-1.8469351133922598</c:v>
                </c:pt>
                <c:pt idx="1791">
                  <c:v>7.124329937197305</c:v>
                </c:pt>
                <c:pt idx="1792">
                  <c:v>0.15634118220136464</c:v>
                </c:pt>
                <c:pt idx="1793">
                  <c:v>-7.469799049635502</c:v>
                </c:pt>
                <c:pt idx="1794">
                  <c:v>1.3624634306667374</c:v>
                </c:pt>
                <c:pt idx="1795">
                  <c:v>6.018497323049921</c:v>
                </c:pt>
                <c:pt idx="1796">
                  <c:v>-2.4881391086786704</c:v>
                </c:pt>
                <c:pt idx="1797">
                  <c:v>-5.271563652638668</c:v>
                </c:pt>
                <c:pt idx="1798">
                  <c:v>3.8927683641565314</c:v>
                </c:pt>
                <c:pt idx="1799">
                  <c:v>4.8838674968944069</c:v>
                </c:pt>
                <c:pt idx="1800">
                  <c:v>-4.8734521986525925</c:v>
                </c:pt>
                <c:pt idx="1801">
                  <c:v>-3.4309479958032099</c:v>
                </c:pt>
                <c:pt idx="1802">
                  <c:v>4.9644425514850576</c:v>
                </c:pt>
                <c:pt idx="1803">
                  <c:v>2.0037652048577295</c:v>
                </c:pt>
                <c:pt idx="1804">
                  <c:v>-5.8253450692355964</c:v>
                </c:pt>
                <c:pt idx="1805">
                  <c:v>-0.97167290562029407</c:v>
                </c:pt>
                <c:pt idx="1806">
                  <c:v>5.6067310761944791</c:v>
                </c:pt>
                <c:pt idx="1807">
                  <c:v>-0.35811429244526832</c:v>
                </c:pt>
                <c:pt idx="1808">
                  <c:v>-5.9796167961570212</c:v>
                </c:pt>
                <c:pt idx="1809">
                  <c:v>1.8291910863251628</c:v>
                </c:pt>
                <c:pt idx="1810">
                  <c:v>7.5255934467471919</c:v>
                </c:pt>
                <c:pt idx="1811">
                  <c:v>-5.3237368073820539</c:v>
                </c:pt>
                <c:pt idx="1812">
                  <c:v>-10.099371543553023</c:v>
                </c:pt>
                <c:pt idx="1813">
                  <c:v>7.5473409097410231</c:v>
                </c:pt>
                <c:pt idx="1814">
                  <c:v>6.3537803370969241</c:v>
                </c:pt>
                <c:pt idx="1815">
                  <c:v>-6.4800455716179419</c:v>
                </c:pt>
                <c:pt idx="1816">
                  <c:v>-3.5756517982670872</c:v>
                </c:pt>
                <c:pt idx="1817">
                  <c:v>7.0098759711329839</c:v>
                </c:pt>
                <c:pt idx="1818">
                  <c:v>2.333751778607664</c:v>
                </c:pt>
                <c:pt idx="1819">
                  <c:v>-7.4685196828533549</c:v>
                </c:pt>
                <c:pt idx="1820">
                  <c:v>-0.45576706277100648</c:v>
                </c:pt>
                <c:pt idx="1821">
                  <c:v>5.8096406321884935</c:v>
                </c:pt>
                <c:pt idx="1822">
                  <c:v>-0.96077605627690599</c:v>
                </c:pt>
                <c:pt idx="1823">
                  <c:v>-8.3036674362006035</c:v>
                </c:pt>
                <c:pt idx="1824">
                  <c:v>4.2831787605095917</c:v>
                </c:pt>
                <c:pt idx="1825">
                  <c:v>12.695921629083072</c:v>
                </c:pt>
                <c:pt idx="1826">
                  <c:v>-8.2511318764994037</c:v>
                </c:pt>
                <c:pt idx="1827">
                  <c:v>-10.741555058450153</c:v>
                </c:pt>
                <c:pt idx="1828">
                  <c:v>9.6595808057972441</c:v>
                </c:pt>
                <c:pt idx="1829">
                  <c:v>7.7368139789611305</c:v>
                </c:pt>
                <c:pt idx="1830">
                  <c:v>-10.630906306078975</c:v>
                </c:pt>
                <c:pt idx="1831">
                  <c:v>-4.9181657683421802</c:v>
                </c:pt>
                <c:pt idx="1832">
                  <c:v>11.124670374521196</c:v>
                </c:pt>
                <c:pt idx="1833">
                  <c:v>2.4274492517538402</c:v>
                </c:pt>
                <c:pt idx="1834">
                  <c:v>-11.280358637759276</c:v>
                </c:pt>
                <c:pt idx="1835">
                  <c:v>0.15824090877665986</c:v>
                </c:pt>
                <c:pt idx="1836">
                  <c:v>12.521768940025975</c:v>
                </c:pt>
                <c:pt idx="1837">
                  <c:v>-3.4210953143191807</c:v>
                </c:pt>
                <c:pt idx="1838">
                  <c:v>-14.257471181492694</c:v>
                </c:pt>
                <c:pt idx="1839">
                  <c:v>6.5783676405655234</c:v>
                </c:pt>
                <c:pt idx="1840">
                  <c:v>12.556332811630508</c:v>
                </c:pt>
                <c:pt idx="1841">
                  <c:v>-8.9733446886725545</c:v>
                </c:pt>
                <c:pt idx="1842">
                  <c:v>-9.5925113205498693</c:v>
                </c:pt>
                <c:pt idx="1843">
                  <c:v>10.248787919440327</c:v>
                </c:pt>
                <c:pt idx="1844">
                  <c:v>6.5955671523483312</c:v>
                </c:pt>
                <c:pt idx="1845">
                  <c:v>-10.509369671330205</c:v>
                </c:pt>
                <c:pt idx="1846">
                  <c:v>-4.0411473777124653</c:v>
                </c:pt>
                <c:pt idx="1847">
                  <c:v>12.842379836909517</c:v>
                </c:pt>
                <c:pt idx="1848">
                  <c:v>1.6946754095998153</c:v>
                </c:pt>
                <c:pt idx="1849">
                  <c:v>-14.445212185591332</c:v>
                </c:pt>
                <c:pt idx="1850">
                  <c:v>1.504752673555404</c:v>
                </c:pt>
                <c:pt idx="1851">
                  <c:v>15.23257652870501</c:v>
                </c:pt>
                <c:pt idx="1852">
                  <c:v>-4.6578620213111162</c:v>
                </c:pt>
                <c:pt idx="1853">
                  <c:v>-12.276148532341844</c:v>
                </c:pt>
                <c:pt idx="1854">
                  <c:v>6.7682146304390951</c:v>
                </c:pt>
                <c:pt idx="1855">
                  <c:v>10.230914059642741</c:v>
                </c:pt>
                <c:pt idx="1856">
                  <c:v>-8.2447984209707563</c:v>
                </c:pt>
                <c:pt idx="1857">
                  <c:v>-7.4298552874924031</c:v>
                </c:pt>
                <c:pt idx="1858">
                  <c:v>10.339756796326798</c:v>
                </c:pt>
                <c:pt idx="1859">
                  <c:v>6.1024590971432353</c:v>
                </c:pt>
                <c:pt idx="1860">
                  <c:v>-12.640907060271161</c:v>
                </c:pt>
                <c:pt idx="1861">
                  <c:v>-3.6297521840793348</c:v>
                </c:pt>
                <c:pt idx="1862">
                  <c:v>15.404983322011999</c:v>
                </c:pt>
                <c:pt idx="1863">
                  <c:v>0.54854826276404867</c:v>
                </c:pt>
                <c:pt idx="1864">
                  <c:v>-13.794192379823508</c:v>
                </c:pt>
                <c:pt idx="1865">
                  <c:v>2.3352491715465629</c:v>
                </c:pt>
                <c:pt idx="1866">
                  <c:v>11.703173595326941</c:v>
                </c:pt>
                <c:pt idx="1867">
                  <c:v>-4.7160799490955609</c:v>
                </c:pt>
                <c:pt idx="1868">
                  <c:v>-10.518390140643231</c:v>
                </c:pt>
                <c:pt idx="1869">
                  <c:v>7.2883861688324529</c:v>
                </c:pt>
                <c:pt idx="1870">
                  <c:v>9.4371484936325061</c:v>
                </c:pt>
                <c:pt idx="1871">
                  <c:v>-10.404334351180147</c:v>
                </c:pt>
                <c:pt idx="1872">
                  <c:v>-8.8585070933654002</c:v>
                </c:pt>
                <c:pt idx="1873">
                  <c:v>14.519368002843146</c:v>
                </c:pt>
                <c:pt idx="1874">
                  <c:v>6.7300116701547399</c:v>
                </c:pt>
                <c:pt idx="1875">
                  <c:v>-17.204111672765126</c:v>
                </c:pt>
                <c:pt idx="1876">
                  <c:v>-2.82562137611936</c:v>
                </c:pt>
                <c:pt idx="1877">
                  <c:v>15.027292159973248</c:v>
                </c:pt>
                <c:pt idx="1878">
                  <c:v>-0.70592436797048874</c:v>
                </c:pt>
                <c:pt idx="1879">
                  <c:v>-13.234677952952508</c:v>
                </c:pt>
                <c:pt idx="1880">
                  <c:v>3.4844228519887399</c:v>
                </c:pt>
                <c:pt idx="1881">
                  <c:v>12.063768700376642</c:v>
                </c:pt>
                <c:pt idx="1882">
                  <c:v>-5.9516668046184051</c:v>
                </c:pt>
                <c:pt idx="1883">
                  <c:v>-10.440668357609052</c:v>
                </c:pt>
                <c:pt idx="1884">
                  <c:v>9.0740906884639312</c:v>
                </c:pt>
                <c:pt idx="1885">
                  <c:v>10.049082437209375</c:v>
                </c:pt>
                <c:pt idx="1886">
                  <c:v>-11.796475721081904</c:v>
                </c:pt>
                <c:pt idx="1887">
                  <c:v>-7.367813958719557</c:v>
                </c:pt>
                <c:pt idx="1888">
                  <c:v>13.100356105050613</c:v>
                </c:pt>
                <c:pt idx="1889">
                  <c:v>3.9392421787914422</c:v>
                </c:pt>
                <c:pt idx="1890">
                  <c:v>-11.924706345497288</c:v>
                </c:pt>
                <c:pt idx="1891">
                  <c:v>-1.0352760365323299</c:v>
                </c:pt>
                <c:pt idx="1892">
                  <c:v>12.093017971029738</c:v>
                </c:pt>
                <c:pt idx="1893">
                  <c:v>-1.6990862420343531</c:v>
                </c:pt>
                <c:pt idx="1894">
                  <c:v>-13.220069101897119</c:v>
                </c:pt>
                <c:pt idx="1895">
                  <c:v>4.7145715859972332</c:v>
                </c:pt>
                <c:pt idx="1896">
                  <c:v>11.610326010884533</c:v>
                </c:pt>
                <c:pt idx="1897">
                  <c:v>-7.7064301325946216</c:v>
                </c:pt>
                <c:pt idx="1898">
                  <c:v>-11.824291596548781</c:v>
                </c:pt>
                <c:pt idx="1899">
                  <c:v>10.479117072677251</c:v>
                </c:pt>
                <c:pt idx="1900">
                  <c:v>8.3099912709730148</c:v>
                </c:pt>
                <c:pt idx="1901">
                  <c:v>-10.563549857180307</c:v>
                </c:pt>
                <c:pt idx="1902">
                  <c:v>-4.4918277861052838</c:v>
                </c:pt>
                <c:pt idx="1903">
                  <c:v>8.6032113082367552</c:v>
                </c:pt>
                <c:pt idx="1904">
                  <c:v>2.0044293853059201</c:v>
                </c:pt>
                <c:pt idx="1905">
                  <c:v>-9.5798895042137442</c:v>
                </c:pt>
                <c:pt idx="1906">
                  <c:v>-4.6894557022307011E-5</c:v>
                </c:pt>
                <c:pt idx="1907">
                  <c:v>11.973983737652592</c:v>
                </c:pt>
                <c:pt idx="1908">
                  <c:v>-2.8333030686384477</c:v>
                </c:pt>
                <c:pt idx="1909">
                  <c:v>-12.354850375921131</c:v>
                </c:pt>
                <c:pt idx="1910">
                  <c:v>5.8503382843670799</c:v>
                </c:pt>
                <c:pt idx="1911">
                  <c:v>12.51290553766693</c:v>
                </c:pt>
                <c:pt idx="1912">
                  <c:v>-9.3240964996080979</c:v>
                </c:pt>
                <c:pt idx="1913">
                  <c:v>-10.660318251427594</c:v>
                </c:pt>
                <c:pt idx="1914">
                  <c:v>10.749872117954334</c:v>
                </c:pt>
                <c:pt idx="1915">
                  <c:v>6.8259786486738152</c:v>
                </c:pt>
                <c:pt idx="1916">
                  <c:v>-10.314027436084345</c:v>
                </c:pt>
                <c:pt idx="1917">
                  <c:v>-3.9816489019578283</c:v>
                </c:pt>
                <c:pt idx="1918">
                  <c:v>11.336567978326457</c:v>
                </c:pt>
                <c:pt idx="1919">
                  <c:v>1.6328451775166586</c:v>
                </c:pt>
                <c:pt idx="1920">
                  <c:v>-12.512501309429547</c:v>
                </c:pt>
                <c:pt idx="1921">
                  <c:v>1.0719752490494963</c:v>
                </c:pt>
                <c:pt idx="1922">
                  <c:v>12.287527457348135</c:v>
                </c:pt>
                <c:pt idx="1923">
                  <c:v>-3.9301133862989328</c:v>
                </c:pt>
                <c:pt idx="1924">
                  <c:v>-12.348619550868731</c:v>
                </c:pt>
                <c:pt idx="1925">
                  <c:v>6.6980461071764283</c:v>
                </c:pt>
                <c:pt idx="1926">
                  <c:v>10.592982137342647</c:v>
                </c:pt>
                <c:pt idx="1927">
                  <c:v>-9.1002074337033569</c:v>
                </c:pt>
                <c:pt idx="1928">
                  <c:v>-8.6610570126252835</c:v>
                </c:pt>
                <c:pt idx="1929">
                  <c:v>10.697162917963078</c:v>
                </c:pt>
                <c:pt idx="1930">
                  <c:v>6.2515311144568146</c:v>
                </c:pt>
                <c:pt idx="1931">
                  <c:v>-12.679280585915576</c:v>
                </c:pt>
                <c:pt idx="1932">
                  <c:v>-3.6645043425102375</c:v>
                </c:pt>
                <c:pt idx="1933">
                  <c:v>13.773013982532241</c:v>
                </c:pt>
                <c:pt idx="1934">
                  <c:v>0.73385088356095707</c:v>
                </c:pt>
                <c:pt idx="1935">
                  <c:v>-15.093402220899087</c:v>
                </c:pt>
                <c:pt idx="1936">
                  <c:v>2.5440790539095204</c:v>
                </c:pt>
                <c:pt idx="1937">
                  <c:v>14.080644467105081</c:v>
                </c:pt>
                <c:pt idx="1938">
                  <c:v>-5.3164681527785307</c:v>
                </c:pt>
                <c:pt idx="1939">
                  <c:v>-11.385435549116741</c:v>
                </c:pt>
                <c:pt idx="1940">
                  <c:v>7.2133284862394538</c:v>
                </c:pt>
                <c:pt idx="1941">
                  <c:v>9.1511376667433737</c:v>
                </c:pt>
                <c:pt idx="1942">
                  <c:v>-8.8659873326751253</c:v>
                </c:pt>
                <c:pt idx="1943">
                  <c:v>-7.218471274644136</c:v>
                </c:pt>
                <c:pt idx="1944">
                  <c:v>10.89568127453399</c:v>
                </c:pt>
                <c:pt idx="1945">
                  <c:v>5.0322793752826778</c:v>
                </c:pt>
                <c:pt idx="1946">
                  <c:v>-12.750881934282679</c:v>
                </c:pt>
                <c:pt idx="1947">
                  <c:v>-2.4799577258336312</c:v>
                </c:pt>
                <c:pt idx="1948">
                  <c:v>13.593026970452941</c:v>
                </c:pt>
                <c:pt idx="1949">
                  <c:v>-0.5107456931111497</c:v>
                </c:pt>
                <c:pt idx="1950">
                  <c:v>-13.921016517851637</c:v>
                </c:pt>
                <c:pt idx="1951">
                  <c:v>3.3472342724017916</c:v>
                </c:pt>
                <c:pt idx="1952">
                  <c:v>12.448944828774589</c:v>
                </c:pt>
                <c:pt idx="1953">
                  <c:v>-5.999047195236515</c:v>
                </c:pt>
                <c:pt idx="1954">
                  <c:v>-9.9944018138296205</c:v>
                </c:pt>
                <c:pt idx="1955">
                  <c:v>7.5919894725228376</c:v>
                </c:pt>
                <c:pt idx="1956">
                  <c:v>8.3081016907317942</c:v>
                </c:pt>
                <c:pt idx="1957">
                  <c:v>-9.6299396779264761</c:v>
                </c:pt>
                <c:pt idx="1958">
                  <c:v>-6.4431959139877559</c:v>
                </c:pt>
                <c:pt idx="1959">
                  <c:v>11.38110805708755</c:v>
                </c:pt>
                <c:pt idx="1960">
                  <c:v>3.8166456523480741</c:v>
                </c:pt>
                <c:pt idx="1961">
                  <c:v>-11.622118497188508</c:v>
                </c:pt>
                <c:pt idx="1962">
                  <c:v>-1.1428493611058876</c:v>
                </c:pt>
                <c:pt idx="1963">
                  <c:v>10.722278285411708</c:v>
                </c:pt>
                <c:pt idx="1964">
                  <c:v>-1.210222612198026</c:v>
                </c:pt>
                <c:pt idx="1965">
                  <c:v>-9.3504152380321734</c:v>
                </c:pt>
                <c:pt idx="1966">
                  <c:v>3.2497120374196378</c:v>
                </c:pt>
                <c:pt idx="1967">
                  <c:v>8.8163465047126479</c:v>
                </c:pt>
                <c:pt idx="1968">
                  <c:v>-5.0392687039253881</c:v>
                </c:pt>
                <c:pt idx="1969">
                  <c:v>-7.3139156303304995</c:v>
                </c:pt>
                <c:pt idx="1970">
                  <c:v>7.1357196867638697</c:v>
                </c:pt>
                <c:pt idx="1971">
                  <c:v>7.0658167526184528</c:v>
                </c:pt>
                <c:pt idx="1972">
                  <c:v>-9.9819051257943023</c:v>
                </c:pt>
                <c:pt idx="1973">
                  <c:v>-4.9884870772548719</c:v>
                </c:pt>
                <c:pt idx="1974">
                  <c:v>10.068755107962721</c:v>
                </c:pt>
                <c:pt idx="1975">
                  <c:v>2.367684970414242</c:v>
                </c:pt>
                <c:pt idx="1976">
                  <c:v>-9.1106730830686793</c:v>
                </c:pt>
                <c:pt idx="1977">
                  <c:v>-0.12419076056097801</c:v>
                </c:pt>
                <c:pt idx="1978">
                  <c:v>8.7077517192214149</c:v>
                </c:pt>
                <c:pt idx="1979">
                  <c:v>-1.7000007260012</c:v>
                </c:pt>
                <c:pt idx="1980">
                  <c:v>-7.2557943710859281</c:v>
                </c:pt>
                <c:pt idx="1981">
                  <c:v>3.0774803881008697</c:v>
                </c:pt>
                <c:pt idx="1982">
                  <c:v>6.5090789631754218</c:v>
                </c:pt>
                <c:pt idx="1983">
                  <c:v>-5.1358132295697319</c:v>
                </c:pt>
                <c:pt idx="1984">
                  <c:v>-6.705706000607905</c:v>
                </c:pt>
                <c:pt idx="1985">
                  <c:v>6.5147766462697625</c:v>
                </c:pt>
                <c:pt idx="1986">
                  <c:v>4.390761619926562</c:v>
                </c:pt>
                <c:pt idx="1987">
                  <c:v>-7.1630695286512083</c:v>
                </c:pt>
                <c:pt idx="1988">
                  <c:v>-2.831342494855666</c:v>
                </c:pt>
                <c:pt idx="1989">
                  <c:v>7.1915495626255774</c:v>
                </c:pt>
                <c:pt idx="1990">
                  <c:v>1.2421488973198032</c:v>
                </c:pt>
                <c:pt idx="1991">
                  <c:v>-10.356295638324521</c:v>
                </c:pt>
                <c:pt idx="1992">
                  <c:v>0.86894649871401464</c:v>
                </c:pt>
                <c:pt idx="1993">
                  <c:v>12.214380642890402</c:v>
                </c:pt>
                <c:pt idx="1994">
                  <c:v>-3.1539799088757361</c:v>
                </c:pt>
                <c:pt idx="1995">
                  <c:v>-8.9252626585819765</c:v>
                </c:pt>
                <c:pt idx="1996">
                  <c:v>4.7443166497260725</c:v>
                </c:pt>
                <c:pt idx="1997">
                  <c:v>8.0006306378019012</c:v>
                </c:pt>
                <c:pt idx="1998">
                  <c:v>-6.0927828217381856</c:v>
                </c:pt>
                <c:pt idx="1999">
                  <c:v>-5.4322756117484223</c:v>
                </c:pt>
                <c:pt idx="2000">
                  <c:v>6.7663850973380315</c:v>
                </c:pt>
                <c:pt idx="2001">
                  <c:v>4.0285732582624503</c:v>
                </c:pt>
                <c:pt idx="2002">
                  <c:v>-6.8536283237338411</c:v>
                </c:pt>
                <c:pt idx="2003">
                  <c:v>-2.2922930614535821</c:v>
                </c:pt>
                <c:pt idx="2004">
                  <c:v>11.444182045966945</c:v>
                </c:pt>
                <c:pt idx="2005">
                  <c:v>0.95198999746402646</c:v>
                </c:pt>
                <c:pt idx="2006">
                  <c:v>-15.785392792800781</c:v>
                </c:pt>
                <c:pt idx="2007">
                  <c:v>2.46049679931521</c:v>
                </c:pt>
                <c:pt idx="2008">
                  <c:v>14.998876890510408</c:v>
                </c:pt>
                <c:pt idx="2009">
                  <c:v>-5.4319239521426965</c:v>
                </c:pt>
                <c:pt idx="2010">
                  <c:v>-12.206392796166558</c:v>
                </c:pt>
                <c:pt idx="2011">
                  <c:v>7.5976441721566275</c:v>
                </c:pt>
                <c:pt idx="2012">
                  <c:v>10.079527507384356</c:v>
                </c:pt>
                <c:pt idx="2013">
                  <c:v>-9.3115829043508569</c:v>
                </c:pt>
                <c:pt idx="2014">
                  <c:v>-7.3619411480543402</c:v>
                </c:pt>
                <c:pt idx="2015">
                  <c:v>10.577880306578692</c:v>
                </c:pt>
                <c:pt idx="2016">
                  <c:v>5.372034263233453</c:v>
                </c:pt>
                <c:pt idx="2017">
                  <c:v>-14.44573836544947</c:v>
                </c:pt>
                <c:pt idx="2018">
                  <c:v>-3.3176448222943442</c:v>
                </c:pt>
                <c:pt idx="2019">
                  <c:v>16.867395149619629</c:v>
                </c:pt>
                <c:pt idx="2020">
                  <c:v>-0.35956031857851689</c:v>
                </c:pt>
                <c:pt idx="2021">
                  <c:v>-16.841489142800604</c:v>
                </c:pt>
                <c:pt idx="2022">
                  <c:v>3.9321422464850229</c:v>
                </c:pt>
                <c:pt idx="2023">
                  <c:v>14.781532428241039</c:v>
                </c:pt>
                <c:pt idx="2024">
                  <c:v>-6.8724182944124292</c:v>
                </c:pt>
                <c:pt idx="2025">
                  <c:v>-12.711169295314162</c:v>
                </c:pt>
                <c:pt idx="2026">
                  <c:v>9.7619443922281448</c:v>
                </c:pt>
                <c:pt idx="2027">
                  <c:v>11.55519949425423</c:v>
                </c:pt>
                <c:pt idx="2028">
                  <c:v>-13.754620569693712</c:v>
                </c:pt>
                <c:pt idx="2029">
                  <c:v>-9.5579514769124412</c:v>
                </c:pt>
                <c:pt idx="2030">
                  <c:v>16.801572740752043</c:v>
                </c:pt>
                <c:pt idx="2031">
                  <c:v>6.2665475566567537</c:v>
                </c:pt>
                <c:pt idx="2032">
                  <c:v>-18.424559219796425</c:v>
                </c:pt>
                <c:pt idx="2033">
                  <c:v>-2.0313179645606478</c:v>
                </c:pt>
                <c:pt idx="2034">
                  <c:v>16.269642018392918</c:v>
                </c:pt>
                <c:pt idx="2035">
                  <c:v>-1.5731280350572732</c:v>
                </c:pt>
                <c:pt idx="2036">
                  <c:v>-13.628339512171589</c:v>
                </c:pt>
                <c:pt idx="2037">
                  <c:v>4.494129767682332</c:v>
                </c:pt>
                <c:pt idx="2038">
                  <c:v>12.979706225300813</c:v>
                </c:pt>
                <c:pt idx="2039">
                  <c:v>-7.8909845662619666</c:v>
                </c:pt>
                <c:pt idx="2040">
                  <c:v>-13.032076111061974</c:v>
                </c:pt>
                <c:pt idx="2041">
                  <c:v>12.155222070587383</c:v>
                </c:pt>
                <c:pt idx="2042">
                  <c:v>11.44929008893808</c:v>
                </c:pt>
                <c:pt idx="2043">
                  <c:v>-15.352302278105721</c:v>
                </c:pt>
                <c:pt idx="2044">
                  <c:v>-8.1952032578680463</c:v>
                </c:pt>
                <c:pt idx="2045">
                  <c:v>15.772072628384008</c:v>
                </c:pt>
                <c:pt idx="2046">
                  <c:v>3.8412232634941263</c:v>
                </c:pt>
                <c:pt idx="2047">
                  <c:v>-14.651611969830256</c:v>
                </c:pt>
                <c:pt idx="2048">
                  <c:v>-0.41260597830483331</c:v>
                </c:pt>
                <c:pt idx="2049">
                  <c:v>13.994197007355433</c:v>
                </c:pt>
                <c:pt idx="2050">
                  <c:v>-2.7192072829312441</c:v>
                </c:pt>
                <c:pt idx="2051">
                  <c:v>-14.615148157165295</c:v>
                </c:pt>
                <c:pt idx="2052">
                  <c:v>6.6077659340347319</c:v>
                </c:pt>
                <c:pt idx="2053">
                  <c:v>15.166439501778976</c:v>
                </c:pt>
                <c:pt idx="2054">
                  <c:v>-11.106754183060865</c:v>
                </c:pt>
                <c:pt idx="2055">
                  <c:v>-14.083161296630013</c:v>
                </c:pt>
                <c:pt idx="2056">
                  <c:v>13.835744652118196</c:v>
                </c:pt>
                <c:pt idx="2057">
                  <c:v>9.8333785771327644</c:v>
                </c:pt>
                <c:pt idx="2058">
                  <c:v>-14.010210017500896</c:v>
                </c:pt>
                <c:pt idx="2059">
                  <c:v>-5.4489821279241681</c:v>
                </c:pt>
                <c:pt idx="2060">
                  <c:v>13.333898335413547</c:v>
                </c:pt>
                <c:pt idx="2061">
                  <c:v>2.2303294662185031</c:v>
                </c:pt>
                <c:pt idx="2062">
                  <c:v>-13.743545740262428</c:v>
                </c:pt>
                <c:pt idx="2063">
                  <c:v>0.81783176701798177</c:v>
                </c:pt>
                <c:pt idx="2064">
                  <c:v>14.791074058511267</c:v>
                </c:pt>
                <c:pt idx="2065">
                  <c:v>-4.2163079916152517</c:v>
                </c:pt>
                <c:pt idx="2066">
                  <c:v>-14.69697276999355</c:v>
                </c:pt>
                <c:pt idx="2067">
                  <c:v>7.6946798996337238</c:v>
                </c:pt>
                <c:pt idx="2068">
                  <c:v>12.951844130761264</c:v>
                </c:pt>
                <c:pt idx="2069">
                  <c:v>-9.8855401421951381</c:v>
                </c:pt>
                <c:pt idx="2070">
                  <c:v>-9.5809454741434088</c:v>
                </c:pt>
                <c:pt idx="2071">
                  <c:v>11.298708406810144</c:v>
                </c:pt>
                <c:pt idx="2072">
                  <c:v>6.9284362082688302</c:v>
                </c:pt>
                <c:pt idx="2073">
                  <c:v>-12.592110030604498</c:v>
                </c:pt>
                <c:pt idx="2074">
                  <c:v>-4.1494057886186448</c:v>
                </c:pt>
                <c:pt idx="2075">
                  <c:v>14.287044997619864</c:v>
                </c:pt>
                <c:pt idx="2076">
                  <c:v>1.1440041443511371</c:v>
                </c:pt>
                <c:pt idx="2077">
                  <c:v>-14.652534223372703</c:v>
                </c:pt>
                <c:pt idx="2078">
                  <c:v>2.0741849504819179</c:v>
                </c:pt>
                <c:pt idx="2079">
                  <c:v>13.668281557483722</c:v>
                </c:pt>
                <c:pt idx="2080">
                  <c:v>-4.7795989377069432</c:v>
                </c:pt>
                <c:pt idx="2081">
                  <c:v>-11.230109424296662</c:v>
                </c:pt>
                <c:pt idx="2082">
                  <c:v>6.3164833798473978</c:v>
                </c:pt>
                <c:pt idx="2083">
                  <c:v>7.8930781050863468</c:v>
                </c:pt>
                <c:pt idx="2084">
                  <c:v>-6.8758891426690703</c:v>
                </c:pt>
                <c:pt idx="2085">
                  <c:v>-6.0037788689063811</c:v>
                </c:pt>
                <c:pt idx="2086">
                  <c:v>9.2115026884154538</c:v>
                </c:pt>
                <c:pt idx="2087">
                  <c:v>4.8607150573413991</c:v>
                </c:pt>
                <c:pt idx="2088">
                  <c:v>-11.817336234185346</c:v>
                </c:pt>
                <c:pt idx="2089">
                  <c:v>-2.8334310737429913</c:v>
                </c:pt>
                <c:pt idx="2090">
                  <c:v>13.355420384364061</c:v>
                </c:pt>
                <c:pt idx="2091">
                  <c:v>-8.9578735092638792E-2</c:v>
                </c:pt>
                <c:pt idx="2092">
                  <c:v>-12.387985353845128</c:v>
                </c:pt>
                <c:pt idx="2093">
                  <c:v>2.6072347600968566</c:v>
                </c:pt>
                <c:pt idx="2094">
                  <c:v>10.16470659759835</c:v>
                </c:pt>
                <c:pt idx="2095">
                  <c:v>-4.5421981426024933</c:v>
                </c:pt>
                <c:pt idx="2096">
                  <c:v>-8.8744265376145002</c:v>
                </c:pt>
                <c:pt idx="2097">
                  <c:v>6.4023604470759761</c:v>
                </c:pt>
                <c:pt idx="2098">
                  <c:v>6.8651569062626123</c:v>
                </c:pt>
                <c:pt idx="2099">
                  <c:v>-7.0644192790320322</c:v>
                </c:pt>
                <c:pt idx="2100">
                  <c:v>-4.9129612636156006</c:v>
                </c:pt>
                <c:pt idx="2101">
                  <c:v>8.4728063512840208</c:v>
                </c:pt>
                <c:pt idx="2102">
                  <c:v>3.4640166117753517</c:v>
                </c:pt>
                <c:pt idx="2103">
                  <c:v>-9.9082881293634593</c:v>
                </c:pt>
                <c:pt idx="2104">
                  <c:v>-1.1723224591922707</c:v>
                </c:pt>
                <c:pt idx="2105">
                  <c:v>8.5568690999192327</c:v>
                </c:pt>
                <c:pt idx="2106">
                  <c:v>-0.80950867692650841</c:v>
                </c:pt>
                <c:pt idx="2107">
                  <c:v>-8.6445318225873873</c:v>
                </c:pt>
                <c:pt idx="2108">
                  <c:v>2.8564484599125448</c:v>
                </c:pt>
                <c:pt idx="2109">
                  <c:v>9.1517653830588941</c:v>
                </c:pt>
                <c:pt idx="2110">
                  <c:v>-5.2368474121641748</c:v>
                </c:pt>
                <c:pt idx="2111">
                  <c:v>-8.5355754298299846</c:v>
                </c:pt>
                <c:pt idx="2112">
                  <c:v>7.4630159550793014</c:v>
                </c:pt>
                <c:pt idx="2113">
                  <c:v>6.6940067633651292</c:v>
                </c:pt>
                <c:pt idx="2114">
                  <c:v>-8.4373795790760244</c:v>
                </c:pt>
                <c:pt idx="2115">
                  <c:v>-4.8813148265698016</c:v>
                </c:pt>
                <c:pt idx="2116">
                  <c:v>9.6277086888369325</c:v>
                </c:pt>
                <c:pt idx="2117">
                  <c:v>2.7113000533703033</c:v>
                </c:pt>
                <c:pt idx="2118">
                  <c:v>-10.068786114016888</c:v>
                </c:pt>
                <c:pt idx="2119">
                  <c:v>-0.39495213390728307</c:v>
                </c:pt>
                <c:pt idx="2120">
                  <c:v>8.6469426903626552</c:v>
                </c:pt>
                <c:pt idx="2121">
                  <c:v>-1.5451228858054713</c:v>
                </c:pt>
                <c:pt idx="2122">
                  <c:v>-8.1470486110757836</c:v>
                </c:pt>
                <c:pt idx="2123">
                  <c:v>3.2689834887582623</c:v>
                </c:pt>
                <c:pt idx="2124">
                  <c:v>7.6706285226852202</c:v>
                </c:pt>
                <c:pt idx="2125">
                  <c:v>-5.2846595301069481</c:v>
                </c:pt>
                <c:pt idx="2126">
                  <c:v>-6.882758362301951</c:v>
                </c:pt>
                <c:pt idx="2127">
                  <c:v>6.8969125267209979</c:v>
                </c:pt>
                <c:pt idx="2128">
                  <c:v>5.4470645622791398</c:v>
                </c:pt>
                <c:pt idx="2129">
                  <c:v>-8.3363581285002955</c:v>
                </c:pt>
                <c:pt idx="2130">
                  <c:v>-3.7439016108591932</c:v>
                </c:pt>
                <c:pt idx="2131">
                  <c:v>9.4622552649142389</c:v>
                </c:pt>
                <c:pt idx="2132">
                  <c:v>1.8088749989055739</c:v>
                </c:pt>
                <c:pt idx="2133">
                  <c:v>-10.321473679248584</c:v>
                </c:pt>
                <c:pt idx="2134">
                  <c:v>0.43910725155069225</c:v>
                </c:pt>
                <c:pt idx="2135">
                  <c:v>9.7482206928184585</c:v>
                </c:pt>
                <c:pt idx="2136">
                  <c:v>-2.3947487762967938</c:v>
                </c:pt>
                <c:pt idx="2137">
                  <c:v>-8.6745591197955374</c:v>
                </c:pt>
                <c:pt idx="2138">
                  <c:v>4.4844387909685519</c:v>
                </c:pt>
                <c:pt idx="2139">
                  <c:v>7.8447679146120359</c:v>
                </c:pt>
                <c:pt idx="2140">
                  <c:v>-6.0306544886154665</c:v>
                </c:pt>
                <c:pt idx="2141">
                  <c:v>-6.2064429336658957</c:v>
                </c:pt>
                <c:pt idx="2142">
                  <c:v>6.9735938610266066</c:v>
                </c:pt>
                <c:pt idx="2143">
                  <c:v>4.4875643472464164</c:v>
                </c:pt>
                <c:pt idx="2144">
                  <c:v>-7.8461877804182683</c:v>
                </c:pt>
                <c:pt idx="2145">
                  <c:v>-2.5383349677476525</c:v>
                </c:pt>
                <c:pt idx="2146">
                  <c:v>8.6332708960288507</c:v>
                </c:pt>
                <c:pt idx="2147">
                  <c:v>0.89483680650690423</c:v>
                </c:pt>
                <c:pt idx="2148">
                  <c:v>-9.6981462703256476</c:v>
                </c:pt>
                <c:pt idx="2149">
                  <c:v>1.2595894251731066</c:v>
                </c:pt>
                <c:pt idx="2150">
                  <c:v>10.035513983364218</c:v>
                </c:pt>
                <c:pt idx="2151">
                  <c:v>-3.5132039876048862</c:v>
                </c:pt>
                <c:pt idx="2152">
                  <c:v>-8.9965453506493542</c:v>
                </c:pt>
                <c:pt idx="2153">
                  <c:v>5.356845365282207</c:v>
                </c:pt>
                <c:pt idx="2154">
                  <c:v>7.426036410340088</c:v>
                </c:pt>
                <c:pt idx="2155">
                  <c:v>-6.4849170998522245</c:v>
                </c:pt>
                <c:pt idx="2156">
                  <c:v>-5.6726381059127391</c:v>
                </c:pt>
                <c:pt idx="2157">
                  <c:v>7.6833612639641702</c:v>
                </c:pt>
                <c:pt idx="2158">
                  <c:v>3.6839421044045584</c:v>
                </c:pt>
                <c:pt idx="2159">
                  <c:v>-7.6851062335854063</c:v>
                </c:pt>
                <c:pt idx="2160">
                  <c:v>-1.9019019460619229</c:v>
                </c:pt>
                <c:pt idx="2161">
                  <c:v>8.5282540000896212</c:v>
                </c:pt>
                <c:pt idx="2162">
                  <c:v>6.5215020233787724E-2</c:v>
                </c:pt>
                <c:pt idx="2163">
                  <c:v>-9.0745550682134795</c:v>
                </c:pt>
                <c:pt idx="2164">
                  <c:v>1.9283610400888045</c:v>
                </c:pt>
                <c:pt idx="2165">
                  <c:v>7.9941140344640313</c:v>
                </c:pt>
                <c:pt idx="2166">
                  <c:v>-3.3479759106557783</c:v>
                </c:pt>
                <c:pt idx="2167">
                  <c:v>-6.6093836782170481</c:v>
                </c:pt>
                <c:pt idx="2168">
                  <c:v>4.4788034776621091</c:v>
                </c:pt>
                <c:pt idx="2169">
                  <c:v>5.4857012155795868</c:v>
                </c:pt>
                <c:pt idx="2170">
                  <c:v>-7.009537616517167</c:v>
                </c:pt>
                <c:pt idx="2171">
                  <c:v>-6.0160715993430598</c:v>
                </c:pt>
                <c:pt idx="2172">
                  <c:v>10.485860447325058</c:v>
                </c:pt>
                <c:pt idx="2173">
                  <c:v>4.1387330340297517</c:v>
                </c:pt>
                <c:pt idx="2174">
                  <c:v>-10.467664570776973</c:v>
                </c:pt>
                <c:pt idx="2175">
                  <c:v>-1.422476590644407</c:v>
                </c:pt>
                <c:pt idx="2176">
                  <c:v>9.687509838677677</c:v>
                </c:pt>
                <c:pt idx="2177">
                  <c:v>-0.73018046555497551</c:v>
                </c:pt>
                <c:pt idx="2178">
                  <c:v>-8.3504728444436225</c:v>
                </c:pt>
                <c:pt idx="2179">
                  <c:v>2.2406106257800755</c:v>
                </c:pt>
                <c:pt idx="2180">
                  <c:v>6.4446930571153853</c:v>
                </c:pt>
                <c:pt idx="2181">
                  <c:v>-3.2478483739337318</c:v>
                </c:pt>
                <c:pt idx="2182">
                  <c:v>-5.593305088972504</c:v>
                </c:pt>
                <c:pt idx="2183">
                  <c:v>6.1977395236051551</c:v>
                </c:pt>
                <c:pt idx="2184">
                  <c:v>8.2188984118790476</c:v>
                </c:pt>
                <c:pt idx="2185">
                  <c:v>-11.914573632424208</c:v>
                </c:pt>
                <c:pt idx="2186">
                  <c:v>-6.9924047400896594</c:v>
                </c:pt>
                <c:pt idx="2187">
                  <c:v>13.083198978905282</c:v>
                </c:pt>
                <c:pt idx="2188">
                  <c:v>3.7967267457671547</c:v>
                </c:pt>
                <c:pt idx="2189">
                  <c:v>-12.607782179377338</c:v>
                </c:pt>
                <c:pt idx="2190">
                  <c:v>-0.65199719303530768</c:v>
                </c:pt>
                <c:pt idx="2191">
                  <c:v>10.878160186503029</c:v>
                </c:pt>
                <c:pt idx="2192">
                  <c:v>-1.7750841146371845</c:v>
                </c:pt>
                <c:pt idx="2193">
                  <c:v>-9.8834447577762443</c:v>
                </c:pt>
                <c:pt idx="2194">
                  <c:v>3.587369895115462</c:v>
                </c:pt>
                <c:pt idx="2195">
                  <c:v>8.9809934332222916</c:v>
                </c:pt>
                <c:pt idx="2196">
                  <c:v>-6.8730302729411701</c:v>
                </c:pt>
                <c:pt idx="2197">
                  <c:v>-10.348623539236433</c:v>
                </c:pt>
                <c:pt idx="2198">
                  <c:v>10.549281745744041</c:v>
                </c:pt>
                <c:pt idx="2199">
                  <c:v>8.5820999576452728</c:v>
                </c:pt>
                <c:pt idx="2200">
                  <c:v>-12.369999390189488</c:v>
                </c:pt>
                <c:pt idx="2201">
                  <c:v>-5.5134673945421184</c:v>
                </c:pt>
                <c:pt idx="2202">
                  <c:v>12.306149352712801</c:v>
                </c:pt>
                <c:pt idx="2203">
                  <c:v>2.279732246755521</c:v>
                </c:pt>
                <c:pt idx="2204">
                  <c:v>-11.433524692406341</c:v>
                </c:pt>
                <c:pt idx="2205">
                  <c:v>0.34079322368317394</c:v>
                </c:pt>
                <c:pt idx="2206">
                  <c:v>12.898897705586549</c:v>
                </c:pt>
                <c:pt idx="2207">
                  <c:v>-3.4147416573353082</c:v>
                </c:pt>
                <c:pt idx="2208">
                  <c:v>-14.167042166183981</c:v>
                </c:pt>
                <c:pt idx="2209">
                  <c:v>7.299350099334819</c:v>
                </c:pt>
                <c:pt idx="2210">
                  <c:v>13.89267354144336</c:v>
                </c:pt>
                <c:pt idx="2211">
                  <c:v>-10.794193800293504</c:v>
                </c:pt>
                <c:pt idx="2212">
                  <c:v>-11.291923389473922</c:v>
                </c:pt>
                <c:pt idx="2213">
                  <c:v>11.565845500039559</c:v>
                </c:pt>
                <c:pt idx="2214">
                  <c:v>7.1360340641870179</c:v>
                </c:pt>
                <c:pt idx="2215">
                  <c:v>-11.813845217169124</c:v>
                </c:pt>
                <c:pt idx="2216">
                  <c:v>-3.9502623329757456</c:v>
                </c:pt>
                <c:pt idx="2217">
                  <c:v>12.025179313764788</c:v>
                </c:pt>
                <c:pt idx="2218">
                  <c:v>1.4360196531275304</c:v>
                </c:pt>
                <c:pt idx="2219">
                  <c:v>-14.829253862452967</c:v>
                </c:pt>
                <c:pt idx="2220">
                  <c:v>1.830971733442043</c:v>
                </c:pt>
                <c:pt idx="2221">
                  <c:v>16.787928147154307</c:v>
                </c:pt>
                <c:pt idx="2222">
                  <c:v>-5.9400507637507269</c:v>
                </c:pt>
                <c:pt idx="2223">
                  <c:v>-16.452252076372609</c:v>
                </c:pt>
                <c:pt idx="2224">
                  <c:v>8.914639821153596</c:v>
                </c:pt>
                <c:pt idx="2225">
                  <c:v>12.219105959477512</c:v>
                </c:pt>
                <c:pt idx="2226">
                  <c:v>-10.722378557692554</c:v>
                </c:pt>
                <c:pt idx="2227">
                  <c:v>-9.5087062036020171</c:v>
                </c:pt>
                <c:pt idx="2228">
                  <c:v>11.942638395691368</c:v>
                </c:pt>
                <c:pt idx="2229">
                  <c:v>6.3111558744583904</c:v>
                </c:pt>
                <c:pt idx="2230">
                  <c:v>-14.18227814048271</c:v>
                </c:pt>
                <c:pt idx="2231">
                  <c:v>-3.9651467658149873</c:v>
                </c:pt>
                <c:pt idx="2232">
                  <c:v>17.845958848393444</c:v>
                </c:pt>
                <c:pt idx="2233">
                  <c:v>0.42382882217428419</c:v>
                </c:pt>
                <c:pt idx="2234">
                  <c:v>-19.891698663913314</c:v>
                </c:pt>
                <c:pt idx="2235">
                  <c:v>3.8220340770795111</c:v>
                </c:pt>
                <c:pt idx="2236">
                  <c:v>17.370825087387988</c:v>
                </c:pt>
                <c:pt idx="2237">
                  <c:v>-6.9266406596833052</c:v>
                </c:pt>
                <c:pt idx="2238">
                  <c:v>-13.34312722126792</c:v>
                </c:pt>
                <c:pt idx="2239">
                  <c:v>8.5650831369448106</c:v>
                </c:pt>
                <c:pt idx="2240">
                  <c:v>10.239109260108192</c:v>
                </c:pt>
                <c:pt idx="2241">
                  <c:v>-10.81199249030945</c:v>
                </c:pt>
                <c:pt idx="2242">
                  <c:v>-8.4213215465322833</c:v>
                </c:pt>
                <c:pt idx="2243">
                  <c:v>13.709374436684421</c:v>
                </c:pt>
                <c:pt idx="2244">
                  <c:v>5.8568050210398157</c:v>
                </c:pt>
                <c:pt idx="2245">
                  <c:v>-16.271893207477369</c:v>
                </c:pt>
                <c:pt idx="2246">
                  <c:v>-2.7958510503572427</c:v>
                </c:pt>
                <c:pt idx="2247">
                  <c:v>17.599968433909993</c:v>
                </c:pt>
                <c:pt idx="2248">
                  <c:v>-1.0870540059889395</c:v>
                </c:pt>
                <c:pt idx="2249">
                  <c:v>-16.243943042264089</c:v>
                </c:pt>
                <c:pt idx="2250">
                  <c:v>4.1864508220364973</c:v>
                </c:pt>
                <c:pt idx="2251">
                  <c:v>12.550584033067052</c:v>
                </c:pt>
                <c:pt idx="2252">
                  <c:v>-6.5766825573821368</c:v>
                </c:pt>
                <c:pt idx="2253">
                  <c:v>-11.192428755045679</c:v>
                </c:pt>
                <c:pt idx="2254">
                  <c:v>9.0738820999633738</c:v>
                </c:pt>
                <c:pt idx="2255">
                  <c:v>9.5337548656464364</c:v>
                </c:pt>
                <c:pt idx="2256">
                  <c:v>-12.116774782394707</c:v>
                </c:pt>
                <c:pt idx="2257">
                  <c:v>-7.4200201557392145</c:v>
                </c:pt>
                <c:pt idx="2258">
                  <c:v>13.783748623763385</c:v>
                </c:pt>
                <c:pt idx="2259">
                  <c:v>4.2152431429041659</c:v>
                </c:pt>
                <c:pt idx="2260">
                  <c:v>-13.409000769009738</c:v>
                </c:pt>
                <c:pt idx="2261">
                  <c:v>-0.89235651430204199</c:v>
                </c:pt>
                <c:pt idx="2262">
                  <c:v>11.816328552809244</c:v>
                </c:pt>
                <c:pt idx="2263">
                  <c:v>-1.7043687941417709</c:v>
                </c:pt>
                <c:pt idx="2264">
                  <c:v>-10.757868428709687</c:v>
                </c:pt>
                <c:pt idx="2265">
                  <c:v>4.0568958757311124</c:v>
                </c:pt>
                <c:pt idx="2266">
                  <c:v>10.18192207832737</c:v>
                </c:pt>
                <c:pt idx="2267">
                  <c:v>-6.528178868320575</c:v>
                </c:pt>
                <c:pt idx="2268">
                  <c:v>-9.5844565505234911</c:v>
                </c:pt>
                <c:pt idx="2269">
                  <c:v>9.7653589960241742</c:v>
                </c:pt>
                <c:pt idx="2270">
                  <c:v>8.3467207679150537</c:v>
                </c:pt>
                <c:pt idx="2271">
                  <c:v>-12.08644097772207</c:v>
                </c:pt>
                <c:pt idx="2272">
                  <c:v>-5.7692141140706887</c:v>
                </c:pt>
                <c:pt idx="2273">
                  <c:v>12.267925698971547</c:v>
                </c:pt>
                <c:pt idx="2274">
                  <c:v>2.4710213178930576</c:v>
                </c:pt>
                <c:pt idx="2275">
                  <c:v>-11.491105416822066</c:v>
                </c:pt>
                <c:pt idx="2276">
                  <c:v>0.15673226442092131</c:v>
                </c:pt>
                <c:pt idx="2277">
                  <c:v>11.662088012254461</c:v>
                </c:pt>
                <c:pt idx="2278">
                  <c:v>-2.7655994852681722</c:v>
                </c:pt>
                <c:pt idx="2279">
                  <c:v>-11.267158539393813</c:v>
                </c:pt>
                <c:pt idx="2280">
                  <c:v>5.5956087235432426</c:v>
                </c:pt>
                <c:pt idx="2281">
                  <c:v>11.046934301368092</c:v>
                </c:pt>
                <c:pt idx="2282">
                  <c:v>-7.9301915376435339</c:v>
                </c:pt>
                <c:pt idx="2283">
                  <c:v>-9.0474975297016353</c:v>
                </c:pt>
                <c:pt idx="2284">
                  <c:v>10.188482663750733</c:v>
                </c:pt>
                <c:pt idx="2285">
                  <c:v>6.5367451875284841</c:v>
                </c:pt>
                <c:pt idx="2286">
                  <c:v>-10.31033203785756</c:v>
                </c:pt>
                <c:pt idx="2287">
                  <c:v>-3.8330473289979849</c:v>
                </c:pt>
                <c:pt idx="2288">
                  <c:v>11.171716378557571</c:v>
                </c:pt>
                <c:pt idx="2289">
                  <c:v>1.4195459597156308</c:v>
                </c:pt>
                <c:pt idx="2290">
                  <c:v>-12.207097934939895</c:v>
                </c:pt>
                <c:pt idx="2291">
                  <c:v>1.2469339169294247</c:v>
                </c:pt>
                <c:pt idx="2292">
                  <c:v>12.538238594880928</c:v>
                </c:pt>
                <c:pt idx="2293">
                  <c:v>-4.1023726346832028</c:v>
                </c:pt>
                <c:pt idx="2294">
                  <c:v>-11.905731196150269</c:v>
                </c:pt>
                <c:pt idx="2295">
                  <c:v>6.7440818022658382</c:v>
                </c:pt>
                <c:pt idx="2296">
                  <c:v>10.410170350783146</c:v>
                </c:pt>
                <c:pt idx="2297">
                  <c:v>-8.7037457049812836</c:v>
                </c:pt>
                <c:pt idx="2298">
                  <c:v>-7.5797123077880642</c:v>
                </c:pt>
                <c:pt idx="2299">
                  <c:v>9.3891062577982609</c:v>
                </c:pt>
                <c:pt idx="2300">
                  <c:v>4.9692408100264958</c:v>
                </c:pt>
                <c:pt idx="2301">
                  <c:v>-9.501085541949962</c:v>
                </c:pt>
                <c:pt idx="2302">
                  <c:v>-2.6207437842668551</c:v>
                </c:pt>
                <c:pt idx="2303">
                  <c:v>10.651351185838019</c:v>
                </c:pt>
                <c:pt idx="2304">
                  <c:v>0.38276784986189466</c:v>
                </c:pt>
                <c:pt idx="2305">
                  <c:v>-10.551520567414387</c:v>
                </c:pt>
                <c:pt idx="2306">
                  <c:v>2.0083813709130953</c:v>
                </c:pt>
                <c:pt idx="2307">
                  <c:v>9.9908001886182873</c:v>
                </c:pt>
                <c:pt idx="2308">
                  <c:v>-3.7930396956286203</c:v>
                </c:pt>
                <c:pt idx="2309">
                  <c:v>-8.2845055816761555</c:v>
                </c:pt>
                <c:pt idx="2310">
                  <c:v>5.639543935122453</c:v>
                </c:pt>
                <c:pt idx="2311">
                  <c:v>6.9668767791959043</c:v>
                </c:pt>
                <c:pt idx="2312">
                  <c:v>-6.8374138366252515</c:v>
                </c:pt>
                <c:pt idx="2313">
                  <c:v>-5.2273413613777135</c:v>
                </c:pt>
                <c:pt idx="2314">
                  <c:v>8.2497027213933034</c:v>
                </c:pt>
                <c:pt idx="2315">
                  <c:v>3.6771456283544133</c:v>
                </c:pt>
                <c:pt idx="2316">
                  <c:v>-9.4493928020514009</c:v>
                </c:pt>
                <c:pt idx="2317">
                  <c:v>-1.8440189139562821</c:v>
                </c:pt>
                <c:pt idx="2318">
                  <c:v>11.340699999036071</c:v>
                </c:pt>
                <c:pt idx="2319">
                  <c:v>-0.51940917461983571</c:v>
                </c:pt>
                <c:pt idx="2320">
                  <c:v>-9.7789537567413571</c:v>
                </c:pt>
                <c:pt idx="2321">
                  <c:v>2.640014523486494</c:v>
                </c:pt>
                <c:pt idx="2322">
                  <c:v>8.5920572662976227</c:v>
                </c:pt>
                <c:pt idx="2323">
                  <c:v>-3.9849335328341358</c:v>
                </c:pt>
                <c:pt idx="2324">
                  <c:v>-6.7915495410924409</c:v>
                </c:pt>
                <c:pt idx="2325">
                  <c:v>5.2922086339923</c:v>
                </c:pt>
                <c:pt idx="2326">
                  <c:v>5.6862260948288519</c:v>
                </c:pt>
                <c:pt idx="2327">
                  <c:v>-7.3151251513921451</c:v>
                </c:pt>
                <c:pt idx="2328">
                  <c:v>-4.7048111583752892</c:v>
                </c:pt>
                <c:pt idx="2329">
                  <c:v>8.5837028334299337</c:v>
                </c:pt>
                <c:pt idx="2330">
                  <c:v>3.0672442679721033</c:v>
                </c:pt>
                <c:pt idx="2331">
                  <c:v>-10.550659677901843</c:v>
                </c:pt>
                <c:pt idx="2332">
                  <c:v>-0.90674985286257048</c:v>
                </c:pt>
                <c:pt idx="2333">
                  <c:v>10.218144541161292</c:v>
                </c:pt>
                <c:pt idx="2334">
                  <c:v>-1.352013157544081</c:v>
                </c:pt>
                <c:pt idx="2335">
                  <c:v>-9.4702492888431795</c:v>
                </c:pt>
                <c:pt idx="2336">
                  <c:v>3.2512971287589205</c:v>
                </c:pt>
                <c:pt idx="2337">
                  <c:v>7.9796654091796277</c:v>
                </c:pt>
                <c:pt idx="2338">
                  <c:v>-4.8190474414339484</c:v>
                </c:pt>
                <c:pt idx="2339">
                  <c:v>-7.0235714963792342</c:v>
                </c:pt>
                <c:pt idx="2340">
                  <c:v>6.5371597192227755</c:v>
                </c:pt>
                <c:pt idx="2341">
                  <c:v>5.5352177852873847</c:v>
                </c:pt>
                <c:pt idx="2342">
                  <c:v>-7.7985713572822677</c:v>
                </c:pt>
                <c:pt idx="2343">
                  <c:v>-4.0340501577840335</c:v>
                </c:pt>
                <c:pt idx="2344">
                  <c:v>8.7018157438135937</c:v>
                </c:pt>
                <c:pt idx="2345">
                  <c:v>1.9023464020391918</c:v>
                </c:pt>
                <c:pt idx="2346">
                  <c:v>-8.0627581909964263</c:v>
                </c:pt>
                <c:pt idx="2347">
                  <c:v>-4.6930486603944215E-3</c:v>
                </c:pt>
                <c:pt idx="2348">
                  <c:v>7.6549546096570538</c:v>
                </c:pt>
                <c:pt idx="2349">
                  <c:v>-1.856588141257087</c:v>
                </c:pt>
                <c:pt idx="2350">
                  <c:v>-9.180019128195088</c:v>
                </c:pt>
                <c:pt idx="2351">
                  <c:v>4.8860459195236636</c:v>
                </c:pt>
                <c:pt idx="2352">
                  <c:v>11.514506210640045</c:v>
                </c:pt>
                <c:pt idx="2353">
                  <c:v>-8.4928530902249566</c:v>
                </c:pt>
                <c:pt idx="2354">
                  <c:v>-8.323273975374974</c:v>
                </c:pt>
                <c:pt idx="2355">
                  <c:v>7.5745025214155213</c:v>
                </c:pt>
                <c:pt idx="2356">
                  <c:v>5.3670577080705302</c:v>
                </c:pt>
                <c:pt idx="2357">
                  <c:v>-8.6589020192849766</c:v>
                </c:pt>
                <c:pt idx="2358">
                  <c:v>-3.0366824209688512</c:v>
                </c:pt>
                <c:pt idx="2359">
                  <c:v>7.6667261429808455</c:v>
                </c:pt>
                <c:pt idx="2360">
                  <c:v>1.0101428519531972</c:v>
                </c:pt>
                <c:pt idx="2361">
                  <c:v>-7.0871414404228137</c:v>
                </c:pt>
                <c:pt idx="2362">
                  <c:v>0.61430731504806269</c:v>
                </c:pt>
                <c:pt idx="2363">
                  <c:v>8.812953355573228</c:v>
                </c:pt>
                <c:pt idx="2364">
                  <c:v>-3.8060951807650452</c:v>
                </c:pt>
                <c:pt idx="2365">
                  <c:v>-14.655646884630407</c:v>
                </c:pt>
                <c:pt idx="2366">
                  <c:v>8.4962398898942482</c:v>
                </c:pt>
                <c:pt idx="2367">
                  <c:v>13.094057905877529</c:v>
                </c:pt>
                <c:pt idx="2368">
                  <c:v>-10.441901257059955</c:v>
                </c:pt>
                <c:pt idx="2369">
                  <c:v>-9.2027440116694628</c:v>
                </c:pt>
                <c:pt idx="2370">
                  <c:v>10.605947993240779</c:v>
                </c:pt>
                <c:pt idx="2371">
                  <c:v>5.683948210995017</c:v>
                </c:pt>
                <c:pt idx="2372">
                  <c:v>-10.441414788213052</c:v>
                </c:pt>
                <c:pt idx="2373">
                  <c:v>-2.9056825083701208</c:v>
                </c:pt>
                <c:pt idx="2374">
                  <c:v>10.676193670435415</c:v>
                </c:pt>
                <c:pt idx="2375">
                  <c:v>0.56436908298091415</c:v>
                </c:pt>
                <c:pt idx="2376">
                  <c:v>-12.171959514114652</c:v>
                </c:pt>
                <c:pt idx="2377">
                  <c:v>2.2572403269609285</c:v>
                </c:pt>
                <c:pt idx="2378">
                  <c:v>13.710424132914977</c:v>
                </c:pt>
                <c:pt idx="2379">
                  <c:v>-5.6645489038099495</c:v>
                </c:pt>
                <c:pt idx="2380">
                  <c:v>-12.281640559320911</c:v>
                </c:pt>
                <c:pt idx="2381">
                  <c:v>7.2235620915582626</c:v>
                </c:pt>
                <c:pt idx="2382">
                  <c:v>9.2899843411837217</c:v>
                </c:pt>
                <c:pt idx="2383">
                  <c:v>-8.9714917000034902</c:v>
                </c:pt>
                <c:pt idx="2384">
                  <c:v>-6.34883156232197</c:v>
                </c:pt>
                <c:pt idx="2385">
                  <c:v>9.1793310589767501</c:v>
                </c:pt>
                <c:pt idx="2386">
                  <c:v>4.7043787059189208</c:v>
                </c:pt>
                <c:pt idx="2387">
                  <c:v>-12.543618607527925</c:v>
                </c:pt>
                <c:pt idx="2388">
                  <c:v>-2.5925219259115266</c:v>
                </c:pt>
                <c:pt idx="2389">
                  <c:v>15.167497551538563</c:v>
                </c:pt>
                <c:pt idx="2390">
                  <c:v>-0.56006711814954624</c:v>
                </c:pt>
                <c:pt idx="2391">
                  <c:v>-15.529275287884747</c:v>
                </c:pt>
                <c:pt idx="2392">
                  <c:v>3.682740163982098</c:v>
                </c:pt>
                <c:pt idx="2393">
                  <c:v>12.309952061731169</c:v>
                </c:pt>
                <c:pt idx="2394">
                  <c:v>-5.2860710316504127</c:v>
                </c:pt>
                <c:pt idx="2395">
                  <c:v>-8.3443545061857023</c:v>
                </c:pt>
                <c:pt idx="2396">
                  <c:v>6.1142953360873689</c:v>
                </c:pt>
                <c:pt idx="2397">
                  <c:v>6.8084913859256826</c:v>
                </c:pt>
                <c:pt idx="2398">
                  <c:v>-8.4574343537730048</c:v>
                </c:pt>
                <c:pt idx="2399">
                  <c:v>-6.1072608700686724</c:v>
                </c:pt>
                <c:pt idx="2400">
                  <c:v>11.993262341003652</c:v>
                </c:pt>
                <c:pt idx="2401">
                  <c:v>4.7165322860845018</c:v>
                </c:pt>
                <c:pt idx="2402">
                  <c:v>-16.156258869921899</c:v>
                </c:pt>
                <c:pt idx="2403">
                  <c:v>-1.6511269744736197</c:v>
                </c:pt>
                <c:pt idx="2404">
                  <c:v>15.337898652616515</c:v>
                </c:pt>
                <c:pt idx="2405">
                  <c:v>-1.7270562273344134</c:v>
                </c:pt>
                <c:pt idx="2406">
                  <c:v>-12.727492843945445</c:v>
                </c:pt>
                <c:pt idx="2407">
                  <c:v>3.956720094642995</c:v>
                </c:pt>
                <c:pt idx="2408">
                  <c:v>10.448269954528831</c:v>
                </c:pt>
                <c:pt idx="2409">
                  <c:v>-6.2386142876715063</c:v>
                </c:pt>
                <c:pt idx="2410">
                  <c:v>-9.4213825329899556</c:v>
                </c:pt>
                <c:pt idx="2411">
                  <c:v>9.4231861683388818</c:v>
                </c:pt>
                <c:pt idx="2412">
                  <c:v>9.3920849584993906</c:v>
                </c:pt>
                <c:pt idx="2413">
                  <c:v>-13.950956249776992</c:v>
                </c:pt>
                <c:pt idx="2414">
                  <c:v>-7.9373537120368178</c:v>
                </c:pt>
                <c:pt idx="2415">
                  <c:v>17.253588554423946</c:v>
                </c:pt>
                <c:pt idx="2416">
                  <c:v>4.0634231417737059</c:v>
                </c:pt>
                <c:pt idx="2417">
                  <c:v>-15.711193864225853</c:v>
                </c:pt>
                <c:pt idx="2418">
                  <c:v>-0.2083040584968604</c:v>
                </c:pt>
                <c:pt idx="2419">
                  <c:v>12.345495178596567</c:v>
                </c:pt>
                <c:pt idx="2420">
                  <c:v>-2.4087532628982622</c:v>
                </c:pt>
                <c:pt idx="2421">
                  <c:v>-11.165495746620756</c:v>
                </c:pt>
                <c:pt idx="2422">
                  <c:v>5.111313122485817</c:v>
                </c:pt>
                <c:pt idx="2423">
                  <c:v>11.553834236779339</c:v>
                </c:pt>
                <c:pt idx="2424">
                  <c:v>-8.6459922076070299</c:v>
                </c:pt>
                <c:pt idx="2425">
                  <c:v>-10.934949960407426</c:v>
                </c:pt>
                <c:pt idx="2426">
                  <c:v>12.034097741515973</c:v>
                </c:pt>
                <c:pt idx="2427">
                  <c:v>8.926269273032295</c:v>
                </c:pt>
                <c:pt idx="2428">
                  <c:v>-13.887289873171106</c:v>
                </c:pt>
                <c:pt idx="2429">
                  <c:v>-5.4723451382381549</c:v>
                </c:pt>
                <c:pt idx="2430">
                  <c:v>13.831520158319687</c:v>
                </c:pt>
                <c:pt idx="2431">
                  <c:v>2.0111930926791426</c:v>
                </c:pt>
                <c:pt idx="2432">
                  <c:v>-12.869301712178807</c:v>
                </c:pt>
                <c:pt idx="2433">
                  <c:v>0.92326911146566548</c:v>
                </c:pt>
                <c:pt idx="2434">
                  <c:v>13.417421836835006</c:v>
                </c:pt>
                <c:pt idx="2435">
                  <c:v>-4.023733560861193</c:v>
                </c:pt>
                <c:pt idx="2436">
                  <c:v>-13.482820600655858</c:v>
                </c:pt>
                <c:pt idx="2437">
                  <c:v>7.5132100820166459</c:v>
                </c:pt>
                <c:pt idx="2438">
                  <c:v>12.363718815154137</c:v>
                </c:pt>
                <c:pt idx="2439">
                  <c:v>-9.8705873485293587</c:v>
                </c:pt>
                <c:pt idx="2440">
                  <c:v>-9.5031853571337468</c:v>
                </c:pt>
                <c:pt idx="2441">
                  <c:v>10.719481787106327</c:v>
                </c:pt>
                <c:pt idx="2442">
                  <c:v>5.6408814774744229</c:v>
                </c:pt>
                <c:pt idx="2443">
                  <c:v>-10.126535589191489</c:v>
                </c:pt>
                <c:pt idx="2444">
                  <c:v>-3.1953948145927162</c:v>
                </c:pt>
                <c:pt idx="2445">
                  <c:v>11.705587849344385</c:v>
                </c:pt>
                <c:pt idx="2446">
                  <c:v>0.79685018995701573</c:v>
                </c:pt>
                <c:pt idx="2447">
                  <c:v>-12.991494201207352</c:v>
                </c:pt>
                <c:pt idx="2448">
                  <c:v>2.1560063149173061</c:v>
                </c:pt>
                <c:pt idx="2449">
                  <c:v>13.622935394259756</c:v>
                </c:pt>
                <c:pt idx="2450">
                  <c:v>-5.2688494606941658</c:v>
                </c:pt>
                <c:pt idx="2451">
                  <c:v>-13.369079288899627</c:v>
                </c:pt>
                <c:pt idx="2452">
                  <c:v>8.4434522681993656</c:v>
                </c:pt>
                <c:pt idx="2453">
                  <c:v>10.166151695529795</c:v>
                </c:pt>
                <c:pt idx="2454">
                  <c:v>-9.0233155646049887</c:v>
                </c:pt>
                <c:pt idx="2455">
                  <c:v>-7.5736773137391742</c:v>
                </c:pt>
                <c:pt idx="2456">
                  <c:v>11.180758121810538</c:v>
                </c:pt>
                <c:pt idx="2457">
                  <c:v>5.2921532098441695</c:v>
                </c:pt>
                <c:pt idx="2458">
                  <c:v>-12.319154715096532</c:v>
                </c:pt>
                <c:pt idx="2459">
                  <c:v>-2.5924969728116944</c:v>
                </c:pt>
                <c:pt idx="2460">
                  <c:v>13.333105390853927</c:v>
                </c:pt>
                <c:pt idx="2461">
                  <c:v>-0.2844763964551445</c:v>
                </c:pt>
                <c:pt idx="2462">
                  <c:v>-13.904377849527156</c:v>
                </c:pt>
                <c:pt idx="2463">
                  <c:v>3.3978928889489959</c:v>
                </c:pt>
                <c:pt idx="2464">
                  <c:v>13.067107681355051</c:v>
                </c:pt>
                <c:pt idx="2465">
                  <c:v>-5.693961619454651</c:v>
                </c:pt>
                <c:pt idx="2466">
                  <c:v>-10.018460131266075</c:v>
                </c:pt>
                <c:pt idx="2467">
                  <c:v>7.6723394836114629</c:v>
                </c:pt>
                <c:pt idx="2468">
                  <c:v>8.7123090848441009</c:v>
                </c:pt>
                <c:pt idx="2469">
                  <c:v>-9.7482069452372144</c:v>
                </c:pt>
                <c:pt idx="2470">
                  <c:v>-6.7582106046710004</c:v>
                </c:pt>
                <c:pt idx="2471">
                  <c:v>11.935077086094314</c:v>
                </c:pt>
                <c:pt idx="2472">
                  <c:v>4.4182327474438576</c:v>
                </c:pt>
                <c:pt idx="2473">
                  <c:v>-13.442332586762589</c:v>
                </c:pt>
                <c:pt idx="2474">
                  <c:v>-1.5905015576102728</c:v>
                </c:pt>
                <c:pt idx="2475">
                  <c:v>13.52823386334965</c:v>
                </c:pt>
                <c:pt idx="2476">
                  <c:v>-1.4318546101760872</c:v>
                </c:pt>
                <c:pt idx="2477">
                  <c:v>-13.162521479086054</c:v>
                </c:pt>
                <c:pt idx="2478">
                  <c:v>4.1337885872890174</c:v>
                </c:pt>
                <c:pt idx="2479">
                  <c:v>11.423637796711285</c:v>
                </c:pt>
                <c:pt idx="2480">
                  <c:v>-6.6039597570672619</c:v>
                </c:pt>
                <c:pt idx="2481">
                  <c:v>-9.8332068343639794</c:v>
                </c:pt>
                <c:pt idx="2482">
                  <c:v>8.5610945478252081</c:v>
                </c:pt>
                <c:pt idx="2483">
                  <c:v>7.855329803378619</c:v>
                </c:pt>
                <c:pt idx="2484">
                  <c:v>-10.034039559713872</c:v>
                </c:pt>
                <c:pt idx="2485">
                  <c:v>-5.5255226330690528</c:v>
                </c:pt>
                <c:pt idx="2486">
                  <c:v>11.906065396603926</c:v>
                </c:pt>
                <c:pt idx="2487">
                  <c:v>3.1097729531102312</c:v>
                </c:pt>
                <c:pt idx="2488">
                  <c:v>-12.115794560095187</c:v>
                </c:pt>
                <c:pt idx="2489">
                  <c:v>-0.35936944114342417</c:v>
                </c:pt>
                <c:pt idx="2490">
                  <c:v>11.887281297713244</c:v>
                </c:pt>
                <c:pt idx="2491">
                  <c:v>-2.1987206304977311</c:v>
                </c:pt>
                <c:pt idx="2492">
                  <c:v>-11.359246973696045</c:v>
                </c:pt>
                <c:pt idx="2493">
                  <c:v>4.8879936856965172</c:v>
                </c:pt>
                <c:pt idx="2494">
                  <c:v>10.477878351368966</c:v>
                </c:pt>
                <c:pt idx="2495">
                  <c:v>-7.2966882942311635</c:v>
                </c:pt>
                <c:pt idx="2496">
                  <c:v>-9.3350141571953529</c:v>
                </c:pt>
                <c:pt idx="2497">
                  <c:v>9.511589565512212</c:v>
                </c:pt>
                <c:pt idx="2498">
                  <c:v>7.1758089562365663</c:v>
                </c:pt>
                <c:pt idx="2499">
                  <c:v>-11.069993640565082</c:v>
                </c:pt>
                <c:pt idx="2500">
                  <c:v>-4.5689583187881713</c:v>
                </c:pt>
                <c:pt idx="2501">
                  <c:v>11.458384443542942</c:v>
                </c:pt>
                <c:pt idx="2502">
                  <c:v>1.9607225594363051</c:v>
                </c:pt>
                <c:pt idx="2503">
                  <c:v>-11.312898645367261</c:v>
                </c:pt>
                <c:pt idx="2504">
                  <c:v>0.58402249587888655</c:v>
                </c:pt>
                <c:pt idx="2505">
                  <c:v>10.00746119027232</c:v>
                </c:pt>
                <c:pt idx="2506">
                  <c:v>-2.6980947143105825</c:v>
                </c:pt>
                <c:pt idx="2507">
                  <c:v>-8.4557877229757334</c:v>
                </c:pt>
                <c:pt idx="2508">
                  <c:v>4.2718225729152453</c:v>
                </c:pt>
                <c:pt idx="2509">
                  <c:v>7.7451237420215442</c:v>
                </c:pt>
                <c:pt idx="2510">
                  <c:v>-6.4161843733226496</c:v>
                </c:pt>
                <c:pt idx="2511">
                  <c:v>-6.4284964497010204</c:v>
                </c:pt>
                <c:pt idx="2512">
                  <c:v>7.2832381876915715</c:v>
                </c:pt>
                <c:pt idx="2513">
                  <c:v>4.4383162148301381</c:v>
                </c:pt>
                <c:pt idx="2514">
                  <c:v>-8.441744216828349</c:v>
                </c:pt>
                <c:pt idx="2515">
                  <c:v>-2.6396337437477326</c:v>
                </c:pt>
                <c:pt idx="2516">
                  <c:v>8.1644957453982432</c:v>
                </c:pt>
                <c:pt idx="2517">
                  <c:v>0.67786121393365051</c:v>
                </c:pt>
                <c:pt idx="2518">
                  <c:v>-9.1418892124145348</c:v>
                </c:pt>
                <c:pt idx="2519">
                  <c:v>1.2730675622873642</c:v>
                </c:pt>
                <c:pt idx="2520">
                  <c:v>8.6617203915785659</c:v>
                </c:pt>
                <c:pt idx="2521">
                  <c:v>-3.3362395858229386</c:v>
                </c:pt>
                <c:pt idx="2522">
                  <c:v>-8.3689493737659664</c:v>
                </c:pt>
                <c:pt idx="2523">
                  <c:v>4.7884978022085729</c:v>
                </c:pt>
                <c:pt idx="2524">
                  <c:v>6.2299385858542067</c:v>
                </c:pt>
                <c:pt idx="2525">
                  <c:v>-5.6460607607897177</c:v>
                </c:pt>
                <c:pt idx="2526">
                  <c:v>-4.6451508727425033</c:v>
                </c:pt>
                <c:pt idx="2527">
                  <c:v>6.1581867640613588</c:v>
                </c:pt>
                <c:pt idx="2528">
                  <c:v>2.8078384525178364</c:v>
                </c:pt>
                <c:pt idx="2529">
                  <c:v>-6.1364666387927933</c:v>
                </c:pt>
                <c:pt idx="2530">
                  <c:v>-1.5803695256516193</c:v>
                </c:pt>
                <c:pt idx="2531">
                  <c:v>9.835845750560539</c:v>
                </c:pt>
                <c:pt idx="2532">
                  <c:v>-8.0696870581945662E-2</c:v>
                </c:pt>
                <c:pt idx="2533">
                  <c:v>-14.135036151270782</c:v>
                </c:pt>
                <c:pt idx="2534">
                  <c:v>3.0222572862838004</c:v>
                </c:pt>
                <c:pt idx="2535">
                  <c:v>11.747196432073508</c:v>
                </c:pt>
                <c:pt idx="2536">
                  <c:v>-5.1441743888987865</c:v>
                </c:pt>
                <c:pt idx="2537">
                  <c:v>-9.2238582283059607</c:v>
                </c:pt>
                <c:pt idx="2538">
                  <c:v>6.2727442133588207</c:v>
                </c:pt>
                <c:pt idx="2539">
                  <c:v>7.0666575031421246</c:v>
                </c:pt>
                <c:pt idx="2540">
                  <c:v>-6.9782017959195901</c:v>
                </c:pt>
                <c:pt idx="2541">
                  <c:v>-4.0450562155661052</c:v>
                </c:pt>
                <c:pt idx="2542">
                  <c:v>6.246385285026812</c:v>
                </c:pt>
                <c:pt idx="2543">
                  <c:v>2.7519387462913056</c:v>
                </c:pt>
                <c:pt idx="2544">
                  <c:v>-10.524942637015991</c:v>
                </c:pt>
                <c:pt idx="2545">
                  <c:v>-1.8846093739086209</c:v>
                </c:pt>
                <c:pt idx="2546">
                  <c:v>17.212181624869885</c:v>
                </c:pt>
                <c:pt idx="2547">
                  <c:v>-1.6283703647020542</c:v>
                </c:pt>
                <c:pt idx="2548">
                  <c:v>-17.056616449724341</c:v>
                </c:pt>
                <c:pt idx="2549">
                  <c:v>5.093640916554306</c:v>
                </c:pt>
                <c:pt idx="2550">
                  <c:v>13.960752278629212</c:v>
                </c:pt>
                <c:pt idx="2551">
                  <c:v>-7.3538491615679575</c:v>
                </c:pt>
                <c:pt idx="2552">
                  <c:v>-11.279081149026743</c:v>
                </c:pt>
                <c:pt idx="2553">
                  <c:v>9.1413693213519611</c:v>
                </c:pt>
                <c:pt idx="2554">
                  <c:v>7.9966911051928253</c:v>
                </c:pt>
                <c:pt idx="2555">
                  <c:v>-9.9912108604511598</c:v>
                </c:pt>
                <c:pt idx="2556">
                  <c:v>-6.0200106019899824</c:v>
                </c:pt>
                <c:pt idx="2557">
                  <c:v>13.399775481066364</c:v>
                </c:pt>
                <c:pt idx="2558">
                  <c:v>4.1294497781089978</c:v>
                </c:pt>
                <c:pt idx="2559">
                  <c:v>-16.017635482157122</c:v>
                </c:pt>
                <c:pt idx="2560">
                  <c:v>-0.69650600929636741</c:v>
                </c:pt>
                <c:pt idx="2561">
                  <c:v>15.673841335166228</c:v>
                </c:pt>
                <c:pt idx="2562">
                  <c:v>-2.601331650144135</c:v>
                </c:pt>
                <c:pt idx="2563">
                  <c:v>-12.853309155841155</c:v>
                </c:pt>
                <c:pt idx="2564">
                  <c:v>5.0760205522160007</c:v>
                </c:pt>
                <c:pt idx="2565">
                  <c:v>11.441507174283069</c:v>
                </c:pt>
                <c:pt idx="2566">
                  <c:v>-7.3445348324191411</c:v>
                </c:pt>
                <c:pt idx="2567">
                  <c:v>-9.8420172303071869</c:v>
                </c:pt>
                <c:pt idx="2568">
                  <c:v>10.878637797030398</c:v>
                </c:pt>
                <c:pt idx="2569">
                  <c:v>9.2162470838656976</c:v>
                </c:pt>
                <c:pt idx="2570">
                  <c:v>-15.222702080702563</c:v>
                </c:pt>
                <c:pt idx="2571">
                  <c:v>-7.2518842847541602</c:v>
                </c:pt>
                <c:pt idx="2572">
                  <c:v>16.974987935347293</c:v>
                </c:pt>
                <c:pt idx="2573">
                  <c:v>2.7902922612691516</c:v>
                </c:pt>
                <c:pt idx="2574">
                  <c:v>-13.776641760568458</c:v>
                </c:pt>
                <c:pt idx="2575">
                  <c:v>0.51259696041623726</c:v>
                </c:pt>
                <c:pt idx="2576">
                  <c:v>11.483599480444109</c:v>
                </c:pt>
                <c:pt idx="2577">
                  <c:v>-3.0237054648608188</c:v>
                </c:pt>
                <c:pt idx="2578">
                  <c:v>-10.684954537621886</c:v>
                </c:pt>
                <c:pt idx="2579">
                  <c:v>5.4950112423186965</c:v>
                </c:pt>
                <c:pt idx="2580">
                  <c:v>10.939163419619117</c:v>
                </c:pt>
                <c:pt idx="2581">
                  <c:v>-9.6369981449286222</c:v>
                </c:pt>
                <c:pt idx="2582">
                  <c:v>-11.352130457390992</c:v>
                </c:pt>
                <c:pt idx="2583">
                  <c:v>14.15901870633707</c:v>
                </c:pt>
                <c:pt idx="2584">
                  <c:v>9.0052479702446728</c:v>
                </c:pt>
                <c:pt idx="2585">
                  <c:v>-15.28718382515487</c:v>
                </c:pt>
                <c:pt idx="2586">
                  <c:v>-4.9023777809477762</c:v>
                </c:pt>
                <c:pt idx="2587">
                  <c:v>14.452278012482598</c:v>
                </c:pt>
                <c:pt idx="2588">
                  <c:v>1.2717796922597358</c:v>
                </c:pt>
                <c:pt idx="2589">
                  <c:v>-13.088573614381634</c:v>
                </c:pt>
                <c:pt idx="2590">
                  <c:v>1.6761830679535876</c:v>
                </c:pt>
                <c:pt idx="2591">
                  <c:v>13.303100374795347</c:v>
                </c:pt>
                <c:pt idx="2592">
                  <c:v>-5.0723118151839834</c:v>
                </c:pt>
                <c:pt idx="2593">
                  <c:v>-14.85923553046986</c:v>
                </c:pt>
                <c:pt idx="2594">
                  <c:v>9.4998863180888353</c:v>
                </c:pt>
                <c:pt idx="2595">
                  <c:v>13.877005554609909</c:v>
                </c:pt>
                <c:pt idx="2596">
                  <c:v>-12.653226291421793</c:v>
                </c:pt>
                <c:pt idx="2597">
                  <c:v>-10.615153546738254</c:v>
                </c:pt>
                <c:pt idx="2598">
                  <c:v>12.955281313175655</c:v>
                </c:pt>
                <c:pt idx="2599">
                  <c:v>5.9140803050786692</c:v>
                </c:pt>
                <c:pt idx="2600">
                  <c:v>-12.126956798346429</c:v>
                </c:pt>
                <c:pt idx="2601">
                  <c:v>-2.929620256950439</c:v>
                </c:pt>
                <c:pt idx="2602">
                  <c:v>13.303171767880466</c:v>
                </c:pt>
                <c:pt idx="2603">
                  <c:v>0.11222479747949053</c:v>
                </c:pt>
                <c:pt idx="2604">
                  <c:v>-14.356191728903033</c:v>
                </c:pt>
                <c:pt idx="2605">
                  <c:v>3.2467811711095109</c:v>
                </c:pt>
                <c:pt idx="2606">
                  <c:v>15.320496985712101</c:v>
                </c:pt>
                <c:pt idx="2607">
                  <c:v>-6.8595134786890632</c:v>
                </c:pt>
                <c:pt idx="2608">
                  <c:v>-13.710177157775318</c:v>
                </c:pt>
                <c:pt idx="2609">
                  <c:v>9.11848483068386</c:v>
                </c:pt>
                <c:pt idx="2610">
                  <c:v>9.779191587648393</c:v>
                </c:pt>
                <c:pt idx="2611">
                  <c:v>-9.8204397614156598</c:v>
                </c:pt>
                <c:pt idx="2612">
                  <c:v>-6.9075063069476821</c:v>
                </c:pt>
                <c:pt idx="2613">
                  <c:v>10.891902070704159</c:v>
                </c:pt>
                <c:pt idx="2614">
                  <c:v>4.5336278100535248</c:v>
                </c:pt>
                <c:pt idx="2615">
                  <c:v>-13.378004556101208</c:v>
                </c:pt>
                <c:pt idx="2616">
                  <c:v>-2.0794608655882532</c:v>
                </c:pt>
                <c:pt idx="2617">
                  <c:v>15.046633438362782</c:v>
                </c:pt>
                <c:pt idx="2618">
                  <c:v>-1.1913992555735651</c:v>
                </c:pt>
                <c:pt idx="2619">
                  <c:v>-14.571906677234775</c:v>
                </c:pt>
                <c:pt idx="2620">
                  <c:v>4.0550086576793039</c:v>
                </c:pt>
                <c:pt idx="2621">
                  <c:v>11.987178100417397</c:v>
                </c:pt>
                <c:pt idx="2622">
                  <c:v>-5.8534737048231094</c:v>
                </c:pt>
                <c:pt idx="2623">
                  <c:v>-8.2262107675021419</c:v>
                </c:pt>
                <c:pt idx="2624">
                  <c:v>6.5909139017693432</c:v>
                </c:pt>
                <c:pt idx="2625">
                  <c:v>6.8971468264103759</c:v>
                </c:pt>
                <c:pt idx="2626">
                  <c:v>-9.1201456049147502</c:v>
                </c:pt>
                <c:pt idx="2627">
                  <c:v>-5.7474023989205012</c:v>
                </c:pt>
                <c:pt idx="2628">
                  <c:v>12.064899101078103</c:v>
                </c:pt>
                <c:pt idx="2629">
                  <c:v>3.7320755278476287</c:v>
                </c:pt>
                <c:pt idx="2630">
                  <c:v>-13.431433452844505</c:v>
                </c:pt>
                <c:pt idx="2631">
                  <c:v>-0.7854128606724311</c:v>
                </c:pt>
                <c:pt idx="2632">
                  <c:v>13.093175373976241</c:v>
                </c:pt>
                <c:pt idx="2633">
                  <c:v>-1.9605485861383085</c:v>
                </c:pt>
                <c:pt idx="2634">
                  <c:v>-10.291236994552593</c:v>
                </c:pt>
                <c:pt idx="2635">
                  <c:v>3.6288083669373217</c:v>
                </c:pt>
                <c:pt idx="2636">
                  <c:v>8.4390633727436697</c:v>
                </c:pt>
                <c:pt idx="2637">
                  <c:v>-5.5302095142290559</c:v>
                </c:pt>
                <c:pt idx="2638">
                  <c:v>-7.4886692953969751</c:v>
                </c:pt>
                <c:pt idx="2639">
                  <c:v>7.8608088469688191</c:v>
                </c:pt>
                <c:pt idx="2640">
                  <c:v>6.8197879770342418</c:v>
                </c:pt>
                <c:pt idx="2641">
                  <c:v>-9.999531233946426</c:v>
                </c:pt>
                <c:pt idx="2642">
                  <c:v>-4.6130992089811995</c:v>
                </c:pt>
                <c:pt idx="2643">
                  <c:v>11.033871278650619</c:v>
                </c:pt>
                <c:pt idx="2644">
                  <c:v>2.1853273419977861</c:v>
                </c:pt>
                <c:pt idx="2645">
                  <c:v>-10.82560776421068</c:v>
                </c:pt>
                <c:pt idx="2646">
                  <c:v>0.27758552902372113</c:v>
                </c:pt>
                <c:pt idx="2647">
                  <c:v>9.1750022060001193</c:v>
                </c:pt>
                <c:pt idx="2648">
                  <c:v>-2.2571878337584117</c:v>
                </c:pt>
                <c:pt idx="2649">
                  <c:v>-9.2976650540322812</c:v>
                </c:pt>
                <c:pt idx="2650">
                  <c:v>4.7590214923348313</c:v>
                </c:pt>
                <c:pt idx="2651">
                  <c:v>9.1633999986864154</c:v>
                </c:pt>
                <c:pt idx="2652">
                  <c:v>-7.3285995338893661</c:v>
                </c:pt>
                <c:pt idx="2653">
                  <c:v>-8.0761705114417222</c:v>
                </c:pt>
                <c:pt idx="2654">
                  <c:v>8.9144382345954796</c:v>
                </c:pt>
                <c:pt idx="2655">
                  <c:v>5.8430684326318909</c:v>
                </c:pt>
                <c:pt idx="2656">
                  <c:v>-9.8736285268595427</c:v>
                </c:pt>
                <c:pt idx="2657">
                  <c:v>-3.3469608369324648</c:v>
                </c:pt>
                <c:pt idx="2658">
                  <c:v>9.8239273624798873</c:v>
                </c:pt>
                <c:pt idx="2659">
                  <c:v>1.0119941157772609</c:v>
                </c:pt>
                <c:pt idx="2660">
                  <c:v>-8.4901880739325417</c:v>
                </c:pt>
                <c:pt idx="2661">
                  <c:v>0.99243115599430154</c:v>
                </c:pt>
                <c:pt idx="2662">
                  <c:v>9.4601804942095278</c:v>
                </c:pt>
                <c:pt idx="2663">
                  <c:v>-3.114676431871549</c:v>
                </c:pt>
                <c:pt idx="2664">
                  <c:v>-8.3114180857974027</c:v>
                </c:pt>
                <c:pt idx="2665">
                  <c:v>5.1871184594977349</c:v>
                </c:pt>
                <c:pt idx="2666">
                  <c:v>8.0385130845485815</c:v>
                </c:pt>
                <c:pt idx="2667">
                  <c:v>-6.8316841570142239</c:v>
                </c:pt>
                <c:pt idx="2668">
                  <c:v>-5.9860383935039962</c:v>
                </c:pt>
                <c:pt idx="2669">
                  <c:v>8.0437402168000283</c:v>
                </c:pt>
                <c:pt idx="2670">
                  <c:v>4.2240213453084516</c:v>
                </c:pt>
                <c:pt idx="2671">
                  <c:v>-8.1241473785254783</c:v>
                </c:pt>
                <c:pt idx="2672">
                  <c:v>-1.888896369231726</c:v>
                </c:pt>
                <c:pt idx="2673">
                  <c:v>7.7484165080720091</c:v>
                </c:pt>
                <c:pt idx="2674">
                  <c:v>0.18463317890415359</c:v>
                </c:pt>
                <c:pt idx="2675">
                  <c:v>-8.2910900779374899</c:v>
                </c:pt>
                <c:pt idx="2676">
                  <c:v>1.6661458672380485</c:v>
                </c:pt>
                <c:pt idx="2677">
                  <c:v>8.5680044945514826</c:v>
                </c:pt>
                <c:pt idx="2678">
                  <c:v>-3.8674695494897002</c:v>
                </c:pt>
                <c:pt idx="2679">
                  <c:v>-8.449359571377201</c:v>
                </c:pt>
                <c:pt idx="2680">
                  <c:v>5.9981591340755687</c:v>
                </c:pt>
                <c:pt idx="2681">
                  <c:v>7.4679628637934643</c:v>
                </c:pt>
                <c:pt idx="2682">
                  <c:v>-7.8265916258700372</c:v>
                </c:pt>
                <c:pt idx="2683">
                  <c:v>-5.7830644775813465</c:v>
                </c:pt>
                <c:pt idx="2684">
                  <c:v>8.4976710336335071</c:v>
                </c:pt>
                <c:pt idx="2685">
                  <c:v>3.2279297644057463</c:v>
                </c:pt>
                <c:pt idx="2686">
                  <c:v>-7.9735866664333956</c:v>
                </c:pt>
                <c:pt idx="2687">
                  <c:v>-1.2750195932822483</c:v>
                </c:pt>
                <c:pt idx="2688">
                  <c:v>7.8786382637029462</c:v>
                </c:pt>
                <c:pt idx="2689">
                  <c:v>-0.49910173889120651</c:v>
                </c:pt>
                <c:pt idx="2690">
                  <c:v>-8.1993012779892798</c:v>
                </c:pt>
                <c:pt idx="2691">
                  <c:v>2.4134719365445858</c:v>
                </c:pt>
                <c:pt idx="2692">
                  <c:v>8.0650381239298916</c:v>
                </c:pt>
                <c:pt idx="2693">
                  <c:v>-4.2528105384164876</c:v>
                </c:pt>
                <c:pt idx="2694">
                  <c:v>-7.0052943683558579</c:v>
                </c:pt>
                <c:pt idx="2695">
                  <c:v>5.3211043984910606</c:v>
                </c:pt>
                <c:pt idx="2696">
                  <c:v>5.0063899297311405</c:v>
                </c:pt>
                <c:pt idx="2697">
                  <c:v>-5.8940253325154339</c:v>
                </c:pt>
                <c:pt idx="2698">
                  <c:v>-3.6129368589171666</c:v>
                </c:pt>
                <c:pt idx="2699">
                  <c:v>6.6747845820638503</c:v>
                </c:pt>
                <c:pt idx="2700">
                  <c:v>2.0380488910261234</c:v>
                </c:pt>
                <c:pt idx="2701">
                  <c:v>-7.1286404878319223</c:v>
                </c:pt>
                <c:pt idx="2702">
                  <c:v>-0.55698691277660017</c:v>
                </c:pt>
                <c:pt idx="2703">
                  <c:v>8.0074169864520783</c:v>
                </c:pt>
                <c:pt idx="2704">
                  <c:v>-1.2028414503165299</c:v>
                </c:pt>
                <c:pt idx="2705">
                  <c:v>-7.6591120103905039</c:v>
                </c:pt>
                <c:pt idx="2706">
                  <c:v>2.6971485507777202</c:v>
                </c:pt>
                <c:pt idx="2707">
                  <c:v>6.1486371422604371</c:v>
                </c:pt>
                <c:pt idx="2708">
                  <c:v>-3.3017792282967493</c:v>
                </c:pt>
                <c:pt idx="2709">
                  <c:v>-3.8008133872602174</c:v>
                </c:pt>
                <c:pt idx="2710">
                  <c:v>3.9608894665054386</c:v>
                </c:pt>
                <c:pt idx="2711">
                  <c:v>4.489752336944135</c:v>
                </c:pt>
                <c:pt idx="2712">
                  <c:v>-8.3903619315840317</c:v>
                </c:pt>
                <c:pt idx="2713">
                  <c:v>-4.8252874473288543</c:v>
                </c:pt>
                <c:pt idx="2714">
                  <c:v>11.28167570559958</c:v>
                </c:pt>
                <c:pt idx="2715">
                  <c:v>2.2050455641813214</c:v>
                </c:pt>
                <c:pt idx="2716">
                  <c:v>-9.8444985894092074</c:v>
                </c:pt>
                <c:pt idx="2717">
                  <c:v>0.12943036330071869</c:v>
                </c:pt>
                <c:pt idx="2718">
                  <c:v>9.2014076711374866</c:v>
                </c:pt>
                <c:pt idx="2719">
                  <c:v>-1.9051113755090101</c:v>
                </c:pt>
                <c:pt idx="2720">
                  <c:v>-7.0294085492958818</c:v>
                </c:pt>
                <c:pt idx="2721">
                  <c:v>2.7501383363959255</c:v>
                </c:pt>
                <c:pt idx="2722">
                  <c:v>3.8656341477672598</c:v>
                </c:pt>
                <c:pt idx="2723">
                  <c:v>-2.9001557717156983</c:v>
                </c:pt>
                <c:pt idx="2724">
                  <c:v>-5.2696158725136275</c:v>
                </c:pt>
                <c:pt idx="2725">
                  <c:v>8.7911538678641552</c:v>
                </c:pt>
                <c:pt idx="2726">
                  <c:v>7.5248388240051929</c:v>
                </c:pt>
                <c:pt idx="2727">
                  <c:v>-13.753667818280334</c:v>
                </c:pt>
                <c:pt idx="2728">
                  <c:v>-5.1305131852661887</c:v>
                </c:pt>
                <c:pt idx="2729">
                  <c:v>14.410162739991144</c:v>
                </c:pt>
                <c:pt idx="2730">
                  <c:v>1.7322844487266822</c:v>
                </c:pt>
                <c:pt idx="2731">
                  <c:v>-13.264982750940979</c:v>
                </c:pt>
                <c:pt idx="2732">
                  <c:v>1.2233297784484678</c:v>
                </c:pt>
                <c:pt idx="2733">
                  <c:v>11.383038460529072</c:v>
                </c:pt>
                <c:pt idx="2734">
                  <c:v>-3.2566050367632582</c:v>
                </c:pt>
                <c:pt idx="2735">
                  <c:v>-8.5994999690720473</c:v>
                </c:pt>
                <c:pt idx="2736">
                  <c:v>5.0628540899380443</c:v>
                </c:pt>
                <c:pt idx="2737">
                  <c:v>8.8985820851413155</c:v>
                </c:pt>
                <c:pt idx="2738">
                  <c:v>-8.8558433787134536</c:v>
                </c:pt>
                <c:pt idx="2739">
                  <c:v>-8.8765505724826976</c:v>
                </c:pt>
                <c:pt idx="2740">
                  <c:v>11.189887690403657</c:v>
                </c:pt>
                <c:pt idx="2741">
                  <c:v>6.0197277357667716</c:v>
                </c:pt>
                <c:pt idx="2742">
                  <c:v>-12.259984475567787</c:v>
                </c:pt>
                <c:pt idx="2743">
                  <c:v>-3.1758912285414875</c:v>
                </c:pt>
                <c:pt idx="2744">
                  <c:v>11.22697462072208</c:v>
                </c:pt>
                <c:pt idx="2745">
                  <c:v>0.4094484396182943</c:v>
                </c:pt>
                <c:pt idx="2746">
                  <c:v>-11.676564893592872</c:v>
                </c:pt>
                <c:pt idx="2747">
                  <c:v>2.3201959887548886</c:v>
                </c:pt>
                <c:pt idx="2748">
                  <c:v>13.48690136443023</c:v>
                </c:pt>
                <c:pt idx="2749">
                  <c:v>-6.1577967506550841</c:v>
                </c:pt>
                <c:pt idx="2750">
                  <c:v>-15.003027725392627</c:v>
                </c:pt>
                <c:pt idx="2751">
                  <c:v>11.059810497562642</c:v>
                </c:pt>
                <c:pt idx="2752">
                  <c:v>14.410547494923469</c:v>
                </c:pt>
                <c:pt idx="2753">
                  <c:v>-13.585017225970027</c:v>
                </c:pt>
                <c:pt idx="2754">
                  <c:v>-9.2777813733340277</c:v>
                </c:pt>
                <c:pt idx="2755">
                  <c:v>12.823950294078314</c:v>
                </c:pt>
                <c:pt idx="2756">
                  <c:v>5.2036867701005391</c:v>
                </c:pt>
                <c:pt idx="2757">
                  <c:v>-12.240127526583265</c:v>
                </c:pt>
                <c:pt idx="2758">
                  <c:v>-2.1453909497759658</c:v>
                </c:pt>
                <c:pt idx="2759">
                  <c:v>12.887006180556439</c:v>
                </c:pt>
                <c:pt idx="2760">
                  <c:v>-0.67572763513604928</c:v>
                </c:pt>
                <c:pt idx="2761">
                  <c:v>-15.59179827747132</c:v>
                </c:pt>
                <c:pt idx="2762">
                  <c:v>4.7925163498824483</c:v>
                </c:pt>
                <c:pt idx="2763">
                  <c:v>18.073184963245055</c:v>
                </c:pt>
                <c:pt idx="2764">
                  <c:v>-9.473329108479934</c:v>
                </c:pt>
                <c:pt idx="2765">
                  <c:v>-16.441546520952144</c:v>
                </c:pt>
                <c:pt idx="2766">
                  <c:v>12.340906933267302</c:v>
                </c:pt>
                <c:pt idx="2767">
                  <c:v>12.101570474092297</c:v>
                </c:pt>
                <c:pt idx="2768">
                  <c:v>-13.504043109760397</c:v>
                </c:pt>
                <c:pt idx="2769">
                  <c:v>-8.0138164541270687</c:v>
                </c:pt>
                <c:pt idx="2770">
                  <c:v>14.148400673315566</c:v>
                </c:pt>
                <c:pt idx="2771">
                  <c:v>4.7648099435338995</c:v>
                </c:pt>
                <c:pt idx="2772">
                  <c:v>-16.118438129703506</c:v>
                </c:pt>
                <c:pt idx="2773">
                  <c:v>-1.5414184025176176</c:v>
                </c:pt>
                <c:pt idx="2774">
                  <c:v>19.351463833911978</c:v>
                </c:pt>
                <c:pt idx="2775">
                  <c:v>-2.6679010144176369</c:v>
                </c:pt>
                <c:pt idx="2776">
                  <c:v>-19.141840043746722</c:v>
                </c:pt>
                <c:pt idx="2777">
                  <c:v>6.6859716385205674</c:v>
                </c:pt>
                <c:pt idx="2778">
                  <c:v>16.159549834945555</c:v>
                </c:pt>
                <c:pt idx="2779">
                  <c:v>-8.9512889362648576</c:v>
                </c:pt>
                <c:pt idx="2780">
                  <c:v>-11.758422256902938</c:v>
                </c:pt>
                <c:pt idx="2781">
                  <c:v>10.489364464718607</c:v>
                </c:pt>
                <c:pt idx="2782">
                  <c:v>9.1471636205937283</c:v>
                </c:pt>
                <c:pt idx="2783">
                  <c:v>-13.180330955816858</c:v>
                </c:pt>
                <c:pt idx="2784">
                  <c:v>-6.8858794396275833</c:v>
                </c:pt>
                <c:pt idx="2785">
                  <c:v>16.025813874559997</c:v>
                </c:pt>
                <c:pt idx="2786">
                  <c:v>4.0644784608600162</c:v>
                </c:pt>
                <c:pt idx="2787">
                  <c:v>-19.169390636185085</c:v>
                </c:pt>
                <c:pt idx="2788">
                  <c:v>-2.315465005678239E-2</c:v>
                </c:pt>
                <c:pt idx="2789">
                  <c:v>18.255711097410192</c:v>
                </c:pt>
                <c:pt idx="2790">
                  <c:v>-3.776165078401776</c:v>
                </c:pt>
                <c:pt idx="2791">
                  <c:v>-14.943354881196827</c:v>
                </c:pt>
                <c:pt idx="2792">
                  <c:v>6.3476499720367494</c:v>
                </c:pt>
                <c:pt idx="2793">
                  <c:v>12.365476975636522</c:v>
                </c:pt>
                <c:pt idx="2794">
                  <c:v>-8.7322982598140104</c:v>
                </c:pt>
                <c:pt idx="2795">
                  <c:v>-10.589190987260361</c:v>
                </c:pt>
                <c:pt idx="2796">
                  <c:v>12.187491941074866</c:v>
                </c:pt>
                <c:pt idx="2797">
                  <c:v>8.9831088200196501</c:v>
                </c:pt>
                <c:pt idx="2798">
                  <c:v>-15.484597960330916</c:v>
                </c:pt>
                <c:pt idx="2799">
                  <c:v>-6.3566368119662302</c:v>
                </c:pt>
                <c:pt idx="2800">
                  <c:v>17.308472322726278</c:v>
                </c:pt>
                <c:pt idx="2801">
                  <c:v>2.3054127913759848</c:v>
                </c:pt>
                <c:pt idx="2802">
                  <c:v>-15.725427446273056</c:v>
                </c:pt>
                <c:pt idx="2803">
                  <c:v>1.192689567969333</c:v>
                </c:pt>
                <c:pt idx="2804">
                  <c:v>13.130036748880366</c:v>
                </c:pt>
                <c:pt idx="2805">
                  <c:v>-4.0545927934858472</c:v>
                </c:pt>
                <c:pt idx="2806">
                  <c:v>-12.317289570142307</c:v>
                </c:pt>
                <c:pt idx="2807">
                  <c:v>6.911844413856838</c:v>
                </c:pt>
                <c:pt idx="2808">
                  <c:v>12.175349681423533</c:v>
                </c:pt>
                <c:pt idx="2809">
                  <c:v>-11.192281915358258</c:v>
                </c:pt>
                <c:pt idx="2810">
                  <c:v>-11.12174751767296</c:v>
                </c:pt>
                <c:pt idx="2811">
                  <c:v>14.289337545248509</c:v>
                </c:pt>
                <c:pt idx="2812">
                  <c:v>8.4803188706470927</c:v>
                </c:pt>
                <c:pt idx="2813">
                  <c:v>-16.591404914412905</c:v>
                </c:pt>
                <c:pt idx="2814">
                  <c:v>-4.481398929348881</c:v>
                </c:pt>
                <c:pt idx="2815">
                  <c:v>15.036849483371103</c:v>
                </c:pt>
                <c:pt idx="2816">
                  <c:v>0.74361919130897469</c:v>
                </c:pt>
                <c:pt idx="2817">
                  <c:v>-14.20830740946762</c:v>
                </c:pt>
                <c:pt idx="2818">
                  <c:v>2.2973430438165625</c:v>
                </c:pt>
                <c:pt idx="2819">
                  <c:v>12.627103665229749</c:v>
                </c:pt>
                <c:pt idx="2820">
                  <c:v>-5.1393161689283273</c:v>
                </c:pt>
                <c:pt idx="2821">
                  <c:v>-12.445271151263322</c:v>
                </c:pt>
                <c:pt idx="2822">
                  <c:v>8.3616825656093248</c:v>
                </c:pt>
                <c:pt idx="2823">
                  <c:v>11.228555120919262</c:v>
                </c:pt>
                <c:pt idx="2824">
                  <c:v>-11.299110638118572</c:v>
                </c:pt>
                <c:pt idx="2825">
                  <c:v>-8.7912102380172463</c:v>
                </c:pt>
                <c:pt idx="2826">
                  <c:v>12.641764942520846</c:v>
                </c:pt>
                <c:pt idx="2827">
                  <c:v>5.7164160025909219</c:v>
                </c:pt>
                <c:pt idx="2828">
                  <c:v>-13.315199372358338</c:v>
                </c:pt>
                <c:pt idx="2829">
                  <c:v>-2.4880228171781846</c:v>
                </c:pt>
                <c:pt idx="2830">
                  <c:v>13.633160064496268</c:v>
                </c:pt>
                <c:pt idx="2831">
                  <c:v>-0.47470586978979895</c:v>
                </c:pt>
                <c:pt idx="2832">
                  <c:v>-13.328588384206579</c:v>
                </c:pt>
                <c:pt idx="2833">
                  <c:v>3.3759092716655044</c:v>
                </c:pt>
                <c:pt idx="2834">
                  <c:v>12.450195939346278</c:v>
                </c:pt>
                <c:pt idx="2835">
                  <c:v>-5.9024173871878567</c:v>
                </c:pt>
                <c:pt idx="2836">
                  <c:v>-10.387845990699264</c:v>
                </c:pt>
                <c:pt idx="2837">
                  <c:v>7.8115007753251913</c:v>
                </c:pt>
                <c:pt idx="2838">
                  <c:v>8.1177899301959489</c:v>
                </c:pt>
                <c:pt idx="2839">
                  <c:v>-8.9404181759776087</c:v>
                </c:pt>
                <c:pt idx="2840">
                  <c:v>-5.456045291036367</c:v>
                </c:pt>
                <c:pt idx="2841">
                  <c:v>8.9589454065297538</c:v>
                </c:pt>
                <c:pt idx="2842">
                  <c:v>3.1554368163441744</c:v>
                </c:pt>
                <c:pt idx="2843">
                  <c:v>-10.263556787566429</c:v>
                </c:pt>
                <c:pt idx="2844">
                  <c:v>-1.0455892501696895</c:v>
                </c:pt>
                <c:pt idx="2845">
                  <c:v>10.138022817692939</c:v>
                </c:pt>
                <c:pt idx="2846">
                  <c:v>-1.272371701354406</c:v>
                </c:pt>
                <c:pt idx="2847">
                  <c:v>-10.859211733201853</c:v>
                </c:pt>
                <c:pt idx="2848">
                  <c:v>3.7242102797341152</c:v>
                </c:pt>
                <c:pt idx="2849">
                  <c:v>10.033328081865145</c:v>
                </c:pt>
                <c:pt idx="2850">
                  <c:v>-5.8435953334046928</c:v>
                </c:pt>
                <c:pt idx="2851">
                  <c:v>-8.0728902631282669</c:v>
                </c:pt>
                <c:pt idx="2852">
                  <c:v>6.8641165885840634</c:v>
                </c:pt>
                <c:pt idx="2853">
                  <c:v>5.898043345649886</c:v>
                </c:pt>
                <c:pt idx="2854">
                  <c:v>-7.5582567523290924</c:v>
                </c:pt>
                <c:pt idx="2855">
                  <c:v>-3.793175854472135</c:v>
                </c:pt>
                <c:pt idx="2856">
                  <c:v>7.876495190551803</c:v>
                </c:pt>
                <c:pt idx="2857">
                  <c:v>1.9390707367178346</c:v>
                </c:pt>
                <c:pt idx="2858">
                  <c:v>-8.4371550293668527</c:v>
                </c:pt>
                <c:pt idx="2859">
                  <c:v>-0.13946288556024564</c:v>
                </c:pt>
                <c:pt idx="2860">
                  <c:v>9.3701478180296753</c:v>
                </c:pt>
                <c:pt idx="2861">
                  <c:v>-2.0003956107282299</c:v>
                </c:pt>
                <c:pt idx="2862">
                  <c:v>-9.5124341762633993</c:v>
                </c:pt>
                <c:pt idx="2863">
                  <c:v>4.1474714331794189</c:v>
                </c:pt>
                <c:pt idx="2864">
                  <c:v>8.5484306876505229</c:v>
                </c:pt>
                <c:pt idx="2865">
                  <c:v>-5.6459087115807378</c:v>
                </c:pt>
                <c:pt idx="2866">
                  <c:v>-6.1357561618380485</c:v>
                </c:pt>
                <c:pt idx="2867">
                  <c:v>6.0191564731642737</c:v>
                </c:pt>
                <c:pt idx="2868">
                  <c:v>4.3165587591814463</c:v>
                </c:pt>
                <c:pt idx="2869">
                  <c:v>-6.83595164041306</c:v>
                </c:pt>
                <c:pt idx="2870">
                  <c:v>-2.8580578405083119</c:v>
                </c:pt>
                <c:pt idx="2871">
                  <c:v>7.6199355507419222</c:v>
                </c:pt>
                <c:pt idx="2872">
                  <c:v>1.1684239437894537</c:v>
                </c:pt>
                <c:pt idx="2873">
                  <c:v>-8.056960606859521</c:v>
                </c:pt>
                <c:pt idx="2874">
                  <c:v>0.59334844730611669</c:v>
                </c:pt>
                <c:pt idx="2875">
                  <c:v>8.1577168233341251</c:v>
                </c:pt>
                <c:pt idx="2876">
                  <c:v>-2.2953628719013235</c:v>
                </c:pt>
                <c:pt idx="2877">
                  <c:v>-7.6203769640149117</c:v>
                </c:pt>
                <c:pt idx="2878">
                  <c:v>3.9680991117774234</c:v>
                </c:pt>
                <c:pt idx="2879">
                  <c:v>5.9123198631544929</c:v>
                </c:pt>
                <c:pt idx="2880">
                  <c:v>-4.815923433213384</c:v>
                </c:pt>
                <c:pt idx="2881">
                  <c:v>-5.1674143843143003</c:v>
                </c:pt>
                <c:pt idx="2882">
                  <c:v>6.4156989004403684</c:v>
                </c:pt>
                <c:pt idx="2883">
                  <c:v>3.9587155898060664</c:v>
                </c:pt>
                <c:pt idx="2884">
                  <c:v>-8.2634183568823225</c:v>
                </c:pt>
                <c:pt idx="2885">
                  <c:v>-2.5819976843814088</c:v>
                </c:pt>
                <c:pt idx="2886">
                  <c:v>8.4199161528684012</c:v>
                </c:pt>
                <c:pt idx="2887">
                  <c:v>0.50575951305032729</c:v>
                </c:pt>
                <c:pt idx="2888">
                  <c:v>-6.6938973967178246</c:v>
                </c:pt>
                <c:pt idx="2889">
                  <c:v>0.92427198105980279</c:v>
                </c:pt>
                <c:pt idx="2890">
                  <c:v>5.6768247565764067</c:v>
                </c:pt>
                <c:pt idx="2891">
                  <c:v>-2.2982666363421353</c:v>
                </c:pt>
                <c:pt idx="2892">
                  <c:v>-6.7283344282632109</c:v>
                </c:pt>
                <c:pt idx="2893">
                  <c:v>5.5686756306716729</c:v>
                </c:pt>
                <c:pt idx="2894">
                  <c:v>8.8744360881978608</c:v>
                </c:pt>
                <c:pt idx="2895">
                  <c:v>-8.892804373943564</c:v>
                </c:pt>
                <c:pt idx="2896">
                  <c:v>-7.0961660685048011</c:v>
                </c:pt>
                <c:pt idx="2897">
                  <c:v>9.6574970068937542</c:v>
                </c:pt>
                <c:pt idx="2898">
                  <c:v>4.4232536057560941</c:v>
                </c:pt>
                <c:pt idx="2899">
                  <c:v>-9.860760409706387</c:v>
                </c:pt>
                <c:pt idx="2900">
                  <c:v>-1.8108870139825473</c:v>
                </c:pt>
                <c:pt idx="2901">
                  <c:v>7.4285519265959268</c:v>
                </c:pt>
                <c:pt idx="2902">
                  <c:v>-0.12913564298717659</c:v>
                </c:pt>
                <c:pt idx="2903">
                  <c:v>-5.7602199672747796</c:v>
                </c:pt>
                <c:pt idx="2904">
                  <c:v>1.2960146623026509</c:v>
                </c:pt>
                <c:pt idx="2905">
                  <c:v>6.1419802489829154</c:v>
                </c:pt>
                <c:pt idx="2906">
                  <c:v>-4.2311264959358379</c:v>
                </c:pt>
                <c:pt idx="2907">
                  <c:v>-10.681811541241713</c:v>
                </c:pt>
                <c:pt idx="2908">
                  <c:v>9.131600073596239</c:v>
                </c:pt>
                <c:pt idx="2909">
                  <c:v>10.209132306925591</c:v>
                </c:pt>
                <c:pt idx="2910">
                  <c:v>-10.889940628693649</c:v>
                </c:pt>
                <c:pt idx="2911">
                  <c:v>-7.0250635112384812</c:v>
                </c:pt>
                <c:pt idx="2912">
                  <c:v>11.189829304565329</c:v>
                </c:pt>
                <c:pt idx="2913">
                  <c:v>3.6024641480545978</c:v>
                </c:pt>
                <c:pt idx="2914">
                  <c:v>-9.6199764632345239</c:v>
                </c:pt>
                <c:pt idx="2915">
                  <c:v>-1.0824518935683385</c:v>
                </c:pt>
                <c:pt idx="2916">
                  <c:v>8.6134000368766657</c:v>
                </c:pt>
                <c:pt idx="2917">
                  <c:v>-0.88740199802510844</c:v>
                </c:pt>
                <c:pt idx="2918">
                  <c:v>-9.456606504925082</c:v>
                </c:pt>
                <c:pt idx="2919">
                  <c:v>3.4684391123587801</c:v>
                </c:pt>
                <c:pt idx="2920">
                  <c:v>10.009369532435251</c:v>
                </c:pt>
                <c:pt idx="2921">
                  <c:v>-5.7873601814543427</c:v>
                </c:pt>
                <c:pt idx="2922">
                  <c:v>-8.7008776906606862</c:v>
                </c:pt>
                <c:pt idx="2923">
                  <c:v>7.281393479542273</c:v>
                </c:pt>
                <c:pt idx="2924">
                  <c:v>6.4090748483209623</c:v>
                </c:pt>
                <c:pt idx="2925">
                  <c:v>-7.8992935868721181</c:v>
                </c:pt>
                <c:pt idx="2926">
                  <c:v>-3.9257001800170745</c:v>
                </c:pt>
                <c:pt idx="2927">
                  <c:v>7.7943081826632383</c:v>
                </c:pt>
                <c:pt idx="2928">
                  <c:v>2.2416733462178535</c:v>
                </c:pt>
                <c:pt idx="2929">
                  <c:v>-10.429218484869638</c:v>
                </c:pt>
                <c:pt idx="2930">
                  <c:v>-0.36647329862416672</c:v>
                </c:pt>
                <c:pt idx="2931">
                  <c:v>13.804247626862578</c:v>
                </c:pt>
                <c:pt idx="2932">
                  <c:v>-2.8806205883725582</c:v>
                </c:pt>
                <c:pt idx="2933">
                  <c:v>-14.825269001278203</c:v>
                </c:pt>
                <c:pt idx="2934">
                  <c:v>5.7907518312365758</c:v>
                </c:pt>
                <c:pt idx="2935">
                  <c:v>11.079071774497374</c:v>
                </c:pt>
                <c:pt idx="2936">
                  <c:v>-6.519835991798792</c:v>
                </c:pt>
                <c:pt idx="2937">
                  <c:v>-6.9451564800845258</c:v>
                </c:pt>
                <c:pt idx="2938">
                  <c:v>6.6030518094987389</c:v>
                </c:pt>
                <c:pt idx="2939">
                  <c:v>5.0200786279576919</c:v>
                </c:pt>
                <c:pt idx="2940">
                  <c:v>-7.5902314962310573</c:v>
                </c:pt>
                <c:pt idx="2941">
                  <c:v>-3.3917100942743641</c:v>
                </c:pt>
                <c:pt idx="2942">
                  <c:v>10.460350980522325</c:v>
                </c:pt>
                <c:pt idx="2943">
                  <c:v>2.1462003205829219</c:v>
                </c:pt>
                <c:pt idx="2944">
                  <c:v>-14.433734628304101</c:v>
                </c:pt>
                <c:pt idx="2945">
                  <c:v>0.85731964261824234</c:v>
                </c:pt>
                <c:pt idx="2946">
                  <c:v>15.561003573274839</c:v>
                </c:pt>
                <c:pt idx="2947">
                  <c:v>-4.1016976627554138</c:v>
                </c:pt>
                <c:pt idx="2948">
                  <c:v>-12.831289067036975</c:v>
                </c:pt>
                <c:pt idx="2949">
                  <c:v>6.1159993547863207</c:v>
                </c:pt>
                <c:pt idx="2950">
                  <c:v>9.903373422081744</c:v>
                </c:pt>
                <c:pt idx="2951">
                  <c:v>-7.7188107952708318</c:v>
                </c:pt>
                <c:pt idx="2952">
                  <c:v>-7.8038283156509234</c:v>
                </c:pt>
                <c:pt idx="2953">
                  <c:v>9.4129928762244468</c:v>
                </c:pt>
                <c:pt idx="2954">
                  <c:v>6.4625825712992153</c:v>
                </c:pt>
                <c:pt idx="2955">
                  <c:v>-13.487365988967779</c:v>
                </c:pt>
                <c:pt idx="2956">
                  <c:v>-4.5388308563927646</c:v>
                </c:pt>
                <c:pt idx="2957">
                  <c:v>14.758685834951311</c:v>
                </c:pt>
                <c:pt idx="2958">
                  <c:v>1.1507293921646491</c:v>
                </c:pt>
                <c:pt idx="2959">
                  <c:v>-13.439669953888227</c:v>
                </c:pt>
                <c:pt idx="2960">
                  <c:v>1.7453284403899523</c:v>
                </c:pt>
                <c:pt idx="2961">
                  <c:v>11.314428541670296</c:v>
                </c:pt>
                <c:pt idx="2962">
                  <c:v>-4.0509345087401902</c:v>
                </c:pt>
                <c:pt idx="2963">
                  <c:v>-10.637033552868628</c:v>
                </c:pt>
                <c:pt idx="2964">
                  <c:v>6.845576390925233</c:v>
                </c:pt>
                <c:pt idx="2965">
                  <c:v>9.6268015776616416</c:v>
                </c:pt>
                <c:pt idx="2966">
                  <c:v>-9.4212443848570437</c:v>
                </c:pt>
                <c:pt idx="2967">
                  <c:v>-8.5914236542904838</c:v>
                </c:pt>
                <c:pt idx="2968">
                  <c:v>12.550461609754526</c:v>
                </c:pt>
                <c:pt idx="2969">
                  <c:v>6.3606764562280045</c:v>
                </c:pt>
                <c:pt idx="2970">
                  <c:v>-14.128222143835746</c:v>
                </c:pt>
                <c:pt idx="2971">
                  <c:v>-2.9636608718463533</c:v>
                </c:pt>
                <c:pt idx="2972">
                  <c:v>12.783136931624901</c:v>
                </c:pt>
                <c:pt idx="2973">
                  <c:v>-6.9559510899666346E-2</c:v>
                </c:pt>
                <c:pt idx="2974">
                  <c:v>-11.827156907894167</c:v>
                </c:pt>
                <c:pt idx="2975">
                  <c:v>2.6814606812427728</c:v>
                </c:pt>
                <c:pt idx="2976">
                  <c:v>12.089566377109005</c:v>
                </c:pt>
                <c:pt idx="2977">
                  <c:v>-6.0259082473059795</c:v>
                </c:pt>
                <c:pt idx="2978">
                  <c:v>-12.269252894217853</c:v>
                </c:pt>
                <c:pt idx="2979">
                  <c:v>8.9749803534520947</c:v>
                </c:pt>
                <c:pt idx="2980">
                  <c:v>10.466684500519088</c:v>
                </c:pt>
                <c:pt idx="2981">
                  <c:v>-11.396457463179731</c:v>
                </c:pt>
                <c:pt idx="2982">
                  <c:v>-7.4102635217474297</c:v>
                </c:pt>
                <c:pt idx="2983">
                  <c:v>11.216760085822463</c:v>
                </c:pt>
                <c:pt idx="2984">
                  <c:v>4.0538945025733506</c:v>
                </c:pt>
                <c:pt idx="2985">
                  <c:v>-10.982825563337105</c:v>
                </c:pt>
                <c:pt idx="2986">
                  <c:v>-1.4577297934134432</c:v>
                </c:pt>
                <c:pt idx="2987">
                  <c:v>11.686584196170468</c:v>
                </c:pt>
                <c:pt idx="2988">
                  <c:v>-1.0969164456682214</c:v>
                </c:pt>
                <c:pt idx="2989">
                  <c:v>-12.543548631348029</c:v>
                </c:pt>
                <c:pt idx="2990">
                  <c:v>4.2798658692052038</c:v>
                </c:pt>
                <c:pt idx="2991">
                  <c:v>13.301247255666745</c:v>
                </c:pt>
                <c:pt idx="2992">
                  <c:v>-7.610714086724883</c:v>
                </c:pt>
                <c:pt idx="2993">
                  <c:v>-12.55307168438779</c:v>
                </c:pt>
                <c:pt idx="2994">
                  <c:v>10.764288514995371</c:v>
                </c:pt>
                <c:pt idx="2995">
                  <c:v>9.5332857188598208</c:v>
                </c:pt>
                <c:pt idx="2996">
                  <c:v>-11.280648140905051</c:v>
                </c:pt>
                <c:pt idx="2997">
                  <c:v>-6.2143766061173684</c:v>
                </c:pt>
                <c:pt idx="2998">
                  <c:v>12.442054675855495</c:v>
                </c:pt>
                <c:pt idx="2999">
                  <c:v>3.5211487399507568</c:v>
                </c:pt>
                <c:pt idx="3000">
                  <c:v>-13.226039035600316</c:v>
                </c:pt>
                <c:pt idx="3001">
                  <c:v>-0.58633757597137337</c:v>
                </c:pt>
                <c:pt idx="3002">
                  <c:v>13.191821303891977</c:v>
                </c:pt>
                <c:pt idx="3003">
                  <c:v>-2.3759714329172064</c:v>
                </c:pt>
                <c:pt idx="3004">
                  <c:v>-13.403250345307262</c:v>
                </c:pt>
                <c:pt idx="3005">
                  <c:v>5.4263202198553309</c:v>
                </c:pt>
                <c:pt idx="3006">
                  <c:v>12.032044216784339</c:v>
                </c:pt>
                <c:pt idx="3007">
                  <c:v>-8.0174854598096399</c:v>
                </c:pt>
                <c:pt idx="3008">
                  <c:v>-10.49898964126753</c:v>
                </c:pt>
                <c:pt idx="3009">
                  <c:v>10.382703728604787</c:v>
                </c:pt>
                <c:pt idx="3010">
                  <c:v>8.0395853970253839</c:v>
                </c:pt>
                <c:pt idx="3011">
                  <c:v>-12.318496200508221</c:v>
                </c:pt>
                <c:pt idx="3012">
                  <c:v>-5.64217495153411</c:v>
                </c:pt>
                <c:pt idx="3013">
                  <c:v>13.980069237681375</c:v>
                </c:pt>
                <c:pt idx="3014">
                  <c:v>2.6447720743813918</c:v>
                </c:pt>
                <c:pt idx="3015">
                  <c:v>-14.953048219750478</c:v>
                </c:pt>
                <c:pt idx="3016">
                  <c:v>0.60350352373866434</c:v>
                </c:pt>
                <c:pt idx="3017">
                  <c:v>13.828680373952208</c:v>
                </c:pt>
                <c:pt idx="3018">
                  <c:v>-3.5021908516009188</c:v>
                </c:pt>
                <c:pt idx="3019">
                  <c:v>-12.465490366816798</c:v>
                </c:pt>
                <c:pt idx="3020">
                  <c:v>6.1865237048171862</c:v>
                </c:pt>
                <c:pt idx="3021">
                  <c:v>10.811831170060906</c:v>
                </c:pt>
                <c:pt idx="3022">
                  <c:v>-8.2401424773026726</c:v>
                </c:pt>
                <c:pt idx="3023">
                  <c:v>-8.8032969453437104</c:v>
                </c:pt>
                <c:pt idx="3024">
                  <c:v>10.430737323218116</c:v>
                </c:pt>
                <c:pt idx="3025">
                  <c:v>6.6739133186236765</c:v>
                </c:pt>
                <c:pt idx="3026">
                  <c:v>-12.077647537239519</c:v>
                </c:pt>
                <c:pt idx="3027">
                  <c:v>-4.322233158089559</c:v>
                </c:pt>
                <c:pt idx="3028">
                  <c:v>14.176445986949858</c:v>
                </c:pt>
                <c:pt idx="3029">
                  <c:v>1.3577012548563365</c:v>
                </c:pt>
                <c:pt idx="3030">
                  <c:v>-14.458763753751317</c:v>
                </c:pt>
                <c:pt idx="3031">
                  <c:v>1.8575506480175838</c:v>
                </c:pt>
                <c:pt idx="3032">
                  <c:v>14.056741611287302</c:v>
                </c:pt>
                <c:pt idx="3033">
                  <c:v>-4.716995124846826</c:v>
                </c:pt>
                <c:pt idx="3034">
                  <c:v>-12.11075082581262</c:v>
                </c:pt>
                <c:pt idx="3035">
                  <c:v>7.1531508536050978</c:v>
                </c:pt>
                <c:pt idx="3036">
                  <c:v>10.119377361703743</c:v>
                </c:pt>
                <c:pt idx="3037">
                  <c:v>-9.0882789372783179</c:v>
                </c:pt>
                <c:pt idx="3038">
                  <c:v>-7.7835445278167565</c:v>
                </c:pt>
                <c:pt idx="3039">
                  <c:v>10.21506576873028</c:v>
                </c:pt>
                <c:pt idx="3040">
                  <c:v>5.1349754540908128</c:v>
                </c:pt>
                <c:pt idx="3041">
                  <c:v>-11.077657500984527</c:v>
                </c:pt>
                <c:pt idx="3042">
                  <c:v>-2.6786959091728444</c:v>
                </c:pt>
                <c:pt idx="3043">
                  <c:v>11.614118227787639</c:v>
                </c:pt>
                <c:pt idx="3044">
                  <c:v>9.9726653728193698E-2</c:v>
                </c:pt>
                <c:pt idx="3045">
                  <c:v>-11.303797440912755</c:v>
                </c:pt>
                <c:pt idx="3046">
                  <c:v>2.3844646980997086</c:v>
                </c:pt>
                <c:pt idx="3047">
                  <c:v>10.485088558923314</c:v>
                </c:pt>
                <c:pt idx="3048">
                  <c:v>-4.5456034303497512</c:v>
                </c:pt>
                <c:pt idx="3049">
                  <c:v>-9.2486415752645232</c:v>
                </c:pt>
                <c:pt idx="3050">
                  <c:v>6.5473986951504175</c:v>
                </c:pt>
                <c:pt idx="3051">
                  <c:v>7.8990255045401092</c:v>
                </c:pt>
                <c:pt idx="3052">
                  <c:v>-8.5064654782119877</c:v>
                </c:pt>
                <c:pt idx="3053">
                  <c:v>-5.8813706504918333</c:v>
                </c:pt>
                <c:pt idx="3054">
                  <c:v>9.0202780786186292</c:v>
                </c:pt>
                <c:pt idx="3055">
                  <c:v>3.5270676248448551</c:v>
                </c:pt>
                <c:pt idx="3056">
                  <c:v>-8.993531942199402</c:v>
                </c:pt>
                <c:pt idx="3057">
                  <c:v>-1.2649060614411249</c:v>
                </c:pt>
                <c:pt idx="3058">
                  <c:v>8.9673130590611283</c:v>
                </c:pt>
                <c:pt idx="3059">
                  <c:v>-0.67600202417286304</c:v>
                </c:pt>
                <c:pt idx="3060">
                  <c:v>-8.0042841049172697</c:v>
                </c:pt>
                <c:pt idx="3061">
                  <c:v>2.4049126213118766</c:v>
                </c:pt>
                <c:pt idx="3062">
                  <c:v>8.2694531657143617</c:v>
                </c:pt>
                <c:pt idx="3063">
                  <c:v>-4.7782540820348771</c:v>
                </c:pt>
                <c:pt idx="3064">
                  <c:v>-8.2328162194426469</c:v>
                </c:pt>
                <c:pt idx="3065">
                  <c:v>7.2825159916752265</c:v>
                </c:pt>
                <c:pt idx="3066">
                  <c:v>7.3731928735609431</c:v>
                </c:pt>
                <c:pt idx="3067">
                  <c:v>-9.1867691623545973</c:v>
                </c:pt>
                <c:pt idx="3068">
                  <c:v>-5.1618381697997986</c:v>
                </c:pt>
                <c:pt idx="3069">
                  <c:v>8.948657407007639</c:v>
                </c:pt>
                <c:pt idx="3070">
                  <c:v>2.4849133512720476</c:v>
                </c:pt>
                <c:pt idx="3071">
                  <c:v>-9.021120867421148</c:v>
                </c:pt>
                <c:pt idx="3072">
                  <c:v>-0.52760484308386757</c:v>
                </c:pt>
                <c:pt idx="3073">
                  <c:v>8.9630943327675503</c:v>
                </c:pt>
                <c:pt idx="3074">
                  <c:v>-1.6717304227708984</c:v>
                </c:pt>
                <c:pt idx="3075">
                  <c:v>-12.03877337833093</c:v>
                </c:pt>
                <c:pt idx="3076">
                  <c:v>5.2845710371761712</c:v>
                </c:pt>
                <c:pt idx="3077">
                  <c:v>13.069418060886179</c:v>
                </c:pt>
                <c:pt idx="3078">
                  <c:v>-8.3070912086308688</c:v>
                </c:pt>
                <c:pt idx="3079">
                  <c:v>-10.756147084055138</c:v>
                </c:pt>
                <c:pt idx="3080">
                  <c:v>10.19656369310221</c:v>
                </c:pt>
                <c:pt idx="3081">
                  <c:v>7.612832721020415</c:v>
                </c:pt>
                <c:pt idx="3082">
                  <c:v>-9.8315104805454681</c:v>
                </c:pt>
                <c:pt idx="3083">
                  <c:v>-4.1970114449218778</c:v>
                </c:pt>
                <c:pt idx="3084">
                  <c:v>9.3460248966796158</c:v>
                </c:pt>
                <c:pt idx="3085">
                  <c:v>1.798457308396427</c:v>
                </c:pt>
                <c:pt idx="3086">
                  <c:v>-9.1947185767715087</c:v>
                </c:pt>
                <c:pt idx="3087">
                  <c:v>0.26965967145722769</c:v>
                </c:pt>
                <c:pt idx="3088">
                  <c:v>12.515033052648318</c:v>
                </c:pt>
                <c:pt idx="3089">
                  <c:v>-3.912555194770662</c:v>
                </c:pt>
                <c:pt idx="3090">
                  <c:v>-16.56692564619668</c:v>
                </c:pt>
                <c:pt idx="3091">
                  <c:v>8.02739883823409</c:v>
                </c:pt>
                <c:pt idx="3092">
                  <c:v>14.467508651038118</c:v>
                </c:pt>
                <c:pt idx="3093">
                  <c:v>-10.34232579376693</c:v>
                </c:pt>
                <c:pt idx="3094">
                  <c:v>-10.53071395504897</c:v>
                </c:pt>
                <c:pt idx="3095">
                  <c:v>11.303831304832437</c:v>
                </c:pt>
                <c:pt idx="3096">
                  <c:v>7.0895941230606585</c:v>
                </c:pt>
                <c:pt idx="3097">
                  <c:v>-11.696361800163675</c:v>
                </c:pt>
                <c:pt idx="3098">
                  <c:v>-4.07670167987136</c:v>
                </c:pt>
                <c:pt idx="3099">
                  <c:v>12.118747909244977</c:v>
                </c:pt>
                <c:pt idx="3100">
                  <c:v>1.3929535266136037</c:v>
                </c:pt>
                <c:pt idx="3101">
                  <c:v>-14.060257719395958</c:v>
                </c:pt>
                <c:pt idx="3102">
                  <c:v>1.6614663612219891</c:v>
                </c:pt>
                <c:pt idx="3103">
                  <c:v>14.265635959285605</c:v>
                </c:pt>
                <c:pt idx="3104">
                  <c:v>-4.6396761991250832</c:v>
                </c:pt>
                <c:pt idx="3105">
                  <c:v>-12.429149482423435</c:v>
                </c:pt>
                <c:pt idx="3106">
                  <c:v>6.8552719702329599</c:v>
                </c:pt>
                <c:pt idx="3107">
                  <c:v>9.4183072213630279</c:v>
                </c:pt>
                <c:pt idx="3108">
                  <c:v>-7.7358824716911849</c:v>
                </c:pt>
                <c:pt idx="3109">
                  <c:v>-7.0077261457568092</c:v>
                </c:pt>
                <c:pt idx="3110">
                  <c:v>10.292276591648358</c:v>
                </c:pt>
                <c:pt idx="3111">
                  <c:v>6.2848029710321818</c:v>
                </c:pt>
                <c:pt idx="3112">
                  <c:v>-14.756078430720951</c:v>
                </c:pt>
                <c:pt idx="3113">
                  <c:v>-4.1922228213985795</c:v>
                </c:pt>
                <c:pt idx="3114">
                  <c:v>18.505750820008672</c:v>
                </c:pt>
                <c:pt idx="3115">
                  <c:v>0.4379972060806635</c:v>
                </c:pt>
                <c:pt idx="3116">
                  <c:v>-18.012305997850095</c:v>
                </c:pt>
                <c:pt idx="3117">
                  <c:v>3.1843546477300149</c:v>
                </c:pt>
                <c:pt idx="3118">
                  <c:v>13.526856636214765</c:v>
                </c:pt>
                <c:pt idx="3119">
                  <c:v>-5.1889623608151094</c:v>
                </c:pt>
                <c:pt idx="3120">
                  <c:v>-10.208034254877989</c:v>
                </c:pt>
                <c:pt idx="3121">
                  <c:v>6.6752867959606563</c:v>
                </c:pt>
                <c:pt idx="3122">
                  <c:v>8.2707880170574057</c:v>
                </c:pt>
                <c:pt idx="3123">
                  <c:v>-9.3146019544412209</c:v>
                </c:pt>
                <c:pt idx="3124">
                  <c:v>-7.6747777799323345</c:v>
                </c:pt>
                <c:pt idx="3125">
                  <c:v>13.389440346107079</c:v>
                </c:pt>
                <c:pt idx="3126">
                  <c:v>6.3178673145238093</c:v>
                </c:pt>
                <c:pt idx="3127">
                  <c:v>-17.747821412147662</c:v>
                </c:pt>
                <c:pt idx="3128">
                  <c:v>-2.8960752120998614</c:v>
                </c:pt>
                <c:pt idx="3129">
                  <c:v>17.2304201087282</c:v>
                </c:pt>
                <c:pt idx="3130">
                  <c:v>-0.99332478682211411</c:v>
                </c:pt>
                <c:pt idx="3131">
                  <c:v>-14.57470800200211</c:v>
                </c:pt>
                <c:pt idx="3132">
                  <c:v>3.9322550749766529</c:v>
                </c:pt>
                <c:pt idx="3133">
                  <c:v>12.722093860117264</c:v>
                </c:pt>
                <c:pt idx="3134">
                  <c:v>-6.6053996082071267</c:v>
                </c:pt>
                <c:pt idx="3135">
                  <c:v>-11.458633835573583</c:v>
                </c:pt>
                <c:pt idx="3136">
                  <c:v>10.115916257389136</c:v>
                </c:pt>
                <c:pt idx="3137">
                  <c:v>11.134230851233468</c:v>
                </c:pt>
                <c:pt idx="3138">
                  <c:v>-13.853113806243647</c:v>
                </c:pt>
                <c:pt idx="3139">
                  <c:v>-8.2952219809127605</c:v>
                </c:pt>
                <c:pt idx="3140">
                  <c:v>14.888260097831315</c:v>
                </c:pt>
                <c:pt idx="3141">
                  <c:v>4.3845347315421392</c:v>
                </c:pt>
                <c:pt idx="3142">
                  <c:v>-13.691641964913861</c:v>
                </c:pt>
                <c:pt idx="3143">
                  <c:v>-0.92917761602882853</c:v>
                </c:pt>
                <c:pt idx="3144">
                  <c:v>12.109944459727917</c:v>
                </c:pt>
                <c:pt idx="3145">
                  <c:v>-1.8291476946094338</c:v>
                </c:pt>
                <c:pt idx="3146">
                  <c:v>-12.437819185431696</c:v>
                </c:pt>
                <c:pt idx="3147">
                  <c:v>4.6745266034954946</c:v>
                </c:pt>
                <c:pt idx="3148">
                  <c:v>12.000636549838919</c:v>
                </c:pt>
                <c:pt idx="3149">
                  <c:v>-8.1706610495994116</c:v>
                </c:pt>
                <c:pt idx="3150">
                  <c:v>-11.825294058499432</c:v>
                </c:pt>
                <c:pt idx="3151">
                  <c:v>11.060655197953116</c:v>
                </c:pt>
                <c:pt idx="3152">
                  <c:v>8.746657062763358</c:v>
                </c:pt>
                <c:pt idx="3153">
                  <c:v>-11.641457438594054</c:v>
                </c:pt>
                <c:pt idx="3154">
                  <c:v>-5.33330051292742</c:v>
                </c:pt>
                <c:pt idx="3155">
                  <c:v>11.415621225825999</c:v>
                </c:pt>
                <c:pt idx="3156">
                  <c:v>2.3442057760809161</c:v>
                </c:pt>
                <c:pt idx="3157">
                  <c:v>-11.195441345075043</c:v>
                </c:pt>
                <c:pt idx="3158">
                  <c:v>0.14667083253810817</c:v>
                </c:pt>
                <c:pt idx="3159">
                  <c:v>12.165104750541156</c:v>
                </c:pt>
                <c:pt idx="3160">
                  <c:v>-2.9445180162171058</c:v>
                </c:pt>
                <c:pt idx="3161">
                  <c:v>-12.479972409412662</c:v>
                </c:pt>
                <c:pt idx="3162">
                  <c:v>5.8987512241651761</c:v>
                </c:pt>
                <c:pt idx="3163">
                  <c:v>10.947698161254028</c:v>
                </c:pt>
                <c:pt idx="3164">
                  <c:v>-7.5870896449288869</c:v>
                </c:pt>
                <c:pt idx="3165">
                  <c:v>-7.9019300289532346</c:v>
                </c:pt>
                <c:pt idx="3166">
                  <c:v>7.8497840216934707</c:v>
                </c:pt>
                <c:pt idx="3167">
                  <c:v>4.9730961289468389</c:v>
                </c:pt>
                <c:pt idx="3168">
                  <c:v>-8.2075986312469755</c:v>
                </c:pt>
                <c:pt idx="3169">
                  <c:v>-3.0995615263508389</c:v>
                </c:pt>
                <c:pt idx="3170">
                  <c:v>9.2952889762619204</c:v>
                </c:pt>
                <c:pt idx="3171">
                  <c:v>1.255550659070384</c:v>
                </c:pt>
                <c:pt idx="3172">
                  <c:v>-10.900565729989262</c:v>
                </c:pt>
                <c:pt idx="3173">
                  <c:v>1.1430808300249511</c:v>
                </c:pt>
                <c:pt idx="3174">
                  <c:v>12.372781699617825</c:v>
                </c:pt>
                <c:pt idx="3175">
                  <c:v>-4.1279595368585129</c:v>
                </c:pt>
                <c:pt idx="3176">
                  <c:v>-11.745047483219579</c:v>
                </c:pt>
                <c:pt idx="3177">
                  <c:v>6.1760877156203478</c:v>
                </c:pt>
                <c:pt idx="3178">
                  <c:v>8.686977868636939</c:v>
                </c:pt>
                <c:pt idx="3179">
                  <c:v>-7.1209023563906593</c:v>
                </c:pt>
                <c:pt idx="3180">
                  <c:v>-6.6691443482456796</c:v>
                </c:pt>
                <c:pt idx="3181">
                  <c:v>8.5235596232613595</c:v>
                </c:pt>
                <c:pt idx="3182">
                  <c:v>4.5047495480928879</c:v>
                </c:pt>
                <c:pt idx="3183">
                  <c:v>-8.7718497568564988</c:v>
                </c:pt>
                <c:pt idx="3184">
                  <c:v>-2.422619106545477</c:v>
                </c:pt>
                <c:pt idx="3185">
                  <c:v>9.6044307182131234</c:v>
                </c:pt>
                <c:pt idx="3186">
                  <c:v>0.36496401926436994</c:v>
                </c:pt>
                <c:pt idx="3187">
                  <c:v>-9.912089414863825</c:v>
                </c:pt>
                <c:pt idx="3188">
                  <c:v>1.8526696468624095</c:v>
                </c:pt>
                <c:pt idx="3189">
                  <c:v>9.4903348605867635</c:v>
                </c:pt>
                <c:pt idx="3190">
                  <c:v>-3.7327065726078859</c:v>
                </c:pt>
                <c:pt idx="3191">
                  <c:v>-8.2694976081439826</c:v>
                </c:pt>
                <c:pt idx="3192">
                  <c:v>5.7266690299778809</c:v>
                </c:pt>
                <c:pt idx="3193">
                  <c:v>7.4599328881511697</c:v>
                </c:pt>
                <c:pt idx="3194">
                  <c:v>-7.8181249116284386</c:v>
                </c:pt>
                <c:pt idx="3195">
                  <c:v>-6.3364766507146095</c:v>
                </c:pt>
                <c:pt idx="3196">
                  <c:v>9.9234352594211916</c:v>
                </c:pt>
                <c:pt idx="3197">
                  <c:v>4.3164506007274532</c:v>
                </c:pt>
                <c:pt idx="3198">
                  <c:v>-10.755274436843665</c:v>
                </c:pt>
                <c:pt idx="3199">
                  <c:v>-1.9436349082666831</c:v>
                </c:pt>
                <c:pt idx="3200">
                  <c:v>11.017902795556227</c:v>
                </c:pt>
                <c:pt idx="3201">
                  <c:v>-0.50471855156851864</c:v>
                </c:pt>
                <c:pt idx="3202">
                  <c:v>-9.8947740678279974</c:v>
                </c:pt>
                <c:pt idx="3203">
                  <c:v>2.481574997408817</c:v>
                </c:pt>
                <c:pt idx="3204">
                  <c:v>8.2067295215518925</c:v>
                </c:pt>
                <c:pt idx="3205">
                  <c:v>-4.2201903058540271</c:v>
                </c:pt>
                <c:pt idx="3206">
                  <c:v>-7.5001135273522621</c:v>
                </c:pt>
                <c:pt idx="3207">
                  <c:v>5.9209284510302522</c:v>
                </c:pt>
                <c:pt idx="3208">
                  <c:v>6.6010649837735924</c:v>
                </c:pt>
                <c:pt idx="3209">
                  <c:v>-8.48057414597133</c:v>
                </c:pt>
                <c:pt idx="3210">
                  <c:v>-5.5912195749696085</c:v>
                </c:pt>
                <c:pt idx="3211">
                  <c:v>10.54065627131863</c:v>
                </c:pt>
                <c:pt idx="3212">
                  <c:v>3.6664519035611298</c:v>
                </c:pt>
                <c:pt idx="3213">
                  <c:v>-12.047240835918045</c:v>
                </c:pt>
                <c:pt idx="3214">
                  <c:v>-1.0521432688399457</c:v>
                </c:pt>
                <c:pt idx="3215">
                  <c:v>11.756419571025038</c:v>
                </c:pt>
                <c:pt idx="3216">
                  <c:v>-1.5048026186487249</c:v>
                </c:pt>
                <c:pt idx="3217">
                  <c:v>-10.275663708609823</c:v>
                </c:pt>
                <c:pt idx="3218">
                  <c:v>3.4923585687995291</c:v>
                </c:pt>
                <c:pt idx="3219">
                  <c:v>8.9404386972493022</c:v>
                </c:pt>
                <c:pt idx="3220">
                  <c:v>-5.4679555210102997</c:v>
                </c:pt>
                <c:pt idx="3221">
                  <c:v>-7.8138571268958108</c:v>
                </c:pt>
                <c:pt idx="3222">
                  <c:v>7.2874216962727516</c:v>
                </c:pt>
                <c:pt idx="3223">
                  <c:v>6.3067921410514387</c:v>
                </c:pt>
                <c:pt idx="3224">
                  <c:v>-8.788318746609864</c:v>
                </c:pt>
                <c:pt idx="3225">
                  <c:v>-4.5701852703143135</c:v>
                </c:pt>
                <c:pt idx="3226">
                  <c:v>10.343210993862359</c:v>
                </c:pt>
                <c:pt idx="3227">
                  <c:v>2.455131404130797</c:v>
                </c:pt>
                <c:pt idx="3228">
                  <c:v>-11.113012872099365</c:v>
                </c:pt>
                <c:pt idx="3229">
                  <c:v>-2.0268766601518919E-2</c:v>
                </c:pt>
                <c:pt idx="3230">
                  <c:v>10.789267536133728</c:v>
                </c:pt>
                <c:pt idx="3231">
                  <c:v>-2.2716884451236594</c:v>
                </c:pt>
                <c:pt idx="3232">
                  <c:v>-9.4610625049744961</c:v>
                </c:pt>
                <c:pt idx="3233">
                  <c:v>4.2477750970817691</c:v>
                </c:pt>
                <c:pt idx="3234">
                  <c:v>8.7824002045581526</c:v>
                </c:pt>
                <c:pt idx="3235">
                  <c:v>-6.3467522369264247</c:v>
                </c:pt>
                <c:pt idx="3236">
                  <c:v>-7.1099442283555252</c:v>
                </c:pt>
                <c:pt idx="3237">
                  <c:v>7.1762177602098998</c:v>
                </c:pt>
                <c:pt idx="3238">
                  <c:v>4.8239523161099962</c:v>
                </c:pt>
                <c:pt idx="3239">
                  <c:v>-7.6542434738900678</c:v>
                </c:pt>
                <c:pt idx="3240">
                  <c:v>-2.9262816075238614</c:v>
                </c:pt>
                <c:pt idx="3241">
                  <c:v>7.7640812660786374</c:v>
                </c:pt>
                <c:pt idx="3242">
                  <c:v>1.0633695414431297</c:v>
                </c:pt>
                <c:pt idx="3243">
                  <c:v>-7.9288987381379457</c:v>
                </c:pt>
                <c:pt idx="3244">
                  <c:v>0.70012439389015424</c:v>
                </c:pt>
                <c:pt idx="3245">
                  <c:v>8.7102613452948106</c:v>
                </c:pt>
                <c:pt idx="3246">
                  <c:v>-2.8317076163707995</c:v>
                </c:pt>
                <c:pt idx="3247">
                  <c:v>-9.0107846997398013</c:v>
                </c:pt>
                <c:pt idx="3248">
                  <c:v>4.8763782759335372</c:v>
                </c:pt>
                <c:pt idx="3249">
                  <c:v>7.8157888553049597</c:v>
                </c:pt>
                <c:pt idx="3250">
                  <c:v>-6.7774697236988199</c:v>
                </c:pt>
                <c:pt idx="3251">
                  <c:v>-6.2317314419272334</c:v>
                </c:pt>
                <c:pt idx="3252">
                  <c:v>6.932380012017723</c:v>
                </c:pt>
                <c:pt idx="3253">
                  <c:v>3.5907582068903507</c:v>
                </c:pt>
                <c:pt idx="3254">
                  <c:v>-6.2412595857257669</c:v>
                </c:pt>
                <c:pt idx="3255">
                  <c:v>-1.7114429032196961</c:v>
                </c:pt>
                <c:pt idx="3256">
                  <c:v>7.366600121752831</c:v>
                </c:pt>
                <c:pt idx="3257">
                  <c:v>0.48840960607509692</c:v>
                </c:pt>
                <c:pt idx="3258">
                  <c:v>-11.494991518696047</c:v>
                </c:pt>
                <c:pt idx="3259">
                  <c:v>2.2528737033599606</c:v>
                </c:pt>
                <c:pt idx="3260">
                  <c:v>13.37144050404577</c:v>
                </c:pt>
                <c:pt idx="3261">
                  <c:v>-4.8875270702560583</c:v>
                </c:pt>
                <c:pt idx="3262">
                  <c:v>-10.307024053310769</c:v>
                </c:pt>
                <c:pt idx="3263">
                  <c:v>6.5351139460689494</c:v>
                </c:pt>
                <c:pt idx="3264">
                  <c:v>8.3040937005784592</c:v>
                </c:pt>
                <c:pt idx="3265">
                  <c:v>-7.2973788617221906</c:v>
                </c:pt>
                <c:pt idx="3266">
                  <c:v>-4.8307581139026041</c:v>
                </c:pt>
                <c:pt idx="3267">
                  <c:v>6.0680167798228197</c:v>
                </c:pt>
                <c:pt idx="3268">
                  <c:v>2.4872109166425957</c:v>
                </c:pt>
                <c:pt idx="3269">
                  <c:v>-6.2440522417605742</c:v>
                </c:pt>
                <c:pt idx="3270">
                  <c:v>-1.6541289675236708</c:v>
                </c:pt>
                <c:pt idx="3271">
                  <c:v>12.418148310904666</c:v>
                </c:pt>
                <c:pt idx="3272">
                  <c:v>-0.49825255520044009</c:v>
                </c:pt>
                <c:pt idx="3273">
                  <c:v>-14.924082836166908</c:v>
                </c:pt>
                <c:pt idx="3274">
                  <c:v>3.6276354042156136</c:v>
                </c:pt>
                <c:pt idx="3275">
                  <c:v>13.036924946951199</c:v>
                </c:pt>
                <c:pt idx="3276">
                  <c:v>-6.3047035712636221</c:v>
                </c:pt>
                <c:pt idx="3277">
                  <c:v>-10.722367527066213</c:v>
                </c:pt>
                <c:pt idx="3278">
                  <c:v>7.3801305456184352</c:v>
                </c:pt>
                <c:pt idx="3279">
                  <c:v>7.5171388715757965</c:v>
                </c:pt>
                <c:pt idx="3280">
                  <c:v>-8.4788759219257486</c:v>
                </c:pt>
                <c:pt idx="3281">
                  <c:v>-5.4915246790012358</c:v>
                </c:pt>
                <c:pt idx="3282">
                  <c:v>10.441560659698702</c:v>
                </c:pt>
                <c:pt idx="3283">
                  <c:v>4.1877247598001537</c:v>
                </c:pt>
                <c:pt idx="3284">
                  <c:v>-14.174940999790484</c:v>
                </c:pt>
                <c:pt idx="3285">
                  <c:v>-1.4918121244611087</c:v>
                </c:pt>
                <c:pt idx="3286">
                  <c:v>14.158309720836151</c:v>
                </c:pt>
                <c:pt idx="3287">
                  <c:v>-1.6068047899523157</c:v>
                </c:pt>
                <c:pt idx="3288">
                  <c:v>-12.581351691420897</c:v>
                </c:pt>
                <c:pt idx="3289">
                  <c:v>4.058476228721128</c:v>
                </c:pt>
                <c:pt idx="3290">
                  <c:v>10.400856996924043</c:v>
                </c:pt>
                <c:pt idx="3291">
                  <c:v>-6.0738047587361654</c:v>
                </c:pt>
                <c:pt idx="3292">
                  <c:v>-9.1941739960729016</c:v>
                </c:pt>
                <c:pt idx="3293">
                  <c:v>9.0192939094660556</c:v>
                </c:pt>
                <c:pt idx="3294">
                  <c:v>9.4275509322210453</c:v>
                </c:pt>
                <c:pt idx="3295">
                  <c:v>-14.950726439891788</c:v>
                </c:pt>
                <c:pt idx="3296">
                  <c:v>-8.732373190802134</c:v>
                </c:pt>
                <c:pt idx="3297">
                  <c:v>19.361338079823494</c:v>
                </c:pt>
                <c:pt idx="3298">
                  <c:v>4.7506036231034345</c:v>
                </c:pt>
                <c:pt idx="3299">
                  <c:v>-18.496344443317874</c:v>
                </c:pt>
                <c:pt idx="3300">
                  <c:v>-0.26842067161221961</c:v>
                </c:pt>
                <c:pt idx="3301">
                  <c:v>15.096509748544124</c:v>
                </c:pt>
                <c:pt idx="3302">
                  <c:v>-2.9002561878022894</c:v>
                </c:pt>
                <c:pt idx="3303">
                  <c:v>-12.794499856877545</c:v>
                </c:pt>
                <c:pt idx="3304">
                  <c:v>5.3273930110874055</c:v>
                </c:pt>
                <c:pt idx="3305">
                  <c:v>11.112460615023853</c:v>
                </c:pt>
                <c:pt idx="3306">
                  <c:v>-8.3896486129734011</c:v>
                </c:pt>
                <c:pt idx="3307">
                  <c:v>-11.618963096454321</c:v>
                </c:pt>
                <c:pt idx="3308">
                  <c:v>13.706176684048547</c:v>
                </c:pt>
                <c:pt idx="3309">
                  <c:v>10.700132341849816</c:v>
                </c:pt>
                <c:pt idx="3310">
                  <c:v>-17.351996096046665</c:v>
                </c:pt>
                <c:pt idx="3311">
                  <c:v>-6.9490942929939594</c:v>
                </c:pt>
                <c:pt idx="3312">
                  <c:v>17.176130187989806</c:v>
                </c:pt>
                <c:pt idx="3313">
                  <c:v>2.5170865154949702</c:v>
                </c:pt>
                <c:pt idx="3314">
                  <c:v>-16.222761635974916</c:v>
                </c:pt>
                <c:pt idx="3315">
                  <c:v>1.1021641205656294</c:v>
                </c:pt>
                <c:pt idx="3316">
                  <c:v>15.147201329327753</c:v>
                </c:pt>
                <c:pt idx="3317">
                  <c:v>-4.3712762588214167</c:v>
                </c:pt>
                <c:pt idx="3318">
                  <c:v>-15.132069118310026</c:v>
                </c:pt>
                <c:pt idx="3319">
                  <c:v>8.8611010867168858</c:v>
                </c:pt>
                <c:pt idx="3320">
                  <c:v>15.250356466879509</c:v>
                </c:pt>
                <c:pt idx="3321">
                  <c:v>-12.265534670903373</c:v>
                </c:pt>
                <c:pt idx="3322">
                  <c:v>-11.810596834262965</c:v>
                </c:pt>
                <c:pt idx="3323">
                  <c:v>13.684181165380027</c:v>
                </c:pt>
                <c:pt idx="3324">
                  <c:v>7.5261062665980116</c:v>
                </c:pt>
                <c:pt idx="3325">
                  <c:v>-13.421087850394233</c:v>
                </c:pt>
                <c:pt idx="3326">
                  <c:v>-4.0545590971456713</c:v>
                </c:pt>
                <c:pt idx="3327">
                  <c:v>14.124860983226968</c:v>
                </c:pt>
                <c:pt idx="3328">
                  <c:v>0.94745909320221455</c:v>
                </c:pt>
                <c:pt idx="3329">
                  <c:v>-14.636096031613492</c:v>
                </c:pt>
                <c:pt idx="3330">
                  <c:v>2.3913540528548465</c:v>
                </c:pt>
                <c:pt idx="3331">
                  <c:v>16.174069628080218</c:v>
                </c:pt>
                <c:pt idx="3332">
                  <c:v>-6.5376559289516232</c:v>
                </c:pt>
                <c:pt idx="3333">
                  <c:v>-16.042879728724966</c:v>
                </c:pt>
                <c:pt idx="3334">
                  <c:v>9.9919832190749727</c:v>
                </c:pt>
                <c:pt idx="3335">
                  <c:v>13.027836157034228</c:v>
                </c:pt>
                <c:pt idx="3336">
                  <c:v>-11.809897975000007</c:v>
                </c:pt>
                <c:pt idx="3337">
                  <c:v>-9.1807724255514813</c:v>
                </c:pt>
                <c:pt idx="3338">
                  <c:v>12.843941370320175</c:v>
                </c:pt>
                <c:pt idx="3339">
                  <c:v>5.9860627684397913</c:v>
                </c:pt>
                <c:pt idx="3340">
                  <c:v>-13.649843386148508</c:v>
                </c:pt>
                <c:pt idx="3341">
                  <c:v>-2.9546330498377542</c:v>
                </c:pt>
                <c:pt idx="3342">
                  <c:v>15.577545054935308</c:v>
                </c:pt>
                <c:pt idx="3343">
                  <c:v>-0.31668160703506798</c:v>
                </c:pt>
                <c:pt idx="3344">
                  <c:v>-16.611312214197714</c:v>
                </c:pt>
                <c:pt idx="3345">
                  <c:v>3.972473445319626</c:v>
                </c:pt>
                <c:pt idx="3346">
                  <c:v>15.105267372341912</c:v>
                </c:pt>
                <c:pt idx="3347">
                  <c:v>-6.7239889830621458</c:v>
                </c:pt>
                <c:pt idx="3348">
                  <c:v>-11.814126247553393</c:v>
                </c:pt>
                <c:pt idx="3349">
                  <c:v>8.5154284631156418</c:v>
                </c:pt>
                <c:pt idx="3350">
                  <c:v>9.5061165638167218</c:v>
                </c:pt>
                <c:pt idx="3351">
                  <c:v>-10.460920151657964</c:v>
                </c:pt>
                <c:pt idx="3352">
                  <c:v>-6.9337341219921047</c:v>
                </c:pt>
                <c:pt idx="3353">
                  <c:v>12.155955978835708</c:v>
                </c:pt>
                <c:pt idx="3354">
                  <c:v>4.6160948088344824</c:v>
                </c:pt>
                <c:pt idx="3355">
                  <c:v>-13.980415764501991</c:v>
                </c:pt>
                <c:pt idx="3356">
                  <c:v>-1.7400114545781993</c:v>
                </c:pt>
                <c:pt idx="3357">
                  <c:v>15.782755924214712</c:v>
                </c:pt>
                <c:pt idx="3358">
                  <c:v>-1.6554429260948333</c:v>
                </c:pt>
                <c:pt idx="3359">
                  <c:v>-14.524026659849419</c:v>
                </c:pt>
                <c:pt idx="3360">
                  <c:v>4.3583696079728425</c:v>
                </c:pt>
                <c:pt idx="3361">
                  <c:v>11.795810994781737</c:v>
                </c:pt>
                <c:pt idx="3362">
                  <c:v>-6.6772194486296099</c:v>
                </c:pt>
                <c:pt idx="3363">
                  <c:v>-9.8888499211648142</c:v>
                </c:pt>
                <c:pt idx="3364">
                  <c:v>8.3596363725044043</c:v>
                </c:pt>
                <c:pt idx="3365">
                  <c:v>7.5603760076818496</c:v>
                </c:pt>
                <c:pt idx="3366">
                  <c:v>-9.916175417367608</c:v>
                </c:pt>
                <c:pt idx="3367">
                  <c:v>-5.4317052065255025</c:v>
                </c:pt>
                <c:pt idx="3368">
                  <c:v>10.977253585723542</c:v>
                </c:pt>
                <c:pt idx="3369">
                  <c:v>2.8548255689406732</c:v>
                </c:pt>
                <c:pt idx="3370">
                  <c:v>-11.228110782759664</c:v>
                </c:pt>
                <c:pt idx="3371">
                  <c:v>-0.34088387078205268</c:v>
                </c:pt>
                <c:pt idx="3372">
                  <c:v>11.066189761167527</c:v>
                </c:pt>
                <c:pt idx="3373">
                  <c:v>-2.0907636617313794</c:v>
                </c:pt>
                <c:pt idx="3374">
                  <c:v>-10.179845855129237</c:v>
                </c:pt>
                <c:pt idx="3375">
                  <c:v>4.1857644561952938</c:v>
                </c:pt>
                <c:pt idx="3376">
                  <c:v>9.3283891058074424</c:v>
                </c:pt>
                <c:pt idx="3377">
                  <c:v>-6.336485439761673</c:v>
                </c:pt>
                <c:pt idx="3378">
                  <c:v>-7.7439457147067179</c:v>
                </c:pt>
                <c:pt idx="3379">
                  <c:v>8.1323437261671625</c:v>
                </c:pt>
                <c:pt idx="3380">
                  <c:v>6.251295682654658</c:v>
                </c:pt>
                <c:pt idx="3381">
                  <c:v>-9.1984718761189619</c:v>
                </c:pt>
                <c:pt idx="3382">
                  <c:v>-3.7724708669583551</c:v>
                </c:pt>
                <c:pt idx="3383">
                  <c:v>9.4159741408674229</c:v>
                </c:pt>
                <c:pt idx="3384">
                  <c:v>1.548393524621835</c:v>
                </c:pt>
                <c:pt idx="3385">
                  <c:v>-8.9067907202529639</c:v>
                </c:pt>
                <c:pt idx="3386">
                  <c:v>0.47726109661230476</c:v>
                </c:pt>
                <c:pt idx="3387">
                  <c:v>8.3828279200659779</c:v>
                </c:pt>
                <c:pt idx="3388">
                  <c:v>-2.2785313882171918</c:v>
                </c:pt>
                <c:pt idx="3389">
                  <c:v>-7.8535905639631807</c:v>
                </c:pt>
                <c:pt idx="3390">
                  <c:v>4.0919893106794918</c:v>
                </c:pt>
                <c:pt idx="3391">
                  <c:v>7.2751864840646014</c:v>
                </c:pt>
                <c:pt idx="3392">
                  <c:v>-6.3376302095955879</c:v>
                </c:pt>
                <c:pt idx="3393">
                  <c:v>-7.0317718922752341</c:v>
                </c:pt>
                <c:pt idx="3394">
                  <c:v>8.6115580390685551</c:v>
                </c:pt>
                <c:pt idx="3395">
                  <c:v>5.4109407839338033</c:v>
                </c:pt>
                <c:pt idx="3396">
                  <c:v>-10.079259763046759</c:v>
                </c:pt>
                <c:pt idx="3397">
                  <c:v>-3.2362558904812517</c:v>
                </c:pt>
                <c:pt idx="3398">
                  <c:v>10.322952374923755</c:v>
                </c:pt>
                <c:pt idx="3399">
                  <c:v>0.78835902598671059</c:v>
                </c:pt>
                <c:pt idx="3400">
                  <c:v>-9.3054253741409561</c:v>
                </c:pt>
                <c:pt idx="3401">
                  <c:v>1.3067458825698761</c:v>
                </c:pt>
                <c:pt idx="3402">
                  <c:v>9.0567243370621835</c:v>
                </c:pt>
                <c:pt idx="3403">
                  <c:v>-3.2843279187494656</c:v>
                </c:pt>
                <c:pt idx="3404">
                  <c:v>-8.4915949392542807</c:v>
                </c:pt>
                <c:pt idx="3405">
                  <c:v>5.3202305984289726</c:v>
                </c:pt>
                <c:pt idx="3406">
                  <c:v>7.4035926735962105</c:v>
                </c:pt>
                <c:pt idx="3407">
                  <c:v>-7.0706075658061032</c:v>
                </c:pt>
                <c:pt idx="3408">
                  <c:v>-6.2035821341906559</c:v>
                </c:pt>
                <c:pt idx="3409">
                  <c:v>8.8546376794095636</c:v>
                </c:pt>
                <c:pt idx="3410">
                  <c:v>4.4607678996011506</c:v>
                </c:pt>
                <c:pt idx="3411">
                  <c:v>-9.8298538911660369</c:v>
                </c:pt>
                <c:pt idx="3412">
                  <c:v>-2.0824887759934598</c:v>
                </c:pt>
                <c:pt idx="3413">
                  <c:v>9.2182133626845957</c:v>
                </c:pt>
                <c:pt idx="3414">
                  <c:v>-4.6712486919446343E-2</c:v>
                </c:pt>
                <c:pt idx="3415">
                  <c:v>-9.1842746892439049</c:v>
                </c:pt>
                <c:pt idx="3416">
                  <c:v>2.0604916063338532</c:v>
                </c:pt>
                <c:pt idx="3417">
                  <c:v>9.0736237950955783</c:v>
                </c:pt>
                <c:pt idx="3418">
                  <c:v>-4.3328769473825925</c:v>
                </c:pt>
                <c:pt idx="3419">
                  <c:v>-8.3493954466909255</c:v>
                </c:pt>
                <c:pt idx="3420">
                  <c:v>5.9028061524811175</c:v>
                </c:pt>
                <c:pt idx="3421">
                  <c:v>6.6625378457324498</c:v>
                </c:pt>
                <c:pt idx="3422">
                  <c:v>-6.9028681575072381</c:v>
                </c:pt>
                <c:pt idx="3423">
                  <c:v>-4.6257863117880857</c:v>
                </c:pt>
                <c:pt idx="3424">
                  <c:v>7.6831250879792998</c:v>
                </c:pt>
                <c:pt idx="3425">
                  <c:v>2.9755834543054518</c:v>
                </c:pt>
                <c:pt idx="3426">
                  <c:v>-8.6641318797754074</c:v>
                </c:pt>
                <c:pt idx="3427">
                  <c:v>-1.1986382710027406</c:v>
                </c:pt>
                <c:pt idx="3428">
                  <c:v>9.0310265201360025</c:v>
                </c:pt>
                <c:pt idx="3429">
                  <c:v>-0.82430181925283486</c:v>
                </c:pt>
                <c:pt idx="3430">
                  <c:v>-9.662990652285826</c:v>
                </c:pt>
                <c:pt idx="3431">
                  <c:v>3.1310809365931425</c:v>
                </c:pt>
                <c:pt idx="3432">
                  <c:v>9.3862058652824683</c:v>
                </c:pt>
                <c:pt idx="3433">
                  <c:v>-5.4695131754670827</c:v>
                </c:pt>
                <c:pt idx="3434">
                  <c:v>-8.5685240079280049</c:v>
                </c:pt>
                <c:pt idx="3435">
                  <c:v>6.4891714957723474</c:v>
                </c:pt>
                <c:pt idx="3436">
                  <c:v>5.5468112869471158</c:v>
                </c:pt>
                <c:pt idx="3437">
                  <c:v>-7.099586671761104</c:v>
                </c:pt>
                <c:pt idx="3438">
                  <c:v>-4.1502456890568</c:v>
                </c:pt>
                <c:pt idx="3439">
                  <c:v>8.8044562078471973</c:v>
                </c:pt>
                <c:pt idx="3440">
                  <c:v>2.9077541234983282</c:v>
                </c:pt>
                <c:pt idx="3441">
                  <c:v>-12.872625340163232</c:v>
                </c:pt>
                <c:pt idx="3442">
                  <c:v>-0.62297304672513953</c:v>
                </c:pt>
                <c:pt idx="3443">
                  <c:v>13.285533921676205</c:v>
                </c:pt>
                <c:pt idx="3444">
                  <c:v>-2.1200857251253269</c:v>
                </c:pt>
                <c:pt idx="3445">
                  <c:v>-10.765668626199359</c:v>
                </c:pt>
                <c:pt idx="3446">
                  <c:v>4.1266360611213155</c:v>
                </c:pt>
                <c:pt idx="3447">
                  <c:v>8.5744555886312845</c:v>
                </c:pt>
                <c:pt idx="3448">
                  <c:v>-5.0146865913621452</c:v>
                </c:pt>
                <c:pt idx="3449">
                  <c:v>-5.7123658931112837</c:v>
                </c:pt>
                <c:pt idx="3450">
                  <c:v>4.933295167212</c:v>
                </c:pt>
                <c:pt idx="3451">
                  <c:v>3.5282151712027088</c:v>
                </c:pt>
                <c:pt idx="3452">
                  <c:v>-5.828454997890419</c:v>
                </c:pt>
                <c:pt idx="3453">
                  <c:v>-3.2413490542011645</c:v>
                </c:pt>
                <c:pt idx="3454">
                  <c:v>10.102087939541258</c:v>
                </c:pt>
                <c:pt idx="3455">
                  <c:v>2.2653271971357904</c:v>
                </c:pt>
                <c:pt idx="3456">
                  <c:v>-13.169963834499644</c:v>
                </c:pt>
                <c:pt idx="3457">
                  <c:v>0.50993712771481892</c:v>
                </c:pt>
                <c:pt idx="3458">
                  <c:v>11.836916731388477</c:v>
                </c:pt>
                <c:pt idx="3459">
                  <c:v>-2.8674067797752003</c:v>
                </c:pt>
                <c:pt idx="3460">
                  <c:v>-9.2573524186255636</c:v>
                </c:pt>
                <c:pt idx="3461">
                  <c:v>4.3368090360732845</c:v>
                </c:pt>
                <c:pt idx="3462">
                  <c:v>7.4205785668730062</c:v>
                </c:pt>
                <c:pt idx="3463">
                  <c:v>-5.5115713996716211</c:v>
                </c:pt>
                <c:pt idx="3464">
                  <c:v>-6.076326581662725</c:v>
                </c:pt>
                <c:pt idx="3465">
                  <c:v>7.6619454729923424</c:v>
                </c:pt>
                <c:pt idx="3466">
                  <c:v>5.1837570927195058</c:v>
                </c:pt>
                <c:pt idx="3467">
                  <c:v>-9.6226997293781924</c:v>
                </c:pt>
                <c:pt idx="3468">
                  <c:v>-3.2983753094551527</c:v>
                </c:pt>
                <c:pt idx="3469">
                  <c:v>9.9228015710434736</c:v>
                </c:pt>
                <c:pt idx="3470">
                  <c:v>0.90984642293764251</c:v>
                </c:pt>
                <c:pt idx="3471">
                  <c:v>-9.2654480065648777</c:v>
                </c:pt>
                <c:pt idx="3472">
                  <c:v>1.121456334438703</c:v>
                </c:pt>
                <c:pt idx="3473">
                  <c:v>8.408194739788156</c:v>
                </c:pt>
                <c:pt idx="3474">
                  <c:v>-2.9175442020508986</c:v>
                </c:pt>
                <c:pt idx="3475">
                  <c:v>-7.9578497482898127</c:v>
                </c:pt>
                <c:pt idx="3476">
                  <c:v>5.3420580558170609</c:v>
                </c:pt>
                <c:pt idx="3477">
                  <c:v>9.3215572719774578</c:v>
                </c:pt>
                <c:pt idx="3478">
                  <c:v>-10.112342620605075</c:v>
                </c:pt>
                <c:pt idx="3479">
                  <c:v>-9.7846660567408481</c:v>
                </c:pt>
                <c:pt idx="3480">
                  <c:v>13.705664844586186</c:v>
                </c:pt>
                <c:pt idx="3481">
                  <c:v>6.9784270891429241</c:v>
                </c:pt>
                <c:pt idx="3482">
                  <c:v>-14.040069135546137</c:v>
                </c:pt>
                <c:pt idx="3483">
                  <c:v>-2.952367592490976</c:v>
                </c:pt>
                <c:pt idx="3484">
                  <c:v>11.229077438027542</c:v>
                </c:pt>
                <c:pt idx="3485">
                  <c:v>9.6966384761275601E-2</c:v>
                </c:pt>
                <c:pt idx="3486">
                  <c:v>-9.5319804673168012</c:v>
                </c:pt>
                <c:pt idx="3487">
                  <c:v>1.8781514967076989</c:v>
                </c:pt>
                <c:pt idx="3488">
                  <c:v>8.8758821925908755</c:v>
                </c:pt>
                <c:pt idx="3489">
                  <c:v>-4.4607204859288219</c:v>
                </c:pt>
                <c:pt idx="3490">
                  <c:v>-10.39267780524702</c:v>
                </c:pt>
                <c:pt idx="3491">
                  <c:v>8.280553308832701</c:v>
                </c:pt>
                <c:pt idx="3492">
                  <c:v>10.68559559819907</c:v>
                </c:pt>
                <c:pt idx="3493">
                  <c:v>-11.619166738719294</c:v>
                </c:pt>
                <c:pt idx="3494">
                  <c:v>-8.2089311180027096</c:v>
                </c:pt>
                <c:pt idx="3495">
                  <c:v>12.804252423940296</c:v>
                </c:pt>
                <c:pt idx="3496">
                  <c:v>5.0434171864746693</c:v>
                </c:pt>
                <c:pt idx="3497">
                  <c:v>-13.379380988384456</c:v>
                </c:pt>
                <c:pt idx="3498">
                  <c:v>-1.9577681777954079</c:v>
                </c:pt>
                <c:pt idx="3499">
                  <c:v>13.717451389889868</c:v>
                </c:pt>
                <c:pt idx="3500">
                  <c:v>-1.0954243482933073</c:v>
                </c:pt>
                <c:pt idx="3501">
                  <c:v>-14.995996750675301</c:v>
                </c:pt>
                <c:pt idx="3502">
                  <c:v>4.7059067544463566</c:v>
                </c:pt>
                <c:pt idx="3503">
                  <c:v>15.208187847837712</c:v>
                </c:pt>
                <c:pt idx="3504">
                  <c:v>-8.0925510882247291</c:v>
                </c:pt>
                <c:pt idx="3505">
                  <c:v>-12.730880768383267</c:v>
                </c:pt>
                <c:pt idx="3506">
                  <c:v>10.096151098767121</c:v>
                </c:pt>
                <c:pt idx="3507">
                  <c:v>9.2596279995974715</c:v>
                </c:pt>
                <c:pt idx="3508">
                  <c:v>-10.82950781127847</c:v>
                </c:pt>
                <c:pt idx="3509">
                  <c:v>-6.2363364984257359</c:v>
                </c:pt>
                <c:pt idx="3510">
                  <c:v>11.933286174893723</c:v>
                </c:pt>
                <c:pt idx="3511">
                  <c:v>3.6315329178381579</c:v>
                </c:pt>
                <c:pt idx="3512">
                  <c:v>-13.810053377928707</c:v>
                </c:pt>
                <c:pt idx="3513">
                  <c:v>-0.88904799306459736</c:v>
                </c:pt>
                <c:pt idx="3514">
                  <c:v>15.902815364110456</c:v>
                </c:pt>
                <c:pt idx="3515">
                  <c:v>-2.7021056047821035</c:v>
                </c:pt>
                <c:pt idx="3516">
                  <c:v>-16.513312084291048</c:v>
                </c:pt>
                <c:pt idx="3517">
                  <c:v>6.2609598689797998</c:v>
                </c:pt>
                <c:pt idx="3518">
                  <c:v>14.195077177558131</c:v>
                </c:pt>
                <c:pt idx="3519">
                  <c:v>-8.7175581426006072</c:v>
                </c:pt>
                <c:pt idx="3520">
                  <c:v>-11.127008692480507</c:v>
                </c:pt>
                <c:pt idx="3521">
                  <c:v>10.633870401602817</c:v>
                </c:pt>
                <c:pt idx="3522">
                  <c:v>8.650882038408847</c:v>
                </c:pt>
                <c:pt idx="3523">
                  <c:v>-12.727512859162779</c:v>
                </c:pt>
                <c:pt idx="3524">
                  <c:v>-6.1036647562655766</c:v>
                </c:pt>
                <c:pt idx="3525">
                  <c:v>15.09066477658633</c:v>
                </c:pt>
                <c:pt idx="3526">
                  <c:v>3.1510559519870225</c:v>
                </c:pt>
                <c:pt idx="3527">
                  <c:v>-16.19908892701741</c:v>
                </c:pt>
                <c:pt idx="3528">
                  <c:v>0.42026754222703916</c:v>
                </c:pt>
                <c:pt idx="3529">
                  <c:v>15.535453117230595</c:v>
                </c:pt>
                <c:pt idx="3530">
                  <c:v>-3.7003430666115289</c:v>
                </c:pt>
                <c:pt idx="3531">
                  <c:v>-13.671582257764248</c:v>
                </c:pt>
                <c:pt idx="3532">
                  <c:v>6.4732393815957323</c:v>
                </c:pt>
                <c:pt idx="3533">
                  <c:v>12.017724046735163</c:v>
                </c:pt>
                <c:pt idx="3534">
                  <c:v>-9.2360823619389034</c:v>
                </c:pt>
                <c:pt idx="3535">
                  <c:v>-10.318124136837779</c:v>
                </c:pt>
                <c:pt idx="3536">
                  <c:v>11.971450113458507</c:v>
                </c:pt>
                <c:pt idx="3537">
                  <c:v>8.2095282490092227</c:v>
                </c:pt>
                <c:pt idx="3538">
                  <c:v>-14.501372106504725</c:v>
                </c:pt>
                <c:pt idx="3539">
                  <c:v>-5.2509948295305344</c:v>
                </c:pt>
                <c:pt idx="3540">
                  <c:v>16.140479363777953</c:v>
                </c:pt>
                <c:pt idx="3541">
                  <c:v>1.7988094009606326</c:v>
                </c:pt>
                <c:pt idx="3542">
                  <c:v>-15.814115178246611</c:v>
                </c:pt>
                <c:pt idx="3543">
                  <c:v>1.7002714640227679</c:v>
                </c:pt>
                <c:pt idx="3544">
                  <c:v>14.832888804306423</c:v>
                </c:pt>
                <c:pt idx="3545">
                  <c:v>-4.9675581575689272</c:v>
                </c:pt>
                <c:pt idx="3546">
                  <c:v>-13.712362101787715</c:v>
                </c:pt>
                <c:pt idx="3547">
                  <c:v>7.9472117441308638</c:v>
                </c:pt>
                <c:pt idx="3548">
                  <c:v>11.854646255722392</c:v>
                </c:pt>
                <c:pt idx="3549">
                  <c:v>-10.566930438478435</c:v>
                </c:pt>
                <c:pt idx="3550">
                  <c:v>-9.4833683074850033</c:v>
                </c:pt>
                <c:pt idx="3551">
                  <c:v>11.935691851194564</c:v>
                </c:pt>
                <c:pt idx="3552">
                  <c:v>6.1038694011777315</c:v>
                </c:pt>
                <c:pt idx="3553">
                  <c:v>-12.806027607510194</c:v>
                </c:pt>
                <c:pt idx="3554">
                  <c:v>-3.318908323134516</c:v>
                </c:pt>
                <c:pt idx="3555">
                  <c:v>13.318043142756082</c:v>
                </c:pt>
                <c:pt idx="3556">
                  <c:v>0.31978290050281966</c:v>
                </c:pt>
                <c:pt idx="3557">
                  <c:v>-13.736807750733421</c:v>
                </c:pt>
                <c:pt idx="3558">
                  <c:v>2.6457583086202394</c:v>
                </c:pt>
                <c:pt idx="3559">
                  <c:v>12.559483814332857</c:v>
                </c:pt>
                <c:pt idx="3560">
                  <c:v>-5.4199736513467371</c:v>
                </c:pt>
                <c:pt idx="3561">
                  <c:v>-11.69544459121869</c:v>
                </c:pt>
                <c:pt idx="3562">
                  <c:v>8.1026437407151466</c:v>
                </c:pt>
                <c:pt idx="3563">
                  <c:v>10.013433812213243</c:v>
                </c:pt>
                <c:pt idx="3564">
                  <c:v>-10.26000847927255</c:v>
                </c:pt>
                <c:pt idx="3565">
                  <c:v>-7.5256706303210672</c:v>
                </c:pt>
                <c:pt idx="3566">
                  <c:v>11.571850847973879</c:v>
                </c:pt>
                <c:pt idx="3567">
                  <c:v>4.6749892023236805</c:v>
                </c:pt>
                <c:pt idx="3568">
                  <c:v>-11.722401155702219</c:v>
                </c:pt>
                <c:pt idx="3569">
                  <c:v>-1.9398701847166322</c:v>
                </c:pt>
                <c:pt idx="3570">
                  <c:v>12.226064190603203</c:v>
                </c:pt>
                <c:pt idx="3571">
                  <c:v>-0.72774341316392233</c:v>
                </c:pt>
                <c:pt idx="3572">
                  <c:v>-11.112341284580534</c:v>
                </c:pt>
                <c:pt idx="3573">
                  <c:v>3.0404747647201469</c:v>
                </c:pt>
                <c:pt idx="3574">
                  <c:v>9.9905662732581284</c:v>
                </c:pt>
                <c:pt idx="3575">
                  <c:v>-5.3795480671025597</c:v>
                </c:pt>
                <c:pt idx="3576">
                  <c:v>-9.3202506287945202</c:v>
                </c:pt>
                <c:pt idx="3577">
                  <c:v>7.5151310774874363</c:v>
                </c:pt>
                <c:pt idx="3578">
                  <c:v>7.6332267361961179</c:v>
                </c:pt>
                <c:pt idx="3579">
                  <c:v>-9.3787642592043863</c:v>
                </c:pt>
                <c:pt idx="3580">
                  <c:v>-5.7487581989437384</c:v>
                </c:pt>
                <c:pt idx="3581">
                  <c:v>10.606875331238735</c:v>
                </c:pt>
                <c:pt idx="3582">
                  <c:v>3.2393772176032738</c:v>
                </c:pt>
                <c:pt idx="3583">
                  <c:v>-10.596829289060226</c:v>
                </c:pt>
                <c:pt idx="3584">
                  <c:v>-0.78983274449779184</c:v>
                </c:pt>
                <c:pt idx="3585">
                  <c:v>10.812882470232408</c:v>
                </c:pt>
                <c:pt idx="3586">
                  <c:v>-1.53148161234792</c:v>
                </c:pt>
                <c:pt idx="3587">
                  <c:v>-9.5507981683188525</c:v>
                </c:pt>
                <c:pt idx="3588">
                  <c:v>3.469589374330837</c:v>
                </c:pt>
                <c:pt idx="3589">
                  <c:v>8.3714374018683131</c:v>
                </c:pt>
                <c:pt idx="3590">
                  <c:v>-5.0842216955827402</c:v>
                </c:pt>
                <c:pt idx="3591">
                  <c:v>-7.1288661249412426</c:v>
                </c:pt>
                <c:pt idx="3592">
                  <c:v>7.0174460326651564</c:v>
                </c:pt>
                <c:pt idx="3593">
                  <c:v>5.8504798225292616</c:v>
                </c:pt>
                <c:pt idx="3594">
                  <c:v>-7.9864295263142449</c:v>
                </c:pt>
                <c:pt idx="3595">
                  <c:v>-3.7343221150894319</c:v>
                </c:pt>
                <c:pt idx="3596">
                  <c:v>8.440817903029016</c:v>
                </c:pt>
                <c:pt idx="3597">
                  <c:v>1.9317384239752091</c:v>
                </c:pt>
                <c:pt idx="3598">
                  <c:v>-9.6820593137615898</c:v>
                </c:pt>
                <c:pt idx="3599">
                  <c:v>0.11534365367128144</c:v>
                </c:pt>
                <c:pt idx="3600">
                  <c:v>9.5717179193603403</c:v>
                </c:pt>
                <c:pt idx="3601">
                  <c:v>-2.2341579837503143</c:v>
                </c:pt>
                <c:pt idx="3602">
                  <c:v>-8.8855165833060088</c:v>
                </c:pt>
                <c:pt idx="3603">
                  <c:v>4.0476259593604675</c:v>
                </c:pt>
                <c:pt idx="3604">
                  <c:v>7.9874725985991679</c:v>
                </c:pt>
                <c:pt idx="3605">
                  <c:v>-5.9592458798998651</c:v>
                </c:pt>
                <c:pt idx="3606">
                  <c:v>-6.5687140688191175</c:v>
                </c:pt>
                <c:pt idx="3607">
                  <c:v>7.0915071475920577</c:v>
                </c:pt>
                <c:pt idx="3608">
                  <c:v>4.8772006626276356</c:v>
                </c:pt>
                <c:pt idx="3609">
                  <c:v>-8.4146219419906458</c:v>
                </c:pt>
                <c:pt idx="3610">
                  <c:v>-3.3757409266163649</c:v>
                </c:pt>
                <c:pt idx="3611">
                  <c:v>10.291120368500385</c:v>
                </c:pt>
                <c:pt idx="3612">
                  <c:v>1.3115716300714315</c:v>
                </c:pt>
                <c:pt idx="3613">
                  <c:v>-10.71769647878746</c:v>
                </c:pt>
                <c:pt idx="3614">
                  <c:v>1.0868733533370396</c:v>
                </c:pt>
                <c:pt idx="3615">
                  <c:v>11.409857117986585</c:v>
                </c:pt>
                <c:pt idx="3616">
                  <c:v>-3.7343295738197111</c:v>
                </c:pt>
                <c:pt idx="3617">
                  <c:v>-10.781265521984359</c:v>
                </c:pt>
                <c:pt idx="3618">
                  <c:v>5.7828845107227576</c:v>
                </c:pt>
                <c:pt idx="3619">
                  <c:v>8.5553758044713728</c:v>
                </c:pt>
                <c:pt idx="3620">
                  <c:v>-7.4554231881567681</c:v>
                </c:pt>
                <c:pt idx="3621">
                  <c:v>-7.2586045746767613</c:v>
                </c:pt>
                <c:pt idx="3622">
                  <c:v>9.8132889254060771</c:v>
                </c:pt>
                <c:pt idx="3623">
                  <c:v>5.8040071950057879</c:v>
                </c:pt>
                <c:pt idx="3624">
                  <c:v>-12.813473851050455</c:v>
                </c:pt>
                <c:pt idx="3625">
                  <c:v>-3.8717595518138941</c:v>
                </c:pt>
                <c:pt idx="3626">
                  <c:v>15.449829113058284</c:v>
                </c:pt>
                <c:pt idx="3627">
                  <c:v>0.55631183312061994</c:v>
                </c:pt>
                <c:pt idx="3628">
                  <c:v>-13.466725879490967</c:v>
                </c:pt>
                <c:pt idx="3629">
                  <c:v>2.3841514181716295</c:v>
                </c:pt>
                <c:pt idx="3630">
                  <c:v>12.148283823122187</c:v>
                </c:pt>
                <c:pt idx="3631">
                  <c:v>-4.6227234608622823</c:v>
                </c:pt>
                <c:pt idx="3632">
                  <c:v>-9.4388923977411423</c:v>
                </c:pt>
                <c:pt idx="3633">
                  <c:v>5.9331069260281506</c:v>
                </c:pt>
                <c:pt idx="3634">
                  <c:v>7.0651146736723609</c:v>
                </c:pt>
                <c:pt idx="3635">
                  <c:v>-6.7791105198714146</c:v>
                </c:pt>
                <c:pt idx="3636">
                  <c:v>-5.5122364842818738</c:v>
                </c:pt>
                <c:pt idx="3637">
                  <c:v>10.036308314946094</c:v>
                </c:pt>
                <c:pt idx="3638">
                  <c:v>5.2101681137432792</c:v>
                </c:pt>
                <c:pt idx="3639">
                  <c:v>-13.782672641589837</c:v>
                </c:pt>
                <c:pt idx="3640">
                  <c:v>-2.429095427821292</c:v>
                </c:pt>
                <c:pt idx="3641">
                  <c:v>13.731517202831951</c:v>
                </c:pt>
                <c:pt idx="3642">
                  <c:v>-0.6391126719248863</c:v>
                </c:pt>
                <c:pt idx="3643">
                  <c:v>-12.805257563883796</c:v>
                </c:pt>
                <c:pt idx="3644">
                  <c:v>3.3491718417599432</c:v>
                </c:pt>
                <c:pt idx="3645">
                  <c:v>11.884953700760443</c:v>
                </c:pt>
                <c:pt idx="3646">
                  <c:v>-6.0212391683017765</c:v>
                </c:pt>
                <c:pt idx="3647">
                  <c:v>-10.16936275359874</c:v>
                </c:pt>
                <c:pt idx="3648">
                  <c:v>7.8241581154011257</c:v>
                </c:pt>
                <c:pt idx="3649">
                  <c:v>8.380768910914977</c:v>
                </c:pt>
                <c:pt idx="3650">
                  <c:v>-10.19412591369877</c:v>
                </c:pt>
                <c:pt idx="3651">
                  <c:v>-6.5496184074851778</c:v>
                </c:pt>
                <c:pt idx="3652">
                  <c:v>11.792210643532803</c:v>
                </c:pt>
                <c:pt idx="3653">
                  <c:v>3.7892802414155846</c:v>
                </c:pt>
                <c:pt idx="3654">
                  <c:v>-11.768417281253086</c:v>
                </c:pt>
                <c:pt idx="3655">
                  <c:v>-1.0227272571852177</c:v>
                </c:pt>
                <c:pt idx="3656">
                  <c:v>11.092688628739555</c:v>
                </c:pt>
                <c:pt idx="3657">
                  <c:v>-1.3816576466219261</c:v>
                </c:pt>
                <c:pt idx="3658">
                  <c:v>-9.880035107372775</c:v>
                </c:pt>
                <c:pt idx="3659">
                  <c:v>3.8024094858793509</c:v>
                </c:pt>
                <c:pt idx="3660">
                  <c:v>11.498999089316309</c:v>
                </c:pt>
                <c:pt idx="3661">
                  <c:v>-8.0225877594362132</c:v>
                </c:pt>
                <c:pt idx="3662">
                  <c:v>-12.178512146595603</c:v>
                </c:pt>
                <c:pt idx="3663">
                  <c:v>11.554188156412907</c:v>
                </c:pt>
                <c:pt idx="3664">
                  <c:v>10.179892623921351</c:v>
                </c:pt>
                <c:pt idx="3665">
                  <c:v>-13.641826100740889</c:v>
                </c:pt>
                <c:pt idx="3666">
                  <c:v>-6.263809023678947</c:v>
                </c:pt>
                <c:pt idx="3667">
                  <c:v>12.202281118233442</c:v>
                </c:pt>
                <c:pt idx="3668">
                  <c:v>2.6204574633589592</c:v>
                </c:pt>
                <c:pt idx="3669">
                  <c:v>-11.293279544439837</c:v>
                </c:pt>
                <c:pt idx="3670">
                  <c:v>-2.7066613099928766E-2</c:v>
                </c:pt>
                <c:pt idx="3671">
                  <c:v>10.923476533125392</c:v>
                </c:pt>
                <c:pt idx="3672">
                  <c:v>-2.504900906145163</c:v>
                </c:pt>
                <c:pt idx="3673">
                  <c:v>-12.063332106378892</c:v>
                </c:pt>
                <c:pt idx="3674">
                  <c:v>5.8453815948478995</c:v>
                </c:pt>
                <c:pt idx="3675">
                  <c:v>12.356496046829676</c:v>
                </c:pt>
                <c:pt idx="3676">
                  <c:v>-9.3135038833631789</c:v>
                </c:pt>
                <c:pt idx="3677">
                  <c:v>-10.768369875086639</c:v>
                </c:pt>
                <c:pt idx="3678">
                  <c:v>10.614430756338344</c:v>
                </c:pt>
                <c:pt idx="3679">
                  <c:v>7.0090657059392107</c:v>
                </c:pt>
                <c:pt idx="3680">
                  <c:v>-11.226881829311759</c:v>
                </c:pt>
                <c:pt idx="3681">
                  <c:v>-4.3686697431585886</c:v>
                </c:pt>
                <c:pt idx="3682">
                  <c:v>12.092537735382949</c:v>
                </c:pt>
                <c:pt idx="3683">
                  <c:v>1.7763830614430567</c:v>
                </c:pt>
                <c:pt idx="3684">
                  <c:v>-13.580028742985281</c:v>
                </c:pt>
                <c:pt idx="3685">
                  <c:v>1.1933681550238338</c:v>
                </c:pt>
                <c:pt idx="3686">
                  <c:v>14.740506044053754</c:v>
                </c:pt>
                <c:pt idx="3687">
                  <c:v>-4.4835127183229169</c:v>
                </c:pt>
                <c:pt idx="3688">
                  <c:v>-13.301932956950282</c:v>
                </c:pt>
                <c:pt idx="3689">
                  <c:v>6.9348030024012495</c:v>
                </c:pt>
                <c:pt idx="3690">
                  <c:v>10.294400144021635</c:v>
                </c:pt>
                <c:pt idx="3691">
                  <c:v>-8.0639818782230677</c:v>
                </c:pt>
                <c:pt idx="3692">
                  <c:v>-7.4947780591053501</c:v>
                </c:pt>
                <c:pt idx="3693">
                  <c:v>9.036001737282497</c:v>
                </c:pt>
                <c:pt idx="3694">
                  <c:v>5.1094275201469479</c:v>
                </c:pt>
                <c:pt idx="3695">
                  <c:v>-10.609203631164309</c:v>
                </c:pt>
                <c:pt idx="3696">
                  <c:v>-3.3957773839502767</c:v>
                </c:pt>
                <c:pt idx="3697">
                  <c:v>13.314633882298136</c:v>
                </c:pt>
                <c:pt idx="3698">
                  <c:v>0.73529360902304364</c:v>
                </c:pt>
                <c:pt idx="3699">
                  <c:v>-14.375668352865997</c:v>
                </c:pt>
                <c:pt idx="3700">
                  <c:v>2.4194583987347285</c:v>
                </c:pt>
                <c:pt idx="3701">
                  <c:v>13.350889520221546</c:v>
                </c:pt>
                <c:pt idx="3702">
                  <c:v>-4.8659265062013306</c:v>
                </c:pt>
                <c:pt idx="3703">
                  <c:v>-10.421610785030957</c:v>
                </c:pt>
                <c:pt idx="3704">
                  <c:v>6.6537620037351219</c:v>
                </c:pt>
                <c:pt idx="3705">
                  <c:v>8.8953553473027913</c:v>
                </c:pt>
                <c:pt idx="3706">
                  <c:v>-9.0138365408540668</c:v>
                </c:pt>
                <c:pt idx="3707">
                  <c:v>-7.5665932865244816</c:v>
                </c:pt>
                <c:pt idx="3708">
                  <c:v>11.952223200215341</c:v>
                </c:pt>
                <c:pt idx="3709">
                  <c:v>5.7499935454714253</c:v>
                </c:pt>
                <c:pt idx="3710">
                  <c:v>-14.090565701450425</c:v>
                </c:pt>
                <c:pt idx="3711">
                  <c:v>-2.7379033067363303</c:v>
                </c:pt>
                <c:pt idx="3712">
                  <c:v>14.23372062766156</c:v>
                </c:pt>
                <c:pt idx="3713">
                  <c:v>-0.45143080928808227</c:v>
                </c:pt>
                <c:pt idx="3714">
                  <c:v>-12.721129606285418</c:v>
                </c:pt>
                <c:pt idx="3715">
                  <c:v>3.0331563546620806</c:v>
                </c:pt>
                <c:pt idx="3716">
                  <c:v>10.832968942880612</c:v>
                </c:pt>
                <c:pt idx="3717">
                  <c:v>-5.2599793701573985</c:v>
                </c:pt>
                <c:pt idx="3718">
                  <c:v>-9.6190646607183634</c:v>
                </c:pt>
                <c:pt idx="3719">
                  <c:v>7.5325872354768011</c:v>
                </c:pt>
                <c:pt idx="3720">
                  <c:v>8.5430803986694777</c:v>
                </c:pt>
                <c:pt idx="3721">
                  <c:v>-10.322953060554768</c:v>
                </c:pt>
                <c:pt idx="3722">
                  <c:v>-7.0336791783393622</c:v>
                </c:pt>
                <c:pt idx="3723">
                  <c:v>12.867173049840426</c:v>
                </c:pt>
                <c:pt idx="3724">
                  <c:v>4.5754528944800841</c:v>
                </c:pt>
                <c:pt idx="3725">
                  <c:v>-13.564548059173058</c:v>
                </c:pt>
                <c:pt idx="3726">
                  <c:v>-1.3329407374412441</c:v>
                </c:pt>
                <c:pt idx="3727">
                  <c:v>12.736005857570516</c:v>
                </c:pt>
                <c:pt idx="3728">
                  <c:v>-1.5235066354949804</c:v>
                </c:pt>
                <c:pt idx="3729">
                  <c:v>-12.673787316904152</c:v>
                </c:pt>
                <c:pt idx="3730">
                  <c:v>4.3655577997758463</c:v>
                </c:pt>
                <c:pt idx="3731">
                  <c:v>11.949756239173526</c:v>
                </c:pt>
                <c:pt idx="3732">
                  <c:v>-7.0800310854640172</c:v>
                </c:pt>
                <c:pt idx="3733">
                  <c:v>-10.322033209112069</c:v>
                </c:pt>
                <c:pt idx="3734">
                  <c:v>8.9896991183687831</c:v>
                </c:pt>
                <c:pt idx="3735">
                  <c:v>7.6161648597970881</c:v>
                </c:pt>
                <c:pt idx="3736">
                  <c:v>-9.8288693674634189</c:v>
                </c:pt>
                <c:pt idx="3737">
                  <c:v>-5.1135744446252334</c:v>
                </c:pt>
                <c:pt idx="3738">
                  <c:v>10.803491456581479</c:v>
                </c:pt>
                <c:pt idx="3739">
                  <c:v>2.721090852390355</c:v>
                </c:pt>
                <c:pt idx="3740">
                  <c:v>-11.747498034366368</c:v>
                </c:pt>
                <c:pt idx="3741">
                  <c:v>-0.19967712544240254</c:v>
                </c:pt>
                <c:pt idx="3742">
                  <c:v>11.741169794163222</c:v>
                </c:pt>
                <c:pt idx="3743">
                  <c:v>-2.4583158665035327</c:v>
                </c:pt>
                <c:pt idx="3744">
                  <c:v>-12.193107388476262</c:v>
                </c:pt>
                <c:pt idx="3745">
                  <c:v>5.4964827969990342</c:v>
                </c:pt>
                <c:pt idx="3746">
                  <c:v>11.593148732042575</c:v>
                </c:pt>
                <c:pt idx="3747">
                  <c:v>-8.0519488216869757</c:v>
                </c:pt>
                <c:pt idx="3748">
                  <c:v>-9.6257463868786939</c:v>
                </c:pt>
                <c:pt idx="3749">
                  <c:v>9.9202117805359222</c:v>
                </c:pt>
                <c:pt idx="3750">
                  <c:v>7.0347710251123106</c:v>
                </c:pt>
                <c:pt idx="3751">
                  <c:v>-10.737446104579675</c:v>
                </c:pt>
                <c:pt idx="3752">
                  <c:v>-4.3691487191107479</c:v>
                </c:pt>
                <c:pt idx="3753">
                  <c:v>11.568708507208065</c:v>
                </c:pt>
                <c:pt idx="3754">
                  <c:v>1.797261607040165</c:v>
                </c:pt>
                <c:pt idx="3755">
                  <c:v>-11.716087212849301</c:v>
                </c:pt>
                <c:pt idx="3756">
                  <c:v>0.79948318926118822</c:v>
                </c:pt>
                <c:pt idx="3757">
                  <c:v>11.366364516379916</c:v>
                </c:pt>
                <c:pt idx="3758">
                  <c:v>-3.3107787803465745</c:v>
                </c:pt>
                <c:pt idx="3759">
                  <c:v>-10.921249827638409</c:v>
                </c:pt>
                <c:pt idx="3760">
                  <c:v>5.874340439025957</c:v>
                </c:pt>
                <c:pt idx="3761">
                  <c:v>9.7954749685963804</c:v>
                </c:pt>
                <c:pt idx="3762">
                  <c:v>-8.1506103013518949</c:v>
                </c:pt>
                <c:pt idx="3763">
                  <c:v>-8.227857707793012</c:v>
                </c:pt>
                <c:pt idx="3764">
                  <c:v>9.8417242734931261</c:v>
                </c:pt>
                <c:pt idx="3765">
                  <c:v>5.6503702825342224</c:v>
                </c:pt>
                <c:pt idx="3766">
                  <c:v>-10.403774641442155</c:v>
                </c:pt>
                <c:pt idx="3767">
                  <c:v>-3.1312157707625712</c:v>
                </c:pt>
                <c:pt idx="3768">
                  <c:v>10.59900806341469</c:v>
                </c:pt>
                <c:pt idx="3769">
                  <c:v>0.70368897525601748</c:v>
                </c:pt>
                <c:pt idx="3770">
                  <c:v>-10.511712060676448</c:v>
                </c:pt>
                <c:pt idx="3771">
                  <c:v>1.6081612543347406</c:v>
                </c:pt>
                <c:pt idx="3772">
                  <c:v>9.6796790386143474</c:v>
                </c:pt>
                <c:pt idx="3773">
                  <c:v>-3.4758556756994325</c:v>
                </c:pt>
                <c:pt idx="3774">
                  <c:v>-8.4431743059631845</c:v>
                </c:pt>
                <c:pt idx="3775">
                  <c:v>5.5107498170186746</c:v>
                </c:pt>
                <c:pt idx="3776">
                  <c:v>7.25885881737271</c:v>
                </c:pt>
                <c:pt idx="3777">
                  <c:v>-6.6539147234885379</c:v>
                </c:pt>
                <c:pt idx="3778">
                  <c:v>-5.529949663030413</c:v>
                </c:pt>
                <c:pt idx="3779">
                  <c:v>8.0724835479541319</c:v>
                </c:pt>
                <c:pt idx="3780">
                  <c:v>3.8091528079079287</c:v>
                </c:pt>
                <c:pt idx="3781">
                  <c:v>-8.8965473060989595</c:v>
                </c:pt>
                <c:pt idx="3782">
                  <c:v>-1.9395453145883013</c:v>
                </c:pt>
                <c:pt idx="3783">
                  <c:v>9.7169693876748156</c:v>
                </c:pt>
                <c:pt idx="3784">
                  <c:v>-0.18018177541869765</c:v>
                </c:pt>
                <c:pt idx="3785">
                  <c:v>-9.3603433710367536</c:v>
                </c:pt>
                <c:pt idx="3786">
                  <c:v>2.2072970177319537</c:v>
                </c:pt>
                <c:pt idx="3787">
                  <c:v>8.6198309857465691</c:v>
                </c:pt>
                <c:pt idx="3788">
                  <c:v>-4.0213004507041257</c:v>
                </c:pt>
                <c:pt idx="3789">
                  <c:v>-7.3912492259898244</c:v>
                </c:pt>
                <c:pt idx="3790">
                  <c:v>5.3533775565291073</c:v>
                </c:pt>
                <c:pt idx="3791">
                  <c:v>5.9181624691713965</c:v>
                </c:pt>
                <c:pt idx="3792">
                  <c:v>-6.6342240542225577</c:v>
                </c:pt>
                <c:pt idx="3793">
                  <c:v>-4.5783795103347185</c:v>
                </c:pt>
                <c:pt idx="3794">
                  <c:v>8.239119718191958</c:v>
                </c:pt>
                <c:pt idx="3795">
                  <c:v>3.1924892708345372</c:v>
                </c:pt>
                <c:pt idx="3796">
                  <c:v>-9.7293795325540824</c:v>
                </c:pt>
                <c:pt idx="3797">
                  <c:v>-1.1958480156921651</c:v>
                </c:pt>
                <c:pt idx="3798">
                  <c:v>10.364712065694514</c:v>
                </c:pt>
                <c:pt idx="3799">
                  <c:v>-1.0630557815832071</c:v>
                </c:pt>
                <c:pt idx="3800">
                  <c:v>-9.9129406207237594</c:v>
                </c:pt>
                <c:pt idx="3801">
                  <c:v>3.1948485527189998</c:v>
                </c:pt>
                <c:pt idx="3802">
                  <c:v>8.6941231810206911</c:v>
                </c:pt>
                <c:pt idx="3803">
                  <c:v>-4.7384475209304995</c:v>
                </c:pt>
                <c:pt idx="3804">
                  <c:v>-6.9182422263363605</c:v>
                </c:pt>
                <c:pt idx="3805">
                  <c:v>5.9973900076505187</c:v>
                </c:pt>
                <c:pt idx="3806">
                  <c:v>5.8828975785121234</c:v>
                </c:pt>
                <c:pt idx="3807">
                  <c:v>-8.36395577497494</c:v>
                </c:pt>
                <c:pt idx="3808">
                  <c:v>-5.0004169386778337</c:v>
                </c:pt>
                <c:pt idx="3809">
                  <c:v>11.681265812314715</c:v>
                </c:pt>
                <c:pt idx="3810">
                  <c:v>3.4040570039397684</c:v>
                </c:pt>
                <c:pt idx="3811">
                  <c:v>-12.949244504636383</c:v>
                </c:pt>
                <c:pt idx="3812">
                  <c:v>-0.36430938802781426</c:v>
                </c:pt>
                <c:pt idx="3813">
                  <c:v>11.210013062781428</c:v>
                </c:pt>
                <c:pt idx="3814">
                  <c:v>-2.1544242666552833</c:v>
                </c:pt>
                <c:pt idx="3815">
                  <c:v>-10.569505883161044</c:v>
                </c:pt>
                <c:pt idx="3816">
                  <c:v>4.0210986616853948</c:v>
                </c:pt>
                <c:pt idx="3817">
                  <c:v>8.1177712792911727</c:v>
                </c:pt>
                <c:pt idx="3818">
                  <c:v>-5.6092507192864201</c:v>
                </c:pt>
                <c:pt idx="3819">
                  <c:v>-7.1938835119589628</c:v>
                </c:pt>
                <c:pt idx="3820">
                  <c:v>7.187098599955041</c:v>
                </c:pt>
                <c:pt idx="3821">
                  <c:v>5.7756866772150834</c:v>
                </c:pt>
                <c:pt idx="3822">
                  <c:v>-10.568873024614646</c:v>
                </c:pt>
                <c:pt idx="3823">
                  <c:v>-5.1063798778566092</c:v>
                </c:pt>
                <c:pt idx="3824">
                  <c:v>13.074909689139924</c:v>
                </c:pt>
                <c:pt idx="3825">
                  <c:v>2.2124844478760224</c:v>
                </c:pt>
                <c:pt idx="3826">
                  <c:v>-13.26150788119253</c:v>
                </c:pt>
                <c:pt idx="3827">
                  <c:v>0.7049074133552119</c:v>
                </c:pt>
                <c:pt idx="3828">
                  <c:v>12.492016547762082</c:v>
                </c:pt>
                <c:pt idx="3829">
                  <c:v>-3.4367440324223142</c:v>
                </c:pt>
                <c:pt idx="3830">
                  <c:v>-11.844837843923559</c:v>
                </c:pt>
                <c:pt idx="3831">
                  <c:v>6.1451255430588452</c:v>
                </c:pt>
                <c:pt idx="3832">
                  <c:v>10.712927148170772</c:v>
                </c:pt>
                <c:pt idx="3833">
                  <c:v>-8.7594864353828434</c:v>
                </c:pt>
                <c:pt idx="3834">
                  <c:v>-9.3676011285618976</c:v>
                </c:pt>
                <c:pt idx="3835">
                  <c:v>11.347729240274424</c:v>
                </c:pt>
                <c:pt idx="3836">
                  <c:v>6.9311877457500213</c:v>
                </c:pt>
                <c:pt idx="3837">
                  <c:v>-12.439235089560592</c:v>
                </c:pt>
                <c:pt idx="3838">
                  <c:v>-3.9093711141385761</c:v>
                </c:pt>
                <c:pt idx="3839">
                  <c:v>12.313477126912003</c:v>
                </c:pt>
                <c:pt idx="3840">
                  <c:v>0.97987751578842808</c:v>
                </c:pt>
                <c:pt idx="3841">
                  <c:v>-11.77828062090072</c:v>
                </c:pt>
                <c:pt idx="3842">
                  <c:v>1.5781265159969029</c:v>
                </c:pt>
                <c:pt idx="3843">
                  <c:v>10.998631093613463</c:v>
                </c:pt>
                <c:pt idx="3844">
                  <c:v>-4.4582096316315205</c:v>
                </c:pt>
                <c:pt idx="3845">
                  <c:v>-13.043775689847861</c:v>
                </c:pt>
                <c:pt idx="3846">
                  <c:v>8.793733146812686</c:v>
                </c:pt>
                <c:pt idx="3847">
                  <c:v>12.54933223019351</c:v>
                </c:pt>
                <c:pt idx="3848">
                  <c:v>-11.660001699327612</c:v>
                </c:pt>
                <c:pt idx="3849">
                  <c:v>-9.9114832013013601</c:v>
                </c:pt>
                <c:pt idx="3850">
                  <c:v>13.471040379396356</c:v>
                </c:pt>
                <c:pt idx="3851">
                  <c:v>6.2050297998275781</c:v>
                </c:pt>
                <c:pt idx="3852">
                  <c:v>-12.737702337058366</c:v>
                </c:pt>
                <c:pt idx="3853">
                  <c:v>-2.7546804682308585</c:v>
                </c:pt>
                <c:pt idx="3854">
                  <c:v>12.532651701331991</c:v>
                </c:pt>
                <c:pt idx="3855">
                  <c:v>-5.4273560792868505E-2</c:v>
                </c:pt>
                <c:pt idx="3856">
                  <c:v>-12.007996944275972</c:v>
                </c:pt>
                <c:pt idx="3857">
                  <c:v>2.819306717310635</c:v>
                </c:pt>
                <c:pt idx="3858">
                  <c:v>12.788269753487246</c:v>
                </c:pt>
                <c:pt idx="3859">
                  <c:v>-6.2692146006515044</c:v>
                </c:pt>
                <c:pt idx="3860">
                  <c:v>-13.180830132148319</c:v>
                </c:pt>
                <c:pt idx="3861">
                  <c:v>9.7252993692114593</c:v>
                </c:pt>
                <c:pt idx="3862">
                  <c:v>10.554938739953709</c:v>
                </c:pt>
                <c:pt idx="3863">
                  <c:v>-10.818261101464142</c:v>
                </c:pt>
                <c:pt idx="3864">
                  <c:v>-7.4221346241115294</c:v>
                </c:pt>
                <c:pt idx="3865">
                  <c:v>11.989832245475647</c:v>
                </c:pt>
                <c:pt idx="3866">
                  <c:v>4.5109172195931668</c:v>
                </c:pt>
                <c:pt idx="3867">
                  <c:v>-12.987773743958572</c:v>
                </c:pt>
                <c:pt idx="3868">
                  <c:v>-1.8624512350997271</c:v>
                </c:pt>
                <c:pt idx="3869">
                  <c:v>15.439477731588541</c:v>
                </c:pt>
                <c:pt idx="3870">
                  <c:v>-1.4591212666155475</c:v>
                </c:pt>
                <c:pt idx="3871">
                  <c:v>-15.830486428592902</c:v>
                </c:pt>
                <c:pt idx="3872">
                  <c:v>4.7957570340981519</c:v>
                </c:pt>
                <c:pt idx="3873">
                  <c:v>14.01258449077606</c:v>
                </c:pt>
                <c:pt idx="3874">
                  <c:v>-7.4594943588242639</c:v>
                </c:pt>
                <c:pt idx="3875">
                  <c:v>-11.026875793130602</c:v>
                </c:pt>
                <c:pt idx="3876">
                  <c:v>8.9331824604113201</c:v>
                </c:pt>
                <c:pt idx="3877">
                  <c:v>8.2541235140032381</c:v>
                </c:pt>
                <c:pt idx="3878">
                  <c:v>-10.462221681332107</c:v>
                </c:pt>
                <c:pt idx="3879">
                  <c:v>-6.1312639512797444</c:v>
                </c:pt>
                <c:pt idx="3880">
                  <c:v>12.707365305422053</c:v>
                </c:pt>
                <c:pt idx="3881">
                  <c:v>3.7484773282614801</c:v>
                </c:pt>
                <c:pt idx="3882">
                  <c:v>-14.922029929735126</c:v>
                </c:pt>
                <c:pt idx="3883">
                  <c:v>-0.72351936709403131</c:v>
                </c:pt>
                <c:pt idx="3884">
                  <c:v>16.192824512336394</c:v>
                </c:pt>
                <c:pt idx="3885">
                  <c:v>-2.8014052840460355</c:v>
                </c:pt>
                <c:pt idx="3886">
                  <c:v>-14.708080815462701</c:v>
                </c:pt>
                <c:pt idx="3887">
                  <c:v>5.4918455963390125</c:v>
                </c:pt>
                <c:pt idx="3888">
                  <c:v>11.724507881381589</c:v>
                </c:pt>
                <c:pt idx="3889">
                  <c:v>-7.5416539454197933</c:v>
                </c:pt>
                <c:pt idx="3890">
                  <c:v>-9.7912723441593723</c:v>
                </c:pt>
                <c:pt idx="3891">
                  <c:v>10.26429444368207</c:v>
                </c:pt>
                <c:pt idx="3892">
                  <c:v>8.5571777942733416</c:v>
                </c:pt>
                <c:pt idx="3893">
                  <c:v>-13.295982160341111</c:v>
                </c:pt>
                <c:pt idx="3894">
                  <c:v>-6.1870661590141784</c:v>
                </c:pt>
                <c:pt idx="3895">
                  <c:v>15.510258513383448</c:v>
                </c:pt>
                <c:pt idx="3896">
                  <c:v>2.842421589695272</c:v>
                </c:pt>
                <c:pt idx="3897">
                  <c:v>-14.992567879122468</c:v>
                </c:pt>
                <c:pt idx="3898">
                  <c:v>0.57524626921866073</c:v>
                </c:pt>
                <c:pt idx="3899">
                  <c:v>13.693652465691478</c:v>
                </c:pt>
                <c:pt idx="3900">
                  <c:v>-3.4885012364663601</c:v>
                </c:pt>
                <c:pt idx="3901">
                  <c:v>-12.423062231435093</c:v>
                </c:pt>
                <c:pt idx="3902">
                  <c:v>6.0411062576914185</c:v>
                </c:pt>
                <c:pt idx="3903">
                  <c:v>10.843739627542819</c:v>
                </c:pt>
                <c:pt idx="3904">
                  <c:v>-8.7810191378427653</c:v>
                </c:pt>
                <c:pt idx="3905">
                  <c:v>-9.5973034227757203</c:v>
                </c:pt>
                <c:pt idx="3906">
                  <c:v>11.153826289946053</c:v>
                </c:pt>
                <c:pt idx="3907">
                  <c:v>7.2388778924145445</c:v>
                </c:pt>
                <c:pt idx="3908">
                  <c:v>-13.157815675917087</c:v>
                </c:pt>
                <c:pt idx="3909">
                  <c:v>-4.4546259759739444</c:v>
                </c:pt>
                <c:pt idx="3910">
                  <c:v>13.393154875710394</c:v>
                </c:pt>
                <c:pt idx="3911">
                  <c:v>1.2356316124550182</c:v>
                </c:pt>
                <c:pt idx="3912">
                  <c:v>-12.497590932914731</c:v>
                </c:pt>
                <c:pt idx="3913">
                  <c:v>1.5406167564481132</c:v>
                </c:pt>
                <c:pt idx="3914">
                  <c:v>12.190008846349098</c:v>
                </c:pt>
                <c:pt idx="3915">
                  <c:v>-4.4270714963216911</c:v>
                </c:pt>
                <c:pt idx="3916">
                  <c:v>-12.071169203475149</c:v>
                </c:pt>
                <c:pt idx="3917">
                  <c:v>7.2929655373018347</c:v>
                </c:pt>
                <c:pt idx="3918">
                  <c:v>10.457422068174489</c:v>
                </c:pt>
                <c:pt idx="3919">
                  <c:v>-9.2958027066356195</c:v>
                </c:pt>
                <c:pt idx="3920">
                  <c:v>-8.0264223604137257</c:v>
                </c:pt>
                <c:pt idx="3921">
                  <c:v>10.735344739069255</c:v>
                </c:pt>
                <c:pt idx="3922">
                  <c:v>5.4065243614773939</c:v>
                </c:pt>
                <c:pt idx="3923">
                  <c:v>-11.418848339151285</c:v>
                </c:pt>
                <c:pt idx="3924">
                  <c:v>-2.677779088467191</c:v>
                </c:pt>
                <c:pt idx="3925">
                  <c:v>11.009509797150846</c:v>
                </c:pt>
                <c:pt idx="3926">
                  <c:v>0.10834988696614474</c:v>
                </c:pt>
                <c:pt idx="3927">
                  <c:v>-11.396891201792625</c:v>
                </c:pt>
                <c:pt idx="3928">
                  <c:v>2.5369795761116265</c:v>
                </c:pt>
                <c:pt idx="3929">
                  <c:v>12.044835269134033</c:v>
                </c:pt>
                <c:pt idx="3930">
                  <c:v>-5.4953809261451507</c:v>
                </c:pt>
                <c:pt idx="3931">
                  <c:v>-11.317439820157803</c:v>
                </c:pt>
                <c:pt idx="3932">
                  <c:v>7.9741254511064392</c:v>
                </c:pt>
                <c:pt idx="3933">
                  <c:v>9.4301618525004205</c:v>
                </c:pt>
                <c:pt idx="3934">
                  <c:v>-9.8573919133967305</c:v>
                </c:pt>
                <c:pt idx="3935">
                  <c:v>-7.1011191893877115</c:v>
                </c:pt>
                <c:pt idx="3936">
                  <c:v>11.400696481293938</c:v>
                </c:pt>
                <c:pt idx="3937">
                  <c:v>4.4367856769447771</c:v>
                </c:pt>
                <c:pt idx="3938">
                  <c:v>-11.554066837011499</c:v>
                </c:pt>
                <c:pt idx="3939">
                  <c:v>-1.7266115706556995</c:v>
                </c:pt>
                <c:pt idx="3940">
                  <c:v>11.784744321926528</c:v>
                </c:pt>
                <c:pt idx="3941">
                  <c:v>-0.87093013069351899</c:v>
                </c:pt>
                <c:pt idx="3942">
                  <c:v>-11.433539399090758</c:v>
                </c:pt>
                <c:pt idx="3943">
                  <c:v>3.3996954238914188</c:v>
                </c:pt>
                <c:pt idx="3944">
                  <c:v>10.606209982614894</c:v>
                </c:pt>
                <c:pt idx="3945">
                  <c:v>-5.8786721959281074</c:v>
                </c:pt>
                <c:pt idx="3946">
                  <c:v>-9.7407116471007562</c:v>
                </c:pt>
                <c:pt idx="3947">
                  <c:v>7.7764829495080638</c:v>
                </c:pt>
                <c:pt idx="3948">
                  <c:v>7.4525990938691269</c:v>
                </c:pt>
                <c:pt idx="3949">
                  <c:v>-9.1417164514724174</c:v>
                </c:pt>
                <c:pt idx="3950">
                  <c:v>-5.2085353704802406</c:v>
                </c:pt>
                <c:pt idx="3951">
                  <c:v>9.9824337909060201</c:v>
                </c:pt>
                <c:pt idx="3952">
                  <c:v>3.0741373292754517</c:v>
                </c:pt>
                <c:pt idx="3953">
                  <c:v>-11.038873079803485</c:v>
                </c:pt>
                <c:pt idx="3954">
                  <c:v>-0.67155332545605251</c:v>
                </c:pt>
                <c:pt idx="3955">
                  <c:v>11.07154804016119</c:v>
                </c:pt>
                <c:pt idx="3956">
                  <c:v>-1.6904648114480971</c:v>
                </c:pt>
                <c:pt idx="3957">
                  <c:v>-9.8922312166460831</c:v>
                </c:pt>
                <c:pt idx="3958">
                  <c:v>3.8841833016856762</c:v>
                </c:pt>
                <c:pt idx="3959">
                  <c:v>9.2202819557940572</c:v>
                </c:pt>
                <c:pt idx="3960">
                  <c:v>-5.9302448074434295</c:v>
                </c:pt>
                <c:pt idx="3961">
                  <c:v>-7.8682134870273295</c:v>
                </c:pt>
                <c:pt idx="3962">
                  <c:v>7.3884141340997811</c:v>
                </c:pt>
                <c:pt idx="3963">
                  <c:v>5.9156597738629957</c:v>
                </c:pt>
                <c:pt idx="3964">
                  <c:v>-8.7686220284782408</c:v>
                </c:pt>
                <c:pt idx="3965">
                  <c:v>-4.0962532028245526</c:v>
                </c:pt>
                <c:pt idx="3966">
                  <c:v>9.7274844984204432</c:v>
                </c:pt>
                <c:pt idx="3967">
                  <c:v>2.0510328569465064</c:v>
                </c:pt>
                <c:pt idx="3968">
                  <c:v>-10.74397379668831</c:v>
                </c:pt>
                <c:pt idx="3969">
                  <c:v>0.27682836378427533</c:v>
                </c:pt>
                <c:pt idx="3970">
                  <c:v>10.691204076196227</c:v>
                </c:pt>
                <c:pt idx="3971">
                  <c:v>-2.5333376423144869</c:v>
                </c:pt>
                <c:pt idx="3972">
                  <c:v>-9.0998482334680713</c:v>
                </c:pt>
                <c:pt idx="3973">
                  <c:v>4.209283022591185</c:v>
                </c:pt>
                <c:pt idx="3974">
                  <c:v>7.6322710487951877</c:v>
                </c:pt>
                <c:pt idx="3975">
                  <c:v>-5.6244020228256657</c:v>
                </c:pt>
                <c:pt idx="3976">
                  <c:v>-6.2818547750993625</c:v>
                </c:pt>
                <c:pt idx="3977">
                  <c:v>7.470313294687398</c:v>
                </c:pt>
                <c:pt idx="3978">
                  <c:v>5.1194546457960746</c:v>
                </c:pt>
                <c:pt idx="3979">
                  <c:v>-9.0104323026618545</c:v>
                </c:pt>
                <c:pt idx="3980">
                  <c:v>-3.3022653408414651</c:v>
                </c:pt>
                <c:pt idx="3981">
                  <c:v>10.008744534209374</c:v>
                </c:pt>
                <c:pt idx="3982">
                  <c:v>1.1199782272037833</c:v>
                </c:pt>
                <c:pt idx="3983">
                  <c:v>-10.027993332980605</c:v>
                </c:pt>
                <c:pt idx="3984">
                  <c:v>1.0482271063099664</c:v>
                </c:pt>
                <c:pt idx="3985">
                  <c:v>8.6432779691065811</c:v>
                </c:pt>
                <c:pt idx="3986">
                  <c:v>-2.8142416183103141</c:v>
                </c:pt>
                <c:pt idx="3987">
                  <c:v>-7.6994522887155181</c:v>
                </c:pt>
                <c:pt idx="3988">
                  <c:v>4.3536705555656718</c:v>
                </c:pt>
                <c:pt idx="3989">
                  <c:v>6.3745319321544489</c:v>
                </c:pt>
                <c:pt idx="3990">
                  <c:v>-5.5357094551263915</c:v>
                </c:pt>
                <c:pt idx="3991">
                  <c:v>-4.9951745194575432</c:v>
                </c:pt>
                <c:pt idx="3992">
                  <c:v>6.8065224658197847</c:v>
                </c:pt>
                <c:pt idx="3993">
                  <c:v>3.8002816816696838</c:v>
                </c:pt>
                <c:pt idx="3994">
                  <c:v>-8.3020437186164902</c:v>
                </c:pt>
                <c:pt idx="3995">
                  <c:v>-2.3168034225849601</c:v>
                </c:pt>
                <c:pt idx="3996">
                  <c:v>9.9864811674756382</c:v>
                </c:pt>
                <c:pt idx="3997">
                  <c:v>0.23155273029760426</c:v>
                </c:pt>
                <c:pt idx="3998">
                  <c:v>-8.3389300015807084</c:v>
                </c:pt>
                <c:pt idx="3999">
                  <c:v>1.5621454035734481</c:v>
                </c:pt>
                <c:pt idx="4000">
                  <c:v>8.1738541491982204</c:v>
                </c:pt>
                <c:pt idx="4001">
                  <c:v>-3.575734770047081</c:v>
                </c:pt>
                <c:pt idx="4002">
                  <c:v>-7.1119526274901519</c:v>
                </c:pt>
                <c:pt idx="4003">
                  <c:v>4.5039812404746886</c:v>
                </c:pt>
                <c:pt idx="4004">
                  <c:v>5.2863026541581624</c:v>
                </c:pt>
                <c:pt idx="4005">
                  <c:v>-5.2392476827346082</c:v>
                </c:pt>
                <c:pt idx="4006">
                  <c:v>-3.8055161064455905</c:v>
                </c:pt>
                <c:pt idx="4007">
                  <c:v>6.3831147138120938</c:v>
                </c:pt>
                <c:pt idx="4008">
                  <c:v>3.1529796097342335</c:v>
                </c:pt>
                <c:pt idx="4009">
                  <c:v>-9.1463294776747635</c:v>
                </c:pt>
                <c:pt idx="4010">
                  <c:v>-1.5202548031967462</c:v>
                </c:pt>
                <c:pt idx="4011">
                  <c:v>9.2806616572593068</c:v>
                </c:pt>
                <c:pt idx="4012">
                  <c:v>-0.56976494195792815</c:v>
                </c:pt>
                <c:pt idx="4013">
                  <c:v>-9.4146028184734565</c:v>
                </c:pt>
                <c:pt idx="4014">
                  <c:v>2.721968550525665</c:v>
                </c:pt>
                <c:pt idx="4015">
                  <c:v>9.1302445259806611</c:v>
                </c:pt>
                <c:pt idx="4016">
                  <c:v>-4.7326384673302684</c:v>
                </c:pt>
                <c:pt idx="4017">
                  <c:v>-8.0090642237034757</c:v>
                </c:pt>
                <c:pt idx="4018">
                  <c:v>6.5838392167278421</c:v>
                </c:pt>
                <c:pt idx="4019">
                  <c:v>6.8986227167053942</c:v>
                </c:pt>
                <c:pt idx="4020">
                  <c:v>-8.6978825462136022</c:v>
                </c:pt>
                <c:pt idx="4021">
                  <c:v>-5.4303884926072756</c:v>
                </c:pt>
                <c:pt idx="4022">
                  <c:v>9.9467625660045975</c:v>
                </c:pt>
                <c:pt idx="4023">
                  <c:v>3.0591958149689731</c:v>
                </c:pt>
                <c:pt idx="4024">
                  <c:v>-10.156439668839862</c:v>
                </c:pt>
                <c:pt idx="4025">
                  <c:v>-0.74334961338960048</c:v>
                </c:pt>
                <c:pt idx="4026">
                  <c:v>9.7688877384589912</c:v>
                </c:pt>
                <c:pt idx="4027">
                  <c:v>-1.4353319678703262</c:v>
                </c:pt>
                <c:pt idx="4028">
                  <c:v>-9.5989611211640877</c:v>
                </c:pt>
                <c:pt idx="4029">
                  <c:v>3.620798656002802</c:v>
                </c:pt>
                <c:pt idx="4030">
                  <c:v>9.6113809949160398</c:v>
                </c:pt>
                <c:pt idx="4031">
                  <c:v>-6.7632603160614986</c:v>
                </c:pt>
                <c:pt idx="4032">
                  <c:v>-10.190600122893366</c:v>
                </c:pt>
                <c:pt idx="4033">
                  <c:v>9.9020171801124732</c:v>
                </c:pt>
                <c:pt idx="4034">
                  <c:v>8.3568391399347135</c:v>
                </c:pt>
                <c:pt idx="4035">
                  <c:v>-12.031947834295114</c:v>
                </c:pt>
                <c:pt idx="4036">
                  <c:v>-5.8091487959618791</c:v>
                </c:pt>
                <c:pt idx="4037">
                  <c:v>12.397995941137424</c:v>
                </c:pt>
                <c:pt idx="4038">
                  <c:v>2.5146818367896455</c:v>
                </c:pt>
                <c:pt idx="4039">
                  <c:v>-11.602845397795067</c:v>
                </c:pt>
                <c:pt idx="4040">
                  <c:v>0.13002403827442111</c:v>
                </c:pt>
                <c:pt idx="4041">
                  <c:v>11.198193113703811</c:v>
                </c:pt>
                <c:pt idx="4042">
                  <c:v>-2.6036790104806049</c:v>
                </c:pt>
                <c:pt idx="4043">
                  <c:v>-11.288765066994733</c:v>
                </c:pt>
                <c:pt idx="4044">
                  <c:v>5.6809049535487981</c:v>
                </c:pt>
                <c:pt idx="4045">
                  <c:v>11.57741991861425</c:v>
                </c:pt>
                <c:pt idx="4046">
                  <c:v>-8.769662061238833</c:v>
                </c:pt>
                <c:pt idx="4047">
                  <c:v>-10.103326083915208</c:v>
                </c:pt>
                <c:pt idx="4048">
                  <c:v>10.901793552731602</c:v>
                </c:pt>
                <c:pt idx="4049">
                  <c:v>6.9708839654280732</c:v>
                </c:pt>
                <c:pt idx="4050">
                  <c:v>-11.044421050542002</c:v>
                </c:pt>
                <c:pt idx="4051">
                  <c:v>-4.1952687219681408</c:v>
                </c:pt>
                <c:pt idx="4052">
                  <c:v>12.202064422503105</c:v>
                </c:pt>
                <c:pt idx="4053">
                  <c:v>1.5328937449982616</c:v>
                </c:pt>
                <c:pt idx="4054">
                  <c:v>-12.657125876329859</c:v>
                </c:pt>
                <c:pt idx="4055">
                  <c:v>1.3053887231559516</c:v>
                </c:pt>
                <c:pt idx="4056">
                  <c:v>14.072883091596633</c:v>
                </c:pt>
                <c:pt idx="4057">
                  <c:v>-4.6795940761102193</c:v>
                </c:pt>
                <c:pt idx="4058">
                  <c:v>-13.893343573461328</c:v>
                </c:pt>
                <c:pt idx="4059">
                  <c:v>7.749106928770412</c:v>
                </c:pt>
                <c:pt idx="4060">
                  <c:v>11.481352287326839</c:v>
                </c:pt>
                <c:pt idx="4061">
                  <c:v>-9.2338081246530397</c:v>
                </c:pt>
                <c:pt idx="4062">
                  <c:v>-8.2341586547940615</c:v>
                </c:pt>
                <c:pt idx="4063">
                  <c:v>10.540281886098027</c:v>
                </c:pt>
                <c:pt idx="4064">
                  <c:v>5.9285289749659</c:v>
                </c:pt>
                <c:pt idx="4065">
                  <c:v>-12.369702755886065</c:v>
                </c:pt>
                <c:pt idx="4066">
                  <c:v>-3.6478221862251159</c:v>
                </c:pt>
                <c:pt idx="4067">
                  <c:v>15.015649012944571</c:v>
                </c:pt>
                <c:pt idx="4068">
                  <c:v>0.60989295878767713</c:v>
                </c:pt>
                <c:pt idx="4069">
                  <c:v>-16.281092089975051</c:v>
                </c:pt>
                <c:pt idx="4070">
                  <c:v>3.0132460760192674</c:v>
                </c:pt>
                <c:pt idx="4071">
                  <c:v>15.596731237229802</c:v>
                </c:pt>
                <c:pt idx="4072">
                  <c:v>-5.9918665702155511</c:v>
                </c:pt>
                <c:pt idx="4073">
                  <c:v>-12.23191857488594</c:v>
                </c:pt>
                <c:pt idx="4074">
                  <c:v>7.7669250159642109</c:v>
                </c:pt>
                <c:pt idx="4075">
                  <c:v>9.8315178968247956</c:v>
                </c:pt>
                <c:pt idx="4076">
                  <c:v>-10.049331157902047</c:v>
                </c:pt>
                <c:pt idx="4077">
                  <c:v>-8.0630471037976346</c:v>
                </c:pt>
                <c:pt idx="4078">
                  <c:v>13.219086593019316</c:v>
                </c:pt>
                <c:pt idx="4079">
                  <c:v>6.1847729043997548</c:v>
                </c:pt>
                <c:pt idx="4080">
                  <c:v>-15.545930510231285</c:v>
                </c:pt>
                <c:pt idx="4081">
                  <c:v>-2.79046517326928</c:v>
                </c:pt>
                <c:pt idx="4082">
                  <c:v>16.143404359449274</c:v>
                </c:pt>
                <c:pt idx="4083">
                  <c:v>-0.74193939656732222</c:v>
                </c:pt>
                <c:pt idx="4084">
                  <c:v>-15.048678678514117</c:v>
                </c:pt>
                <c:pt idx="4085">
                  <c:v>3.9198846358262331</c:v>
                </c:pt>
                <c:pt idx="4086">
                  <c:v>13.379950458142794</c:v>
                </c:pt>
                <c:pt idx="4087">
                  <c:v>-6.5182278376698264</c:v>
                </c:pt>
                <c:pt idx="4088">
                  <c:v>-11.288929177225212</c:v>
                </c:pt>
                <c:pt idx="4089">
                  <c:v>9.0561991951184382</c:v>
                </c:pt>
                <c:pt idx="4090">
                  <c:v>9.9457942718786434</c:v>
                </c:pt>
                <c:pt idx="4091">
                  <c:v>-12.40965086775833</c:v>
                </c:pt>
                <c:pt idx="4092">
                  <c:v>-8.1354715002032325</c:v>
                </c:pt>
                <c:pt idx="4093">
                  <c:v>14.647174106511851</c:v>
                </c:pt>
                <c:pt idx="4094">
                  <c:v>4.66072555889067</c:v>
                </c:pt>
                <c:pt idx="4095">
                  <c:v>-13.921507236135616</c:v>
                </c:pt>
                <c:pt idx="4096">
                  <c:v>-1.1898389594365197</c:v>
                </c:pt>
                <c:pt idx="4097">
                  <c:v>13.376226144690593</c:v>
                </c:pt>
                <c:pt idx="4098">
                  <c:v>-1.758845525107686</c:v>
                </c:pt>
                <c:pt idx="4099">
                  <c:v>-12.795233344978371</c:v>
                </c:pt>
                <c:pt idx="4100">
                  <c:v>4.6530953079533299</c:v>
                </c:pt>
                <c:pt idx="4101">
                  <c:v>12.531860032421523</c:v>
                </c:pt>
                <c:pt idx="4102">
                  <c:v>-7.8389002399298038</c:v>
                </c:pt>
                <c:pt idx="4103">
                  <c:v>-11.514707562600002</c:v>
                </c:pt>
                <c:pt idx="4104">
                  <c:v>10.898418356647015</c:v>
                </c:pt>
                <c:pt idx="4105">
                  <c:v>9.4244048621525671</c:v>
                </c:pt>
                <c:pt idx="4106">
                  <c:v>-12.586843859651051</c:v>
                </c:pt>
                <c:pt idx="4107">
                  <c:v>-6.0653033756065104</c:v>
                </c:pt>
                <c:pt idx="4108">
                  <c:v>12.663838102866229</c:v>
                </c:pt>
                <c:pt idx="4109">
                  <c:v>2.8913130904777944</c:v>
                </c:pt>
                <c:pt idx="4110">
                  <c:v>-12.787037736713422</c:v>
                </c:pt>
                <c:pt idx="4111">
                  <c:v>-3.8695918498068305E-2</c:v>
                </c:pt>
                <c:pt idx="4112">
                  <c:v>12.652769466863596</c:v>
                </c:pt>
                <c:pt idx="4113">
                  <c:v>-2.8165204018800045</c:v>
                </c:pt>
                <c:pt idx="4114">
                  <c:v>-12.625984731311886</c:v>
                </c:pt>
                <c:pt idx="4115">
                  <c:v>5.8186286810908108</c:v>
                </c:pt>
                <c:pt idx="4116">
                  <c:v>12.129933171204135</c:v>
                </c:pt>
                <c:pt idx="4117">
                  <c:v>-8.8131412582361648</c:v>
                </c:pt>
                <c:pt idx="4118">
                  <c:v>-10.062602214513273</c:v>
                </c:pt>
                <c:pt idx="4119">
                  <c:v>10.486524930940933</c:v>
                </c:pt>
                <c:pt idx="4120">
                  <c:v>7.2209836442298165</c:v>
                </c:pt>
                <c:pt idx="4121">
                  <c:v>-11.227227596652007</c:v>
                </c:pt>
                <c:pt idx="4122">
                  <c:v>-4.3667477749129464</c:v>
                </c:pt>
                <c:pt idx="4123">
                  <c:v>12.352728498739319</c:v>
                </c:pt>
                <c:pt idx="4124">
                  <c:v>1.7784498935582427</c:v>
                </c:pt>
                <c:pt idx="4125">
                  <c:v>-12.901965039349271</c:v>
                </c:pt>
                <c:pt idx="4126">
                  <c:v>1.083143241973225</c:v>
                </c:pt>
                <c:pt idx="4127">
                  <c:v>13.002352793535366</c:v>
                </c:pt>
                <c:pt idx="4128">
                  <c:v>-3.9013088516358918</c:v>
                </c:pt>
                <c:pt idx="4129">
                  <c:v>-11.878975396466743</c:v>
                </c:pt>
                <c:pt idx="4130">
                  <c:v>6.4357625807322778</c:v>
                </c:pt>
                <c:pt idx="4131">
                  <c:v>10.183253153907442</c:v>
                </c:pt>
                <c:pt idx="4132">
                  <c:v>-8.554771813637112</c:v>
                </c:pt>
                <c:pt idx="4133">
                  <c:v>-8.2499188355723465</c:v>
                </c:pt>
                <c:pt idx="4134">
                  <c:v>10.115271745523053</c:v>
                </c:pt>
                <c:pt idx="4135">
                  <c:v>5.78766984136261</c:v>
                </c:pt>
                <c:pt idx="4136">
                  <c:v>-11.462452168550803</c:v>
                </c:pt>
                <c:pt idx="4137">
                  <c:v>-3.3784799456397763</c:v>
                </c:pt>
                <c:pt idx="4138">
                  <c:v>12.434354141507102</c:v>
                </c:pt>
                <c:pt idx="4139">
                  <c:v>0.67479902717153217</c:v>
                </c:pt>
                <c:pt idx="4140">
                  <c:v>-12.886023334989789</c:v>
                </c:pt>
                <c:pt idx="4141">
                  <c:v>2.1877580668841001</c:v>
                </c:pt>
                <c:pt idx="4142">
                  <c:v>12.680663240204275</c:v>
                </c:pt>
                <c:pt idx="4143">
                  <c:v>-4.996578252686029</c:v>
                </c:pt>
                <c:pt idx="4144">
                  <c:v>-11.637514869857865</c:v>
                </c:pt>
                <c:pt idx="4145">
                  <c:v>7.5363872000684147</c:v>
                </c:pt>
                <c:pt idx="4146">
                  <c:v>9.6168737894071423</c:v>
                </c:pt>
                <c:pt idx="4147">
                  <c:v>-9.3918023558118406</c:v>
                </c:pt>
                <c:pt idx="4148">
                  <c:v>-7.6777326439122353</c:v>
                </c:pt>
                <c:pt idx="4149">
                  <c:v>11.482634245171718</c:v>
                </c:pt>
                <c:pt idx="4150">
                  <c:v>5.3706554963351998</c:v>
                </c:pt>
                <c:pt idx="4151">
                  <c:v>-13.347114572847223</c:v>
                </c:pt>
                <c:pt idx="4152">
                  <c:v>-2.6473203281134325</c:v>
                </c:pt>
                <c:pt idx="4153">
                  <c:v>14.102219630285152</c:v>
                </c:pt>
                <c:pt idx="4154">
                  <c:v>-0.46624502243573201</c:v>
                </c:pt>
                <c:pt idx="4155">
                  <c:v>-14.205077489649002</c:v>
                </c:pt>
                <c:pt idx="4156">
                  <c:v>3.5352467395720284</c:v>
                </c:pt>
                <c:pt idx="4157">
                  <c:v>13.110000909238753</c:v>
                </c:pt>
                <c:pt idx="4158">
                  <c:v>-6.3405165844948339</c:v>
                </c:pt>
                <c:pt idx="4159">
                  <c:v>-11.183257157255552</c:v>
                </c:pt>
                <c:pt idx="4160">
                  <c:v>8.2926113465189584</c:v>
                </c:pt>
                <c:pt idx="4161">
                  <c:v>8.7852923959601608</c:v>
                </c:pt>
                <c:pt idx="4162">
                  <c:v>-10.015354233127017</c:v>
                </c:pt>
                <c:pt idx="4163">
                  <c:v>-6.6970775494020671</c:v>
                </c:pt>
                <c:pt idx="4164">
                  <c:v>11.997499889226802</c:v>
                </c:pt>
                <c:pt idx="4165">
                  <c:v>4.187442850945108</c:v>
                </c:pt>
                <c:pt idx="4166">
                  <c:v>-12.872586373547325</c:v>
                </c:pt>
                <c:pt idx="4167">
                  <c:v>-1.373307300085046</c:v>
                </c:pt>
                <c:pt idx="4168">
                  <c:v>13.273160830160798</c:v>
                </c:pt>
                <c:pt idx="4169">
                  <c:v>-1.518886796199749</c:v>
                </c:pt>
                <c:pt idx="4170">
                  <c:v>-12.232084487169189</c:v>
                </c:pt>
                <c:pt idx="4171">
                  <c:v>4.0096202125164018</c:v>
                </c:pt>
                <c:pt idx="4172">
                  <c:v>10.417691427778793</c:v>
                </c:pt>
                <c:pt idx="4173">
                  <c:v>-6.1475765881621518</c:v>
                </c:pt>
                <c:pt idx="4174">
                  <c:v>-9.3039936189108534</c:v>
                </c:pt>
                <c:pt idx="4175">
                  <c:v>8.4031250388429921</c:v>
                </c:pt>
                <c:pt idx="4176">
                  <c:v>7.4945022595162429</c:v>
                </c:pt>
                <c:pt idx="4177">
                  <c:v>-10.029112383968554</c:v>
                </c:pt>
                <c:pt idx="4178">
                  <c:v>-5.1970919648772016</c:v>
                </c:pt>
                <c:pt idx="4179">
                  <c:v>10.830933304410536</c:v>
                </c:pt>
                <c:pt idx="4180">
                  <c:v>2.6926390832799236</c:v>
                </c:pt>
                <c:pt idx="4181">
                  <c:v>-11.107610274942951</c:v>
                </c:pt>
                <c:pt idx="4182">
                  <c:v>-0.19083378301344092</c:v>
                </c:pt>
                <c:pt idx="4183">
                  <c:v>11.041145914889702</c:v>
                </c:pt>
                <c:pt idx="4184">
                  <c:v>-2.3466992693428206</c:v>
                </c:pt>
                <c:pt idx="4185">
                  <c:v>-11.424857730918193</c:v>
                </c:pt>
                <c:pt idx="4186">
                  <c:v>4.8206160553927857</c:v>
                </c:pt>
                <c:pt idx="4187">
                  <c:v>9.5867501361659873</c:v>
                </c:pt>
                <c:pt idx="4188">
                  <c:v>-6.8029763223435795</c:v>
                </c:pt>
                <c:pt idx="4189">
                  <c:v>-8.6802868794471895</c:v>
                </c:pt>
                <c:pt idx="4190">
                  <c:v>9.0452345374112078</c:v>
                </c:pt>
                <c:pt idx="4191">
                  <c:v>6.3046584494228206</c:v>
                </c:pt>
                <c:pt idx="4192">
                  <c:v>-9.4517479356671483</c:v>
                </c:pt>
                <c:pt idx="4193">
                  <c:v>-3.6462977648474761</c:v>
                </c:pt>
                <c:pt idx="4194">
                  <c:v>8.913624993286124</c:v>
                </c:pt>
                <c:pt idx="4195">
                  <c:v>1.3691272198635289</c:v>
                </c:pt>
                <c:pt idx="4196">
                  <c:v>-9.6083032074435089</c:v>
                </c:pt>
                <c:pt idx="4197">
                  <c:v>0.73991417033020968</c:v>
                </c:pt>
                <c:pt idx="4198">
                  <c:v>11.743023789453876</c:v>
                </c:pt>
                <c:pt idx="4199">
                  <c:v>-3.365660192908424</c:v>
                </c:pt>
                <c:pt idx="4200">
                  <c:v>-10.224235442495615</c:v>
                </c:pt>
                <c:pt idx="4201">
                  <c:v>5.4776582664849869</c:v>
                </c:pt>
                <c:pt idx="4202">
                  <c:v>9.7508106819273621</c:v>
                </c:pt>
                <c:pt idx="4203">
                  <c:v>-8.1004822557270195</c:v>
                </c:pt>
                <c:pt idx="4204">
                  <c:v>-7.7817618746526875</c:v>
                </c:pt>
                <c:pt idx="4205">
                  <c:v>9.052990947742888</c:v>
                </c:pt>
                <c:pt idx="4206">
                  <c:v>5.2119124002360229</c:v>
                </c:pt>
                <c:pt idx="4207">
                  <c:v>-9.878816314802906</c:v>
                </c:pt>
                <c:pt idx="4208">
                  <c:v>-3.1725192284379951</c:v>
                </c:pt>
                <c:pt idx="4209">
                  <c:v>11.247851031248301</c:v>
                </c:pt>
                <c:pt idx="4210">
                  <c:v>0.7684851556817337</c:v>
                </c:pt>
                <c:pt idx="4211">
                  <c:v>-11.467521873615908</c:v>
                </c:pt>
                <c:pt idx="4212">
                  <c:v>1.746219681833701</c:v>
                </c:pt>
                <c:pt idx="4213">
                  <c:v>10.77337824782934</c:v>
                </c:pt>
                <c:pt idx="4214">
                  <c:v>-3.9861814690853139</c:v>
                </c:pt>
                <c:pt idx="4215">
                  <c:v>-9.3466404487303194</c:v>
                </c:pt>
                <c:pt idx="4216">
                  <c:v>5.5983715622125976</c:v>
                </c:pt>
                <c:pt idx="4217">
                  <c:v>7.1959543871234475</c:v>
                </c:pt>
                <c:pt idx="4218">
                  <c:v>-6.849292949717106</c:v>
                </c:pt>
                <c:pt idx="4219">
                  <c:v>-6.0475163288603024</c:v>
                </c:pt>
                <c:pt idx="4220">
                  <c:v>9.5538432350260596</c:v>
                </c:pt>
                <c:pt idx="4221">
                  <c:v>4.8294014322416379</c:v>
                </c:pt>
                <c:pt idx="4222">
                  <c:v>-11.423663095753152</c:v>
                </c:pt>
                <c:pt idx="4223">
                  <c:v>-2.514608587427607</c:v>
                </c:pt>
                <c:pt idx="4224">
                  <c:v>12.898332499932756</c:v>
                </c:pt>
                <c:pt idx="4225">
                  <c:v>-0.22748703482781085</c:v>
                </c:pt>
                <c:pt idx="4226">
                  <c:v>-11.348625930457395</c:v>
                </c:pt>
                <c:pt idx="4227">
                  <c:v>2.557534554417809</c:v>
                </c:pt>
                <c:pt idx="4228">
                  <c:v>10.283944011077839</c:v>
                </c:pt>
                <c:pt idx="4229">
                  <c:v>-4.9771609452349663</c:v>
                </c:pt>
                <c:pt idx="4230">
                  <c:v>-9.2932934751975562</c:v>
                </c:pt>
                <c:pt idx="4231">
                  <c:v>6.7421182906731429</c:v>
                </c:pt>
                <c:pt idx="4232">
                  <c:v>7.7320534446142144</c:v>
                </c:pt>
                <c:pt idx="4233">
                  <c:v>-9.3073099712468377</c:v>
                </c:pt>
                <c:pt idx="4234">
                  <c:v>-6.6663499525654073</c:v>
                </c:pt>
                <c:pt idx="4235">
                  <c:v>11.620577517151061</c:v>
                </c:pt>
                <c:pt idx="4236">
                  <c:v>4.2784142388179607</c:v>
                </c:pt>
                <c:pt idx="4237">
                  <c:v>-12.025873889940085</c:v>
                </c:pt>
                <c:pt idx="4238">
                  <c:v>-1.3521539732307792</c:v>
                </c:pt>
                <c:pt idx="4239">
                  <c:v>11.260951827592367</c:v>
                </c:pt>
                <c:pt idx="4240">
                  <c:v>-1.1534120811255884</c:v>
                </c:pt>
                <c:pt idx="4241">
                  <c:v>-10.590000588832813</c:v>
                </c:pt>
                <c:pt idx="4242">
                  <c:v>3.462857216292917</c:v>
                </c:pt>
                <c:pt idx="4243">
                  <c:v>10.438017647489103</c:v>
                </c:pt>
                <c:pt idx="4244">
                  <c:v>-6.4286417483414438</c:v>
                </c:pt>
                <c:pt idx="4245">
                  <c:v>-10.525573879204096</c:v>
                </c:pt>
                <c:pt idx="4246">
                  <c:v>9.5748562428490409</c:v>
                </c:pt>
                <c:pt idx="4247">
                  <c:v>8.7484316747336344</c:v>
                </c:pt>
                <c:pt idx="4248">
                  <c:v>-11.08866558118148</c:v>
                </c:pt>
                <c:pt idx="4249">
                  <c:v>-5.9086632468836031</c:v>
                </c:pt>
                <c:pt idx="4250">
                  <c:v>11.658598604704419</c:v>
                </c:pt>
                <c:pt idx="4251">
                  <c:v>3.0123358816997072</c:v>
                </c:pt>
                <c:pt idx="4252">
                  <c:v>-11.885340469977136</c:v>
                </c:pt>
                <c:pt idx="4253">
                  <c:v>-0.38005649094080801</c:v>
                </c:pt>
                <c:pt idx="4254">
                  <c:v>11.939796282212212</c:v>
                </c:pt>
                <c:pt idx="4255">
                  <c:v>-2.3391367423716871</c:v>
                </c:pt>
                <c:pt idx="4256">
                  <c:v>-12.62982328367506</c:v>
                </c:pt>
                <c:pt idx="4257">
                  <c:v>5.5326494822728058</c:v>
                </c:pt>
                <c:pt idx="4258">
                  <c:v>12.487693980388441</c:v>
                </c:pt>
                <c:pt idx="4259">
                  <c:v>-8.5597012209596599</c:v>
                </c:pt>
                <c:pt idx="4260">
                  <c:v>-10.281347493340277</c:v>
                </c:pt>
                <c:pt idx="4261">
                  <c:v>9.7253464779791798</c:v>
                </c:pt>
                <c:pt idx="4262">
                  <c:v>6.8596122799179104</c:v>
                </c:pt>
                <c:pt idx="4263">
                  <c:v>-10.0587498063251</c:v>
                </c:pt>
                <c:pt idx="4264">
                  <c:v>-4.2834958511890058</c:v>
                </c:pt>
                <c:pt idx="4265">
                  <c:v>10.987631667976403</c:v>
                </c:pt>
                <c:pt idx="4266">
                  <c:v>1.9617188728874762</c:v>
                </c:pt>
                <c:pt idx="4267">
                  <c:v>-12.51396350522748</c:v>
                </c:pt>
                <c:pt idx="4268">
                  <c:v>0.71526127788500515</c:v>
                </c:pt>
                <c:pt idx="4269">
                  <c:v>13.6430787335944</c:v>
                </c:pt>
                <c:pt idx="4270">
                  <c:v>-3.8381589731116761</c:v>
                </c:pt>
                <c:pt idx="4271">
                  <c:v>-13.173709561513343</c:v>
                </c:pt>
                <c:pt idx="4272">
                  <c:v>6.577645517083611</c:v>
                </c:pt>
                <c:pt idx="4273">
                  <c:v>10.839869257404924</c:v>
                </c:pt>
                <c:pt idx="4274">
                  <c:v>-8.1925552832749879</c:v>
                </c:pt>
                <c:pt idx="4275">
                  <c:v>-8.0626407575711987</c:v>
                </c:pt>
                <c:pt idx="4276">
                  <c:v>9.4586814172524498</c:v>
                </c:pt>
                <c:pt idx="4277">
                  <c:v>5.9567848106481627</c:v>
                </c:pt>
                <c:pt idx="4278">
                  <c:v>-11.2065509254003</c:v>
                </c:pt>
                <c:pt idx="4279">
                  <c:v>-3.8142838708506095</c:v>
                </c:pt>
                <c:pt idx="4280">
                  <c:v>13.391952694926466</c:v>
                </c:pt>
                <c:pt idx="4281">
                  <c:v>1.1599902587893027</c:v>
                </c:pt>
                <c:pt idx="4282">
                  <c:v>-14.199971640888137</c:v>
                </c:pt>
                <c:pt idx="4283">
                  <c:v>1.9117232009830067</c:v>
                </c:pt>
                <c:pt idx="4284">
                  <c:v>12.755130630441053</c:v>
                </c:pt>
                <c:pt idx="4285">
                  <c:v>-4.4023122825934706</c:v>
                </c:pt>
                <c:pt idx="4286">
                  <c:v>-10.750575565968498</c:v>
                </c:pt>
                <c:pt idx="4287">
                  <c:v>6.595671153604453</c:v>
                </c:pt>
                <c:pt idx="4288">
                  <c:v>9.3331427104369737</c:v>
                </c:pt>
                <c:pt idx="4289">
                  <c:v>-8.8384622325576885</c:v>
                </c:pt>
                <c:pt idx="4290">
                  <c:v>-7.8139652930203196</c:v>
                </c:pt>
                <c:pt idx="4291">
                  <c:v>11.40955602634523</c:v>
                </c:pt>
                <c:pt idx="4292">
                  <c:v>5.8514559510291706</c:v>
                </c:pt>
                <c:pt idx="4293">
                  <c:v>-13.27254268514271</c:v>
                </c:pt>
                <c:pt idx="4294">
                  <c:v>-2.9780909871989478</c:v>
                </c:pt>
                <c:pt idx="4295">
                  <c:v>13.070450530190872</c:v>
                </c:pt>
                <c:pt idx="4296">
                  <c:v>-4.7204138067306479E-2</c:v>
                </c:pt>
                <c:pt idx="4297">
                  <c:v>-11.6274288464388</c:v>
                </c:pt>
                <c:pt idx="4298">
                  <c:v>2.4969839566442982</c:v>
                </c:pt>
                <c:pt idx="4299">
                  <c:v>10.504950165904832</c:v>
                </c:pt>
                <c:pt idx="4300">
                  <c:v>-4.8974439913699843</c:v>
                </c:pt>
                <c:pt idx="4301">
                  <c:v>-9.8039966616093004</c:v>
                </c:pt>
                <c:pt idx="4302">
                  <c:v>7.3346319592866109</c:v>
                </c:pt>
                <c:pt idx="4303">
                  <c:v>8.9465013164130056</c:v>
                </c:pt>
                <c:pt idx="4304">
                  <c:v>-10.113048415266167</c:v>
                </c:pt>
                <c:pt idx="4305">
                  <c:v>-7.0919978927146028</c:v>
                </c:pt>
                <c:pt idx="4306">
                  <c:v>11.576039845829426</c:v>
                </c:pt>
                <c:pt idx="4307">
                  <c:v>4.3293325786066195</c:v>
                </c:pt>
                <c:pt idx="4308">
                  <c:v>-11.472991463959159</c:v>
                </c:pt>
                <c:pt idx="4309">
                  <c:v>-1.457309507565659</c:v>
                </c:pt>
                <c:pt idx="4310">
                  <c:v>10.705536840868708</c:v>
                </c:pt>
                <c:pt idx="4311">
                  <c:v>-0.94723894254441032</c:v>
                </c:pt>
                <c:pt idx="4312">
                  <c:v>-10.480454683875593</c:v>
                </c:pt>
                <c:pt idx="4313">
                  <c:v>3.2795177470200496</c:v>
                </c:pt>
                <c:pt idx="4314">
                  <c:v>9.9819253415280134</c:v>
                </c:pt>
                <c:pt idx="4315">
                  <c:v>-5.7124042731260074</c:v>
                </c:pt>
                <c:pt idx="4316">
                  <c:v>-9.0536452797519331</c:v>
                </c:pt>
                <c:pt idx="4317">
                  <c:v>7.5274221497787872</c:v>
                </c:pt>
                <c:pt idx="4318">
                  <c:v>7.1698908752584343</c:v>
                </c:pt>
                <c:pt idx="4319">
                  <c:v>-9.2062818737215668</c:v>
                </c:pt>
                <c:pt idx="4320">
                  <c:v>-5.1456158845434041</c:v>
                </c:pt>
                <c:pt idx="4321">
                  <c:v>10.069521342820881</c:v>
                </c:pt>
                <c:pt idx="4322">
                  <c:v>2.8893626567028292</c:v>
                </c:pt>
                <c:pt idx="4323">
                  <c:v>-11.015666837658243</c:v>
                </c:pt>
                <c:pt idx="4324">
                  <c:v>-0.52134477361037324</c:v>
                </c:pt>
                <c:pt idx="4325">
                  <c:v>11.393841601731653</c:v>
                </c:pt>
                <c:pt idx="4326">
                  <c:v>-2.017177798086776</c:v>
                </c:pt>
                <c:pt idx="4327">
                  <c:v>-11.512188891933739</c:v>
                </c:pt>
                <c:pt idx="4328">
                  <c:v>4.7046437317173391</c:v>
                </c:pt>
                <c:pt idx="4329">
                  <c:v>10.464800191258897</c:v>
                </c:pt>
                <c:pt idx="4330">
                  <c:v>-6.7587254672043979</c:v>
                </c:pt>
                <c:pt idx="4331">
                  <c:v>-8.6451430229763702</c:v>
                </c:pt>
                <c:pt idx="4332">
                  <c:v>8.4281709432756866</c:v>
                </c:pt>
                <c:pt idx="4333">
                  <c:v>6.5274066728148616</c:v>
                </c:pt>
                <c:pt idx="4334">
                  <c:v>-9.8289398820419649</c:v>
                </c:pt>
                <c:pt idx="4335">
                  <c:v>-4.4598261002338981</c:v>
                </c:pt>
                <c:pt idx="4336">
                  <c:v>10.931954420225539</c:v>
                </c:pt>
                <c:pt idx="4337">
                  <c:v>2.0780108785690263</c:v>
                </c:pt>
                <c:pt idx="4338">
                  <c:v>-11.726252617470486</c:v>
                </c:pt>
                <c:pt idx="4339">
                  <c:v>0.47759810905828437</c:v>
                </c:pt>
                <c:pt idx="4340">
                  <c:v>12.424209093963785</c:v>
                </c:pt>
                <c:pt idx="4341">
                  <c:v>-3.2788336509039682</c:v>
                </c:pt>
                <c:pt idx="4342">
                  <c:v>-11.658830878385155</c:v>
                </c:pt>
                <c:pt idx="4343">
                  <c:v>5.6691909114384549</c:v>
                </c:pt>
                <c:pt idx="4344">
                  <c:v>10.295148544722773</c:v>
                </c:pt>
                <c:pt idx="4345">
                  <c:v>-8.1575784924749115</c:v>
                </c:pt>
                <c:pt idx="4346">
                  <c:v>-8.5952809977035347</c:v>
                </c:pt>
                <c:pt idx="4347">
                  <c:v>9.762852618933767</c:v>
                </c:pt>
                <c:pt idx="4348">
                  <c:v>6.2149264019159096</c:v>
                </c:pt>
                <c:pt idx="4349">
                  <c:v>-10.868894010026326</c:v>
                </c:pt>
                <c:pt idx="4350">
                  <c:v>-3.6649244766234599</c:v>
                </c:pt>
                <c:pt idx="4351">
                  <c:v>11.570587839146631</c:v>
                </c:pt>
                <c:pt idx="4352">
                  <c:v>1.1452153459492211</c:v>
                </c:pt>
                <c:pt idx="4353">
                  <c:v>-12.116578103641029</c:v>
                </c:pt>
                <c:pt idx="4354">
                  <c:v>1.5321194476956193</c:v>
                </c:pt>
                <c:pt idx="4355">
                  <c:v>11.851691939908292</c:v>
                </c:pt>
                <c:pt idx="4356">
                  <c:v>-4.0577911595926457</c:v>
                </c:pt>
                <c:pt idx="4357">
                  <c:v>-10.877483203945193</c:v>
                </c:pt>
                <c:pt idx="4358">
                  <c:v>6.5653365503167249</c:v>
                </c:pt>
                <c:pt idx="4359">
                  <c:v>9.366133736308516</c:v>
                </c:pt>
                <c:pt idx="4360">
                  <c:v>-8.4166740006883938</c:v>
                </c:pt>
                <c:pt idx="4361">
                  <c:v>-7.4677519104963199</c:v>
                </c:pt>
                <c:pt idx="4362">
                  <c:v>10.19301221511431</c:v>
                </c:pt>
                <c:pt idx="4363">
                  <c:v>5.2395597299413641</c:v>
                </c:pt>
                <c:pt idx="4364">
                  <c:v>-11.087451063080662</c:v>
                </c:pt>
                <c:pt idx="4365">
                  <c:v>-2.6671497750980784</c:v>
                </c:pt>
                <c:pt idx="4366">
                  <c:v>11.773032082532881</c:v>
                </c:pt>
                <c:pt idx="4367">
                  <c:v>0.1264511700824579</c:v>
                </c:pt>
                <c:pt idx="4368">
                  <c:v>-11.819971692166479</c:v>
                </c:pt>
                <c:pt idx="4369">
                  <c:v>2.4784190682267733</c:v>
                </c:pt>
                <c:pt idx="4370">
                  <c:v>11.30412401417048</c:v>
                </c:pt>
                <c:pt idx="4371">
                  <c:v>-4.8992859358445751</c:v>
                </c:pt>
                <c:pt idx="4372">
                  <c:v>-9.9118053714313845</c:v>
                </c:pt>
                <c:pt idx="4373">
                  <c:v>6.9197187463510206</c:v>
                </c:pt>
                <c:pt idx="4374">
                  <c:v>8.0805635177386819</c:v>
                </c:pt>
                <c:pt idx="4375">
                  <c:v>-8.7188647671514925</c:v>
                </c:pt>
                <c:pt idx="4376">
                  <c:v>-6.6298790892581012</c:v>
                </c:pt>
                <c:pt idx="4377">
                  <c:v>11.01108054379424</c:v>
                </c:pt>
                <c:pt idx="4378">
                  <c:v>4.5706496072151692</c:v>
                </c:pt>
                <c:pt idx="4379">
                  <c:v>-12.325667052269912</c:v>
                </c:pt>
                <c:pt idx="4380">
                  <c:v>-1.7516265100521136</c:v>
                </c:pt>
                <c:pt idx="4381">
                  <c:v>11.573138266537741</c:v>
                </c:pt>
                <c:pt idx="4382">
                  <c:v>-0.8855666405346263</c:v>
                </c:pt>
                <c:pt idx="4383">
                  <c:v>-11.630112460075042</c:v>
                </c:pt>
                <c:pt idx="4384">
                  <c:v>3.2696315996720395</c:v>
                </c:pt>
                <c:pt idx="4385">
                  <c:v>9.7172138242345749</c:v>
                </c:pt>
                <c:pt idx="4386">
                  <c:v>-4.9531872853621133</c:v>
                </c:pt>
                <c:pt idx="4387">
                  <c:v>-7.8569849931831666</c:v>
                </c:pt>
                <c:pt idx="4388">
                  <c:v>6.7508196013889075</c:v>
                </c:pt>
                <c:pt idx="4389">
                  <c:v>7.2726011767820795</c:v>
                </c:pt>
                <c:pt idx="4390">
                  <c:v>-9.8824048560596527</c:v>
                </c:pt>
                <c:pt idx="4391">
                  <c:v>-6.0485413408912025</c:v>
                </c:pt>
                <c:pt idx="4392">
                  <c:v>11.085619920777253</c:v>
                </c:pt>
                <c:pt idx="4393">
                  <c:v>3.0890964910428038</c:v>
                </c:pt>
                <c:pt idx="4394">
                  <c:v>-10.954413409816333</c:v>
                </c:pt>
                <c:pt idx="4395">
                  <c:v>-0.69643751674863641</c:v>
                </c:pt>
                <c:pt idx="4396">
                  <c:v>11.315722795062946</c:v>
                </c:pt>
                <c:pt idx="4397">
                  <c:v>-1.6851063608244399</c:v>
                </c:pt>
                <c:pt idx="4398">
                  <c:v>-9.5266330399860752</c:v>
                </c:pt>
                <c:pt idx="4399">
                  <c:v>3.6366679593438427</c:v>
                </c:pt>
                <c:pt idx="4400">
                  <c:v>9.122134502321579</c:v>
                </c:pt>
                <c:pt idx="4401">
                  <c:v>-6.4009942765578201</c:v>
                </c:pt>
                <c:pt idx="4402">
                  <c:v>-9.0942410570991239</c:v>
                </c:pt>
                <c:pt idx="4403">
                  <c:v>8.9418763034773061</c:v>
                </c:pt>
                <c:pt idx="4404">
                  <c:v>7.0936692165674158</c:v>
                </c:pt>
                <c:pt idx="4405">
                  <c:v>-9.7688688183464905</c:v>
                </c:pt>
                <c:pt idx="4406">
                  <c:v>-4.2833152747817644</c:v>
                </c:pt>
                <c:pt idx="4407">
                  <c:v>9.6549073562710035</c:v>
                </c:pt>
                <c:pt idx="4408">
                  <c:v>1.9358102340006753</c:v>
                </c:pt>
                <c:pt idx="4409">
                  <c:v>-9.7795331180768716</c:v>
                </c:pt>
                <c:pt idx="4410">
                  <c:v>0.24353826069156623</c:v>
                </c:pt>
                <c:pt idx="4411">
                  <c:v>9.8617560319602315</c:v>
                </c:pt>
                <c:pt idx="4412">
                  <c:v>-2.5884171251963952</c:v>
                </c:pt>
                <c:pt idx="4413">
                  <c:v>-10.846572921349704</c:v>
                </c:pt>
                <c:pt idx="4414">
                  <c:v>5.4893166338960215</c:v>
                </c:pt>
                <c:pt idx="4415">
                  <c:v>10.322188570752697</c:v>
                </c:pt>
                <c:pt idx="4416">
                  <c:v>-7.8763728625991751</c:v>
                </c:pt>
                <c:pt idx="4417">
                  <c:v>-8.6840339952761987</c:v>
                </c:pt>
                <c:pt idx="4418">
                  <c:v>9.2443250557190275</c:v>
                </c:pt>
                <c:pt idx="4419">
                  <c:v>5.598374855308224</c:v>
                </c:pt>
                <c:pt idx="4420">
                  <c:v>-9.3756199809899208</c:v>
                </c:pt>
                <c:pt idx="4421">
                  <c:v>-3.4994309642535462</c:v>
                </c:pt>
                <c:pt idx="4422">
                  <c:v>11.015629555102619</c:v>
                </c:pt>
                <c:pt idx="4423">
                  <c:v>1.3013701318577306</c:v>
                </c:pt>
                <c:pt idx="4424">
                  <c:v>-12.319255454622022</c:v>
                </c:pt>
                <c:pt idx="4425">
                  <c:v>1.4407995569128922</c:v>
                </c:pt>
                <c:pt idx="4426">
                  <c:v>13.813259382107629</c:v>
                </c:pt>
                <c:pt idx="4427">
                  <c:v>-4.7819777022456265</c:v>
                </c:pt>
                <c:pt idx="4428">
                  <c:v>-12.956908575879487</c:v>
                </c:pt>
                <c:pt idx="4429">
                  <c:v>7.1945620137463386</c:v>
                </c:pt>
                <c:pt idx="4430">
                  <c:v>10.121320572418082</c:v>
                </c:pt>
                <c:pt idx="4431">
                  <c:v>-8.178548380661903</c:v>
                </c:pt>
                <c:pt idx="4432">
                  <c:v>-7.2330638225520447</c:v>
                </c:pt>
                <c:pt idx="4433">
                  <c:v>9.9391312462752062</c:v>
                </c:pt>
                <c:pt idx="4434">
                  <c:v>5.4445387955444398</c:v>
                </c:pt>
                <c:pt idx="4435">
                  <c:v>-11.615801341252574</c:v>
                </c:pt>
                <c:pt idx="4436">
                  <c:v>-3.193908490868171</c:v>
                </c:pt>
                <c:pt idx="4437">
                  <c:v>13.666918895998613</c:v>
                </c:pt>
                <c:pt idx="4438">
                  <c:v>0.35459763218892493</c:v>
                </c:pt>
                <c:pt idx="4439">
                  <c:v>-14.436980992354352</c:v>
                </c:pt>
                <c:pt idx="4440">
                  <c:v>2.7494936237735774</c:v>
                </c:pt>
                <c:pt idx="4441">
                  <c:v>12.839581992311796</c:v>
                </c:pt>
                <c:pt idx="4442">
                  <c:v>-5.2070759093811221</c:v>
                </c:pt>
                <c:pt idx="4443">
                  <c:v>-10.470779207250335</c:v>
                </c:pt>
                <c:pt idx="4444">
                  <c:v>6.9452034162503162</c:v>
                </c:pt>
                <c:pt idx="4445">
                  <c:v>8.6966645429393168</c:v>
                </c:pt>
                <c:pt idx="4446">
                  <c:v>-9.2165767037506097</c:v>
                </c:pt>
                <c:pt idx="4447">
                  <c:v>-7.1766793002128075</c:v>
                </c:pt>
                <c:pt idx="4448">
                  <c:v>11.997499809738102</c:v>
                </c:pt>
                <c:pt idx="4449">
                  <c:v>5.319843374804571</c:v>
                </c:pt>
                <c:pt idx="4450">
                  <c:v>-14.005698385990907</c:v>
                </c:pt>
                <c:pt idx="4451">
                  <c:v>-2.3235779599756299</c:v>
                </c:pt>
                <c:pt idx="4452">
                  <c:v>13.955054948008177</c:v>
                </c:pt>
                <c:pt idx="4453">
                  <c:v>-0.77791347565586777</c:v>
                </c:pt>
                <c:pt idx="4454">
                  <c:v>-11.799133626362337</c:v>
                </c:pt>
                <c:pt idx="4455">
                  <c:v>3.1727503758703817</c:v>
                </c:pt>
                <c:pt idx="4456">
                  <c:v>10.323618420198576</c:v>
                </c:pt>
                <c:pt idx="4457">
                  <c:v>-5.5505686549136559</c:v>
                </c:pt>
                <c:pt idx="4458">
                  <c:v>-9.9162025243253034</c:v>
                </c:pt>
                <c:pt idx="4459">
                  <c:v>8.3721142498468133</c:v>
                </c:pt>
                <c:pt idx="4460">
                  <c:v>9.110181126094858</c:v>
                </c:pt>
                <c:pt idx="4461">
                  <c:v>-11.700427222331683</c:v>
                </c:pt>
                <c:pt idx="4462">
                  <c:v>-7.2605055548444835</c:v>
                </c:pt>
                <c:pt idx="4463">
                  <c:v>13.487966279583434</c:v>
                </c:pt>
                <c:pt idx="4464">
                  <c:v>4.239396323187707</c:v>
                </c:pt>
                <c:pt idx="4465">
                  <c:v>-13.596397018621499</c:v>
                </c:pt>
                <c:pt idx="4466">
                  <c:v>-0.95569156638487274</c:v>
                </c:pt>
                <c:pt idx="4467">
                  <c:v>12.146435824891874</c:v>
                </c:pt>
                <c:pt idx="4468">
                  <c:v>-1.7492574808971821</c:v>
                </c:pt>
                <c:pt idx="4469">
                  <c:v>-11.850753655553106</c:v>
                </c:pt>
                <c:pt idx="4470">
                  <c:v>4.602844083511803</c:v>
                </c:pt>
                <c:pt idx="4471">
                  <c:v>12.120966175701023</c:v>
                </c:pt>
                <c:pt idx="4472">
                  <c:v>-8.0649287282104556</c:v>
                </c:pt>
                <c:pt idx="4473">
                  <c:v>-11.675838346120095</c:v>
                </c:pt>
                <c:pt idx="4474">
                  <c:v>11.128620579879748</c:v>
                </c:pt>
                <c:pt idx="4475">
                  <c:v>9.1604887582596906</c:v>
                </c:pt>
                <c:pt idx="4476">
                  <c:v>-12.632473926325993</c:v>
                </c:pt>
                <c:pt idx="4477">
                  <c:v>-5.906473276047894</c:v>
                </c:pt>
                <c:pt idx="4478">
                  <c:v>12.539150391316136</c:v>
                </c:pt>
                <c:pt idx="4479">
                  <c:v>2.6204223827280093</c:v>
                </c:pt>
                <c:pt idx="4480">
                  <c:v>-12.510690315440121</c:v>
                </c:pt>
                <c:pt idx="4481">
                  <c:v>0.13818870281512444</c:v>
                </c:pt>
                <c:pt idx="4482">
                  <c:v>13.417457785518009</c:v>
                </c:pt>
                <c:pt idx="4483">
                  <c:v>-3.2777723649388286</c:v>
                </c:pt>
                <c:pt idx="4484">
                  <c:v>-13.911557306312597</c:v>
                </c:pt>
                <c:pt idx="4485">
                  <c:v>6.5018812043652217</c:v>
                </c:pt>
                <c:pt idx="4486">
                  <c:v>12.646315486523351</c:v>
                </c:pt>
                <c:pt idx="4487">
                  <c:v>-9.1574135874678664</c:v>
                </c:pt>
                <c:pt idx="4488">
                  <c:v>-9.7860566776518816</c:v>
                </c:pt>
                <c:pt idx="4489">
                  <c:v>10.016419717230372</c:v>
                </c:pt>
                <c:pt idx="4490">
                  <c:v>6.5310338427058703</c:v>
                </c:pt>
                <c:pt idx="4491">
                  <c:v>-10.596422620418936</c:v>
                </c:pt>
                <c:pt idx="4492">
                  <c:v>-4.0206713344275471</c:v>
                </c:pt>
                <c:pt idx="4493">
                  <c:v>11.96108312003782</c:v>
                </c:pt>
                <c:pt idx="4494">
                  <c:v>1.6142626070139965</c:v>
                </c:pt>
                <c:pt idx="4495">
                  <c:v>-13.966394463726537</c:v>
                </c:pt>
                <c:pt idx="4496">
                  <c:v>1.409303459069051</c:v>
                </c:pt>
                <c:pt idx="4497">
                  <c:v>14.316020018958076</c:v>
                </c:pt>
                <c:pt idx="4498">
                  <c:v>-4.4782066124506743</c:v>
                </c:pt>
                <c:pt idx="4499">
                  <c:v>-12.811022188933986</c:v>
                </c:pt>
                <c:pt idx="4500">
                  <c:v>6.7869603313062061</c:v>
                </c:pt>
                <c:pt idx="4501">
                  <c:v>9.8365494554186022</c:v>
                </c:pt>
                <c:pt idx="4502">
                  <c:v>-8.2707450630790298</c:v>
                </c:pt>
                <c:pt idx="4503">
                  <c:v>-7.7572435034152623</c:v>
                </c:pt>
                <c:pt idx="4504">
                  <c:v>10.133894287985076</c:v>
                </c:pt>
                <c:pt idx="4505">
                  <c:v>5.899596846097455</c:v>
                </c:pt>
                <c:pt idx="4506">
                  <c:v>-12.419978668631513</c:v>
                </c:pt>
                <c:pt idx="4507">
                  <c:v>-3.5518196852755208</c:v>
                </c:pt>
                <c:pt idx="4508">
                  <c:v>14.116823196603518</c:v>
                </c:pt>
                <c:pt idx="4509">
                  <c:v>0.55921204756674203</c:v>
                </c:pt>
                <c:pt idx="4510">
                  <c:v>-13.83927589300909</c:v>
                </c:pt>
                <c:pt idx="4511">
                  <c:v>2.4488256829212038</c:v>
                </c:pt>
                <c:pt idx="4512">
                  <c:v>12.47714138032093</c:v>
                </c:pt>
                <c:pt idx="4513">
                  <c:v>-4.7840640063613664</c:v>
                </c:pt>
                <c:pt idx="4514">
                  <c:v>-10.197104192545767</c:v>
                </c:pt>
                <c:pt idx="4515">
                  <c:v>6.7469540237504786</c:v>
                </c:pt>
                <c:pt idx="4516">
                  <c:v>8.7322085919373222</c:v>
                </c:pt>
                <c:pt idx="4517">
                  <c:v>-9.3413978303323422</c:v>
                </c:pt>
                <c:pt idx="4518">
                  <c:v>-7.6427737967827181</c:v>
                </c:pt>
                <c:pt idx="4519">
                  <c:v>11.749033832778879</c:v>
                </c:pt>
                <c:pt idx="4520">
                  <c:v>5.1860266917456279</c:v>
                </c:pt>
                <c:pt idx="4521">
                  <c:v>-12.787300101648205</c:v>
                </c:pt>
                <c:pt idx="4522">
                  <c:v>-2.2175582557388758</c:v>
                </c:pt>
                <c:pt idx="4523">
                  <c:v>12.127619050758227</c:v>
                </c:pt>
                <c:pt idx="4524">
                  <c:v>-0.53835120849203844</c:v>
                </c:pt>
                <c:pt idx="4525">
                  <c:v>-10.899625160914683</c:v>
                </c:pt>
                <c:pt idx="4526">
                  <c:v>2.8183913992596308</c:v>
                </c:pt>
                <c:pt idx="4527">
                  <c:v>10.021197541676512</c:v>
                </c:pt>
                <c:pt idx="4528">
                  <c:v>-5.1694046702066325</c:v>
                </c:pt>
                <c:pt idx="4529">
                  <c:v>-9.3862876750522144</c:v>
                </c:pt>
                <c:pt idx="4530">
                  <c:v>7.69726951291155</c:v>
                </c:pt>
                <c:pt idx="4531">
                  <c:v>8.2593789551524193</c:v>
                </c:pt>
                <c:pt idx="4532">
                  <c:v>-9.6556540665411053</c:v>
                </c:pt>
                <c:pt idx="4533">
                  <c:v>-5.9819055213242347</c:v>
                </c:pt>
                <c:pt idx="4534">
                  <c:v>10.404477973076808</c:v>
                </c:pt>
                <c:pt idx="4535">
                  <c:v>3.320726169585126</c:v>
                </c:pt>
                <c:pt idx="4536">
                  <c:v>-10.257962695615001</c:v>
                </c:pt>
                <c:pt idx="4537">
                  <c:v>-0.89683228122587422</c:v>
                </c:pt>
                <c:pt idx="4538">
                  <c:v>9.7712627132289445</c:v>
                </c:pt>
                <c:pt idx="4539">
                  <c:v>-1.2799045276663192</c:v>
                </c:pt>
                <c:pt idx="4540">
                  <c:v>-9.7274692770589741</c:v>
                </c:pt>
                <c:pt idx="4541">
                  <c:v>3.6073678464656584</c:v>
                </c:pt>
                <c:pt idx="4542">
                  <c:v>9.7699426700822656</c:v>
                </c:pt>
                <c:pt idx="4543">
                  <c:v>-6.0804870439759062</c:v>
                </c:pt>
                <c:pt idx="4544">
                  <c:v>-8.705061013213097</c:v>
                </c:pt>
                <c:pt idx="4545">
                  <c:v>7.9751214710926535</c:v>
                </c:pt>
                <c:pt idx="4546">
                  <c:v>6.8565129222529233</c:v>
                </c:pt>
                <c:pt idx="4547">
                  <c:v>-9.1504049073118647</c:v>
                </c:pt>
                <c:pt idx="4548">
                  <c:v>-4.4472133434379399</c:v>
                </c:pt>
                <c:pt idx="4549">
                  <c:v>9.5555841825920105</c:v>
                </c:pt>
                <c:pt idx="4550">
                  <c:v>2.2609257917913514</c:v>
                </c:pt>
                <c:pt idx="4551">
                  <c:v>-10.160502811819443</c:v>
                </c:pt>
                <c:pt idx="4552">
                  <c:v>-3.7721691213295813E-2</c:v>
                </c:pt>
                <c:pt idx="4553">
                  <c:v>10.3459493382473</c:v>
                </c:pt>
                <c:pt idx="4554">
                  <c:v>-2.2540400241891456</c:v>
                </c:pt>
                <c:pt idx="4555">
                  <c:v>-10.056112084337631</c:v>
                </c:pt>
                <c:pt idx="4556">
                  <c:v>4.5586391100115744</c:v>
                </c:pt>
                <c:pt idx="4557">
                  <c:v>8.9836287618568722</c:v>
                </c:pt>
                <c:pt idx="4558">
                  <c:v>-6.2520579034479304</c:v>
                </c:pt>
                <c:pt idx="4559">
                  <c:v>-7.2793048688040889</c:v>
                </c:pt>
                <c:pt idx="4560">
                  <c:v>7.8104246420114318</c:v>
                </c:pt>
                <c:pt idx="4561">
                  <c:v>5.6115725819417293</c:v>
                </c:pt>
                <c:pt idx="4562">
                  <c:v>-9.4184564268523356</c:v>
                </c:pt>
                <c:pt idx="4563">
                  <c:v>-3.8546557235742953</c:v>
                </c:pt>
                <c:pt idx="4564">
                  <c:v>10.902919118799058</c:v>
                </c:pt>
                <c:pt idx="4565">
                  <c:v>1.6012807058230136</c:v>
                </c:pt>
                <c:pt idx="4566">
                  <c:v>-11.710518979592726</c:v>
                </c:pt>
                <c:pt idx="4567">
                  <c:v>0.95473679254487687</c:v>
                </c:pt>
                <c:pt idx="4568">
                  <c:v>11.284450568205386</c:v>
                </c:pt>
                <c:pt idx="4569">
                  <c:v>-3.2692160905400782</c:v>
                </c:pt>
                <c:pt idx="4570">
                  <c:v>-9.5029631357994777</c:v>
                </c:pt>
                <c:pt idx="4571">
                  <c:v>5.1221892785239103</c:v>
                </c:pt>
                <c:pt idx="4572">
                  <c:v>8.31217841702518</c:v>
                </c:pt>
                <c:pt idx="4573">
                  <c:v>-6.9340207754514891</c:v>
                </c:pt>
                <c:pt idx="4574">
                  <c:v>-6.784314862141267</c:v>
                </c:pt>
                <c:pt idx="4575">
                  <c:v>8.8038490224160064</c:v>
                </c:pt>
                <c:pt idx="4576">
                  <c:v>5.3105234512997805</c:v>
                </c:pt>
                <c:pt idx="4577">
                  <c:v>-10.83904001538426</c:v>
                </c:pt>
                <c:pt idx="4578">
                  <c:v>-3.209748118568311</c:v>
                </c:pt>
                <c:pt idx="4579">
                  <c:v>11.222152591863729</c:v>
                </c:pt>
                <c:pt idx="4580">
                  <c:v>0.58546809526550858</c:v>
                </c:pt>
                <c:pt idx="4581">
                  <c:v>-10.907253581375345</c:v>
                </c:pt>
                <c:pt idx="4582">
                  <c:v>1.8126457845138642</c:v>
                </c:pt>
                <c:pt idx="4583">
                  <c:v>10.285975605930423</c:v>
                </c:pt>
                <c:pt idx="4584">
                  <c:v>-4.0012492479180501</c:v>
                </c:pt>
                <c:pt idx="4585">
                  <c:v>-9.1821774952374131</c:v>
                </c:pt>
                <c:pt idx="4586">
                  <c:v>5.9360762427853553</c:v>
                </c:pt>
                <c:pt idx="4587">
                  <c:v>7.8844540225832391</c:v>
                </c:pt>
                <c:pt idx="4588">
                  <c:v>-7.8904351837357067</c:v>
                </c:pt>
                <c:pt idx="4589">
                  <c:v>-6.4371498992709233</c:v>
                </c:pt>
                <c:pt idx="4590">
                  <c:v>9.5984868721773857</c:v>
                </c:pt>
                <c:pt idx="4591">
                  <c:v>4.3369776580578687</c:v>
                </c:pt>
                <c:pt idx="4592">
                  <c:v>-10.041609081935599</c:v>
                </c:pt>
                <c:pt idx="4593">
                  <c:v>-1.9429502341963785</c:v>
                </c:pt>
                <c:pt idx="4594">
                  <c:v>10.463497078914765</c:v>
                </c:pt>
                <c:pt idx="4595">
                  <c:v>-0.34357669226907434</c:v>
                </c:pt>
                <c:pt idx="4596">
                  <c:v>-10.890576121325605</c:v>
                </c:pt>
                <c:pt idx="4597">
                  <c:v>2.7700818340629296</c:v>
                </c:pt>
                <c:pt idx="4598">
                  <c:v>10.429193871703559</c:v>
                </c:pt>
                <c:pt idx="4599">
                  <c:v>-5.2338823215383803</c:v>
                </c:pt>
                <c:pt idx="4600">
                  <c:v>-9.8793761112105223</c:v>
                </c:pt>
                <c:pt idx="4601">
                  <c:v>7.6850603540548423</c:v>
                </c:pt>
                <c:pt idx="4602">
                  <c:v>8.4180880802125273</c:v>
                </c:pt>
                <c:pt idx="4603">
                  <c:v>-9.7225496666603224</c:v>
                </c:pt>
                <c:pt idx="4604">
                  <c:v>-6.2616715714583195</c:v>
                </c:pt>
                <c:pt idx="4605">
                  <c:v>10.604622243594736</c:v>
                </c:pt>
                <c:pt idx="4606">
                  <c:v>3.6909291189359097</c:v>
                </c:pt>
                <c:pt idx="4607">
                  <c:v>-11.441509309729422</c:v>
                </c:pt>
                <c:pt idx="4608">
                  <c:v>-1.2164955461213314</c:v>
                </c:pt>
                <c:pt idx="4609">
                  <c:v>11.817871299386795</c:v>
                </c:pt>
                <c:pt idx="4610">
                  <c:v>-1.3983776875666141</c:v>
                </c:pt>
                <c:pt idx="4611">
                  <c:v>-11.824440328293031</c:v>
                </c:pt>
                <c:pt idx="4612">
                  <c:v>4.1191398317561552</c:v>
                </c:pt>
                <c:pt idx="4613">
                  <c:v>11.389765827874232</c:v>
                </c:pt>
                <c:pt idx="4614">
                  <c:v>-6.6982290446409545</c:v>
                </c:pt>
                <c:pt idx="4615">
                  <c:v>-9.8373448029636403</c:v>
                </c:pt>
                <c:pt idx="4616">
                  <c:v>8.8097704084396753</c:v>
                </c:pt>
                <c:pt idx="4617">
                  <c:v>7.7726067108540216</c:v>
                </c:pt>
                <c:pt idx="4618">
                  <c:v>-10.120518360040661</c:v>
                </c:pt>
                <c:pt idx="4619">
                  <c:v>-5.2560209127099524</c:v>
                </c:pt>
                <c:pt idx="4620">
                  <c:v>11.209629003253621</c:v>
                </c:pt>
                <c:pt idx="4621">
                  <c:v>2.8787200694464889</c:v>
                </c:pt>
                <c:pt idx="4622">
                  <c:v>-12.312548540120831</c:v>
                </c:pt>
                <c:pt idx="4623">
                  <c:v>-0.2250299884356381</c:v>
                </c:pt>
                <c:pt idx="4624">
                  <c:v>12.529231344343604</c:v>
                </c:pt>
                <c:pt idx="4625">
                  <c:v>-2.5880190820247146</c:v>
                </c:pt>
                <c:pt idx="4626">
                  <c:v>-12.427281398731973</c:v>
                </c:pt>
                <c:pt idx="4627">
                  <c:v>5.3690315919128482</c:v>
                </c:pt>
                <c:pt idx="4628">
                  <c:v>11.124751717989572</c:v>
                </c:pt>
                <c:pt idx="4629">
                  <c:v>-7.5768956855521896</c:v>
                </c:pt>
                <c:pt idx="4630">
                  <c:v>-8.9408680118011574</c:v>
                </c:pt>
                <c:pt idx="4631">
                  <c:v>9.3602439772251316</c:v>
                </c:pt>
                <c:pt idx="4632">
                  <c:v>6.9908245393736932</c:v>
                </c:pt>
                <c:pt idx="4633">
                  <c:v>-11.058401158258839</c:v>
                </c:pt>
                <c:pt idx="4634">
                  <c:v>-4.6190003531574257</c:v>
                </c:pt>
                <c:pt idx="4635">
                  <c:v>12.431686510353597</c:v>
                </c:pt>
                <c:pt idx="4636">
                  <c:v>1.975352905751486</c:v>
                </c:pt>
                <c:pt idx="4637">
                  <c:v>-13.011283893013919</c:v>
                </c:pt>
                <c:pt idx="4638">
                  <c:v>0.89276985251110341</c:v>
                </c:pt>
                <c:pt idx="4639">
                  <c:v>12.896192629767624</c:v>
                </c:pt>
                <c:pt idx="4640">
                  <c:v>-3.6138675414019987</c:v>
                </c:pt>
                <c:pt idx="4641">
                  <c:v>-11.602393177003961</c:v>
                </c:pt>
                <c:pt idx="4642">
                  <c:v>6.1446357563969727</c:v>
                </c:pt>
                <c:pt idx="4643">
                  <c:v>10.168973014749023</c:v>
                </c:pt>
                <c:pt idx="4644">
                  <c:v>-8.3249404118966464</c:v>
                </c:pt>
                <c:pt idx="4645">
                  <c:v>-8.4801276633921052</c:v>
                </c:pt>
                <c:pt idx="4646">
                  <c:v>10.605890225790198</c:v>
                </c:pt>
                <c:pt idx="4647">
                  <c:v>6.4933836138789802</c:v>
                </c:pt>
                <c:pt idx="4648">
                  <c:v>-12.307131484593345</c:v>
                </c:pt>
                <c:pt idx="4649">
                  <c:v>-3.7609838410016305</c:v>
                </c:pt>
                <c:pt idx="4650">
                  <c:v>12.96544516841889</c:v>
                </c:pt>
                <c:pt idx="4651">
                  <c:v>0.89904572700758201</c:v>
                </c:pt>
                <c:pt idx="4652">
                  <c:v>-13.283805591890269</c:v>
                </c:pt>
                <c:pt idx="4653">
                  <c:v>2.0282327703611478</c:v>
                </c:pt>
                <c:pt idx="4654">
                  <c:v>12.684804628846811</c:v>
                </c:pt>
                <c:pt idx="4655">
                  <c:v>-4.6953644440262892</c:v>
                </c:pt>
                <c:pt idx="4656">
                  <c:v>-11.532024464220685</c:v>
                </c:pt>
                <c:pt idx="4657">
                  <c:v>7.5845908716566219</c:v>
                </c:pt>
                <c:pt idx="4658">
                  <c:v>10.480556108946852</c:v>
                </c:pt>
                <c:pt idx="4659">
                  <c:v>-10.007587165732833</c:v>
                </c:pt>
                <c:pt idx="4660">
                  <c:v>-8.2795925893026574</c:v>
                </c:pt>
                <c:pt idx="4661">
                  <c:v>11.715595446140384</c:v>
                </c:pt>
                <c:pt idx="4662">
                  <c:v>5.4923420498454183</c:v>
                </c:pt>
                <c:pt idx="4663">
                  <c:v>-12.635956094469897</c:v>
                </c:pt>
                <c:pt idx="4664">
                  <c:v>-2.6835918495785624</c:v>
                </c:pt>
                <c:pt idx="4665">
                  <c:v>13.150416398218939</c:v>
                </c:pt>
                <c:pt idx="4666">
                  <c:v>-0.23046186429024898</c:v>
                </c:pt>
                <c:pt idx="4667">
                  <c:v>-12.987621487715852</c:v>
                </c:pt>
                <c:pt idx="4668">
                  <c:v>3.1352325900885054</c:v>
                </c:pt>
                <c:pt idx="4669">
                  <c:v>12.873140299264481</c:v>
                </c:pt>
                <c:pt idx="4670">
                  <c:v>-6.1680595908258082</c:v>
                </c:pt>
                <c:pt idx="4671">
                  <c:v>-11.691000770380418</c:v>
                </c:pt>
                <c:pt idx="4672">
                  <c:v>8.8315283824954207</c:v>
                </c:pt>
                <c:pt idx="4673">
                  <c:v>10.02521609274763</c:v>
                </c:pt>
                <c:pt idx="4674">
                  <c:v>-11.116135868375048</c:v>
                </c:pt>
                <c:pt idx="4675">
                  <c:v>-7.5103864433258689</c:v>
                </c:pt>
                <c:pt idx="4676">
                  <c:v>12.831214856054757</c:v>
                </c:pt>
                <c:pt idx="4677">
                  <c:v>4.6977363754850643</c:v>
                </c:pt>
                <c:pt idx="4678">
                  <c:v>-13.752161725189874</c:v>
                </c:pt>
                <c:pt idx="4679">
                  <c:v>-1.6977544353551974</c:v>
                </c:pt>
                <c:pt idx="4680">
                  <c:v>14.736760385503359</c:v>
                </c:pt>
                <c:pt idx="4681">
                  <c:v>-1.5318799405019206</c:v>
                </c:pt>
                <c:pt idx="4682">
                  <c:v>-14.838488984353582</c:v>
                </c:pt>
                <c:pt idx="4683">
                  <c:v>4.9119590549634351</c:v>
                </c:pt>
                <c:pt idx="4684">
                  <c:v>14.015902230494724</c:v>
                </c:pt>
                <c:pt idx="4685">
                  <c:v>-8.0058504593687694</c:v>
                </c:pt>
                <c:pt idx="4686">
                  <c:v>-12.279421539301346</c:v>
                </c:pt>
                <c:pt idx="4687">
                  <c:v>10.692507231384289</c:v>
                </c:pt>
                <c:pt idx="4688">
                  <c:v>9.8267622259245879</c:v>
                </c:pt>
                <c:pt idx="4689">
                  <c:v>-12.75235742841847</c:v>
                </c:pt>
                <c:pt idx="4690">
                  <c:v>-7.011008395300709</c:v>
                </c:pt>
                <c:pt idx="4691">
                  <c:v>14.669582213178957</c:v>
                </c:pt>
                <c:pt idx="4692">
                  <c:v>4.0498750486097377</c:v>
                </c:pt>
                <c:pt idx="4693">
                  <c:v>-16.31447782130639</c:v>
                </c:pt>
                <c:pt idx="4694">
                  <c:v>-0.53540434542939197</c:v>
                </c:pt>
                <c:pt idx="4695">
                  <c:v>16.396052724608825</c:v>
                </c:pt>
                <c:pt idx="4696">
                  <c:v>-3.0480767147185581</c:v>
                </c:pt>
                <c:pt idx="4697">
                  <c:v>-15.445684362344595</c:v>
                </c:pt>
                <c:pt idx="4698">
                  <c:v>6.3682951524344125</c:v>
                </c:pt>
                <c:pt idx="4699">
                  <c:v>13.606117232648606</c:v>
                </c:pt>
                <c:pt idx="4700">
                  <c:v>-9.125151806796044</c:v>
                </c:pt>
                <c:pt idx="4701">
                  <c:v>-11.474784426418207</c:v>
                </c:pt>
                <c:pt idx="4702">
                  <c:v>11.720703739670784</c:v>
                </c:pt>
                <c:pt idx="4703">
                  <c:v>8.9312656653033429</c:v>
                </c:pt>
                <c:pt idx="4704">
                  <c:v>-13.803481547129124</c:v>
                </c:pt>
                <c:pt idx="4705">
                  <c:v>-5.9446740643053433</c:v>
                </c:pt>
                <c:pt idx="4706">
                  <c:v>14.883297681538387</c:v>
                </c:pt>
                <c:pt idx="4707">
                  <c:v>2.5613681825769152</c:v>
                </c:pt>
                <c:pt idx="4708">
                  <c:v>-15.135256967038536</c:v>
                </c:pt>
                <c:pt idx="4709">
                  <c:v>0.78354852543068243</c:v>
                </c:pt>
                <c:pt idx="4710">
                  <c:v>14.26863993979582</c:v>
                </c:pt>
                <c:pt idx="4711">
                  <c:v>-3.8954213554765325</c:v>
                </c:pt>
                <c:pt idx="4712">
                  <c:v>-13.292664716248769</c:v>
                </c:pt>
                <c:pt idx="4713">
                  <c:v>6.7955742110668274</c:v>
                </c:pt>
                <c:pt idx="4714">
                  <c:v>11.752704047360384</c:v>
                </c:pt>
                <c:pt idx="4715">
                  <c:v>-9.280839994029753</c:v>
                </c:pt>
                <c:pt idx="4716">
                  <c:v>-9.5713231741306153</c:v>
                </c:pt>
                <c:pt idx="4717">
                  <c:v>11.503506304872715</c:v>
                </c:pt>
                <c:pt idx="4718">
                  <c:v>7.0960528562511103</c:v>
                </c:pt>
                <c:pt idx="4719">
                  <c:v>-12.694734171710897</c:v>
                </c:pt>
                <c:pt idx="4720">
                  <c:v>-4.0870512820977698</c:v>
                </c:pt>
                <c:pt idx="4721">
                  <c:v>13.282535202124576</c:v>
                </c:pt>
                <c:pt idx="4722">
                  <c:v>1.0928207046539951</c:v>
                </c:pt>
                <c:pt idx="4723">
                  <c:v>-13.258513720334516</c:v>
                </c:pt>
                <c:pt idx="4724">
                  <c:v>1.8276215195252623</c:v>
                </c:pt>
                <c:pt idx="4725">
                  <c:v>12.633477476958182</c:v>
                </c:pt>
                <c:pt idx="4726">
                  <c:v>-4.5510521885234096</c:v>
                </c:pt>
                <c:pt idx="4727">
                  <c:v>-11.479339421793368</c:v>
                </c:pt>
                <c:pt idx="4728">
                  <c:v>6.9917646891318652</c:v>
                </c:pt>
                <c:pt idx="4729">
                  <c:v>9.9247524607259532</c:v>
                </c:pt>
                <c:pt idx="4730">
                  <c:v>-9.3546149659943261</c:v>
                </c:pt>
                <c:pt idx="4731">
                  <c:v>-7.8419784570572144</c:v>
                </c:pt>
                <c:pt idx="4732">
                  <c:v>10.754961446815742</c:v>
                </c:pt>
                <c:pt idx="4733">
                  <c:v>5.3853886319162978</c:v>
                </c:pt>
                <c:pt idx="4734">
                  <c:v>-11.957312738424156</c:v>
                </c:pt>
                <c:pt idx="4735">
                  <c:v>-2.6815684586533881</c:v>
                </c:pt>
                <c:pt idx="4736">
                  <c:v>12.220313886583954</c:v>
                </c:pt>
                <c:pt idx="4737">
                  <c:v>-3.9055077004038624E-2</c:v>
                </c:pt>
                <c:pt idx="4738">
                  <c:v>-11.983901098494947</c:v>
                </c:pt>
                <c:pt idx="4739">
                  <c:v>2.6822861944889933</c:v>
                </c:pt>
                <c:pt idx="4740">
                  <c:v>11.340259050918586</c:v>
                </c:pt>
                <c:pt idx="4741">
                  <c:v>-5.1307538848547507</c:v>
                </c:pt>
                <c:pt idx="4742">
                  <c:v>-10.119404509957535</c:v>
                </c:pt>
                <c:pt idx="4743">
                  <c:v>7.3214153165258518</c:v>
                </c:pt>
                <c:pt idx="4744">
                  <c:v>8.4759974466167041</c:v>
                </c:pt>
                <c:pt idx="4745">
                  <c:v>-9.2432264174733003</c:v>
                </c:pt>
                <c:pt idx="4746">
                  <c:v>-6.3672726859672721</c:v>
                </c:pt>
                <c:pt idx="4747">
                  <c:v>10.302027485650839</c:v>
                </c:pt>
                <c:pt idx="4748">
                  <c:v>4.0045884810930188</c:v>
                </c:pt>
                <c:pt idx="4749">
                  <c:v>-11.239902107909026</c:v>
                </c:pt>
                <c:pt idx="4750">
                  <c:v>-1.5028173412902359</c:v>
                </c:pt>
                <c:pt idx="4751">
                  <c:v>11.299434038553652</c:v>
                </c:pt>
                <c:pt idx="4752">
                  <c:v>-0.98950317800434118</c:v>
                </c:pt>
                <c:pt idx="4753">
                  <c:v>-10.805720007484025</c:v>
                </c:pt>
                <c:pt idx="4754">
                  <c:v>3.3436570436172075</c:v>
                </c:pt>
                <c:pt idx="4755">
                  <c:v>9.8461451206323005</c:v>
                </c:pt>
                <c:pt idx="4756">
                  <c:v>-5.3035831965745883</c:v>
                </c:pt>
                <c:pt idx="4757">
                  <c:v>-8.3732523596243489</c:v>
                </c:pt>
                <c:pt idx="4758">
                  <c:v>7.1240754032369784</c:v>
                </c:pt>
                <c:pt idx="4759">
                  <c:v>6.6095706103317919</c:v>
                </c:pt>
                <c:pt idx="4760">
                  <c:v>-8.2584132773757251</c:v>
                </c:pt>
                <c:pt idx="4761">
                  <c:v>-4.7706519957708302</c:v>
                </c:pt>
                <c:pt idx="4762">
                  <c:v>9.4941422691596262</c:v>
                </c:pt>
                <c:pt idx="4763">
                  <c:v>2.6560335505053745</c:v>
                </c:pt>
                <c:pt idx="4764">
                  <c:v>-9.9289026177766342</c:v>
                </c:pt>
                <c:pt idx="4765">
                  <c:v>-0.47392509869538535</c:v>
                </c:pt>
                <c:pt idx="4766">
                  <c:v>9.8961734836394832</c:v>
                </c:pt>
                <c:pt idx="4767">
                  <c:v>-1.6431602559137706</c:v>
                </c:pt>
                <c:pt idx="4768">
                  <c:v>-8.9803347607228581</c:v>
                </c:pt>
                <c:pt idx="4769">
                  <c:v>3.6302512041316572</c:v>
                </c:pt>
                <c:pt idx="4770">
                  <c:v>8.1548333536092077</c:v>
                </c:pt>
                <c:pt idx="4771">
                  <c:v>-5.3028715274077411</c:v>
                </c:pt>
                <c:pt idx="4772">
                  <c:v>-6.9102143037824586</c:v>
                </c:pt>
                <c:pt idx="4773">
                  <c:v>6.9223416857206708</c:v>
                </c:pt>
                <c:pt idx="4774">
                  <c:v>5.4771962750429886</c:v>
                </c:pt>
                <c:pt idx="4775">
                  <c:v>-8.3578396627801794</c:v>
                </c:pt>
                <c:pt idx="4776">
                  <c:v>-3.876663896836396</c:v>
                </c:pt>
                <c:pt idx="4777">
                  <c:v>9.5609239413157407</c:v>
                </c:pt>
                <c:pt idx="4778">
                  <c:v>1.7894012477582173</c:v>
                </c:pt>
                <c:pt idx="4779">
                  <c:v>-9.7992401292715083</c:v>
                </c:pt>
                <c:pt idx="4780">
                  <c:v>0.38603144918760518</c:v>
                </c:pt>
                <c:pt idx="4781">
                  <c:v>9.9274666063937183</c:v>
                </c:pt>
                <c:pt idx="4782">
                  <c:v>-2.5616663658274401</c:v>
                </c:pt>
                <c:pt idx="4783">
                  <c:v>-9.3302207194381293</c:v>
                </c:pt>
                <c:pt idx="4784">
                  <c:v>4.6445282169083919</c:v>
                </c:pt>
                <c:pt idx="4785">
                  <c:v>8.2302956628177544</c:v>
                </c:pt>
                <c:pt idx="4786">
                  <c:v>-6.4046338296400531</c:v>
                </c:pt>
                <c:pt idx="4787">
                  <c:v>-6.9689721086285505</c:v>
                </c:pt>
                <c:pt idx="4788">
                  <c:v>7.9908602921982794</c:v>
                </c:pt>
                <c:pt idx="4789">
                  <c:v>4.9886142626702554</c:v>
                </c:pt>
                <c:pt idx="4790">
                  <c:v>-8.7983703249242851</c:v>
                </c:pt>
                <c:pt idx="4791">
                  <c:v>-3.0420021080731314</c:v>
                </c:pt>
                <c:pt idx="4792">
                  <c:v>9.6069156882944462</c:v>
                </c:pt>
                <c:pt idx="4793">
                  <c:v>0.95666218836956363</c:v>
                </c:pt>
                <c:pt idx="4794">
                  <c:v>-9.9867587167707192</c:v>
                </c:pt>
                <c:pt idx="4795">
                  <c:v>1.2471905400650658</c:v>
                </c:pt>
                <c:pt idx="4796">
                  <c:v>9.890004889962599</c:v>
                </c:pt>
                <c:pt idx="4797">
                  <c:v>-3.431140123806069</c:v>
                </c:pt>
                <c:pt idx="4798">
                  <c:v>-9.0689059175159876</c:v>
                </c:pt>
                <c:pt idx="4799">
                  <c:v>5.437700198125146</c:v>
                </c:pt>
                <c:pt idx="4800">
                  <c:v>7.8784516927541706</c:v>
                </c:pt>
                <c:pt idx="4801">
                  <c:v>-7.1455484465966936</c:v>
                </c:pt>
                <c:pt idx="4802">
                  <c:v>-6.3802967642551502</c:v>
                </c:pt>
                <c:pt idx="4803">
                  <c:v>8.5995819500200561</c:v>
                </c:pt>
                <c:pt idx="4804">
                  <c:v>4.3389188431931549</c:v>
                </c:pt>
                <c:pt idx="4805">
                  <c:v>-9.232641392293317</c:v>
                </c:pt>
                <c:pt idx="4806">
                  <c:v>-2.234150167091888</c:v>
                </c:pt>
                <c:pt idx="4807">
                  <c:v>9.6110982455380913</c:v>
                </c:pt>
                <c:pt idx="4808">
                  <c:v>0.11018186276116007</c:v>
                </c:pt>
                <c:pt idx="4809">
                  <c:v>-9.9992604390671467</c:v>
                </c:pt>
                <c:pt idx="4810">
                  <c:v>2.0722704159583447</c:v>
                </c:pt>
                <c:pt idx="4811">
                  <c:v>9.4968249710043811</c:v>
                </c:pt>
                <c:pt idx="4812">
                  <c:v>-4.2484502806389433</c:v>
                </c:pt>
                <c:pt idx="4813">
                  <c:v>-8.7528722952770757</c:v>
                </c:pt>
                <c:pt idx="4814">
                  <c:v>6.2066796702008755</c:v>
                </c:pt>
                <c:pt idx="4815">
                  <c:v>7.4492794028068481</c:v>
                </c:pt>
                <c:pt idx="4816">
                  <c:v>-7.8411193271005946</c:v>
                </c:pt>
                <c:pt idx="4817">
                  <c:v>-5.6728195135366155</c:v>
                </c:pt>
                <c:pt idx="4818">
                  <c:v>9.1357823063689683</c:v>
                </c:pt>
                <c:pt idx="4819">
                  <c:v>3.6810469646684862</c:v>
                </c:pt>
                <c:pt idx="4820">
                  <c:v>-9.8912932677483543</c:v>
                </c:pt>
                <c:pt idx="4821">
                  <c:v>-1.5101615551844527</c:v>
                </c:pt>
                <c:pt idx="4822">
                  <c:v>10.485337803294426</c:v>
                </c:pt>
                <c:pt idx="4823">
                  <c:v>-0.78941240539684554</c:v>
                </c:pt>
                <c:pt idx="4824">
                  <c:v>-10.586898647579423</c:v>
                </c:pt>
                <c:pt idx="4825">
                  <c:v>3.1605661179887465</c:v>
                </c:pt>
                <c:pt idx="4826">
                  <c:v>10.064388169091945</c:v>
                </c:pt>
                <c:pt idx="4827">
                  <c:v>-5.4315303265740313</c:v>
                </c:pt>
                <c:pt idx="4828">
                  <c:v>-8.867178635266054</c:v>
                </c:pt>
                <c:pt idx="4829">
                  <c:v>7.3116537818154868</c:v>
                </c:pt>
                <c:pt idx="4830">
                  <c:v>7.2359953556478871</c:v>
                </c:pt>
                <c:pt idx="4831">
                  <c:v>-8.9604380425554346</c:v>
                </c:pt>
                <c:pt idx="4832">
                  <c:v>-5.2299443686476552</c:v>
                </c:pt>
                <c:pt idx="4833">
                  <c:v>9.9590880414022962</c:v>
                </c:pt>
                <c:pt idx="4834">
                  <c:v>3.0205623287242402</c:v>
                </c:pt>
                <c:pt idx="4835">
                  <c:v>-10.810729044574991</c:v>
                </c:pt>
                <c:pt idx="4836">
                  <c:v>-0.66788565272276468</c:v>
                </c:pt>
                <c:pt idx="4837">
                  <c:v>10.875623697003137</c:v>
                </c:pt>
                <c:pt idx="4838">
                  <c:v>-1.7356799161947889</c:v>
                </c:pt>
                <c:pt idx="4839">
                  <c:v>-10.556127369009422</c:v>
                </c:pt>
                <c:pt idx="4840">
                  <c:v>4.0960981710465401</c:v>
                </c:pt>
                <c:pt idx="4841">
                  <c:v>9.8013930955057074</c:v>
                </c:pt>
                <c:pt idx="4842">
                  <c:v>-6.2963770682111857</c:v>
                </c:pt>
                <c:pt idx="4843">
                  <c:v>-8.378348498226142</c:v>
                </c:pt>
                <c:pt idx="4844">
                  <c:v>8.0672211649579282</c:v>
                </c:pt>
                <c:pt idx="4845">
                  <c:v>6.5477979510360482</c:v>
                </c:pt>
                <c:pt idx="4846">
                  <c:v>-9.5818947266594652</c:v>
                </c:pt>
                <c:pt idx="4847">
                  <c:v>-4.5247946461541382</c:v>
                </c:pt>
                <c:pt idx="4848">
                  <c:v>10.536291232648978</c:v>
                </c:pt>
                <c:pt idx="4849">
                  <c:v>2.1551908342119321</c:v>
                </c:pt>
                <c:pt idx="4850">
                  <c:v>-11.208352568794066</c:v>
                </c:pt>
                <c:pt idx="4851">
                  <c:v>0.2747109859087476</c:v>
                </c:pt>
                <c:pt idx="4852">
                  <c:v>10.949719653727007</c:v>
                </c:pt>
                <c:pt idx="4853">
                  <c:v>-2.661723814533727</c:v>
                </c:pt>
                <c:pt idx="4854">
                  <c:v>-10.201639807040534</c:v>
                </c:pt>
                <c:pt idx="4855">
                  <c:v>4.905023338806199</c:v>
                </c:pt>
                <c:pt idx="4856">
                  <c:v>9.4371987050321557</c:v>
                </c:pt>
                <c:pt idx="4857">
                  <c:v>-7.2783254528545314</c:v>
                </c:pt>
                <c:pt idx="4858">
                  <c:v>-8.030030709134035</c:v>
                </c:pt>
                <c:pt idx="4859">
                  <c:v>9.2801025272083315</c:v>
                </c:pt>
                <c:pt idx="4860">
                  <c:v>6.3263645463400744</c:v>
                </c:pt>
                <c:pt idx="4861">
                  <c:v>-10.845812660340245</c:v>
                </c:pt>
                <c:pt idx="4862">
                  <c:v>-3.9316649413714426</c:v>
                </c:pt>
                <c:pt idx="4863">
                  <c:v>11.980255303493657</c:v>
                </c:pt>
                <c:pt idx="4864">
                  <c:v>1.3579150673682849</c:v>
                </c:pt>
                <c:pt idx="4865">
                  <c:v>-12.305520889599299</c:v>
                </c:pt>
                <c:pt idx="4866">
                  <c:v>1.3796152185063435</c:v>
                </c:pt>
                <c:pt idx="4867">
                  <c:v>12.483086679209926</c:v>
                </c:pt>
                <c:pt idx="4868">
                  <c:v>-4.1992346432094436</c:v>
                </c:pt>
                <c:pt idx="4869">
                  <c:v>-11.812919695392678</c:v>
                </c:pt>
                <c:pt idx="4870">
                  <c:v>6.9163947488203963</c:v>
                </c:pt>
                <c:pt idx="4871">
                  <c:v>10.63379339562225</c:v>
                </c:pt>
                <c:pt idx="4872">
                  <c:v>-9.5849979095776199</c:v>
                </c:pt>
                <c:pt idx="4873">
                  <c:v>-8.7270450126070092</c:v>
                </c:pt>
                <c:pt idx="4874">
                  <c:v>11.588385605662431</c:v>
                </c:pt>
                <c:pt idx="4875">
                  <c:v>6.3140592260560053</c:v>
                </c:pt>
                <c:pt idx="4876">
                  <c:v>-13.101035805105733</c:v>
                </c:pt>
                <c:pt idx="4877">
                  <c:v>-3.4079246300829587</c:v>
                </c:pt>
                <c:pt idx="4878">
                  <c:v>14.055529278731607</c:v>
                </c:pt>
                <c:pt idx="4879">
                  <c:v>0.36356708130508941</c:v>
                </c:pt>
                <c:pt idx="4880">
                  <c:v>-14.227311368768857</c:v>
                </c:pt>
                <c:pt idx="4881">
                  <c:v>2.7990019166958158</c:v>
                </c:pt>
                <c:pt idx="4882">
                  <c:v>13.820751118789151</c:v>
                </c:pt>
                <c:pt idx="4883">
                  <c:v>-5.8651649829883752</c:v>
                </c:pt>
                <c:pt idx="4884">
                  <c:v>-12.629709106944246</c:v>
                </c:pt>
                <c:pt idx="4885">
                  <c:v>8.6960763204854565</c:v>
                </c:pt>
                <c:pt idx="4886">
                  <c:v>10.675483382849112</c:v>
                </c:pt>
                <c:pt idx="4887">
                  <c:v>-11.049288892303117</c:v>
                </c:pt>
                <c:pt idx="4888">
                  <c:v>-8.3066829057580129</c:v>
                </c:pt>
                <c:pt idx="4889">
                  <c:v>12.914792843671938</c:v>
                </c:pt>
                <c:pt idx="4890">
                  <c:v>5.4836531124856922</c:v>
                </c:pt>
                <c:pt idx="4891">
                  <c:v>-14.235604084751667</c:v>
                </c:pt>
                <c:pt idx="4892">
                  <c:v>-2.3663913854073377</c:v>
                </c:pt>
                <c:pt idx="4893">
                  <c:v>14.836075270541224</c:v>
                </c:pt>
                <c:pt idx="4894">
                  <c:v>-0.8939176518841776</c:v>
                </c:pt>
                <c:pt idx="4895">
                  <c:v>-14.604316717829082</c:v>
                </c:pt>
                <c:pt idx="4896">
                  <c:v>4.0832363971693022</c:v>
                </c:pt>
                <c:pt idx="4897">
                  <c:v>13.631763640717889</c:v>
                </c:pt>
                <c:pt idx="4898">
                  <c:v>-7.1049848832003226</c:v>
                </c:pt>
                <c:pt idx="4899">
                  <c:v>-12.119198918912883</c:v>
                </c:pt>
                <c:pt idx="4900">
                  <c:v>9.845125333916485</c:v>
                </c:pt>
                <c:pt idx="4901">
                  <c:v>10.082424533104028</c:v>
                </c:pt>
                <c:pt idx="4902">
                  <c:v>-12.184169385636245</c:v>
                </c:pt>
                <c:pt idx="4903">
                  <c:v>-7.4690715740141425</c:v>
                </c:pt>
                <c:pt idx="4904">
                  <c:v>13.900386950979003</c:v>
                </c:pt>
                <c:pt idx="4905">
                  <c:v>4.4001968672699929</c:v>
                </c:pt>
                <c:pt idx="4906">
                  <c:v>-14.75914691821305</c:v>
                </c:pt>
                <c:pt idx="4907">
                  <c:v>-1.1299677819554346</c:v>
                </c:pt>
                <c:pt idx="4908">
                  <c:v>14.842795571987532</c:v>
                </c:pt>
                <c:pt idx="4909">
                  <c:v>-2.1181265660931512</c:v>
                </c:pt>
                <c:pt idx="4910">
                  <c:v>-14.096174201724184</c:v>
                </c:pt>
                <c:pt idx="4911">
                  <c:v>5.2300357802418231</c:v>
                </c:pt>
                <c:pt idx="4912">
                  <c:v>12.889157000888099</c:v>
                </c:pt>
                <c:pt idx="4913">
                  <c:v>-7.9973775457532881</c:v>
                </c:pt>
                <c:pt idx="4914">
                  <c:v>-11.073905987370408</c:v>
                </c:pt>
                <c:pt idx="4915">
                  <c:v>10.454384219169429</c:v>
                </c:pt>
                <c:pt idx="4916">
                  <c:v>8.8339238180347106</c:v>
                </c:pt>
                <c:pt idx="4917">
                  <c:v>-12.497131060587028</c:v>
                </c:pt>
                <c:pt idx="4918">
                  <c:v>-6.0161604004252016</c:v>
                </c:pt>
                <c:pt idx="4919">
                  <c:v>13.52434191263165</c:v>
                </c:pt>
                <c:pt idx="4920">
                  <c:v>3.0096704385833641</c:v>
                </c:pt>
                <c:pt idx="4921">
                  <c:v>-14.28561846776541</c:v>
                </c:pt>
                <c:pt idx="4922">
                  <c:v>0.14197784876407657</c:v>
                </c:pt>
                <c:pt idx="4923">
                  <c:v>13.845929528589393</c:v>
                </c:pt>
                <c:pt idx="4924">
                  <c:v>-3.2088256234767876</c:v>
                </c:pt>
                <c:pt idx="4925">
                  <c:v>-13.224112306336441</c:v>
                </c:pt>
                <c:pt idx="4926">
                  <c:v>6.0607675190449681</c:v>
                </c:pt>
                <c:pt idx="4927">
                  <c:v>11.623493292505293</c:v>
                </c:pt>
                <c:pt idx="4928">
                  <c:v>-8.5718655498247411</c:v>
                </c:pt>
                <c:pt idx="4929">
                  <c:v>-9.7433189102694904</c:v>
                </c:pt>
                <c:pt idx="4930">
                  <c:v>10.526357075178169</c:v>
                </c:pt>
                <c:pt idx="4931">
                  <c:v>7.1746908047040741</c:v>
                </c:pt>
                <c:pt idx="4932">
                  <c:v>-12.062568822300328</c:v>
                </c:pt>
                <c:pt idx="4933">
                  <c:v>-4.5303216828804187</c:v>
                </c:pt>
                <c:pt idx="4934">
                  <c:v>12.804446337742384</c:v>
                </c:pt>
                <c:pt idx="4935">
                  <c:v>1.6491753691809163</c:v>
                </c:pt>
                <c:pt idx="4936">
                  <c:v>-13.186022473824234</c:v>
                </c:pt>
                <c:pt idx="4937">
                  <c:v>1.2370238798727524</c:v>
                </c:pt>
                <c:pt idx="4938">
                  <c:v>12.584935209763588</c:v>
                </c:pt>
                <c:pt idx="4939">
                  <c:v>-4.0086362260626904</c:v>
                </c:pt>
                <c:pt idx="4940">
                  <c:v>-11.723926986329257</c:v>
                </c:pt>
                <c:pt idx="4941">
                  <c:v>6.6093389536088889</c:v>
                </c:pt>
                <c:pt idx="4942">
                  <c:v>10.276734618031405</c:v>
                </c:pt>
                <c:pt idx="4943">
                  <c:v>-8.7259687329283508</c:v>
                </c:pt>
                <c:pt idx="4944">
                  <c:v>-8.1289199734317474</c:v>
                </c:pt>
                <c:pt idx="4945">
                  <c:v>10.459240981370744</c:v>
                </c:pt>
                <c:pt idx="4946">
                  <c:v>5.8086773160935445</c:v>
                </c:pt>
                <c:pt idx="4947">
                  <c:v>-11.636634200366315</c:v>
                </c:pt>
                <c:pt idx="4948">
                  <c:v>-3.2234816809548179</c:v>
                </c:pt>
                <c:pt idx="4949">
                  <c:v>12.382040822200324</c:v>
                </c:pt>
                <c:pt idx="4950">
                  <c:v>0.50076825146451698</c:v>
                </c:pt>
                <c:pt idx="4951">
                  <c:v>-12.654479299774623</c:v>
                </c:pt>
                <c:pt idx="4952">
                  <c:v>2.2999573621100664</c:v>
                </c:pt>
                <c:pt idx="4953">
                  <c:v>12.3285906383429</c:v>
                </c:pt>
                <c:pt idx="4954">
                  <c:v>-5.0571235593414237</c:v>
                </c:pt>
                <c:pt idx="4955">
                  <c:v>-11.218854213052733</c:v>
                </c:pt>
                <c:pt idx="4956">
                  <c:v>7.5158246437373668</c:v>
                </c:pt>
                <c:pt idx="4957">
                  <c:v>9.647962833763092</c:v>
                </c:pt>
                <c:pt idx="4958">
                  <c:v>-9.6650642641470572</c:v>
                </c:pt>
                <c:pt idx="4959">
                  <c:v>-7.404656839383021</c:v>
                </c:pt>
                <c:pt idx="4960">
                  <c:v>11.129673416373851</c:v>
                </c:pt>
                <c:pt idx="4961">
                  <c:v>4.8737303935124663</c:v>
                </c:pt>
                <c:pt idx="4962">
                  <c:v>-12.034538349088541</c:v>
                </c:pt>
                <c:pt idx="4963">
                  <c:v>-2.1910588629049128</c:v>
                </c:pt>
                <c:pt idx="4964">
                  <c:v>12.576941952861683</c:v>
                </c:pt>
                <c:pt idx="4965">
                  <c:v>-0.57297530928966423</c:v>
                </c:pt>
                <c:pt idx="4966">
                  <c:v>-12.38810962612196</c:v>
                </c:pt>
                <c:pt idx="4967">
                  <c:v>3.3119816367258021</c:v>
                </c:pt>
                <c:pt idx="4968">
                  <c:v>11.673655914212938</c:v>
                </c:pt>
                <c:pt idx="4969">
                  <c:v>-5.8355312096117977</c:v>
                </c:pt>
                <c:pt idx="4970">
                  <c:v>-10.259478364331734</c:v>
                </c:pt>
                <c:pt idx="4971">
                  <c:v>8.069937198556481</c:v>
                </c:pt>
                <c:pt idx="4972">
                  <c:v>8.4148873003813769</c:v>
                </c:pt>
                <c:pt idx="4973">
                  <c:v>-9.7182458825241227</c:v>
                </c:pt>
                <c:pt idx="4974">
                  <c:v>-6.1166150088653657</c:v>
                </c:pt>
                <c:pt idx="4975">
                  <c:v>11.084602679382114</c:v>
                </c:pt>
                <c:pt idx="4976">
                  <c:v>3.7164891360467247</c:v>
                </c:pt>
                <c:pt idx="4977">
                  <c:v>-11.81911194059909</c:v>
                </c:pt>
                <c:pt idx="4978">
                  <c:v>-1.0768339851502988</c:v>
                </c:pt>
                <c:pt idx="4979">
                  <c:v>12.073140947402695</c:v>
                </c:pt>
                <c:pt idx="4980">
                  <c:v>-1.5718887676351605</c:v>
                </c:pt>
                <c:pt idx="4981">
                  <c:v>-11.43068333432567</c:v>
                </c:pt>
                <c:pt idx="4982">
                  <c:v>3.9898009474835039</c:v>
                </c:pt>
                <c:pt idx="4983">
                  <c:v>10.316989585926573</c:v>
                </c:pt>
                <c:pt idx="4984">
                  <c:v>-6.2120344642092675</c:v>
                </c:pt>
                <c:pt idx="4985">
                  <c:v>-8.8613262295550541</c:v>
                </c:pt>
                <c:pt idx="4986">
                  <c:v>8.1541876628098642</c:v>
                </c:pt>
                <c:pt idx="4987">
                  <c:v>6.9578859548911405</c:v>
                </c:pt>
                <c:pt idx="4988">
                  <c:v>-9.3345711601483998</c:v>
                </c:pt>
                <c:pt idx="4989">
                  <c:v>-4.7623261286838376</c:v>
                </c:pt>
                <c:pt idx="4990">
                  <c:v>10.55318368752074</c:v>
                </c:pt>
                <c:pt idx="4991">
                  <c:v>2.4876460659169908</c:v>
                </c:pt>
                <c:pt idx="4992">
                  <c:v>-11.073550542620085</c:v>
                </c:pt>
                <c:pt idx="4993">
                  <c:v>-4.7734081201341455E-2</c:v>
                </c:pt>
                <c:pt idx="4994">
                  <c:v>11.104963485286595</c:v>
                </c:pt>
                <c:pt idx="4995">
                  <c:v>-2.4067821824050348</c:v>
                </c:pt>
                <c:pt idx="4996">
                  <c:v>-10.688511141178838</c:v>
                </c:pt>
                <c:pt idx="4997">
                  <c:v>4.7939331022835283</c:v>
                </c:pt>
                <c:pt idx="4998">
                  <c:v>9.6942688566680637</c:v>
                </c:pt>
                <c:pt idx="4999">
                  <c:v>-6.898297111418052</c:v>
                </c:pt>
                <c:pt idx="5000">
                  <c:v>-8.0152038787753703</c:v>
                </c:pt>
                <c:pt idx="5001">
                  <c:v>8.682452384037159</c:v>
                </c:pt>
                <c:pt idx="5002">
                  <c:v>6.2349639323554271</c:v>
                </c:pt>
                <c:pt idx="5003">
                  <c:v>-9.8871245363837286</c:v>
                </c:pt>
                <c:pt idx="5004">
                  <c:v>-3.8936112806174248</c:v>
                </c:pt>
                <c:pt idx="5005">
                  <c:v>10.92754300281085</c:v>
                </c:pt>
                <c:pt idx="5006">
                  <c:v>1.5708235141809592</c:v>
                </c:pt>
                <c:pt idx="5007">
                  <c:v>-11.199361626025413</c:v>
                </c:pt>
                <c:pt idx="5008">
                  <c:v>0.91549679149805885</c:v>
                </c:pt>
                <c:pt idx="5009">
                  <c:v>11.029335625402423</c:v>
                </c:pt>
                <c:pt idx="5010">
                  <c:v>-3.3037858635871729</c:v>
                </c:pt>
                <c:pt idx="5011">
                  <c:v>-10.176496725920181</c:v>
                </c:pt>
                <c:pt idx="5012">
                  <c:v>5.4817755508974955</c:v>
                </c:pt>
                <c:pt idx="5013">
                  <c:v>8.7058015323942453</c:v>
                </c:pt>
                <c:pt idx="5014">
                  <c:v>-7.3230306292827301</c:v>
                </c:pt>
                <c:pt idx="5015">
                  <c:v>-7.0785276849917818</c:v>
                </c:pt>
                <c:pt idx="5016">
                  <c:v>8.7532403009609023</c:v>
                </c:pt>
                <c:pt idx="5017">
                  <c:v>5.093778476192508</c:v>
                </c:pt>
                <c:pt idx="5018">
                  <c:v>-9.8893094201165432</c:v>
                </c:pt>
                <c:pt idx="5019">
                  <c:v>-2.8528005780353358</c:v>
                </c:pt>
                <c:pt idx="5020">
                  <c:v>10.394031643154396</c:v>
                </c:pt>
                <c:pt idx="5021">
                  <c:v>0.57174002259277135</c:v>
                </c:pt>
                <c:pt idx="5022">
                  <c:v>-10.347603330057883</c:v>
                </c:pt>
                <c:pt idx="5023">
                  <c:v>1.7093647529165774</c:v>
                </c:pt>
                <c:pt idx="5024">
                  <c:v>9.9669234090919101</c:v>
                </c:pt>
                <c:pt idx="5025">
                  <c:v>-3.8790525317018973</c:v>
                </c:pt>
                <c:pt idx="5026">
                  <c:v>-9.0243447947470106</c:v>
                </c:pt>
                <c:pt idx="5027">
                  <c:v>5.9720560371784934</c:v>
                </c:pt>
                <c:pt idx="5028">
                  <c:v>7.8780894227836091</c:v>
                </c:pt>
                <c:pt idx="5029">
                  <c:v>-7.6560624546292795</c:v>
                </c:pt>
                <c:pt idx="5030">
                  <c:v>-6.1260947942183765</c:v>
                </c:pt>
                <c:pt idx="5031">
                  <c:v>8.9868192182579634</c:v>
                </c:pt>
                <c:pt idx="5032">
                  <c:v>4.1123352015466352</c:v>
                </c:pt>
                <c:pt idx="5033">
                  <c:v>-9.830097436783106</c:v>
                </c:pt>
                <c:pt idx="5034">
                  <c:v>-1.9251565192164091</c:v>
                </c:pt>
                <c:pt idx="5035">
                  <c:v>10.13839038147259</c:v>
                </c:pt>
                <c:pt idx="5036">
                  <c:v>-0.31955120929720277</c:v>
                </c:pt>
                <c:pt idx="5037">
                  <c:v>-10.079132272270293</c:v>
                </c:pt>
                <c:pt idx="5038">
                  <c:v>2.5299071968778351</c:v>
                </c:pt>
                <c:pt idx="5039">
                  <c:v>9.6377926256578466</c:v>
                </c:pt>
                <c:pt idx="5040">
                  <c:v>-4.7985240104766858</c:v>
                </c:pt>
                <c:pt idx="5041">
                  <c:v>-8.8436579842512035</c:v>
                </c:pt>
                <c:pt idx="5042">
                  <c:v>6.8163006709520975</c:v>
                </c:pt>
                <c:pt idx="5043">
                  <c:v>7.5334552562970112</c:v>
                </c:pt>
                <c:pt idx="5044">
                  <c:v>-8.739663595523691</c:v>
                </c:pt>
                <c:pt idx="5045">
                  <c:v>-5.7205134404398761</c:v>
                </c:pt>
                <c:pt idx="5046">
                  <c:v>9.9195270177487256</c:v>
                </c:pt>
                <c:pt idx="5047">
                  <c:v>3.4944905428540998</c:v>
                </c:pt>
                <c:pt idx="5048">
                  <c:v>-10.819178863087846</c:v>
                </c:pt>
                <c:pt idx="5049">
                  <c:v>-1.1617067675042851</c:v>
                </c:pt>
                <c:pt idx="5050">
                  <c:v>11.170043952500375</c:v>
                </c:pt>
                <c:pt idx="5051">
                  <c:v>-1.3029575888918121</c:v>
                </c:pt>
                <c:pt idx="5052">
                  <c:v>-11.042034775722833</c:v>
                </c:pt>
                <c:pt idx="5053">
                  <c:v>3.7915889964212419</c:v>
                </c:pt>
                <c:pt idx="5054">
                  <c:v>10.293143263032814</c:v>
                </c:pt>
                <c:pt idx="5055">
                  <c:v>-6.0326275079984679</c:v>
                </c:pt>
                <c:pt idx="5056">
                  <c:v>-8.9243769575349994</c:v>
                </c:pt>
                <c:pt idx="5057">
                  <c:v>7.9488503779602437</c:v>
                </c:pt>
                <c:pt idx="5058">
                  <c:v>7.086491861849769</c:v>
                </c:pt>
                <c:pt idx="5059">
                  <c:v>-9.4044260129879707</c:v>
                </c:pt>
                <c:pt idx="5060">
                  <c:v>-4.9043348323127018</c:v>
                </c:pt>
                <c:pt idx="5061">
                  <c:v>10.374026761833681</c:v>
                </c:pt>
                <c:pt idx="5062">
                  <c:v>2.6452623814251996</c:v>
                </c:pt>
                <c:pt idx="5063">
                  <c:v>-11.01144154561471</c:v>
                </c:pt>
                <c:pt idx="5064">
                  <c:v>-0.20622935210541629</c:v>
                </c:pt>
                <c:pt idx="5065">
                  <c:v>11.223206174503943</c:v>
                </c:pt>
                <c:pt idx="5066">
                  <c:v>-2.2674529965146961</c:v>
                </c:pt>
                <c:pt idx="5067">
                  <c:v>-10.512045186697586</c:v>
                </c:pt>
                <c:pt idx="5068">
                  <c:v>4.4902637827712741</c:v>
                </c:pt>
                <c:pt idx="5069">
                  <c:v>9.4580633027738763</c:v>
                </c:pt>
                <c:pt idx="5070">
                  <c:v>-6.5983256026694574</c:v>
                </c:pt>
                <c:pt idx="5071">
                  <c:v>-7.9850178786190105</c:v>
                </c:pt>
                <c:pt idx="5072">
                  <c:v>8.2212566096654776</c:v>
                </c:pt>
                <c:pt idx="5073">
                  <c:v>5.9742531867023247</c:v>
                </c:pt>
                <c:pt idx="5074">
                  <c:v>-9.4864561098397484</c:v>
                </c:pt>
                <c:pt idx="5075">
                  <c:v>-3.9834039516662307</c:v>
                </c:pt>
                <c:pt idx="5076">
                  <c:v>10.548805232279454</c:v>
                </c:pt>
                <c:pt idx="5077">
                  <c:v>1.6906416262275181</c:v>
                </c:pt>
                <c:pt idx="5078">
                  <c:v>-11.098389638896082</c:v>
                </c:pt>
                <c:pt idx="5079">
                  <c:v>0.73987672827638318</c:v>
                </c:pt>
                <c:pt idx="5080">
                  <c:v>10.92101408118687</c:v>
                </c:pt>
                <c:pt idx="5081">
                  <c:v>-3.1540191269529116</c:v>
                </c:pt>
                <c:pt idx="5082">
                  <c:v>-10.204160632597144</c:v>
                </c:pt>
                <c:pt idx="5083">
                  <c:v>5.4456704845447774</c:v>
                </c:pt>
                <c:pt idx="5084">
                  <c:v>9.2546941134987613</c:v>
                </c:pt>
                <c:pt idx="5085">
                  <c:v>-7.5784126973484298</c:v>
                </c:pt>
                <c:pt idx="5086">
                  <c:v>-7.6639835519128443</c:v>
                </c:pt>
                <c:pt idx="5087">
                  <c:v>9.5439023042779851</c:v>
                </c:pt>
                <c:pt idx="5088">
                  <c:v>5.7764705322476013</c:v>
                </c:pt>
                <c:pt idx="5089">
                  <c:v>-10.940009160540342</c:v>
                </c:pt>
                <c:pt idx="5090">
                  <c:v>-3.427961290994495</c:v>
                </c:pt>
                <c:pt idx="5091">
                  <c:v>11.855000198096581</c:v>
                </c:pt>
                <c:pt idx="5092">
                  <c:v>0.82326794395238312</c:v>
                </c:pt>
                <c:pt idx="5093">
                  <c:v>-12.072442964705713</c:v>
                </c:pt>
                <c:pt idx="5094">
                  <c:v>1.8363485835728728</c:v>
                </c:pt>
                <c:pt idx="5095">
                  <c:v>11.726151682977413</c:v>
                </c:pt>
                <c:pt idx="5096">
                  <c:v>-4.4782550146930369</c:v>
                </c:pt>
                <c:pt idx="5097">
                  <c:v>-10.963192508094521</c:v>
                </c:pt>
                <c:pt idx="5098">
                  <c:v>6.9801414927413434</c:v>
                </c:pt>
                <c:pt idx="5099">
                  <c:v>9.6027838312700311</c:v>
                </c:pt>
                <c:pt idx="5100">
                  <c:v>-9.1833839174156697</c:v>
                </c:pt>
                <c:pt idx="5101">
                  <c:v>-7.5849119963675369</c:v>
                </c:pt>
                <c:pt idx="5102">
                  <c:v>10.927775063903324</c:v>
                </c:pt>
                <c:pt idx="5103">
                  <c:v>5.2347826691703325</c:v>
                </c:pt>
                <c:pt idx="5104">
                  <c:v>-11.964488680480981</c:v>
                </c:pt>
                <c:pt idx="5105">
                  <c:v>-2.5406210693501774</c:v>
                </c:pt>
                <c:pt idx="5106">
                  <c:v>12.486681778554885</c:v>
                </c:pt>
                <c:pt idx="5107">
                  <c:v>-0.21158803935324999</c:v>
                </c:pt>
                <c:pt idx="5108">
                  <c:v>-12.439531364381525</c:v>
                </c:pt>
                <c:pt idx="5109">
                  <c:v>2.9776467159300655</c:v>
                </c:pt>
                <c:pt idx="5110">
                  <c:v>11.806280347974887</c:v>
                </c:pt>
                <c:pt idx="5111">
                  <c:v>-5.501562934426004</c:v>
                </c:pt>
                <c:pt idx="5112">
                  <c:v>-10.446115769241052</c:v>
                </c:pt>
                <c:pt idx="5113">
                  <c:v>7.76558358222431</c:v>
                </c:pt>
                <c:pt idx="5114">
                  <c:v>8.6580052094086142</c:v>
                </c:pt>
                <c:pt idx="5115">
                  <c:v>-9.653895272794017</c:v>
                </c:pt>
                <c:pt idx="5116">
                  <c:v>-6.5708535046785768</c:v>
                </c:pt>
                <c:pt idx="5117">
                  <c:v>11.123178485593705</c:v>
                </c:pt>
                <c:pt idx="5118">
                  <c:v>4.1304253944346323</c:v>
                </c:pt>
                <c:pt idx="5119">
                  <c:v>-12.186540542413844</c:v>
                </c:pt>
                <c:pt idx="5120">
                  <c:v>-1.4692801145763574</c:v>
                </c:pt>
                <c:pt idx="5121">
                  <c:v>12.262710512517423</c:v>
                </c:pt>
                <c:pt idx="5122">
                  <c:v>-1.2477112808395974</c:v>
                </c:pt>
                <c:pt idx="5123">
                  <c:v>-11.916903331611225</c:v>
                </c:pt>
                <c:pt idx="5124">
                  <c:v>3.8726892446813537</c:v>
                </c:pt>
                <c:pt idx="5125">
                  <c:v>11.110194575102627</c:v>
                </c:pt>
                <c:pt idx="5126">
                  <c:v>-6.3269622398085623</c:v>
                </c:pt>
                <c:pt idx="5127">
                  <c:v>-9.6265330017377728</c:v>
                </c:pt>
                <c:pt idx="5128">
                  <c:v>8.4496756804346109</c:v>
                </c:pt>
                <c:pt idx="5129">
                  <c:v>7.9035851070785279</c:v>
                </c:pt>
                <c:pt idx="5130">
                  <c:v>-10.342173915981924</c:v>
                </c:pt>
                <c:pt idx="5131">
                  <c:v>-5.7266055843131047</c:v>
                </c:pt>
                <c:pt idx="5132">
                  <c:v>11.837983640526829</c:v>
                </c:pt>
                <c:pt idx="5133">
                  <c:v>3.1957185350908475</c:v>
                </c:pt>
                <c:pt idx="5134">
                  <c:v>-12.703312715587096</c:v>
                </c:pt>
                <c:pt idx="5135">
                  <c:v>-0.42518186795005225</c:v>
                </c:pt>
                <c:pt idx="5136">
                  <c:v>12.817203683120631</c:v>
                </c:pt>
                <c:pt idx="5137">
                  <c:v>-2.4201916224980433</c:v>
                </c:pt>
                <c:pt idx="5138">
                  <c:v>-12.606557132708524</c:v>
                </c:pt>
                <c:pt idx="5139">
                  <c:v>5.2579629117256363</c:v>
                </c:pt>
                <c:pt idx="5140">
                  <c:v>11.465663958552391</c:v>
                </c:pt>
                <c:pt idx="5141">
                  <c:v>-7.8205953771745582</c:v>
                </c:pt>
                <c:pt idx="5142">
                  <c:v>-9.7755685114307269</c:v>
                </c:pt>
                <c:pt idx="5143">
                  <c:v>9.8849241423526859</c:v>
                </c:pt>
                <c:pt idx="5144">
                  <c:v>7.5740246667172251</c:v>
                </c:pt>
                <c:pt idx="5145">
                  <c:v>-11.639530845660898</c:v>
                </c:pt>
                <c:pt idx="5146">
                  <c:v>-5.0194548034559325</c:v>
                </c:pt>
                <c:pt idx="5147">
                  <c:v>12.762678426923523</c:v>
                </c:pt>
                <c:pt idx="5148">
                  <c:v>2.2207147908099567</c:v>
                </c:pt>
                <c:pt idx="5149">
                  <c:v>-13.17451607886885</c:v>
                </c:pt>
                <c:pt idx="5150">
                  <c:v>0.6984505234808136</c:v>
                </c:pt>
                <c:pt idx="5151">
                  <c:v>13.263679302445752</c:v>
                </c:pt>
                <c:pt idx="5152">
                  <c:v>-3.6367056928550858</c:v>
                </c:pt>
                <c:pt idx="5153">
                  <c:v>-12.554248298811062</c:v>
                </c:pt>
                <c:pt idx="5154">
                  <c:v>6.4549894265765477</c:v>
                </c:pt>
                <c:pt idx="5155">
                  <c:v>11.195737348971774</c:v>
                </c:pt>
                <c:pt idx="5156">
                  <c:v>-8.9422065468888423</c:v>
                </c:pt>
                <c:pt idx="5157">
                  <c:v>-9.227838895309489</c:v>
                </c:pt>
                <c:pt idx="5158">
                  <c:v>10.822438922904519</c:v>
                </c:pt>
                <c:pt idx="5159">
                  <c:v>6.7053923747108533</c:v>
                </c:pt>
                <c:pt idx="5160">
                  <c:v>-12.265007743060643</c:v>
                </c:pt>
                <c:pt idx="5161">
                  <c:v>-3.9757231557798676</c:v>
                </c:pt>
                <c:pt idx="5162">
                  <c:v>12.995239310502749</c:v>
                </c:pt>
                <c:pt idx="5163">
                  <c:v>1.0992196283078464</c:v>
                </c:pt>
                <c:pt idx="5164">
                  <c:v>-13.169661058676905</c:v>
                </c:pt>
                <c:pt idx="5165">
                  <c:v>1.7994170869873312</c:v>
                </c:pt>
                <c:pt idx="5166">
                  <c:v>12.787771762093326</c:v>
                </c:pt>
                <c:pt idx="5167">
                  <c:v>-4.6446312174131217</c:v>
                </c:pt>
                <c:pt idx="5168">
                  <c:v>-11.655725732905918</c:v>
                </c:pt>
                <c:pt idx="5169">
                  <c:v>7.1261833638881233</c:v>
                </c:pt>
                <c:pt idx="5170">
                  <c:v>10.07966184768561</c:v>
                </c:pt>
                <c:pt idx="5171">
                  <c:v>-9.4163366756416895</c:v>
                </c:pt>
                <c:pt idx="5172">
                  <c:v>-8.0924662150201598</c:v>
                </c:pt>
                <c:pt idx="5173">
                  <c:v>11.366193987269465</c:v>
                </c:pt>
                <c:pt idx="5174">
                  <c:v>5.6929562595152454</c:v>
                </c:pt>
                <c:pt idx="5175">
                  <c:v>-12.66740927852751</c:v>
                </c:pt>
                <c:pt idx="5176">
                  <c:v>-2.8882836623365522</c:v>
                </c:pt>
                <c:pt idx="5177">
                  <c:v>13.249264191431225</c:v>
                </c:pt>
                <c:pt idx="5178">
                  <c:v>-3.4824751850984777E-2</c:v>
                </c:pt>
                <c:pt idx="5179">
                  <c:v>-13.315601794423813</c:v>
                </c:pt>
                <c:pt idx="5180">
                  <c:v>2.9535923299945295</c:v>
                </c:pt>
                <c:pt idx="5181">
                  <c:v>12.516140326208834</c:v>
                </c:pt>
                <c:pt idx="5182">
                  <c:v>-5.6815265450679187</c:v>
                </c:pt>
                <c:pt idx="5183">
                  <c:v>-11.221082248902341</c:v>
                </c:pt>
                <c:pt idx="5184">
                  <c:v>8.1660860088266976</c:v>
                </c:pt>
                <c:pt idx="5185">
                  <c:v>9.5172278787343316</c:v>
                </c:pt>
                <c:pt idx="5186">
                  <c:v>-10.378613082332635</c:v>
                </c:pt>
                <c:pt idx="5187">
                  <c:v>-7.3058396114288771</c:v>
                </c:pt>
                <c:pt idx="5188">
                  <c:v>12.06487451196981</c:v>
                </c:pt>
                <c:pt idx="5189">
                  <c:v>4.6500098002101362</c:v>
                </c:pt>
                <c:pt idx="5190">
                  <c:v>-12.914383408950055</c:v>
                </c:pt>
                <c:pt idx="5191">
                  <c:v>-1.7563246322713697</c:v>
                </c:pt>
                <c:pt idx="5192">
                  <c:v>13.151847094415469</c:v>
                </c:pt>
                <c:pt idx="5193">
                  <c:v>-1.1380120194511734</c:v>
                </c:pt>
                <c:pt idx="5194">
                  <c:v>-12.65929261788389</c:v>
                </c:pt>
                <c:pt idx="5195">
                  <c:v>3.9595566505897026</c:v>
                </c:pt>
                <c:pt idx="5196">
                  <c:v>11.882483131654144</c:v>
                </c:pt>
                <c:pt idx="5197">
                  <c:v>-6.5709105161351102</c:v>
                </c:pt>
                <c:pt idx="5198">
                  <c:v>-10.5034526055121</c:v>
                </c:pt>
                <c:pt idx="5199">
                  <c:v>8.9436391856508468</c:v>
                </c:pt>
                <c:pt idx="5200">
                  <c:v>8.5443739974883606</c:v>
                </c:pt>
                <c:pt idx="5201">
                  <c:v>-10.865978369369135</c:v>
                </c:pt>
                <c:pt idx="5202">
                  <c:v>-6.1293031887833118</c:v>
                </c:pt>
                <c:pt idx="5203">
                  <c:v>11.978467767151656</c:v>
                </c:pt>
                <c:pt idx="5204">
                  <c:v>3.4057618668947018</c:v>
                </c:pt>
                <c:pt idx="5205">
                  <c:v>-12.596433352742123</c:v>
                </c:pt>
                <c:pt idx="5206">
                  <c:v>-0.59541761992727915</c:v>
                </c:pt>
                <c:pt idx="5207">
                  <c:v>12.604166400818022</c:v>
                </c:pt>
                <c:pt idx="5208">
                  <c:v>-2.199870118133036</c:v>
                </c:pt>
                <c:pt idx="5209">
                  <c:v>-12.332167880531724</c:v>
                </c:pt>
                <c:pt idx="5210">
                  <c:v>5.0139716982509448</c:v>
                </c:pt>
                <c:pt idx="5211">
                  <c:v>11.550186687712761</c:v>
                </c:pt>
                <c:pt idx="5212">
                  <c:v>-7.631081189620577</c:v>
                </c:pt>
                <c:pt idx="5213">
                  <c:v>-9.9466592281663821</c:v>
                </c:pt>
                <c:pt idx="5214">
                  <c:v>9.9202068635949221</c:v>
                </c:pt>
                <c:pt idx="5215">
                  <c:v>7.8073730863929072</c:v>
                </c:pt>
                <c:pt idx="5216">
                  <c:v>-11.672644780737757</c:v>
                </c:pt>
                <c:pt idx="5217">
                  <c:v>-5.2775666083656443</c:v>
                </c:pt>
                <c:pt idx="5218">
                  <c:v>12.836059040151161</c:v>
                </c:pt>
                <c:pt idx="5219">
                  <c:v>2.4528542693934106</c:v>
                </c:pt>
                <c:pt idx="5220">
                  <c:v>-13.605989718871623</c:v>
                </c:pt>
                <c:pt idx="5221">
                  <c:v>0.52212652144456462</c:v>
                </c:pt>
                <c:pt idx="5222">
                  <c:v>13.654862263667193</c:v>
                </c:pt>
                <c:pt idx="5223">
                  <c:v>-3.569448734093827</c:v>
                </c:pt>
                <c:pt idx="5224">
                  <c:v>-12.944412751843359</c:v>
                </c:pt>
                <c:pt idx="5225">
                  <c:v>6.4209410710040364</c:v>
                </c:pt>
                <c:pt idx="5226">
                  <c:v>11.668617055082089</c:v>
                </c:pt>
                <c:pt idx="5227">
                  <c:v>-9.0030959109644559</c:v>
                </c:pt>
                <c:pt idx="5228">
                  <c:v>-9.5147025186212861</c:v>
                </c:pt>
                <c:pt idx="5229">
                  <c:v>11.012011253862857</c:v>
                </c:pt>
                <c:pt idx="5230">
                  <c:v>7.071406862490389</c:v>
                </c:pt>
                <c:pt idx="5231">
                  <c:v>-12.499258146411279</c:v>
                </c:pt>
                <c:pt idx="5232">
                  <c:v>-4.337566236379601</c:v>
                </c:pt>
                <c:pt idx="5233">
                  <c:v>13.571382666884102</c:v>
                </c:pt>
                <c:pt idx="5234">
                  <c:v>1.3295784146611207</c:v>
                </c:pt>
                <c:pt idx="5235">
                  <c:v>-13.689520606499789</c:v>
                </c:pt>
                <c:pt idx="5236">
                  <c:v>1.6870598323743979</c:v>
                </c:pt>
                <c:pt idx="5237">
                  <c:v>13.103417470594577</c:v>
                </c:pt>
                <c:pt idx="5238">
                  <c:v>-4.5088568102438096</c:v>
                </c:pt>
                <c:pt idx="5239">
                  <c:v>-11.967658272752921</c:v>
                </c:pt>
                <c:pt idx="5240">
                  <c:v>7.0113122118181375</c:v>
                </c:pt>
                <c:pt idx="5241">
                  <c:v>10.013437755163759</c:v>
                </c:pt>
                <c:pt idx="5242">
                  <c:v>-9.0379043487992554</c:v>
                </c:pt>
                <c:pt idx="5243">
                  <c:v>-7.9413565709231833</c:v>
                </c:pt>
                <c:pt idx="5244">
                  <c:v>10.657211540856352</c:v>
                </c:pt>
                <c:pt idx="5245">
                  <c:v>5.5033271728873103</c:v>
                </c:pt>
                <c:pt idx="5246">
                  <c:v>-11.790796542403267</c:v>
                </c:pt>
                <c:pt idx="5247">
                  <c:v>-2.8461505003126164</c:v>
                </c:pt>
                <c:pt idx="5248">
                  <c:v>11.971500076676078</c:v>
                </c:pt>
                <c:pt idx="5249">
                  <c:v>0.13855781092247876</c:v>
                </c:pt>
                <c:pt idx="5250">
                  <c:v>-11.635849298730589</c:v>
                </c:pt>
                <c:pt idx="5251">
                  <c:v>2.4172216701426161</c:v>
                </c:pt>
                <c:pt idx="5252">
                  <c:v>10.931456395444982</c:v>
                </c:pt>
                <c:pt idx="5253">
                  <c:v>-4.7762940289716855</c:v>
                </c:pt>
                <c:pt idx="5254">
                  <c:v>-9.9033522519303858</c:v>
                </c:pt>
                <c:pt idx="5255">
                  <c:v>6.9922447454611456</c:v>
                </c:pt>
                <c:pt idx="5256">
                  <c:v>8.258536763071918</c:v>
                </c:pt>
                <c:pt idx="5257">
                  <c:v>-8.7389203893263208</c:v>
                </c:pt>
                <c:pt idx="5258">
                  <c:v>-6.4121751688922295</c:v>
                </c:pt>
                <c:pt idx="5259">
                  <c:v>10.266701367016623</c:v>
                </c:pt>
                <c:pt idx="5260">
                  <c:v>4.1251846543174757</c:v>
                </c:pt>
                <c:pt idx="5261">
                  <c:v>-10.964212402605193</c:v>
                </c:pt>
                <c:pt idx="5262">
                  <c:v>-1.6453982255011634</c:v>
                </c:pt>
                <c:pt idx="5263">
                  <c:v>11.166409321045146</c:v>
                </c:pt>
                <c:pt idx="5264">
                  <c:v>-0.82340081804123455</c:v>
                </c:pt>
                <c:pt idx="5265">
                  <c:v>-10.961620997005166</c:v>
                </c:pt>
                <c:pt idx="5266">
                  <c:v>3.220068753142181</c:v>
                </c:pt>
                <c:pt idx="5267">
                  <c:v>10.145833742399711</c:v>
                </c:pt>
                <c:pt idx="5268">
                  <c:v>-5.4153246302410079</c:v>
                </c:pt>
                <c:pt idx="5269">
                  <c:v>-8.9059565253460491</c:v>
                </c:pt>
                <c:pt idx="5270">
                  <c:v>7.4360565726734009</c:v>
                </c:pt>
                <c:pt idx="5271">
                  <c:v>7.3849296016765216</c:v>
                </c:pt>
                <c:pt idx="5272">
                  <c:v>-9.1581820687412296</c:v>
                </c:pt>
                <c:pt idx="5273">
                  <c:v>-5.4671237257649112</c:v>
                </c:pt>
                <c:pt idx="5274">
                  <c:v>10.617687053504834</c:v>
                </c:pt>
                <c:pt idx="5275">
                  <c:v>3.2280858839373199</c:v>
                </c:pt>
                <c:pt idx="5276">
                  <c:v>-11.456628628927572</c:v>
                </c:pt>
                <c:pt idx="5277">
                  <c:v>-0.71420531526939846</c:v>
                </c:pt>
                <c:pt idx="5278">
                  <c:v>11.474601257946054</c:v>
                </c:pt>
                <c:pt idx="5279">
                  <c:v>-1.8197828257711961</c:v>
                </c:pt>
                <c:pt idx="5280">
                  <c:v>-11.081788490956697</c:v>
                </c:pt>
                <c:pt idx="5281">
                  <c:v>4.2026185935874523</c:v>
                </c:pt>
                <c:pt idx="5282">
                  <c:v>9.846306902540519</c:v>
                </c:pt>
                <c:pt idx="5283">
                  <c:v>-6.3246096115572694</c:v>
                </c:pt>
                <c:pt idx="5284">
                  <c:v>-8.4657390733960192</c:v>
                </c:pt>
                <c:pt idx="5285">
                  <c:v>8.1216593053262063</c:v>
                </c:pt>
                <c:pt idx="5286">
                  <c:v>6.6290332786072845</c:v>
                </c:pt>
                <c:pt idx="5287">
                  <c:v>-9.6124962837650116</c:v>
                </c:pt>
                <c:pt idx="5288">
                  <c:v>-4.4783732250968704</c:v>
                </c:pt>
                <c:pt idx="5289">
                  <c:v>10.531931125581025</c:v>
                </c:pt>
                <c:pt idx="5290">
                  <c:v>2.1788060336897161</c:v>
                </c:pt>
                <c:pt idx="5291">
                  <c:v>-11.101959388937422</c:v>
                </c:pt>
                <c:pt idx="5292">
                  <c:v>0.26690267789337835</c:v>
                </c:pt>
                <c:pt idx="5293">
                  <c:v>11.156274183458807</c:v>
                </c:pt>
                <c:pt idx="5294">
                  <c:v>-2.7130580139386495</c:v>
                </c:pt>
                <c:pt idx="5295">
                  <c:v>-10.516980416526891</c:v>
                </c:pt>
                <c:pt idx="5296">
                  <c:v>5.0978490797477267</c:v>
                </c:pt>
                <c:pt idx="5297">
                  <c:v>9.6139532710376141</c:v>
                </c:pt>
                <c:pt idx="5298">
                  <c:v>-7.2905229395115771</c:v>
                </c:pt>
                <c:pt idx="5299">
                  <c:v>-8.0384467862745641</c:v>
                </c:pt>
                <c:pt idx="5300">
                  <c:v>9.0362483465085575</c:v>
                </c:pt>
                <c:pt idx="5301">
                  <c:v>6.0412518886941733</c:v>
                </c:pt>
                <c:pt idx="5302">
                  <c:v>-10.390743603543369</c:v>
                </c:pt>
                <c:pt idx="5303">
                  <c:v>-3.7359657292616375</c:v>
                </c:pt>
                <c:pt idx="5304">
                  <c:v>11.210873693360242</c:v>
                </c:pt>
                <c:pt idx="5305">
                  <c:v>1.2847498944695075</c:v>
                </c:pt>
                <c:pt idx="5306">
                  <c:v>-11.449802337941493</c:v>
                </c:pt>
                <c:pt idx="5307">
                  <c:v>1.2502192246936823</c:v>
                </c:pt>
                <c:pt idx="5308">
                  <c:v>11.358949561517871</c:v>
                </c:pt>
                <c:pt idx="5309">
                  <c:v>-3.8030193672391399</c:v>
                </c:pt>
                <c:pt idx="5310">
                  <c:v>-10.675167908564875</c:v>
                </c:pt>
                <c:pt idx="5311">
                  <c:v>6.2685984665564796</c:v>
                </c:pt>
                <c:pt idx="5312">
                  <c:v>9.5365556982467474</c:v>
                </c:pt>
                <c:pt idx="5313">
                  <c:v>-8.4418326601605251</c:v>
                </c:pt>
                <c:pt idx="5314">
                  <c:v>-7.7198638548458742</c:v>
                </c:pt>
                <c:pt idx="5315">
                  <c:v>10.18656949285189</c:v>
                </c:pt>
                <c:pt idx="5316">
                  <c:v>5.4918155373943627</c:v>
                </c:pt>
                <c:pt idx="5317">
                  <c:v>-11.465584106226917</c:v>
                </c:pt>
                <c:pt idx="5318">
                  <c:v>-3.0016697968683999</c:v>
                </c:pt>
                <c:pt idx="5319">
                  <c:v>12.173821208032516</c:v>
                </c:pt>
                <c:pt idx="5320">
                  <c:v>0.32153476401554709</c:v>
                </c:pt>
                <c:pt idx="5321">
                  <c:v>-12.331124544697765</c:v>
                </c:pt>
                <c:pt idx="5322">
                  <c:v>2.4068748606965276</c:v>
                </c:pt>
                <c:pt idx="5323">
                  <c:v>11.96575760826947</c:v>
                </c:pt>
                <c:pt idx="5324">
                  <c:v>-5.0872945682541681</c:v>
                </c:pt>
                <c:pt idx="5325">
                  <c:v>-10.873018275506734</c:v>
                </c:pt>
                <c:pt idx="5326">
                  <c:v>7.4701061381676093</c:v>
                </c:pt>
                <c:pt idx="5327">
                  <c:v>9.2715071893957983</c:v>
                </c:pt>
                <c:pt idx="5328">
                  <c:v>-9.5744325385935536</c:v>
                </c:pt>
                <c:pt idx="5329">
                  <c:v>-7.1698272918833563</c:v>
                </c:pt>
                <c:pt idx="5330">
                  <c:v>11.179550025932439</c:v>
                </c:pt>
                <c:pt idx="5331">
                  <c:v>4.7749697397044946</c:v>
                </c:pt>
                <c:pt idx="5332">
                  <c:v>-12.356216281918496</c:v>
                </c:pt>
                <c:pt idx="5333">
                  <c:v>-2.0584439548597895</c:v>
                </c:pt>
                <c:pt idx="5334">
                  <c:v>12.828956026988065</c:v>
                </c:pt>
                <c:pt idx="5335">
                  <c:v>-0.76344998795207919</c:v>
                </c:pt>
                <c:pt idx="5336">
                  <c:v>-12.625159845801669</c:v>
                </c:pt>
                <c:pt idx="5337">
                  <c:v>3.528978564346795</c:v>
                </c:pt>
                <c:pt idx="5338">
                  <c:v>11.755255465390391</c:v>
                </c:pt>
                <c:pt idx="5339">
                  <c:v>-6.0781561448348036</c:v>
                </c:pt>
                <c:pt idx="5340">
                  <c:v>-10.327234744214525</c:v>
                </c:pt>
                <c:pt idx="5341">
                  <c:v>8.2895796785659197</c:v>
                </c:pt>
                <c:pt idx="5342">
                  <c:v>8.4045853868124922</c:v>
                </c:pt>
                <c:pt idx="5343">
                  <c:v>-10.136881250983402</c:v>
                </c:pt>
                <c:pt idx="5344">
                  <c:v>-6.2123036382946308</c:v>
                </c:pt>
                <c:pt idx="5345">
                  <c:v>11.52806531278077</c:v>
                </c:pt>
                <c:pt idx="5346">
                  <c:v>3.6908729540909144</c:v>
                </c:pt>
                <c:pt idx="5347">
                  <c:v>-12.392831761162906</c:v>
                </c:pt>
                <c:pt idx="5348">
                  <c:v>-0.95115176994801487</c:v>
                </c:pt>
                <c:pt idx="5349">
                  <c:v>12.611156242195548</c:v>
                </c:pt>
                <c:pt idx="5350">
                  <c:v>-1.8361845744413168</c:v>
                </c:pt>
                <c:pt idx="5351">
                  <c:v>-12.219206882604878</c:v>
                </c:pt>
                <c:pt idx="5352">
                  <c:v>4.5004187539984963</c:v>
                </c:pt>
                <c:pt idx="5353">
                  <c:v>11.201496305988973</c:v>
                </c:pt>
                <c:pt idx="5354">
                  <c:v>-6.9158421448563052</c:v>
                </c:pt>
                <c:pt idx="5355">
                  <c:v>-9.5533137702154942</c:v>
                </c:pt>
                <c:pt idx="5356">
                  <c:v>9.0650350431512141</c:v>
                </c:pt>
                <c:pt idx="5357">
                  <c:v>7.5769235106772506</c:v>
                </c:pt>
                <c:pt idx="5358">
                  <c:v>-10.564899184934932</c:v>
                </c:pt>
                <c:pt idx="5359">
                  <c:v>-5.1798051487412131</c:v>
                </c:pt>
                <c:pt idx="5360">
                  <c:v>11.793791468126367</c:v>
                </c:pt>
                <c:pt idx="5361">
                  <c:v>2.6132192597555584</c:v>
                </c:pt>
                <c:pt idx="5362">
                  <c:v>-12.449647698316529</c:v>
                </c:pt>
                <c:pt idx="5363">
                  <c:v>0.11860738194880213</c:v>
                </c:pt>
                <c:pt idx="5364">
                  <c:v>12.438369175494557</c:v>
                </c:pt>
                <c:pt idx="5365">
                  <c:v>-2.8709364413796115</c:v>
                </c:pt>
                <c:pt idx="5366">
                  <c:v>-11.823611880810663</c:v>
                </c:pt>
                <c:pt idx="5367">
                  <c:v>5.4381861365504438</c:v>
                </c:pt>
                <c:pt idx="5368">
                  <c:v>10.545117531874578</c:v>
                </c:pt>
                <c:pt idx="5369">
                  <c:v>-7.7005145927727785</c:v>
                </c:pt>
                <c:pt idx="5370">
                  <c:v>-8.6856365282458583</c:v>
                </c:pt>
                <c:pt idx="5371">
                  <c:v>9.5203211831129284</c:v>
                </c:pt>
                <c:pt idx="5372">
                  <c:v>6.5203970838851024</c:v>
                </c:pt>
                <c:pt idx="5373">
                  <c:v>-10.711127708247902</c:v>
                </c:pt>
                <c:pt idx="5374">
                  <c:v>-4.0285577829922898</c:v>
                </c:pt>
                <c:pt idx="5375">
                  <c:v>11.470712543713635</c:v>
                </c:pt>
                <c:pt idx="5376">
                  <c:v>1.4661595498933178</c:v>
                </c:pt>
                <c:pt idx="5377">
                  <c:v>-11.647999038146676</c:v>
                </c:pt>
                <c:pt idx="5378">
                  <c:v>1.1064516946391099</c:v>
                </c:pt>
                <c:pt idx="5379">
                  <c:v>11.359510674238033</c:v>
                </c:pt>
                <c:pt idx="5380">
                  <c:v>-3.6015283117069212</c:v>
                </c:pt>
                <c:pt idx="5381">
                  <c:v>-10.661510674980661</c:v>
                </c:pt>
                <c:pt idx="5382">
                  <c:v>5.998035636806704</c:v>
                </c:pt>
                <c:pt idx="5383">
                  <c:v>9.3040788090962874</c:v>
                </c:pt>
                <c:pt idx="5384">
                  <c:v>-7.9713971843437585</c:v>
                </c:pt>
                <c:pt idx="5385">
                  <c:v>-7.4614323387287129</c:v>
                </c:pt>
                <c:pt idx="5386">
                  <c:v>9.5162634173458933</c:v>
                </c:pt>
                <c:pt idx="5387">
                  <c:v>5.2852686698809554</c:v>
                </c:pt>
                <c:pt idx="5388">
                  <c:v>-10.544864466712902</c:v>
                </c:pt>
                <c:pt idx="5389">
                  <c:v>-2.9275823560395615</c:v>
                </c:pt>
                <c:pt idx="5390">
                  <c:v>11.29926712612524</c:v>
                </c:pt>
                <c:pt idx="5391">
                  <c:v>0.46346505796214765</c:v>
                </c:pt>
                <c:pt idx="5392">
                  <c:v>-11.512804893028081</c:v>
                </c:pt>
                <c:pt idx="5393">
                  <c:v>2.1180203657486221</c:v>
                </c:pt>
                <c:pt idx="5394">
                  <c:v>11.508719100859766</c:v>
                </c:pt>
                <c:pt idx="5395">
                  <c:v>-4.7012543760316063</c:v>
                </c:pt>
                <c:pt idx="5396">
                  <c:v>-10.544152332621834</c:v>
                </c:pt>
                <c:pt idx="5397">
                  <c:v>7.1434748095366256</c:v>
                </c:pt>
                <c:pt idx="5398">
                  <c:v>9.1967212596935806</c:v>
                </c:pt>
                <c:pt idx="5399">
                  <c:v>-9.2950591230502528</c:v>
                </c:pt>
                <c:pt idx="5400">
                  <c:v>-7.2664767809657356</c:v>
                </c:pt>
                <c:pt idx="5401">
                  <c:v>11.040545820783942</c:v>
                </c:pt>
                <c:pt idx="5402">
                  <c:v>4.927626381370783</c:v>
                </c:pt>
                <c:pt idx="5403">
                  <c:v>-12.419708237870601</c:v>
                </c:pt>
                <c:pt idx="5404">
                  <c:v>-2.2810006427566631</c:v>
                </c:pt>
                <c:pt idx="5405">
                  <c:v>13.070989672604892</c:v>
                </c:pt>
                <c:pt idx="5406">
                  <c:v>-0.59625301827101573</c:v>
                </c:pt>
                <c:pt idx="5407">
                  <c:v>-13.239813380763072</c:v>
                </c:pt>
                <c:pt idx="5408">
                  <c:v>3.5473149558999295</c:v>
                </c:pt>
                <c:pt idx="5409">
                  <c:v>12.647145081761694</c:v>
                </c:pt>
                <c:pt idx="5410">
                  <c:v>-6.3633721972810271</c:v>
                </c:pt>
                <c:pt idx="5411">
                  <c:v>-11.20404842259901</c:v>
                </c:pt>
                <c:pt idx="5412">
                  <c:v>8.8605900731137961</c:v>
                </c:pt>
                <c:pt idx="5413">
                  <c:v>9.4183461126690489</c:v>
                </c:pt>
                <c:pt idx="5414">
                  <c:v>-11.033736837402808</c:v>
                </c:pt>
                <c:pt idx="5415">
                  <c:v>-6.9842784789342325</c:v>
                </c:pt>
                <c:pt idx="5416">
                  <c:v>12.596094764008951</c:v>
                </c:pt>
                <c:pt idx="5417">
                  <c:v>4.2086594528925492</c:v>
                </c:pt>
                <c:pt idx="5418">
                  <c:v>-13.366114941305586</c:v>
                </c:pt>
                <c:pt idx="5419">
                  <c:v>-1.2284075319398351</c:v>
                </c:pt>
                <c:pt idx="5420">
                  <c:v>13.645849597951532</c:v>
                </c:pt>
                <c:pt idx="5421">
                  <c:v>-1.78074675691715</c:v>
                </c:pt>
                <c:pt idx="5422">
                  <c:v>-13.241686458341544</c:v>
                </c:pt>
                <c:pt idx="5423">
                  <c:v>4.6447483161831338</c:v>
                </c:pt>
                <c:pt idx="5424">
                  <c:v>12.054218404451941</c:v>
                </c:pt>
                <c:pt idx="5425">
                  <c:v>-7.3281456108061143</c:v>
                </c:pt>
                <c:pt idx="5426">
                  <c:v>-10.433326486862617</c:v>
                </c:pt>
                <c:pt idx="5427">
                  <c:v>9.4612568741260468</c:v>
                </c:pt>
                <c:pt idx="5428">
                  <c:v>8.1928842347987114</c:v>
                </c:pt>
                <c:pt idx="5429">
                  <c:v>-11.144929570242219</c:v>
                </c:pt>
                <c:pt idx="5430">
                  <c:v>-5.5730959074111874</c:v>
                </c:pt>
                <c:pt idx="5431">
                  <c:v>12.043002931476961</c:v>
                </c:pt>
                <c:pt idx="5432">
                  <c:v>2.8420243590766194</c:v>
                </c:pt>
                <c:pt idx="5433">
                  <c:v>-12.584883936433956</c:v>
                </c:pt>
                <c:pt idx="5434">
                  <c:v>-6.1824377540253606E-2</c:v>
                </c:pt>
                <c:pt idx="5435">
                  <c:v>12.603646676671964</c:v>
                </c:pt>
                <c:pt idx="5436">
                  <c:v>-2.7126504753306451</c:v>
                </c:pt>
                <c:pt idx="5437">
                  <c:v>-12.113783463735654</c:v>
                </c:pt>
                <c:pt idx="5438">
                  <c:v>5.4412058796446257</c:v>
                </c:pt>
                <c:pt idx="5439">
                  <c:v>10.885740460725851</c:v>
                </c:pt>
                <c:pt idx="5440">
                  <c:v>-7.7645554266665284</c:v>
                </c:pt>
                <c:pt idx="5441">
                  <c:v>-9.147285621074996</c:v>
                </c:pt>
                <c:pt idx="5442">
                  <c:v>9.6466193605224504</c:v>
                </c:pt>
                <c:pt idx="5443">
                  <c:v>6.7588591545081069</c:v>
                </c:pt>
                <c:pt idx="5444">
                  <c:v>-10.849499504223456</c:v>
                </c:pt>
                <c:pt idx="5445">
                  <c:v>-4.2533072832971648</c:v>
                </c:pt>
                <c:pt idx="5446">
                  <c:v>11.567083231602759</c:v>
                </c:pt>
                <c:pt idx="5447">
                  <c:v>1.6697232249273211</c:v>
                </c:pt>
                <c:pt idx="5448">
                  <c:v>-11.845235249806152</c:v>
                </c:pt>
                <c:pt idx="5449">
                  <c:v>0.94228547041339661</c:v>
                </c:pt>
                <c:pt idx="5450">
                  <c:v>11.520822917283537</c:v>
                </c:pt>
                <c:pt idx="5451">
                  <c:v>-3.4891368777871072</c:v>
                </c:pt>
                <c:pt idx="5452">
                  <c:v>-10.631970806636513</c:v>
                </c:pt>
                <c:pt idx="5453">
                  <c:v>5.7388965184654896</c:v>
                </c:pt>
                <c:pt idx="5454">
                  <c:v>9.2946871336638157</c:v>
                </c:pt>
                <c:pt idx="5455">
                  <c:v>-7.732990311642741</c:v>
                </c:pt>
                <c:pt idx="5456">
                  <c:v>-7.3871845091831645</c:v>
                </c:pt>
                <c:pt idx="5457">
                  <c:v>9.1142904825066662</c:v>
                </c:pt>
                <c:pt idx="5458">
                  <c:v>5.2453002368272132</c:v>
                </c:pt>
                <c:pt idx="5459">
                  <c:v>-10.132548437409039</c:v>
                </c:pt>
                <c:pt idx="5460">
                  <c:v>-2.9355237482132814</c:v>
                </c:pt>
                <c:pt idx="5461">
                  <c:v>10.429703878173228</c:v>
                </c:pt>
                <c:pt idx="5462">
                  <c:v>0.57279254279591951</c:v>
                </c:pt>
                <c:pt idx="5463">
                  <c:v>-10.437234074590933</c:v>
                </c:pt>
                <c:pt idx="5464">
                  <c:v>1.7040896588880319</c:v>
                </c:pt>
                <c:pt idx="5465">
                  <c:v>9.6985469163712921</c:v>
                </c:pt>
                <c:pt idx="5466">
                  <c:v>-3.7680247526138668</c:v>
                </c:pt>
                <c:pt idx="5467">
                  <c:v>-8.7647508911621834</c:v>
                </c:pt>
                <c:pt idx="5468">
                  <c:v>5.6908152888584187</c:v>
                </c:pt>
                <c:pt idx="5469">
                  <c:v>7.5417093874344756</c:v>
                </c:pt>
                <c:pt idx="5470">
                  <c:v>-7.3720149520260163</c:v>
                </c:pt>
                <c:pt idx="5471">
                  <c:v>-5.8545240188560568</c:v>
                </c:pt>
                <c:pt idx="5472">
                  <c:v>8.61638153629616</c:v>
                </c:pt>
                <c:pt idx="5473">
                  <c:v>4.0143311677589217</c:v>
                </c:pt>
                <c:pt idx="5474">
                  <c:v>-9.5979649374434164</c:v>
                </c:pt>
                <c:pt idx="5475">
                  <c:v>-1.8934246339441863</c:v>
                </c:pt>
                <c:pt idx="5476">
                  <c:v>10.042987016691939</c:v>
                </c:pt>
                <c:pt idx="5477">
                  <c:v>-0.31099935781958765</c:v>
                </c:pt>
                <c:pt idx="5478">
                  <c:v>-10.068826104436052</c:v>
                </c:pt>
                <c:pt idx="5479">
                  <c:v>2.5349441488829609</c:v>
                </c:pt>
                <c:pt idx="5480">
                  <c:v>9.5195747944155258</c:v>
                </c:pt>
                <c:pt idx="5481">
                  <c:v>-4.6456352029574974</c:v>
                </c:pt>
                <c:pt idx="5482">
                  <c:v>-8.5577515940026263</c:v>
                </c:pt>
                <c:pt idx="5483">
                  <c:v>6.5262140907801811</c:v>
                </c:pt>
                <c:pt idx="5484">
                  <c:v>7.0954962696949941</c:v>
                </c:pt>
                <c:pt idx="5485">
                  <c:v>-8.1731555305482644</c:v>
                </c:pt>
                <c:pt idx="5486">
                  <c:v>-5.3834345693333185</c:v>
                </c:pt>
                <c:pt idx="5487">
                  <c:v>9.4342675966565892</c:v>
                </c:pt>
                <c:pt idx="5488">
                  <c:v>3.3910079920693037</c:v>
                </c:pt>
                <c:pt idx="5489">
                  <c:v>-10.527351457813744</c:v>
                </c:pt>
                <c:pt idx="5490">
                  <c:v>-1.1377655733708256</c:v>
                </c:pt>
                <c:pt idx="5491">
                  <c:v>11.067852792838872</c:v>
                </c:pt>
                <c:pt idx="5492">
                  <c:v>-1.3005836615355726</c:v>
                </c:pt>
                <c:pt idx="5493">
                  <c:v>-10.986787031221183</c:v>
                </c:pt>
                <c:pt idx="5494">
                  <c:v>3.762615149701579</c:v>
                </c:pt>
                <c:pt idx="5495">
                  <c:v>10.311834334519215</c:v>
                </c:pt>
                <c:pt idx="5496">
                  <c:v>-5.9986428221684154</c:v>
                </c:pt>
                <c:pt idx="5497">
                  <c:v>-8.8874669629169532</c:v>
                </c:pt>
                <c:pt idx="5498">
                  <c:v>8.0487609877843038</c:v>
                </c:pt>
                <c:pt idx="5499">
                  <c:v>7.2273826958882177</c:v>
                </c:pt>
                <c:pt idx="5500">
                  <c:v>-9.5950822984947699</c:v>
                </c:pt>
                <c:pt idx="5501">
                  <c:v>-5.1015891430425437</c:v>
                </c:pt>
                <c:pt idx="5502">
                  <c:v>10.841499343397217</c:v>
                </c:pt>
                <c:pt idx="5503">
                  <c:v>2.7553208934559406</c:v>
                </c:pt>
                <c:pt idx="5504">
                  <c:v>-11.630628487878319</c:v>
                </c:pt>
                <c:pt idx="5505">
                  <c:v>-0.2284890047844923</c:v>
                </c:pt>
                <c:pt idx="5506">
                  <c:v>11.914614642944152</c:v>
                </c:pt>
                <c:pt idx="5507">
                  <c:v>-2.4025046060133777</c:v>
                </c:pt>
                <c:pt idx="5508">
                  <c:v>-11.449905726021644</c:v>
                </c:pt>
                <c:pt idx="5509">
                  <c:v>4.9641606032767305</c:v>
                </c:pt>
                <c:pt idx="5510">
                  <c:v>10.529477201429788</c:v>
                </c:pt>
                <c:pt idx="5511">
                  <c:v>-7.368205467584839</c:v>
                </c:pt>
                <c:pt idx="5512">
                  <c:v>-8.9869241679964205</c:v>
                </c:pt>
                <c:pt idx="5513">
                  <c:v>9.4419807940461045</c:v>
                </c:pt>
                <c:pt idx="5514">
                  <c:v>6.9896783109022271</c:v>
                </c:pt>
                <c:pt idx="5515">
                  <c:v>-11.024861120311941</c:v>
                </c:pt>
                <c:pt idx="5516">
                  <c:v>-4.6230159714647092</c:v>
                </c:pt>
                <c:pt idx="5517">
                  <c:v>12.269432755295449</c:v>
                </c:pt>
                <c:pt idx="5518">
                  <c:v>1.948941177540537</c:v>
                </c:pt>
                <c:pt idx="5519">
                  <c:v>-12.633764346706387</c:v>
                </c:pt>
                <c:pt idx="5520">
                  <c:v>0.83988098347309992</c:v>
                </c:pt>
                <c:pt idx="5521">
                  <c:v>12.448666244578144</c:v>
                </c:pt>
                <c:pt idx="5522">
                  <c:v>-3.5744078150164191</c:v>
                </c:pt>
                <c:pt idx="5523">
                  <c:v>-11.698656434482938</c:v>
                </c:pt>
                <c:pt idx="5524">
                  <c:v>6.1978782928003824</c:v>
                </c:pt>
                <c:pt idx="5525">
                  <c:v>10.433674322307812</c:v>
                </c:pt>
                <c:pt idx="5526">
                  <c:v>-8.592848687576609</c:v>
                </c:pt>
                <c:pt idx="5527">
                  <c:v>-8.6653512332102665</c:v>
                </c:pt>
                <c:pt idx="5528">
                  <c:v>10.583267496130206</c:v>
                </c:pt>
                <c:pt idx="5529">
                  <c:v>6.3875704808607487</c:v>
                </c:pt>
                <c:pt idx="5530">
                  <c:v>-12.043652565052575</c:v>
                </c:pt>
                <c:pt idx="5531">
                  <c:v>-3.7504751583565117</c:v>
                </c:pt>
                <c:pt idx="5532">
                  <c:v>12.984511455883784</c:v>
                </c:pt>
                <c:pt idx="5533">
                  <c:v>0.91011562589615758</c:v>
                </c:pt>
                <c:pt idx="5534">
                  <c:v>-13.082629255753623</c:v>
                </c:pt>
                <c:pt idx="5535">
                  <c:v>1.9841294605094146</c:v>
                </c:pt>
                <c:pt idx="5536">
                  <c:v>12.743780811764264</c:v>
                </c:pt>
                <c:pt idx="5537">
                  <c:v>-4.8070903158618163</c:v>
                </c:pt>
                <c:pt idx="5538">
                  <c:v>-11.785883533790365</c:v>
                </c:pt>
                <c:pt idx="5539">
                  <c:v>7.531517222937782</c:v>
                </c:pt>
                <c:pt idx="5540">
                  <c:v>10.300850167857259</c:v>
                </c:pt>
                <c:pt idx="5541">
                  <c:v>-9.851863402688851</c:v>
                </c:pt>
                <c:pt idx="5542">
                  <c:v>-8.2200299877612064</c:v>
                </c:pt>
                <c:pt idx="5543">
                  <c:v>11.740473204279956</c:v>
                </c:pt>
                <c:pt idx="5544">
                  <c:v>5.6017083572625488</c:v>
                </c:pt>
                <c:pt idx="5545">
                  <c:v>-12.94811243129589</c:v>
                </c:pt>
                <c:pt idx="5546">
                  <c:v>-2.7737385329306239</c:v>
                </c:pt>
                <c:pt idx="5547">
                  <c:v>13.503481662073044</c:v>
                </c:pt>
                <c:pt idx="5548">
                  <c:v>-0.21978677746839401</c:v>
                </c:pt>
                <c:pt idx="5549">
                  <c:v>-13.265127523309754</c:v>
                </c:pt>
                <c:pt idx="5550">
                  <c:v>3.1218961373680516</c:v>
                </c:pt>
                <c:pt idx="5551">
                  <c:v>12.445858758928901</c:v>
                </c:pt>
                <c:pt idx="5552">
                  <c:v>-5.8228164829853997</c:v>
                </c:pt>
                <c:pt idx="5553">
                  <c:v>-11.004158419632658</c:v>
                </c:pt>
                <c:pt idx="5554">
                  <c:v>8.1694127964536669</c:v>
                </c:pt>
                <c:pt idx="5555">
                  <c:v>9.1136521709479705</c:v>
                </c:pt>
                <c:pt idx="5556">
                  <c:v>-9.9957730670643166</c:v>
                </c:pt>
                <c:pt idx="5557">
                  <c:v>-6.7554177812614986</c:v>
                </c:pt>
                <c:pt idx="5558">
                  <c:v>11.470225471402573</c:v>
                </c:pt>
                <c:pt idx="5559">
                  <c:v>4.2197464694931988</c:v>
                </c:pt>
                <c:pt idx="5560">
                  <c:v>-12.233548340184125</c:v>
                </c:pt>
                <c:pt idx="5561">
                  <c:v>-1.4933914790389575</c:v>
                </c:pt>
                <c:pt idx="5562">
                  <c:v>12.570559479568145</c:v>
                </c:pt>
                <c:pt idx="5563">
                  <c:v>-1.2737895007132607</c:v>
                </c:pt>
                <c:pt idx="5564">
                  <c:v>-12.227537106276118</c:v>
                </c:pt>
                <c:pt idx="5565">
                  <c:v>3.9424841839701332</c:v>
                </c:pt>
                <c:pt idx="5566">
                  <c:v>11.249885896340762</c:v>
                </c:pt>
                <c:pt idx="5567">
                  <c:v>-6.4040796518780541</c:v>
                </c:pt>
                <c:pt idx="5568">
                  <c:v>-9.7354246483389684</c:v>
                </c:pt>
                <c:pt idx="5569">
                  <c:v>8.4371371019066839</c:v>
                </c:pt>
                <c:pt idx="5570">
                  <c:v>7.8807768249962269</c:v>
                </c:pt>
                <c:pt idx="5571">
                  <c:v>-10.243142543003042</c:v>
                </c:pt>
                <c:pt idx="5572">
                  <c:v>-5.5778364954891666</c:v>
                </c:pt>
                <c:pt idx="5573">
                  <c:v>11.446084898369966</c:v>
                </c:pt>
                <c:pt idx="5574">
                  <c:v>3.1176578292445956</c:v>
                </c:pt>
                <c:pt idx="5575">
                  <c:v>-12.310477112210684</c:v>
                </c:pt>
                <c:pt idx="5576">
                  <c:v>-0.42094531137811181</c:v>
                </c:pt>
                <c:pt idx="5577">
                  <c:v>12.616072350990844</c:v>
                </c:pt>
                <c:pt idx="5578">
                  <c:v>-2.3551737089280991</c:v>
                </c:pt>
                <c:pt idx="5579">
                  <c:v>-12.102429770818475</c:v>
                </c:pt>
                <c:pt idx="5580">
                  <c:v>5.0691436577291009</c:v>
                </c:pt>
                <c:pt idx="5581">
                  <c:v>11.218370519727738</c:v>
                </c:pt>
                <c:pt idx="5582">
                  <c:v>-7.6558939079380464</c:v>
                </c:pt>
                <c:pt idx="5583">
                  <c:v>-9.6312691049541677</c:v>
                </c:pt>
                <c:pt idx="5584">
                  <c:v>9.7824501659183429</c:v>
                </c:pt>
                <c:pt idx="5585">
                  <c:v>7.5039777245709089</c:v>
                </c:pt>
                <c:pt idx="5586">
                  <c:v>-11.534171138638818</c:v>
                </c:pt>
                <c:pt idx="5587">
                  <c:v>-4.9728650180558187</c:v>
                </c:pt>
                <c:pt idx="5588">
                  <c:v>12.547191349395272</c:v>
                </c:pt>
                <c:pt idx="5589">
                  <c:v>2.1983934368979461</c:v>
                </c:pt>
                <c:pt idx="5590">
                  <c:v>-12.944949517554994</c:v>
                </c:pt>
                <c:pt idx="5591">
                  <c:v>0.66227843037021317</c:v>
                </c:pt>
                <c:pt idx="5592">
                  <c:v>12.508779964671545</c:v>
                </c:pt>
                <c:pt idx="5593">
                  <c:v>-3.3955981576475622</c:v>
                </c:pt>
                <c:pt idx="5594">
                  <c:v>-11.55845559699536</c:v>
                </c:pt>
                <c:pt idx="5595">
                  <c:v>5.8729755621335373</c:v>
                </c:pt>
                <c:pt idx="5596">
                  <c:v>10.239666380254103</c:v>
                </c:pt>
                <c:pt idx="5597">
                  <c:v>-8.130573526425783</c:v>
                </c:pt>
                <c:pt idx="5598">
                  <c:v>-8.3418602135706745</c:v>
                </c:pt>
                <c:pt idx="5599">
                  <c:v>9.8325329329591078</c:v>
                </c:pt>
                <c:pt idx="5600">
                  <c:v>6.1068903848879268</c:v>
                </c:pt>
                <c:pt idx="5601">
                  <c:v>-11.089479327006529</c:v>
                </c:pt>
                <c:pt idx="5602">
                  <c:v>-3.5982989305615547</c:v>
                </c:pt>
                <c:pt idx="5603">
                  <c:v>11.651220505218793</c:v>
                </c:pt>
                <c:pt idx="5604">
                  <c:v>0.98288209348998945</c:v>
                </c:pt>
                <c:pt idx="5605">
                  <c:v>-11.72234621167849</c:v>
                </c:pt>
                <c:pt idx="5606">
                  <c:v>1.5896064900552249</c:v>
                </c:pt>
                <c:pt idx="5607">
                  <c:v>11.183840799671168</c:v>
                </c:pt>
                <c:pt idx="5608">
                  <c:v>-4.0518508048270165</c:v>
                </c:pt>
                <c:pt idx="5609">
                  <c:v>-10.269896264442906</c:v>
                </c:pt>
                <c:pt idx="5610">
                  <c:v>6.2371440386017172</c:v>
                </c:pt>
                <c:pt idx="5611">
                  <c:v>8.8117622371419504</c:v>
                </c:pt>
                <c:pt idx="5612">
                  <c:v>-8.2749438533610657</c:v>
                </c:pt>
                <c:pt idx="5613">
                  <c:v>-7.0993720494082604</c:v>
                </c:pt>
                <c:pt idx="5614">
                  <c:v>9.8798514704750549</c:v>
                </c:pt>
                <c:pt idx="5615">
                  <c:v>4.9564155249405282</c:v>
                </c:pt>
                <c:pt idx="5616">
                  <c:v>-11.072430593849646</c:v>
                </c:pt>
                <c:pt idx="5617">
                  <c:v>-2.5552067425724587</c:v>
                </c:pt>
                <c:pt idx="5618">
                  <c:v>11.785168899257359</c:v>
                </c:pt>
                <c:pt idx="5619">
                  <c:v>-2.3729477929697814E-2</c:v>
                </c:pt>
                <c:pt idx="5620">
                  <c:v>-11.821801786199323</c:v>
                </c:pt>
                <c:pt idx="5621">
                  <c:v>2.6299901389953195</c:v>
                </c:pt>
                <c:pt idx="5622">
                  <c:v>11.241515904038872</c:v>
                </c:pt>
                <c:pt idx="5623">
                  <c:v>-5.1344213206017724</c:v>
                </c:pt>
                <c:pt idx="5624">
                  <c:v>-10.290792192451811</c:v>
                </c:pt>
                <c:pt idx="5625">
                  <c:v>7.5125584322842931</c:v>
                </c:pt>
                <c:pt idx="5626">
                  <c:v>8.7279246781610791</c:v>
                </c:pt>
                <c:pt idx="5627">
                  <c:v>-9.525097867966096</c:v>
                </c:pt>
                <c:pt idx="5628">
                  <c:v>-6.7508766834501843</c:v>
                </c:pt>
                <c:pt idx="5629">
                  <c:v>11.147511177719208</c:v>
                </c:pt>
                <c:pt idx="5630">
                  <c:v>4.3435125964745698</c:v>
                </c:pt>
                <c:pt idx="5631">
                  <c:v>-12.165536942247988</c:v>
                </c:pt>
                <c:pt idx="5632">
                  <c:v>-1.6567438294531991</c:v>
                </c:pt>
                <c:pt idx="5633">
                  <c:v>12.36299425284564</c:v>
                </c:pt>
                <c:pt idx="5634">
                  <c:v>-1.0765090653870926</c:v>
                </c:pt>
                <c:pt idx="5635">
                  <c:v>-12.048335158133305</c:v>
                </c:pt>
                <c:pt idx="5636">
                  <c:v>3.7229109551797555</c:v>
                </c:pt>
                <c:pt idx="5637">
                  <c:v>11.222130080504444</c:v>
                </c:pt>
                <c:pt idx="5638">
                  <c:v>-6.1937509181097017</c:v>
                </c:pt>
                <c:pt idx="5639">
                  <c:v>-9.7880699781648897</c:v>
                </c:pt>
                <c:pt idx="5640">
                  <c:v>8.2715404087279207</c:v>
                </c:pt>
                <c:pt idx="5641">
                  <c:v>7.8884845598549598</c:v>
                </c:pt>
                <c:pt idx="5642">
                  <c:v>-9.9577381872513016</c:v>
                </c:pt>
                <c:pt idx="5643">
                  <c:v>-5.6546915959468329</c:v>
                </c:pt>
                <c:pt idx="5644">
                  <c:v>11.074317532621542</c:v>
                </c:pt>
                <c:pt idx="5645">
                  <c:v>3.13642283755118</c:v>
                </c:pt>
                <c:pt idx="5646">
                  <c:v>-11.647137233124486</c:v>
                </c:pt>
                <c:pt idx="5647">
                  <c:v>-0.56445833167572967</c:v>
                </c:pt>
                <c:pt idx="5648">
                  <c:v>11.682076662662288</c:v>
                </c:pt>
                <c:pt idx="5649">
                  <c:v>-2.0113886849347864</c:v>
                </c:pt>
                <c:pt idx="5650">
                  <c:v>-11.268981173118792</c:v>
                </c:pt>
                <c:pt idx="5651">
                  <c:v>4.4878364153217927</c:v>
                </c:pt>
                <c:pt idx="5652">
                  <c:v>10.14644073658387</c:v>
                </c:pt>
                <c:pt idx="5653">
                  <c:v>-6.630790081130602</c:v>
                </c:pt>
                <c:pt idx="5654">
                  <c:v>-8.5138858273483873</c:v>
                </c:pt>
                <c:pt idx="5655">
                  <c:v>8.3153910419312034</c:v>
                </c:pt>
                <c:pt idx="5656">
                  <c:v>6.4980902373618346</c:v>
                </c:pt>
                <c:pt idx="5657">
                  <c:v>-9.5959326615079732</c:v>
                </c:pt>
                <c:pt idx="5658">
                  <c:v>-4.2858778100100556</c:v>
                </c:pt>
                <c:pt idx="5659">
                  <c:v>10.309592124705857</c:v>
                </c:pt>
                <c:pt idx="5660">
                  <c:v>1.9440596063685824</c:v>
                </c:pt>
                <c:pt idx="5661">
                  <c:v>-10.626252776008268</c:v>
                </c:pt>
                <c:pt idx="5662">
                  <c:v>0.40206299997557171</c:v>
                </c:pt>
                <c:pt idx="5663">
                  <c:v>10.573101559333567</c:v>
                </c:pt>
                <c:pt idx="5664">
                  <c:v>-2.7279557366765346</c:v>
                </c:pt>
                <c:pt idx="5665">
                  <c:v>-10.054795375812779</c:v>
                </c:pt>
                <c:pt idx="5666">
                  <c:v>5.0120600585561084</c:v>
                </c:pt>
                <c:pt idx="5667">
                  <c:v>9.0288834590250158</c:v>
                </c:pt>
                <c:pt idx="5668">
                  <c:v>-7.0259397685341387</c:v>
                </c:pt>
                <c:pt idx="5669">
                  <c:v>-7.54575002054231</c:v>
                </c:pt>
                <c:pt idx="5670">
                  <c:v>8.686619064678089</c:v>
                </c:pt>
                <c:pt idx="5671">
                  <c:v>5.6238070802261184</c:v>
                </c:pt>
                <c:pt idx="5672">
                  <c:v>-10.063658097252119</c:v>
                </c:pt>
                <c:pt idx="5673">
                  <c:v>-3.472980762552254</c:v>
                </c:pt>
                <c:pt idx="5674">
                  <c:v>10.806549887985101</c:v>
                </c:pt>
                <c:pt idx="5675">
                  <c:v>1.0837452268157783</c:v>
                </c:pt>
                <c:pt idx="5676">
                  <c:v>-11.178841226049762</c:v>
                </c:pt>
                <c:pt idx="5677">
                  <c:v>1.3761037328478913</c:v>
                </c:pt>
                <c:pt idx="5678">
                  <c:v>10.918362019521297</c:v>
                </c:pt>
                <c:pt idx="5679">
                  <c:v>-3.7945214224623136</c:v>
                </c:pt>
                <c:pt idx="5680">
                  <c:v>-10.160236091958231</c:v>
                </c:pt>
                <c:pt idx="5681">
                  <c:v>6.0759701571693139</c:v>
                </c:pt>
                <c:pt idx="5682">
                  <c:v>8.8776637547707935</c:v>
                </c:pt>
                <c:pt idx="5683">
                  <c:v>-8.0715840101273475</c:v>
                </c:pt>
                <c:pt idx="5684">
                  <c:v>-7.1723332277579308</c:v>
                </c:pt>
                <c:pt idx="5685">
                  <c:v>9.7493799879728247</c:v>
                </c:pt>
                <c:pt idx="5686">
                  <c:v>5.0885890461981864</c:v>
                </c:pt>
                <c:pt idx="5687">
                  <c:v>-11.002651612809371</c:v>
                </c:pt>
                <c:pt idx="5688">
                  <c:v>-2.7117183015707185</c:v>
                </c:pt>
                <c:pt idx="5689">
                  <c:v>11.621989931661291</c:v>
                </c:pt>
                <c:pt idx="5690">
                  <c:v>0.14380878829485966</c:v>
                </c:pt>
                <c:pt idx="5691">
                  <c:v>-11.53237571716417</c:v>
                </c:pt>
                <c:pt idx="5692">
                  <c:v>2.390077050578634</c:v>
                </c:pt>
                <c:pt idx="5693">
                  <c:v>10.915977890304173</c:v>
                </c:pt>
                <c:pt idx="5694">
                  <c:v>-4.7624602262433386</c:v>
                </c:pt>
                <c:pt idx="5695">
                  <c:v>-9.7700476164939971</c:v>
                </c:pt>
                <c:pt idx="5696">
                  <c:v>6.8911523472621861</c:v>
                </c:pt>
                <c:pt idx="5697">
                  <c:v>8.2801248966627998</c:v>
                </c:pt>
                <c:pt idx="5698">
                  <c:v>-8.7563915067507825</c:v>
                </c:pt>
                <c:pt idx="5699">
                  <c:v>-6.3287896862157771</c:v>
                </c:pt>
                <c:pt idx="5700">
                  <c:v>10.116938899146039</c:v>
                </c:pt>
                <c:pt idx="5701">
                  <c:v>4.1594011498142356</c:v>
                </c:pt>
                <c:pt idx="5702">
                  <c:v>-11.244829988844117</c:v>
                </c:pt>
                <c:pt idx="5703">
                  <c:v>-1.7103662710668353</c:v>
                </c:pt>
                <c:pt idx="5704">
                  <c:v>11.65196467038793</c:v>
                </c:pt>
                <c:pt idx="5705">
                  <c:v>-0.85875130658733878</c:v>
                </c:pt>
                <c:pt idx="5706">
                  <c:v>-11.626872706162139</c:v>
                </c:pt>
                <c:pt idx="5707">
                  <c:v>3.4304163155281349</c:v>
                </c:pt>
                <c:pt idx="5708">
                  <c:v>10.879066282459183</c:v>
                </c:pt>
                <c:pt idx="5709">
                  <c:v>-5.8601143678302208</c:v>
                </c:pt>
                <c:pt idx="5710">
                  <c:v>-9.7215077235640255</c:v>
                </c:pt>
                <c:pt idx="5711">
                  <c:v>8.044809676613621</c:v>
                </c:pt>
                <c:pt idx="5712">
                  <c:v>7.9293881621145275</c:v>
                </c:pt>
                <c:pt idx="5713">
                  <c:v>-9.7794386311095902</c:v>
                </c:pt>
                <c:pt idx="5714">
                  <c:v>-5.7681767865106393</c:v>
                </c:pt>
                <c:pt idx="5715">
                  <c:v>11.067378772928542</c:v>
                </c:pt>
                <c:pt idx="5716">
                  <c:v>3.3809587557155063</c:v>
                </c:pt>
                <c:pt idx="5717">
                  <c:v>-11.973112974564263</c:v>
                </c:pt>
                <c:pt idx="5718">
                  <c:v>-0.76102204815450836</c:v>
                </c:pt>
                <c:pt idx="5719">
                  <c:v>12.405256352771556</c:v>
                </c:pt>
                <c:pt idx="5720">
                  <c:v>-1.9739441989830329</c:v>
                </c:pt>
                <c:pt idx="5721">
                  <c:v>-12.030976878106713</c:v>
                </c:pt>
                <c:pt idx="5722">
                  <c:v>4.6581702625318089</c:v>
                </c:pt>
                <c:pt idx="5723">
                  <c:v>11.193264508215227</c:v>
                </c:pt>
                <c:pt idx="5724">
                  <c:v>-7.1720932333882406</c:v>
                </c:pt>
                <c:pt idx="5725">
                  <c:v>-9.6618385727519485</c:v>
                </c:pt>
                <c:pt idx="5726">
                  <c:v>9.3555587085074983</c:v>
                </c:pt>
                <c:pt idx="5727">
                  <c:v>7.5992891652341052</c:v>
                </c:pt>
                <c:pt idx="5728">
                  <c:v>-10.966798468942473</c:v>
                </c:pt>
                <c:pt idx="5729">
                  <c:v>-5.1669320545747919</c:v>
                </c:pt>
                <c:pt idx="5730">
                  <c:v>12.206128419011815</c:v>
                </c:pt>
                <c:pt idx="5731">
                  <c:v>2.5522678490600188</c:v>
                </c:pt>
                <c:pt idx="5732">
                  <c:v>-13.038865318978559</c:v>
                </c:pt>
                <c:pt idx="5733">
                  <c:v>0.30367200695466751</c:v>
                </c:pt>
                <c:pt idx="5734">
                  <c:v>13.079291443815031</c:v>
                </c:pt>
                <c:pt idx="5735">
                  <c:v>-3.2106764512162402</c:v>
                </c:pt>
                <c:pt idx="5736">
                  <c:v>-12.382252845848871</c:v>
                </c:pt>
                <c:pt idx="5737">
                  <c:v>5.8860209276923534</c:v>
                </c:pt>
                <c:pt idx="5738">
                  <c:v>11.012464108247121</c:v>
                </c:pt>
                <c:pt idx="5739">
                  <c:v>-8.3013836564847132</c:v>
                </c:pt>
                <c:pt idx="5740">
                  <c:v>-9.1961497383972333</c:v>
                </c:pt>
                <c:pt idx="5741">
                  <c:v>10.410489464304746</c:v>
                </c:pt>
                <c:pt idx="5742">
                  <c:v>6.9648193540513956</c:v>
                </c:pt>
                <c:pt idx="5743">
                  <c:v>-12.016361638375795</c:v>
                </c:pt>
                <c:pt idx="5744">
                  <c:v>-4.3981348262806259</c:v>
                </c:pt>
                <c:pt idx="5745">
                  <c:v>13.278280907325724</c:v>
                </c:pt>
                <c:pt idx="5746">
                  <c:v>1.5374516294589415</c:v>
                </c:pt>
                <c:pt idx="5747">
                  <c:v>-13.806356125937139</c:v>
                </c:pt>
                <c:pt idx="5748">
                  <c:v>1.5008682886127402</c:v>
                </c:pt>
                <c:pt idx="5749">
                  <c:v>13.61217013353108</c:v>
                </c:pt>
                <c:pt idx="5750">
                  <c:v>-4.564332111104199</c:v>
                </c:pt>
                <c:pt idx="5751">
                  <c:v>-12.86425223740911</c:v>
                </c:pt>
                <c:pt idx="5752">
                  <c:v>7.4862112506973935</c:v>
                </c:pt>
                <c:pt idx="5753">
                  <c:v>11.403806793684273</c:v>
                </c:pt>
                <c:pt idx="5754">
                  <c:v>-10.148590414622323</c:v>
                </c:pt>
                <c:pt idx="5755">
                  <c:v>-9.3140102931479696</c:v>
                </c:pt>
                <c:pt idx="5756">
                  <c:v>12.352499304069545</c:v>
                </c:pt>
                <c:pt idx="5757">
                  <c:v>6.7142034622021827</c:v>
                </c:pt>
                <c:pt idx="5758">
                  <c:v>-14.011751350722371</c:v>
                </c:pt>
                <c:pt idx="5759">
                  <c:v>-3.6845459699338852</c:v>
                </c:pt>
                <c:pt idx="5760">
                  <c:v>14.984904510820426</c:v>
                </c:pt>
                <c:pt idx="5761">
                  <c:v>0.40475482618381037</c:v>
                </c:pt>
                <c:pt idx="5762">
                  <c:v>-15.167248740723494</c:v>
                </c:pt>
                <c:pt idx="5763">
                  <c:v>2.9705406216006018</c:v>
                </c:pt>
                <c:pt idx="5764">
                  <c:v>14.815897429843615</c:v>
                </c:pt>
                <c:pt idx="5765">
                  <c:v>-6.2586020808244669</c:v>
                </c:pt>
                <c:pt idx="5766">
                  <c:v>-13.447843977881432</c:v>
                </c:pt>
                <c:pt idx="5767">
                  <c:v>9.2814321515317424</c:v>
                </c:pt>
                <c:pt idx="5768">
                  <c:v>11.450722640033515</c:v>
                </c:pt>
                <c:pt idx="5769">
                  <c:v>-11.686809605383532</c:v>
                </c:pt>
                <c:pt idx="5770">
                  <c:v>-8.7011473365980461</c:v>
                </c:pt>
                <c:pt idx="5771">
                  <c:v>13.39501568044178</c:v>
                </c:pt>
                <c:pt idx="5772">
                  <c:v>5.6667407945239541</c:v>
                </c:pt>
                <c:pt idx="5773">
                  <c:v>-14.565252442142452</c:v>
                </c:pt>
                <c:pt idx="5774">
                  <c:v>-2.4131422607889794</c:v>
                </c:pt>
                <c:pt idx="5775">
                  <c:v>14.832105314327071</c:v>
                </c:pt>
                <c:pt idx="5776">
                  <c:v>-0.871717065450476</c:v>
                </c:pt>
                <c:pt idx="5777">
                  <c:v>-14.537273409416914</c:v>
                </c:pt>
                <c:pt idx="5778">
                  <c:v>4.043771778274869</c:v>
                </c:pt>
                <c:pt idx="5779">
                  <c:v>13.521742138862052</c:v>
                </c:pt>
                <c:pt idx="5780">
                  <c:v>-6.9356129066035859</c:v>
                </c:pt>
                <c:pt idx="5781">
                  <c:v>-11.611320878808003</c:v>
                </c:pt>
                <c:pt idx="5782">
                  <c:v>9.2156796300789825</c:v>
                </c:pt>
                <c:pt idx="5783">
                  <c:v>9.2588127818167258</c:v>
                </c:pt>
                <c:pt idx="5784">
                  <c:v>-10.992096207068919</c:v>
                </c:pt>
                <c:pt idx="5785">
                  <c:v>-6.7164648684624062</c:v>
                </c:pt>
                <c:pt idx="5786">
                  <c:v>12.349220126131891</c:v>
                </c:pt>
                <c:pt idx="5787">
                  <c:v>3.8936356164532007</c:v>
                </c:pt>
                <c:pt idx="5788">
                  <c:v>-13.012705778027577</c:v>
                </c:pt>
                <c:pt idx="5789">
                  <c:v>-1.0102943464830672</c:v>
                </c:pt>
                <c:pt idx="5790">
                  <c:v>13.094540233819467</c:v>
                </c:pt>
                <c:pt idx="5791">
                  <c:v>-1.8858555174143958</c:v>
                </c:pt>
                <c:pt idx="5792">
                  <c:v>-12.715534203339413</c:v>
                </c:pt>
                <c:pt idx="5793">
                  <c:v>4.6325070250714209</c:v>
                </c:pt>
                <c:pt idx="5794">
                  <c:v>11.394392037313034</c:v>
                </c:pt>
                <c:pt idx="5795">
                  <c:v>-7.0576689583731547</c:v>
                </c:pt>
                <c:pt idx="5796">
                  <c:v>-9.7386941835100203</c:v>
                </c:pt>
                <c:pt idx="5797">
                  <c:v>9.1000781131709818</c:v>
                </c:pt>
                <c:pt idx="5798">
                  <c:v>7.6295271229946477</c:v>
                </c:pt>
                <c:pt idx="5799">
                  <c:v>-10.671527565718367</c:v>
                </c:pt>
                <c:pt idx="5800">
                  <c:v>-5.1927806691107703</c:v>
                </c:pt>
                <c:pt idx="5801">
                  <c:v>11.703113621806262</c:v>
                </c:pt>
                <c:pt idx="5802">
                  <c:v>2.5848673746884616</c:v>
                </c:pt>
                <c:pt idx="5803">
                  <c:v>-12.104591729448357</c:v>
                </c:pt>
                <c:pt idx="5804">
                  <c:v>0.10675288825354103</c:v>
                </c:pt>
                <c:pt idx="5805">
                  <c:v>11.920530140370598</c:v>
                </c:pt>
                <c:pt idx="5806">
                  <c:v>-2.7398040124434777</c:v>
                </c:pt>
                <c:pt idx="5807">
                  <c:v>-11.304571299021889</c:v>
                </c:pt>
                <c:pt idx="5808">
                  <c:v>5.185911169741364</c:v>
                </c:pt>
                <c:pt idx="5809">
                  <c:v>10.120196170159414</c:v>
                </c:pt>
                <c:pt idx="5810">
                  <c:v>-7.515226721990186</c:v>
                </c:pt>
                <c:pt idx="5811">
                  <c:v>-8.6118402914263914</c:v>
                </c:pt>
                <c:pt idx="5812">
                  <c:v>9.4401081610903237</c:v>
                </c:pt>
                <c:pt idx="5813">
                  <c:v>6.5294106325362806</c:v>
                </c:pt>
                <c:pt idx="5814">
                  <c:v>-10.886135362384143</c:v>
                </c:pt>
                <c:pt idx="5815">
                  <c:v>-4.1127325726512742</c:v>
                </c:pt>
                <c:pt idx="5816">
                  <c:v>11.629220985384954</c:v>
                </c:pt>
                <c:pt idx="5817">
                  <c:v>1.4923056317837926</c:v>
                </c:pt>
                <c:pt idx="5818">
                  <c:v>-11.702201423032314</c:v>
                </c:pt>
                <c:pt idx="5819">
                  <c:v>1.0921952594402171</c:v>
                </c:pt>
                <c:pt idx="5820">
                  <c:v>11.27698508315447</c:v>
                </c:pt>
                <c:pt idx="5821">
                  <c:v>-3.5579274224728947</c:v>
                </c:pt>
                <c:pt idx="5822">
                  <c:v>-10.445704476943428</c:v>
                </c:pt>
                <c:pt idx="5823">
                  <c:v>5.8530334992443631</c:v>
                </c:pt>
                <c:pt idx="5824">
                  <c:v>9.1168802100429662</c:v>
                </c:pt>
                <c:pt idx="5825">
                  <c:v>-7.7992622470963351</c:v>
                </c:pt>
                <c:pt idx="5826">
                  <c:v>-7.3655096975536702</c:v>
                </c:pt>
                <c:pt idx="5827">
                  <c:v>9.5247629837327601</c:v>
                </c:pt>
                <c:pt idx="5828">
                  <c:v>5.3486427654180169</c:v>
                </c:pt>
                <c:pt idx="5829">
                  <c:v>-10.701836893216207</c:v>
                </c:pt>
                <c:pt idx="5830">
                  <c:v>-2.9657681811733392</c:v>
                </c:pt>
                <c:pt idx="5831">
                  <c:v>11.27468874840965</c:v>
                </c:pt>
                <c:pt idx="5832">
                  <c:v>0.46660460040302199</c:v>
                </c:pt>
                <c:pt idx="5833">
                  <c:v>-11.391212730670663</c:v>
                </c:pt>
                <c:pt idx="5834">
                  <c:v>2.0512501363980604</c:v>
                </c:pt>
                <c:pt idx="5835">
                  <c:v>10.95113191823606</c:v>
                </c:pt>
                <c:pt idx="5836">
                  <c:v>-4.4173181474114918</c:v>
                </c:pt>
                <c:pt idx="5837">
                  <c:v>-9.7904584616826718</c:v>
                </c:pt>
                <c:pt idx="5838">
                  <c:v>6.5157046884612164</c:v>
                </c:pt>
                <c:pt idx="5839">
                  <c:v>8.3208922706856594</c:v>
                </c:pt>
                <c:pt idx="5840">
                  <c:v>-8.330882985755343</c:v>
                </c:pt>
                <c:pt idx="5841">
                  <c:v>-6.4995546617483297</c:v>
                </c:pt>
                <c:pt idx="5842">
                  <c:v>9.9036547533071815</c:v>
                </c:pt>
                <c:pt idx="5843">
                  <c:v>4.396520163685314</c:v>
                </c:pt>
                <c:pt idx="5844">
                  <c:v>-10.896277488954212</c:v>
                </c:pt>
                <c:pt idx="5845">
                  <c:v>-2.0109043911614042</c:v>
                </c:pt>
                <c:pt idx="5846">
                  <c:v>11.563134601184601</c:v>
                </c:pt>
                <c:pt idx="5847">
                  <c:v>-0.51951628322316823</c:v>
                </c:pt>
                <c:pt idx="5848">
                  <c:v>-11.663798060537591</c:v>
                </c:pt>
                <c:pt idx="5849">
                  <c:v>3.1064824113590976</c:v>
                </c:pt>
                <c:pt idx="5850">
                  <c:v>11.033982240325511</c:v>
                </c:pt>
                <c:pt idx="5851">
                  <c:v>-5.5596533644502326</c:v>
                </c:pt>
                <c:pt idx="5852">
                  <c:v>-9.8541691707518346</c:v>
                </c:pt>
                <c:pt idx="5853">
                  <c:v>7.7349802947743296</c:v>
                </c:pt>
                <c:pt idx="5854">
                  <c:v>8.1708932964990613</c:v>
                </c:pt>
                <c:pt idx="5855">
                  <c:v>-9.5403951756686833</c:v>
                </c:pt>
                <c:pt idx="5856">
                  <c:v>-6.0249828772395402</c:v>
                </c:pt>
                <c:pt idx="5857">
                  <c:v>10.838870737894128</c:v>
                </c:pt>
                <c:pt idx="5858">
                  <c:v>3.6522235422038003</c:v>
                </c:pt>
                <c:pt idx="5859">
                  <c:v>-11.683126067999062</c:v>
                </c:pt>
                <c:pt idx="5860">
                  <c:v>-1.090511676001038</c:v>
                </c:pt>
                <c:pt idx="5861">
                  <c:v>12.02766832980449</c:v>
                </c:pt>
                <c:pt idx="5862">
                  <c:v>-1.5443761620798946</c:v>
                </c:pt>
                <c:pt idx="5863">
                  <c:v>-11.45870323326924</c:v>
                </c:pt>
                <c:pt idx="5864">
                  <c:v>4.0365514877943154</c:v>
                </c:pt>
                <c:pt idx="5865">
                  <c:v>10.529033265556523</c:v>
                </c:pt>
                <c:pt idx="5866">
                  <c:v>-6.3729841636921858</c:v>
                </c:pt>
                <c:pt idx="5867">
                  <c:v>-9.1359176873019301</c:v>
                </c:pt>
                <c:pt idx="5868">
                  <c:v>8.3767096527823561</c:v>
                </c:pt>
                <c:pt idx="5869">
                  <c:v>7.3109686681206627</c:v>
                </c:pt>
                <c:pt idx="5870">
                  <c:v>-10.013472368587813</c:v>
                </c:pt>
                <c:pt idx="5871">
                  <c:v>-5.1043392043033302</c:v>
                </c:pt>
                <c:pt idx="5872">
                  <c:v>11.194764285705917</c:v>
                </c:pt>
                <c:pt idx="5873">
                  <c:v>2.6521330438889077</c:v>
                </c:pt>
                <c:pt idx="5874">
                  <c:v>-11.594280424615478</c:v>
                </c:pt>
                <c:pt idx="5875">
                  <c:v>-6.3391875919229915E-2</c:v>
                </c:pt>
                <c:pt idx="5876">
                  <c:v>11.462397316244664</c:v>
                </c:pt>
                <c:pt idx="5877">
                  <c:v>-2.4535305199666753</c:v>
                </c:pt>
                <c:pt idx="5878">
                  <c:v>-10.844416239692507</c:v>
                </c:pt>
                <c:pt idx="5879">
                  <c:v>4.8447597430702407</c:v>
                </c:pt>
                <c:pt idx="5880">
                  <c:v>9.8904739685172451</c:v>
                </c:pt>
                <c:pt idx="5881">
                  <c:v>-7.1075625956175132</c:v>
                </c:pt>
                <c:pt idx="5882">
                  <c:v>-8.3035632596937923</c:v>
                </c:pt>
                <c:pt idx="5883">
                  <c:v>8.8612950925583451</c:v>
                </c:pt>
                <c:pt idx="5884">
                  <c:v>6.3929046475971614</c:v>
                </c:pt>
                <c:pt idx="5885">
                  <c:v>-10.312328645336514</c:v>
                </c:pt>
                <c:pt idx="5886">
                  <c:v>-4.0426743195319812</c:v>
                </c:pt>
                <c:pt idx="5887">
                  <c:v>10.962270030251192</c:v>
                </c:pt>
                <c:pt idx="5888">
                  <c:v>1.5666010704111244</c:v>
                </c:pt>
                <c:pt idx="5889">
                  <c:v>-11.02874579560099</c:v>
                </c:pt>
                <c:pt idx="5890">
                  <c:v>0.88295765088132494</c:v>
                </c:pt>
                <c:pt idx="5891">
                  <c:v>10.814377634819474</c:v>
                </c:pt>
                <c:pt idx="5892">
                  <c:v>-3.248741483633049</c:v>
                </c:pt>
                <c:pt idx="5893">
                  <c:v>-10.120087071026612</c:v>
                </c:pt>
                <c:pt idx="5894">
                  <c:v>5.5106490192223356</c:v>
                </c:pt>
                <c:pt idx="5895">
                  <c:v>8.9285210834307378</c:v>
                </c:pt>
                <c:pt idx="5896">
                  <c:v>-7.5972566065015918</c:v>
                </c:pt>
                <c:pt idx="5897">
                  <c:v>-7.398760061068189</c:v>
                </c:pt>
                <c:pt idx="5898">
                  <c:v>9.0525550962170449</c:v>
                </c:pt>
                <c:pt idx="5899">
                  <c:v>5.2383854180397096</c:v>
                </c:pt>
                <c:pt idx="5900">
                  <c:v>-10.246209267548435</c:v>
                </c:pt>
                <c:pt idx="5901">
                  <c:v>-3.0034278193941071</c:v>
                </c:pt>
                <c:pt idx="5902">
                  <c:v>10.852438749275656</c:v>
                </c:pt>
                <c:pt idx="5903">
                  <c:v>0.60889869865777346</c:v>
                </c:pt>
                <c:pt idx="5904">
                  <c:v>-10.819087531178079</c:v>
                </c:pt>
                <c:pt idx="5905">
                  <c:v>1.7680166925941612</c:v>
                </c:pt>
                <c:pt idx="5906">
                  <c:v>10.329777211371022</c:v>
                </c:pt>
                <c:pt idx="5907">
                  <c:v>-4.0160305129657319</c:v>
                </c:pt>
                <c:pt idx="5908">
                  <c:v>-9.3270457858141693</c:v>
                </c:pt>
                <c:pt idx="5909">
                  <c:v>6.0190704458967064</c:v>
                </c:pt>
                <c:pt idx="5910">
                  <c:v>7.7848429199214353</c:v>
                </c:pt>
                <c:pt idx="5911">
                  <c:v>-7.4984946585475418</c:v>
                </c:pt>
                <c:pt idx="5912">
                  <c:v>-6.0141650354375562</c:v>
                </c:pt>
                <c:pt idx="5913">
                  <c:v>8.7265881836935311</c:v>
                </c:pt>
                <c:pt idx="5914">
                  <c:v>3.9971043235582364</c:v>
                </c:pt>
                <c:pt idx="5915">
                  <c:v>-9.5696319876964822</c:v>
                </c:pt>
                <c:pt idx="5916">
                  <c:v>-1.8720414947113551</c:v>
                </c:pt>
                <c:pt idx="5917">
                  <c:v>9.6726000767707614</c:v>
                </c:pt>
                <c:pt idx="5918">
                  <c:v>-0.29503261878356246</c:v>
                </c:pt>
                <c:pt idx="5919">
                  <c:v>-9.774777803157507</c:v>
                </c:pt>
                <c:pt idx="5920">
                  <c:v>2.41967809415195</c:v>
                </c:pt>
                <c:pt idx="5921">
                  <c:v>9.1106898021404348</c:v>
                </c:pt>
                <c:pt idx="5922">
                  <c:v>-4.4516282838178833</c:v>
                </c:pt>
                <c:pt idx="5923">
                  <c:v>-8.1181568567729716</c:v>
                </c:pt>
                <c:pt idx="5924">
                  <c:v>6.2084824611725331</c:v>
                </c:pt>
                <c:pt idx="5925">
                  <c:v>6.8422290522242992</c:v>
                </c:pt>
                <c:pt idx="5926">
                  <c:v>-7.8939230913504534</c:v>
                </c:pt>
                <c:pt idx="5927">
                  <c:v>-5.2616856068352789</c:v>
                </c:pt>
                <c:pt idx="5928">
                  <c:v>9.2504476254861174</c:v>
                </c:pt>
                <c:pt idx="5929">
                  <c:v>3.2727559987868164</c:v>
                </c:pt>
                <c:pt idx="5930">
                  <c:v>-10.122914305996796</c:v>
                </c:pt>
                <c:pt idx="5931">
                  <c:v>-1.1095874406240838</c:v>
                </c:pt>
                <c:pt idx="5932">
                  <c:v>10.630883388785216</c:v>
                </c:pt>
                <c:pt idx="5933">
                  <c:v>-1.2464800701466838</c:v>
                </c:pt>
                <c:pt idx="5934">
                  <c:v>-10.822366886705758</c:v>
                </c:pt>
                <c:pt idx="5935">
                  <c:v>3.6782157121220096</c:v>
                </c:pt>
                <c:pt idx="5936">
                  <c:v>10.057789166898417</c:v>
                </c:pt>
                <c:pt idx="5937">
                  <c:v>-6.0315237277049123</c:v>
                </c:pt>
                <c:pt idx="5938">
                  <c:v>-9.1256342580066505</c:v>
                </c:pt>
                <c:pt idx="5939">
                  <c:v>8.2363613369296989</c:v>
                </c:pt>
                <c:pt idx="5940">
                  <c:v>7.5405199435299206</c:v>
                </c:pt>
                <c:pt idx="5941">
                  <c:v>-10.242352777959953</c:v>
                </c:pt>
                <c:pt idx="5942">
                  <c:v>-5.4913243933754963</c:v>
                </c:pt>
                <c:pt idx="5943">
                  <c:v>11.802503139440873</c:v>
                </c:pt>
                <c:pt idx="5944">
                  <c:v>3.0426437841593628</c:v>
                </c:pt>
                <c:pt idx="5945">
                  <c:v>-12.778944457652218</c:v>
                </c:pt>
                <c:pt idx="5946">
                  <c:v>-0.25920294222659945</c:v>
                </c:pt>
                <c:pt idx="5947">
                  <c:v>13.166836072073702</c:v>
                </c:pt>
                <c:pt idx="5948">
                  <c:v>-2.6435835969887624</c:v>
                </c:pt>
                <c:pt idx="5949">
                  <c:v>-12.679496956891686</c:v>
                </c:pt>
                <c:pt idx="5950">
                  <c:v>5.4869869358615144</c:v>
                </c:pt>
                <c:pt idx="5951">
                  <c:v>11.558265615463775</c:v>
                </c:pt>
                <c:pt idx="5952">
                  <c:v>-8.1099371976741388</c:v>
                </c:pt>
                <c:pt idx="5953">
                  <c:v>-9.9628031019300316</c:v>
                </c:pt>
                <c:pt idx="5954">
                  <c:v>10.336898180249658</c:v>
                </c:pt>
                <c:pt idx="5955">
                  <c:v>7.6527129904500724</c:v>
                </c:pt>
                <c:pt idx="5956">
                  <c:v>-12.166781339228157</c:v>
                </c:pt>
                <c:pt idx="5957">
                  <c:v>-5.0469418344662298</c:v>
                </c:pt>
                <c:pt idx="5958">
                  <c:v>13.133451702399407</c:v>
                </c:pt>
                <c:pt idx="5959">
                  <c:v>2.1050490887610147</c:v>
                </c:pt>
                <c:pt idx="5960">
                  <c:v>-13.665406749101033</c:v>
                </c:pt>
                <c:pt idx="5961">
                  <c:v>0.89823368002870296</c:v>
                </c:pt>
                <c:pt idx="5962">
                  <c:v>13.460457872116951</c:v>
                </c:pt>
                <c:pt idx="5963">
                  <c:v>-3.8190157272016001</c:v>
                </c:pt>
                <c:pt idx="5964">
                  <c:v>-12.325907092664487</c:v>
                </c:pt>
                <c:pt idx="5965">
                  <c:v>6.5208375216919983</c:v>
                </c:pt>
                <c:pt idx="5966">
                  <c:v>11.005404091068725</c:v>
                </c:pt>
                <c:pt idx="5967">
                  <c:v>-8.9555979378195527</c:v>
                </c:pt>
                <c:pt idx="5968">
                  <c:v>-9.0435594011456715</c:v>
                </c:pt>
                <c:pt idx="5969">
                  <c:v>11.125117485772739</c:v>
                </c:pt>
                <c:pt idx="5970">
                  <c:v>6.7041133852910875</c:v>
                </c:pt>
                <c:pt idx="5971">
                  <c:v>-12.600518918487969</c:v>
                </c:pt>
                <c:pt idx="5972">
                  <c:v>-3.949947217950192</c:v>
                </c:pt>
                <c:pt idx="5973">
                  <c:v>13.589253875996647</c:v>
                </c:pt>
                <c:pt idx="5974">
                  <c:v>0.95702573225589616</c:v>
                </c:pt>
                <c:pt idx="5975">
                  <c:v>-13.660480340878147</c:v>
                </c:pt>
                <c:pt idx="5976">
                  <c:v>2.0453229086462166</c:v>
                </c:pt>
                <c:pt idx="5977">
                  <c:v>13.04891248340614</c:v>
                </c:pt>
                <c:pt idx="5978">
                  <c:v>-4.9189412157419046</c:v>
                </c:pt>
                <c:pt idx="5979">
                  <c:v>-12.031070420691645</c:v>
                </c:pt>
                <c:pt idx="5980">
                  <c:v>7.592576393242739</c:v>
                </c:pt>
                <c:pt idx="5981">
                  <c:v>10.372045950891001</c:v>
                </c:pt>
                <c:pt idx="5982">
                  <c:v>-9.8615065817861982</c:v>
                </c:pt>
                <c:pt idx="5983">
                  <c:v>-8.1576969622750077</c:v>
                </c:pt>
                <c:pt idx="5984">
                  <c:v>11.68796274980906</c:v>
                </c:pt>
                <c:pt idx="5985">
                  <c:v>5.6118798582166205</c:v>
                </c:pt>
                <c:pt idx="5986">
                  <c:v>-12.770896799334238</c:v>
                </c:pt>
                <c:pt idx="5987">
                  <c:v>-2.7186031314521384</c:v>
                </c:pt>
                <c:pt idx="5988">
                  <c:v>13.262998723537995</c:v>
                </c:pt>
                <c:pt idx="5989">
                  <c:v>-0.20750843154140977</c:v>
                </c:pt>
                <c:pt idx="5990">
                  <c:v>-12.995494580927044</c:v>
                </c:pt>
                <c:pt idx="5991">
                  <c:v>3.0825668288254011</c:v>
                </c:pt>
                <c:pt idx="5992">
                  <c:v>12.389767653178859</c:v>
                </c:pt>
                <c:pt idx="5993">
                  <c:v>-5.7974341856017721</c:v>
                </c:pt>
                <c:pt idx="5994">
                  <c:v>-11.013321755770082</c:v>
                </c:pt>
                <c:pt idx="5995">
                  <c:v>8.1465914794001169</c:v>
                </c:pt>
                <c:pt idx="5996">
                  <c:v>9.1237557912233171</c:v>
                </c:pt>
                <c:pt idx="5997">
                  <c:v>-10.12017366072944</c:v>
                </c:pt>
                <c:pt idx="5998">
                  <c:v>-6.8093960140263103</c:v>
                </c:pt>
                <c:pt idx="5999">
                  <c:v>11.413012925438078</c:v>
                </c:pt>
                <c:pt idx="6000">
                  <c:v>4.2394401295806041</c:v>
                </c:pt>
                <c:pt idx="6001">
                  <c:v>-12.305200015118173</c:v>
                </c:pt>
                <c:pt idx="6002">
                  <c:v>-1.498549009234843</c:v>
                </c:pt>
                <c:pt idx="6003">
                  <c:v>12.673331156100627</c:v>
                </c:pt>
                <c:pt idx="6004">
                  <c:v>-1.2895411695593006</c:v>
                </c:pt>
                <c:pt idx="6005">
                  <c:v>-12.377426945771422</c:v>
                </c:pt>
                <c:pt idx="6006">
                  <c:v>3.9924874666015833</c:v>
                </c:pt>
                <c:pt idx="6007">
                  <c:v>11.438693356398055</c:v>
                </c:pt>
                <c:pt idx="6008">
                  <c:v>-6.4255330860906295</c:v>
                </c:pt>
                <c:pt idx="6009">
                  <c:v>-9.8177529337879204</c:v>
                </c:pt>
                <c:pt idx="6010">
                  <c:v>8.5750901040319825</c:v>
                </c:pt>
                <c:pt idx="6011">
                  <c:v>7.8698692009072682</c:v>
                </c:pt>
                <c:pt idx="6012">
                  <c:v>-10.082155148708379</c:v>
                </c:pt>
                <c:pt idx="6013">
                  <c:v>-5.5406748051223085</c:v>
                </c:pt>
                <c:pt idx="6014">
                  <c:v>11.304045323104411</c:v>
                </c:pt>
                <c:pt idx="6015">
                  <c:v>3.0691412261419249</c:v>
                </c:pt>
                <c:pt idx="6016">
                  <c:v>-12.22785115688175</c:v>
                </c:pt>
                <c:pt idx="6017">
                  <c:v>-0.42572733841947474</c:v>
                </c:pt>
                <c:pt idx="6018">
                  <c:v>12.439869153523217</c:v>
                </c:pt>
                <c:pt idx="6019">
                  <c:v>-2.32852468492709</c:v>
                </c:pt>
                <c:pt idx="6020">
                  <c:v>-12.024439757681144</c:v>
                </c:pt>
                <c:pt idx="6021">
                  <c:v>4.9742028785560137</c:v>
                </c:pt>
                <c:pt idx="6022">
                  <c:v>10.95525441468053</c:v>
                </c:pt>
                <c:pt idx="6023">
                  <c:v>-7.4371016531634337</c:v>
                </c:pt>
                <c:pt idx="6024">
                  <c:v>-9.325707462415286</c:v>
                </c:pt>
                <c:pt idx="6025">
                  <c:v>9.4860247382777274</c:v>
                </c:pt>
                <c:pt idx="6026">
                  <c:v>7.3122557714394283</c:v>
                </c:pt>
                <c:pt idx="6027">
                  <c:v>-11.300110639042845</c:v>
                </c:pt>
                <c:pt idx="6028">
                  <c:v>-4.9414425409646441</c:v>
                </c:pt>
                <c:pt idx="6029">
                  <c:v>12.503351229308523</c:v>
                </c:pt>
                <c:pt idx="6030">
                  <c:v>2.2092224342633653</c:v>
                </c:pt>
                <c:pt idx="6031">
                  <c:v>-13.261009278204492</c:v>
                </c:pt>
                <c:pt idx="6032">
                  <c:v>0.68415546620064249</c:v>
                </c:pt>
                <c:pt idx="6033">
                  <c:v>13.082895544539511</c:v>
                </c:pt>
                <c:pt idx="6034">
                  <c:v>-3.5469303051174403</c:v>
                </c:pt>
                <c:pt idx="6035">
                  <c:v>-12.148472798034394</c:v>
                </c:pt>
                <c:pt idx="6036">
                  <c:v>6.1590728010143376</c:v>
                </c:pt>
                <c:pt idx="6037">
                  <c:v>10.847810066883087</c:v>
                </c:pt>
                <c:pt idx="6038">
                  <c:v>-8.7712245082117626</c:v>
                </c:pt>
                <c:pt idx="6039">
                  <c:v>-9.1502575749211292</c:v>
                </c:pt>
                <c:pt idx="6040">
                  <c:v>10.90625498118367</c:v>
                </c:pt>
                <c:pt idx="6041">
                  <c:v>6.8492132670162515</c:v>
                </c:pt>
                <c:pt idx="6042">
                  <c:v>-12.42765217153603</c:v>
                </c:pt>
                <c:pt idx="6043">
                  <c:v>-4.0737051808945717</c:v>
                </c:pt>
                <c:pt idx="6044">
                  <c:v>13.434081101468298</c:v>
                </c:pt>
                <c:pt idx="6045">
                  <c:v>1.1524096508649071</c:v>
                </c:pt>
                <c:pt idx="6046">
                  <c:v>-13.618545856274489</c:v>
                </c:pt>
                <c:pt idx="6047">
                  <c:v>1.8480088317218499</c:v>
                </c:pt>
                <c:pt idx="6048">
                  <c:v>13.097374722760426</c:v>
                </c:pt>
                <c:pt idx="6049">
                  <c:v>-4.7228086512605456</c:v>
                </c:pt>
                <c:pt idx="6050">
                  <c:v>-12.120744905971415</c:v>
                </c:pt>
                <c:pt idx="6051">
                  <c:v>7.4599625862813514</c:v>
                </c:pt>
                <c:pt idx="6052">
                  <c:v>10.514783660341001</c:v>
                </c:pt>
                <c:pt idx="6053">
                  <c:v>-9.7488873719407714</c:v>
                </c:pt>
                <c:pt idx="6054">
                  <c:v>-8.3176380995326351</c:v>
                </c:pt>
                <c:pt idx="6055">
                  <c:v>11.422729461312674</c:v>
                </c:pt>
                <c:pt idx="6056">
                  <c:v>5.6833818794879987</c:v>
                </c:pt>
                <c:pt idx="6057">
                  <c:v>-12.618257123567576</c:v>
                </c:pt>
                <c:pt idx="6058">
                  <c:v>-2.8727082527975245</c:v>
                </c:pt>
                <c:pt idx="6059">
                  <c:v>12.969021404629467</c:v>
                </c:pt>
                <c:pt idx="6060">
                  <c:v>-1.8214907574634166E-2</c:v>
                </c:pt>
                <c:pt idx="6061">
                  <c:v>-13.170951647745891</c:v>
                </c:pt>
                <c:pt idx="6062">
                  <c:v>2.9259344105085887</c:v>
                </c:pt>
                <c:pt idx="6063">
                  <c:v>12.635927465065041</c:v>
                </c:pt>
                <c:pt idx="6064">
                  <c:v>-5.7609331831460038</c:v>
                </c:pt>
                <c:pt idx="6065">
                  <c:v>-11.318062964420108</c:v>
                </c:pt>
                <c:pt idx="6066">
                  <c:v>8.1107232545834549</c:v>
                </c:pt>
                <c:pt idx="6067">
                  <c:v>9.3926556211329508</c:v>
                </c:pt>
                <c:pt idx="6068">
                  <c:v>-10.127204013867917</c:v>
                </c:pt>
                <c:pt idx="6069">
                  <c:v>-7.1055925101054696</c:v>
                </c:pt>
                <c:pt idx="6070">
                  <c:v>11.660680037797134</c:v>
                </c:pt>
                <c:pt idx="6071">
                  <c:v>4.4934726265755272</c:v>
                </c:pt>
                <c:pt idx="6072">
                  <c:v>-12.488522589125903</c:v>
                </c:pt>
                <c:pt idx="6073">
                  <c:v>-1.7413045553452637</c:v>
                </c:pt>
                <c:pt idx="6074">
                  <c:v>13.172530898976168</c:v>
                </c:pt>
                <c:pt idx="6075">
                  <c:v>-1.1483487433574311</c:v>
                </c:pt>
                <c:pt idx="6076">
                  <c:v>-13.088523821694571</c:v>
                </c:pt>
                <c:pt idx="6077">
                  <c:v>4.0329964836493408</c:v>
                </c:pt>
                <c:pt idx="6078">
                  <c:v>11.953343298148015</c:v>
                </c:pt>
                <c:pt idx="6079">
                  <c:v>-6.5284727957427906</c:v>
                </c:pt>
                <c:pt idx="6080">
                  <c:v>-10.335114201845991</c:v>
                </c:pt>
                <c:pt idx="6081">
                  <c:v>8.6309583783052606</c:v>
                </c:pt>
                <c:pt idx="6082">
                  <c:v>8.1834426797462516</c:v>
                </c:pt>
                <c:pt idx="6083">
                  <c:v>-10.324697567366057</c:v>
                </c:pt>
                <c:pt idx="6084">
                  <c:v>-5.8173214283510388</c:v>
                </c:pt>
                <c:pt idx="6085">
                  <c:v>11.280803453926843</c:v>
                </c:pt>
                <c:pt idx="6086">
                  <c:v>3.2135979315655785</c:v>
                </c:pt>
                <c:pt idx="6087">
                  <c:v>-11.877424589136865</c:v>
                </c:pt>
                <c:pt idx="6088">
                  <c:v>-0.58026523520480633</c:v>
                </c:pt>
                <c:pt idx="6089">
                  <c:v>11.829027825461862</c:v>
                </c:pt>
                <c:pt idx="6090">
                  <c:v>-1.9919799691527846</c:v>
                </c:pt>
                <c:pt idx="6091">
                  <c:v>-10.958281601132681</c:v>
                </c:pt>
                <c:pt idx="6092">
                  <c:v>4.3343025156510642</c:v>
                </c:pt>
                <c:pt idx="6093">
                  <c:v>9.7489057737255944</c:v>
                </c:pt>
                <c:pt idx="6094">
                  <c:v>-6.3013854315025286</c:v>
                </c:pt>
                <c:pt idx="6095">
                  <c:v>-8.1672013391806306</c:v>
                </c:pt>
                <c:pt idx="6096">
                  <c:v>8.0025163943712663</c:v>
                </c:pt>
                <c:pt idx="6097">
                  <c:v>6.2076504000558801</c:v>
                </c:pt>
                <c:pt idx="6098">
                  <c:v>-9.2250793889579192</c:v>
                </c:pt>
                <c:pt idx="6099">
                  <c:v>-4.1946397761769116</c:v>
                </c:pt>
                <c:pt idx="6100">
                  <c:v>10.142682188945626</c:v>
                </c:pt>
                <c:pt idx="6101">
                  <c:v>1.9402849644961084</c:v>
                </c:pt>
                <c:pt idx="6102">
                  <c:v>-10.531125235661564</c:v>
                </c:pt>
                <c:pt idx="6103">
                  <c:v>0.38150580056214822</c:v>
                </c:pt>
                <c:pt idx="6104">
                  <c:v>10.143594661919634</c:v>
                </c:pt>
                <c:pt idx="6105">
                  <c:v>-2.6299480747904203</c:v>
                </c:pt>
                <c:pt idx="6106">
                  <c:v>-9.5637349837598631</c:v>
                </c:pt>
                <c:pt idx="6107">
                  <c:v>4.7145502002272677</c:v>
                </c:pt>
                <c:pt idx="6108">
                  <c:v>8.589008003366617</c:v>
                </c:pt>
                <c:pt idx="6109">
                  <c:v>-6.623794252395057</c:v>
                </c:pt>
                <c:pt idx="6110">
                  <c:v>-7.1080060282261339</c:v>
                </c:pt>
                <c:pt idx="6111">
                  <c:v>8.3530508795912741</c:v>
                </c:pt>
                <c:pt idx="6112">
                  <c:v>5.4197113514530768</c:v>
                </c:pt>
                <c:pt idx="6113">
                  <c:v>-9.5745100281953341</c:v>
                </c:pt>
                <c:pt idx="6114">
                  <c:v>-3.3428952462056953</c:v>
                </c:pt>
                <c:pt idx="6115">
                  <c:v>10.388389776220036</c:v>
                </c:pt>
                <c:pt idx="6116">
                  <c:v>1.0288404472817128</c:v>
                </c:pt>
                <c:pt idx="6117">
                  <c:v>-10.542679158749982</c:v>
                </c:pt>
                <c:pt idx="6118">
                  <c:v>1.2978963397256582</c:v>
                </c:pt>
                <c:pt idx="6119">
                  <c:v>10.233114324551757</c:v>
                </c:pt>
                <c:pt idx="6120">
                  <c:v>-3.5338758400288324</c:v>
                </c:pt>
                <c:pt idx="6121">
                  <c:v>-9.4730983817328873</c:v>
                </c:pt>
                <c:pt idx="6122">
                  <c:v>5.6015397936413214</c:v>
                </c:pt>
                <c:pt idx="6123">
                  <c:v>8.2076994667117606</c:v>
                </c:pt>
                <c:pt idx="6124">
                  <c:v>-7.4664128513834598</c:v>
                </c:pt>
                <c:pt idx="6125">
                  <c:v>-6.5187156013719205</c:v>
                </c:pt>
                <c:pt idx="6126">
                  <c:v>8.7388871502077929</c:v>
                </c:pt>
                <c:pt idx="6127">
                  <c:v>4.5642487008386778</c:v>
                </c:pt>
                <c:pt idx="6128">
                  <c:v>-9.6882698008920425</c:v>
                </c:pt>
                <c:pt idx="6129">
                  <c:v>-2.3639650199805993</c:v>
                </c:pt>
                <c:pt idx="6130">
                  <c:v>10.244028445542853</c:v>
                </c:pt>
                <c:pt idx="6131">
                  <c:v>0.13451159647299263</c:v>
                </c:pt>
                <c:pt idx="6132">
                  <c:v>-10.316938689337649</c:v>
                </c:pt>
                <c:pt idx="6133">
                  <c:v>2.1435515758753034</c:v>
                </c:pt>
                <c:pt idx="6134">
                  <c:v>9.7361729835899542</c:v>
                </c:pt>
                <c:pt idx="6135">
                  <c:v>-4.1998419266370668</c:v>
                </c:pt>
                <c:pt idx="6136">
                  <c:v>-8.687817759924684</c:v>
                </c:pt>
                <c:pt idx="6137">
                  <c:v>6.0709094053480106</c:v>
                </c:pt>
                <c:pt idx="6138">
                  <c:v>7.1485620171944761</c:v>
                </c:pt>
                <c:pt idx="6139">
                  <c:v>-7.5432558241236087</c:v>
                </c:pt>
                <c:pt idx="6140">
                  <c:v>-5.4492768656105017</c:v>
                </c:pt>
                <c:pt idx="6141">
                  <c:v>8.5063061768597645</c:v>
                </c:pt>
                <c:pt idx="6142">
                  <c:v>3.4554725954495606</c:v>
                </c:pt>
                <c:pt idx="6143">
                  <c:v>-9.2985641144957381</c:v>
                </c:pt>
                <c:pt idx="6144">
                  <c:v>-1.4170374053844026</c:v>
                </c:pt>
                <c:pt idx="6145">
                  <c:v>9.7573080879266065</c:v>
                </c:pt>
                <c:pt idx="6146">
                  <c:v>-0.71912390494678857</c:v>
                </c:pt>
                <c:pt idx="6147">
                  <c:v>-9.6791368662604089</c:v>
                </c:pt>
                <c:pt idx="6148">
                  <c:v>2.8649455277588887</c:v>
                </c:pt>
                <c:pt idx="6149">
                  <c:v>9.2825482368371031</c:v>
                </c:pt>
                <c:pt idx="6150">
                  <c:v>-4.9529634199549264</c:v>
                </c:pt>
                <c:pt idx="6151">
                  <c:v>-8.2198756311121421</c:v>
                </c:pt>
                <c:pt idx="6152">
                  <c:v>6.939408370969276</c:v>
                </c:pt>
                <c:pt idx="6153">
                  <c:v>6.8634339731906522</c:v>
                </c:pt>
                <c:pt idx="6154">
                  <c:v>-8.4391613065354409</c:v>
                </c:pt>
                <c:pt idx="6155">
                  <c:v>-5.063192405201856</c:v>
                </c:pt>
                <c:pt idx="6156">
                  <c:v>9.6723059718503581</c:v>
                </c:pt>
                <c:pt idx="6157">
                  <c:v>2.9232544387720583</c:v>
                </c:pt>
                <c:pt idx="6158">
                  <c:v>-10.345263130468602</c:v>
                </c:pt>
                <c:pt idx="6159">
                  <c:v>-0.65386181606138805</c:v>
                </c:pt>
                <c:pt idx="6160">
                  <c:v>10.304724152741031</c:v>
                </c:pt>
                <c:pt idx="6161">
                  <c:v>-1.6403086814042485</c:v>
                </c:pt>
                <c:pt idx="6162">
                  <c:v>-10.042978231852693</c:v>
                </c:pt>
                <c:pt idx="6163">
                  <c:v>3.8411942586545509</c:v>
                </c:pt>
                <c:pt idx="6164">
                  <c:v>9.3325288351793212</c:v>
                </c:pt>
                <c:pt idx="6165">
                  <c:v>-6.0114650873191273</c:v>
                </c:pt>
                <c:pt idx="6166">
                  <c:v>-8.037454801841653</c:v>
                </c:pt>
                <c:pt idx="6167">
                  <c:v>7.869144675957557</c:v>
                </c:pt>
                <c:pt idx="6168">
                  <c:v>6.5331089564462212</c:v>
                </c:pt>
                <c:pt idx="6169">
                  <c:v>-9.4860845478685381</c:v>
                </c:pt>
                <c:pt idx="6170">
                  <c:v>-4.5168463735091509</c:v>
                </c:pt>
                <c:pt idx="6171">
                  <c:v>10.632234863202145</c:v>
                </c:pt>
                <c:pt idx="6172">
                  <c:v>2.1759210924882808</c:v>
                </c:pt>
                <c:pt idx="6173">
                  <c:v>-10.961546313975038</c:v>
                </c:pt>
                <c:pt idx="6174">
                  <c:v>0.24946138542959692</c:v>
                </c:pt>
                <c:pt idx="6175">
                  <c:v>10.946363528002099</c:v>
                </c:pt>
                <c:pt idx="6176">
                  <c:v>-2.6758507665384412</c:v>
                </c:pt>
                <c:pt idx="6177">
                  <c:v>-10.448147210951632</c:v>
                </c:pt>
                <c:pt idx="6178">
                  <c:v>4.9519884463715993</c:v>
                </c:pt>
                <c:pt idx="6179">
                  <c:v>9.2580623484968427</c:v>
                </c:pt>
                <c:pt idx="6180">
                  <c:v>-7.0000757402941334</c:v>
                </c:pt>
                <c:pt idx="6181">
                  <c:v>-7.7336074465539726</c:v>
                </c:pt>
                <c:pt idx="6182">
                  <c:v>8.7449565798675959</c:v>
                </c:pt>
                <c:pt idx="6183">
                  <c:v>5.9218895626814181</c:v>
                </c:pt>
                <c:pt idx="6184">
                  <c:v>-10.159587824999521</c:v>
                </c:pt>
                <c:pt idx="6185">
                  <c:v>-3.659197122055879</c:v>
                </c:pt>
                <c:pt idx="6186">
                  <c:v>10.920595951836317</c:v>
                </c:pt>
                <c:pt idx="6187">
                  <c:v>1.2676277361179213</c:v>
                </c:pt>
                <c:pt idx="6188">
                  <c:v>-11.282237021120464</c:v>
                </c:pt>
                <c:pt idx="6189">
                  <c:v>1.2170963293059871</c:v>
                </c:pt>
                <c:pt idx="6190">
                  <c:v>11.027760734644737</c:v>
                </c:pt>
                <c:pt idx="6191">
                  <c:v>-3.662646805015493</c:v>
                </c:pt>
                <c:pt idx="6192">
                  <c:v>-10.342667255162413</c:v>
                </c:pt>
                <c:pt idx="6193">
                  <c:v>6.0007503981927437</c:v>
                </c:pt>
                <c:pt idx="6194">
                  <c:v>9.0678048307792807</c:v>
                </c:pt>
                <c:pt idx="6195">
                  <c:v>-8.0029436484159451</c:v>
                </c:pt>
                <c:pt idx="6196">
                  <c:v>-7.3275101364880602</c:v>
                </c:pt>
                <c:pt idx="6197">
                  <c:v>9.6406631154287457</c:v>
                </c:pt>
                <c:pt idx="6198">
                  <c:v>5.2318016935436713</c:v>
                </c:pt>
                <c:pt idx="6199">
                  <c:v>-10.965701539789395</c:v>
                </c:pt>
                <c:pt idx="6200">
                  <c:v>-2.8960128973248809</c:v>
                </c:pt>
                <c:pt idx="6201">
                  <c:v>11.695071878530868</c:v>
                </c:pt>
                <c:pt idx="6202">
                  <c:v>0.32373415504999736</c:v>
                </c:pt>
                <c:pt idx="6203">
                  <c:v>-11.873463346777561</c:v>
                </c:pt>
                <c:pt idx="6204">
                  <c:v>2.3049229449261359</c:v>
                </c:pt>
                <c:pt idx="6205">
                  <c:v>11.565876818077765</c:v>
                </c:pt>
                <c:pt idx="6206">
                  <c:v>-4.9421624912133382</c:v>
                </c:pt>
                <c:pt idx="6207">
                  <c:v>-10.68366680493458</c:v>
                </c:pt>
                <c:pt idx="6208">
                  <c:v>7.3366613313908404</c:v>
                </c:pt>
                <c:pt idx="6209">
                  <c:v>9.054603143867201</c:v>
                </c:pt>
                <c:pt idx="6210">
                  <c:v>-9.2488058101335966</c:v>
                </c:pt>
                <c:pt idx="6211">
                  <c:v>-6.9953839443359724</c:v>
                </c:pt>
                <c:pt idx="6212">
                  <c:v>11.016928599307544</c:v>
                </c:pt>
                <c:pt idx="6213">
                  <c:v>4.7636117615210036</c:v>
                </c:pt>
                <c:pt idx="6214">
                  <c:v>-12.484549017793277</c:v>
                </c:pt>
                <c:pt idx="6215">
                  <c:v>-2.1286846047694312</c:v>
                </c:pt>
                <c:pt idx="6216">
                  <c:v>13.167041244913605</c:v>
                </c:pt>
                <c:pt idx="6217">
                  <c:v>-0.77118398127899324</c:v>
                </c:pt>
                <c:pt idx="6218">
                  <c:v>-13.259869784551258</c:v>
                </c:pt>
                <c:pt idx="6219">
                  <c:v>3.7110490350575547</c:v>
                </c:pt>
                <c:pt idx="6220">
                  <c:v>12.399480862579335</c:v>
                </c:pt>
                <c:pt idx="6221">
                  <c:v>-6.4542924356703759</c:v>
                </c:pt>
                <c:pt idx="6222">
                  <c:v>-11.102074003729076</c:v>
                </c:pt>
                <c:pt idx="6223">
                  <c:v>8.9549566827705238</c:v>
                </c:pt>
                <c:pt idx="6224">
                  <c:v>9.2230269879481064</c:v>
                </c:pt>
                <c:pt idx="6225">
                  <c:v>-11.159439476186668</c:v>
                </c:pt>
                <c:pt idx="6226">
                  <c:v>-6.8484844142110122</c:v>
                </c:pt>
                <c:pt idx="6227">
                  <c:v>12.739469435345423</c:v>
                </c:pt>
                <c:pt idx="6228">
                  <c:v>4.1183218095943994</c:v>
                </c:pt>
                <c:pt idx="6229">
                  <c:v>-13.855497907931008</c:v>
                </c:pt>
                <c:pt idx="6230">
                  <c:v>-1.0980059765353747</c:v>
                </c:pt>
                <c:pt idx="6231">
                  <c:v>14.348998271767009</c:v>
                </c:pt>
                <c:pt idx="6232">
                  <c:v>-2.035467433778348</c:v>
                </c:pt>
                <c:pt idx="6233">
                  <c:v>-13.551701435732529</c:v>
                </c:pt>
                <c:pt idx="6234">
                  <c:v>4.9767037311367099</c:v>
                </c:pt>
                <c:pt idx="6235">
                  <c:v>12.46757688525957</c:v>
                </c:pt>
                <c:pt idx="6236">
                  <c:v>-7.8299285512027588</c:v>
                </c:pt>
                <c:pt idx="6237">
                  <c:v>-11.089892146533334</c:v>
                </c:pt>
                <c:pt idx="6238">
                  <c:v>10.526855527793789</c:v>
                </c:pt>
                <c:pt idx="6239">
                  <c:v>8.8683867617183001</c:v>
                </c:pt>
                <c:pt idx="6240">
                  <c:v>-12.485462656231253</c:v>
                </c:pt>
                <c:pt idx="6241">
                  <c:v>-6.1176641191222165</c:v>
                </c:pt>
                <c:pt idx="6242">
                  <c:v>13.675273194534903</c:v>
                </c:pt>
                <c:pt idx="6243">
                  <c:v>3.023112976753453</c:v>
                </c:pt>
                <c:pt idx="6244">
                  <c:v>-14.172160981350249</c:v>
                </c:pt>
                <c:pt idx="6245">
                  <c:v>0.11624653684434579</c:v>
                </c:pt>
                <c:pt idx="6246">
                  <c:v>13.90442123307643</c:v>
                </c:pt>
                <c:pt idx="6247">
                  <c:v>-3.2031728789554141</c:v>
                </c:pt>
                <c:pt idx="6248">
                  <c:v>-13.46258252796919</c:v>
                </c:pt>
                <c:pt idx="6249">
                  <c:v>6.2857457327277482</c:v>
                </c:pt>
                <c:pt idx="6250">
                  <c:v>12.384957136767516</c:v>
                </c:pt>
                <c:pt idx="6251">
                  <c:v>-9.1370254110976354</c:v>
                </c:pt>
                <c:pt idx="6252">
                  <c:v>-10.471564551574794</c:v>
                </c:pt>
                <c:pt idx="6253">
                  <c:v>11.544027800137115</c:v>
                </c:pt>
                <c:pt idx="6254">
                  <c:v>8.0581912167235803</c:v>
                </c:pt>
                <c:pt idx="6255">
                  <c:v>-13.507682614416982</c:v>
                </c:pt>
                <c:pt idx="6256">
                  <c:v>-5.140431525668868</c:v>
                </c:pt>
                <c:pt idx="6257">
                  <c:v>14.564512982779002</c:v>
                </c:pt>
                <c:pt idx="6258">
                  <c:v>1.8915826142093943</c:v>
                </c:pt>
                <c:pt idx="6259">
                  <c:v>-14.901406779880553</c:v>
                </c:pt>
                <c:pt idx="6260">
                  <c:v>1.394613773255831</c:v>
                </c:pt>
                <c:pt idx="6261">
                  <c:v>14.708781971598427</c:v>
                </c:pt>
                <c:pt idx="6262">
                  <c:v>-4.6963135459964267</c:v>
                </c:pt>
                <c:pt idx="6263">
                  <c:v>-13.760202551337416</c:v>
                </c:pt>
                <c:pt idx="6264">
                  <c:v>7.592363458902641</c:v>
                </c:pt>
                <c:pt idx="6265">
                  <c:v>11.807562744034948</c:v>
                </c:pt>
                <c:pt idx="6266">
                  <c:v>-10.11445163335839</c:v>
                </c:pt>
                <c:pt idx="6267">
                  <c:v>-9.5161750998483505</c:v>
                </c:pt>
                <c:pt idx="6268">
                  <c:v>12.226374444693876</c:v>
                </c:pt>
                <c:pt idx="6269">
                  <c:v>6.8334810296374746</c:v>
                </c:pt>
                <c:pt idx="6270">
                  <c:v>-13.509769359919732</c:v>
                </c:pt>
                <c:pt idx="6271">
                  <c:v>-3.7596191265341803</c:v>
                </c:pt>
                <c:pt idx="6272">
                  <c:v>14.479619482270188</c:v>
                </c:pt>
                <c:pt idx="6273">
                  <c:v>0.60965650814095595</c:v>
                </c:pt>
                <c:pt idx="6274">
                  <c:v>-14.509305931761391</c:v>
                </c:pt>
                <c:pt idx="6275">
                  <c:v>2.5965064474782822</c:v>
                </c:pt>
                <c:pt idx="6276">
                  <c:v>13.960854745651934</c:v>
                </c:pt>
                <c:pt idx="6277">
                  <c:v>-5.6425815301881839</c:v>
                </c:pt>
                <c:pt idx="6278">
                  <c:v>-12.632556731357877</c:v>
                </c:pt>
                <c:pt idx="6279">
                  <c:v>8.4214585387898193</c:v>
                </c:pt>
                <c:pt idx="6280">
                  <c:v>10.667127433212835</c:v>
                </c:pt>
                <c:pt idx="6281">
                  <c:v>-10.562668378580808</c:v>
                </c:pt>
                <c:pt idx="6282">
                  <c:v>-8.1683090735664727</c:v>
                </c:pt>
                <c:pt idx="6283">
                  <c:v>12.307944140899833</c:v>
                </c:pt>
                <c:pt idx="6284">
                  <c:v>5.4912715235386109</c:v>
                </c:pt>
                <c:pt idx="6285">
                  <c:v>-13.700594298161644</c:v>
                </c:pt>
                <c:pt idx="6286">
                  <c:v>-2.5237316100452314</c:v>
                </c:pt>
                <c:pt idx="6287">
                  <c:v>14.292807202102255</c:v>
                </c:pt>
                <c:pt idx="6288">
                  <c:v>-0.62604054753572524</c:v>
                </c:pt>
                <c:pt idx="6289">
                  <c:v>-14.107183224534088</c:v>
                </c:pt>
                <c:pt idx="6290">
                  <c:v>3.7509798629768771</c:v>
                </c:pt>
                <c:pt idx="6291">
                  <c:v>13.454554129599464</c:v>
                </c:pt>
                <c:pt idx="6292">
                  <c:v>-6.7850669646689656</c:v>
                </c:pt>
                <c:pt idx="6293">
                  <c:v>-12.062219554925559</c:v>
                </c:pt>
                <c:pt idx="6294">
                  <c:v>9.4612034223016863</c:v>
                </c:pt>
                <c:pt idx="6295">
                  <c:v>9.9800430187504467</c:v>
                </c:pt>
                <c:pt idx="6296">
                  <c:v>-11.729417079205817</c:v>
                </c:pt>
                <c:pt idx="6297">
                  <c:v>-7.5500257577046144</c:v>
                </c:pt>
                <c:pt idx="6298">
                  <c:v>13.633122808580314</c:v>
                </c:pt>
                <c:pt idx="6299">
                  <c:v>4.561757966114377</c:v>
                </c:pt>
                <c:pt idx="6300">
                  <c:v>-14.388868549084414</c:v>
                </c:pt>
                <c:pt idx="6301">
                  <c:v>-1.3365367603540634</c:v>
                </c:pt>
                <c:pt idx="6302">
                  <c:v>14.56062209755981</c:v>
                </c:pt>
                <c:pt idx="6303">
                  <c:v>-1.8653465200012294</c:v>
                </c:pt>
                <c:pt idx="6304">
                  <c:v>-13.966010973072336</c:v>
                </c:pt>
                <c:pt idx="6305">
                  <c:v>4.8935292134060946</c:v>
                </c:pt>
                <c:pt idx="6306">
                  <c:v>12.632876243132104</c:v>
                </c:pt>
                <c:pt idx="6307">
                  <c:v>-7.5295224654468553</c:v>
                </c:pt>
                <c:pt idx="6308">
                  <c:v>-10.713621923874898</c:v>
                </c:pt>
                <c:pt idx="6309">
                  <c:v>9.7828248651438212</c:v>
                </c:pt>
                <c:pt idx="6310">
                  <c:v>8.4936418943288121</c:v>
                </c:pt>
                <c:pt idx="6311">
                  <c:v>-11.459528937353918</c:v>
                </c:pt>
                <c:pt idx="6312">
                  <c:v>-5.7472598791331144</c:v>
                </c:pt>
                <c:pt idx="6313">
                  <c:v>12.385747900559759</c:v>
                </c:pt>
                <c:pt idx="6314">
                  <c:v>2.9162685152649406</c:v>
                </c:pt>
                <c:pt idx="6315">
                  <c:v>-12.694038208818037</c:v>
                </c:pt>
                <c:pt idx="6316">
                  <c:v>-7.730890557798567E-2</c:v>
                </c:pt>
                <c:pt idx="6317">
                  <c:v>12.480516966150201</c:v>
                </c:pt>
                <c:pt idx="6318">
                  <c:v>-2.6183263047939933</c:v>
                </c:pt>
                <c:pt idx="6319">
                  <c:v>-11.497596814040261</c:v>
                </c:pt>
                <c:pt idx="6320">
                  <c:v>5.0951918037236448</c:v>
                </c:pt>
                <c:pt idx="6321">
                  <c:v>10.215968601272056</c:v>
                </c:pt>
                <c:pt idx="6322">
                  <c:v>-7.2315796185017902</c:v>
                </c:pt>
                <c:pt idx="6323">
                  <c:v>-8.4605103788732698</c:v>
                </c:pt>
                <c:pt idx="6324">
                  <c:v>8.8730092438478518</c:v>
                </c:pt>
                <c:pt idx="6325">
                  <c:v>6.2517719074858817</c:v>
                </c:pt>
                <c:pt idx="6326">
                  <c:v>-10.038228565426438</c:v>
                </c:pt>
                <c:pt idx="6327">
                  <c:v>-3.9574554084969069</c:v>
                </c:pt>
                <c:pt idx="6328">
                  <c:v>10.694564033042329</c:v>
                </c:pt>
                <c:pt idx="6329">
                  <c:v>1.5423448903716586</c:v>
                </c:pt>
                <c:pt idx="6330">
                  <c:v>-10.717410126037645</c:v>
                </c:pt>
                <c:pt idx="6331">
                  <c:v>0.83385971839992823</c:v>
                </c:pt>
                <c:pt idx="6332">
                  <c:v>10.29776949155576</c:v>
                </c:pt>
                <c:pt idx="6333">
                  <c:v>-3.0793829801911565</c:v>
                </c:pt>
                <c:pt idx="6334">
                  <c:v>-9.3879984119727045</c:v>
                </c:pt>
                <c:pt idx="6335">
                  <c:v>5.0425442919764665</c:v>
                </c:pt>
                <c:pt idx="6336">
                  <c:v>8.1097650074252776</c:v>
                </c:pt>
                <c:pt idx="6337">
                  <c:v>-6.7057652885310235</c:v>
                </c:pt>
                <c:pt idx="6338">
                  <c:v>-6.5101824551955838</c:v>
                </c:pt>
                <c:pt idx="6339">
                  <c:v>8.1425177545408474</c:v>
                </c:pt>
                <c:pt idx="6340">
                  <c:v>4.7451499112969682</c:v>
                </c:pt>
                <c:pt idx="6341">
                  <c:v>-9.2311912795672075</c:v>
                </c:pt>
                <c:pt idx="6342">
                  <c:v>-2.7180343410370233</c:v>
                </c:pt>
                <c:pt idx="6343">
                  <c:v>9.8383006177494252</c:v>
                </c:pt>
                <c:pt idx="6344">
                  <c:v>0.56984305669938995</c:v>
                </c:pt>
                <c:pt idx="6345">
                  <c:v>-10.314215868722053</c:v>
                </c:pt>
                <c:pt idx="6346">
                  <c:v>1.6911140736899193</c:v>
                </c:pt>
                <c:pt idx="6347">
                  <c:v>9.9753116789109626</c:v>
                </c:pt>
                <c:pt idx="6348">
                  <c:v>-3.9374663503599385</c:v>
                </c:pt>
                <c:pt idx="6349">
                  <c:v>-9.1374186447641499</c:v>
                </c:pt>
                <c:pt idx="6350">
                  <c:v>5.8626332378332435</c:v>
                </c:pt>
                <c:pt idx="6351">
                  <c:v>7.7367540649012092</c:v>
                </c:pt>
                <c:pt idx="6352">
                  <c:v>-7.5201382049937022</c:v>
                </c:pt>
                <c:pt idx="6353">
                  <c:v>-6.0038115829943113</c:v>
                </c:pt>
                <c:pt idx="6354">
                  <c:v>8.7571159885107299</c:v>
                </c:pt>
                <c:pt idx="6355">
                  <c:v>4.0186913927274652</c:v>
                </c:pt>
                <c:pt idx="6356">
                  <c:v>-9.5211999964296261</c:v>
                </c:pt>
                <c:pt idx="6357">
                  <c:v>-1.9041758762879966</c:v>
                </c:pt>
                <c:pt idx="6358">
                  <c:v>10.048390772392459</c:v>
                </c:pt>
                <c:pt idx="6359">
                  <c:v>-0.29995581863948223</c:v>
                </c:pt>
                <c:pt idx="6360">
                  <c:v>-10.179349304380562</c:v>
                </c:pt>
                <c:pt idx="6361">
                  <c:v>2.5354853661471637</c:v>
                </c:pt>
                <c:pt idx="6362">
                  <c:v>9.457995332132958</c:v>
                </c:pt>
                <c:pt idx="6363">
                  <c:v>-4.5984130210081515</c:v>
                </c:pt>
                <c:pt idx="6364">
                  <c:v>-8.5006029324064301</c:v>
                </c:pt>
                <c:pt idx="6365">
                  <c:v>6.4264933140622231</c:v>
                </c:pt>
                <c:pt idx="6366">
                  <c:v>6.9583136911103818</c:v>
                </c:pt>
                <c:pt idx="6367">
                  <c:v>-7.9812453912378825</c:v>
                </c:pt>
                <c:pt idx="6368">
                  <c:v>-5.273456393161144</c:v>
                </c:pt>
                <c:pt idx="6369">
                  <c:v>9.2024774856472611</c:v>
                </c:pt>
                <c:pt idx="6370">
                  <c:v>3.2947068220124573</c:v>
                </c:pt>
                <c:pt idx="6371">
                  <c:v>-10.121562769737622</c:v>
                </c:pt>
                <c:pt idx="6372">
                  <c:v>-1.0942019105927654</c:v>
                </c:pt>
                <c:pt idx="6373">
                  <c:v>10.288510849127029</c:v>
                </c:pt>
                <c:pt idx="6374">
                  <c:v>-1.1772629628762949</c:v>
                </c:pt>
                <c:pt idx="6375">
                  <c:v>-10.079932452900774</c:v>
                </c:pt>
                <c:pt idx="6376">
                  <c:v>3.4616558883005162</c:v>
                </c:pt>
                <c:pt idx="6377">
                  <c:v>9.6039988225827493</c:v>
                </c:pt>
                <c:pt idx="6378">
                  <c:v>-5.6222440037721242</c:v>
                </c:pt>
                <c:pt idx="6379">
                  <c:v>-8.3085698782082229</c:v>
                </c:pt>
                <c:pt idx="6380">
                  <c:v>7.4809667643990378</c:v>
                </c:pt>
                <c:pt idx="6381">
                  <c:v>6.9160140916499993</c:v>
                </c:pt>
                <c:pt idx="6382">
                  <c:v>-9.505229020738982</c:v>
                </c:pt>
                <c:pt idx="6383">
                  <c:v>-5.1414357944386699</c:v>
                </c:pt>
                <c:pt idx="6384">
                  <c:v>10.884226745207783</c:v>
                </c:pt>
                <c:pt idx="6385">
                  <c:v>2.7713509862819681</c:v>
                </c:pt>
                <c:pt idx="6386">
                  <c:v>-11.511076181107201</c:v>
                </c:pt>
                <c:pt idx="6387">
                  <c:v>-0.23587831493129713</c:v>
                </c:pt>
                <c:pt idx="6388">
                  <c:v>11.440871860532805</c:v>
                </c:pt>
                <c:pt idx="6389">
                  <c:v>-2.3086176503098139</c:v>
                </c:pt>
                <c:pt idx="6390">
                  <c:v>-11.134783716922279</c:v>
                </c:pt>
                <c:pt idx="6391">
                  <c:v>4.8021016550043036</c:v>
                </c:pt>
                <c:pt idx="6392">
                  <c:v>10.258980170716663</c:v>
                </c:pt>
                <c:pt idx="6393">
                  <c:v>-7.2273961810451421</c:v>
                </c:pt>
                <c:pt idx="6394">
                  <c:v>-8.9216610137867463</c:v>
                </c:pt>
                <c:pt idx="6395">
                  <c:v>9.5198039741230502</c:v>
                </c:pt>
                <c:pt idx="6396">
                  <c:v>7.1905381805102184</c:v>
                </c:pt>
                <c:pt idx="6397">
                  <c:v>-11.278286931071104</c:v>
                </c:pt>
                <c:pt idx="6398">
                  <c:v>-4.693521221417412</c:v>
                </c:pt>
                <c:pt idx="6399">
                  <c:v>12.36989235908206</c:v>
                </c:pt>
                <c:pt idx="6400">
                  <c:v>1.9787453643863642</c:v>
                </c:pt>
                <c:pt idx="6401">
                  <c:v>-12.710510267427514</c:v>
                </c:pt>
                <c:pt idx="6402">
                  <c:v>0.83058257965890803</c:v>
                </c:pt>
                <c:pt idx="6403">
                  <c:v>12.55713437072427</c:v>
                </c:pt>
                <c:pt idx="6404">
                  <c:v>-3.6136286372383761</c:v>
                </c:pt>
                <c:pt idx="6405">
                  <c:v>-12.023874795533189</c:v>
                </c:pt>
                <c:pt idx="6406">
                  <c:v>6.3826293141992441</c:v>
                </c:pt>
                <c:pt idx="6407">
                  <c:v>10.774215726396619</c:v>
                </c:pt>
                <c:pt idx="6408">
                  <c:v>-8.8208133244350897</c:v>
                </c:pt>
                <c:pt idx="6409">
                  <c:v>-8.7889686706477672</c:v>
                </c:pt>
                <c:pt idx="6410">
                  <c:v>10.526436045797736</c:v>
                </c:pt>
                <c:pt idx="6411">
                  <c:v>6.326679419409718</c:v>
                </c:pt>
                <c:pt idx="6412">
                  <c:v>-11.850363797835346</c:v>
                </c:pt>
                <c:pt idx="6413">
                  <c:v>-3.6824531205720481</c:v>
                </c:pt>
                <c:pt idx="6414">
                  <c:v>12.67122322216105</c:v>
                </c:pt>
                <c:pt idx="6415">
                  <c:v>0.90565079258297665</c:v>
                </c:pt>
                <c:pt idx="6416">
                  <c:v>-12.864032193563858</c:v>
                </c:pt>
                <c:pt idx="6417">
                  <c:v>1.954150886247088</c:v>
                </c:pt>
                <c:pt idx="6418">
                  <c:v>12.770045889381409</c:v>
                </c:pt>
                <c:pt idx="6419">
                  <c:v>-4.826998720338092</c:v>
                </c:pt>
                <c:pt idx="6420">
                  <c:v>-11.860465750824016</c:v>
                </c:pt>
                <c:pt idx="6421">
                  <c:v>7.4654587759931275</c:v>
                </c:pt>
                <c:pt idx="6422">
                  <c:v>10.096047594497097</c:v>
                </c:pt>
                <c:pt idx="6423">
                  <c:v>-9.527547718542337</c:v>
                </c:pt>
                <c:pt idx="6424">
                  <c:v>-7.8869040671605521</c:v>
                </c:pt>
                <c:pt idx="6425">
                  <c:v>11.227457130049718</c:v>
                </c:pt>
                <c:pt idx="6426">
                  <c:v>5.4364547000861148</c:v>
                </c:pt>
                <c:pt idx="6427">
                  <c:v>-12.592295549904863</c:v>
                </c:pt>
                <c:pt idx="6428">
                  <c:v>-2.7246844193616666</c:v>
                </c:pt>
                <c:pt idx="6429">
                  <c:v>13.458478992524343</c:v>
                </c:pt>
                <c:pt idx="6430">
                  <c:v>-0.20868729445185843</c:v>
                </c:pt>
                <c:pt idx="6431">
                  <c:v>-13.924800175657904</c:v>
                </c:pt>
                <c:pt idx="6432">
                  <c:v>3.3055088169160514</c:v>
                </c:pt>
                <c:pt idx="6433">
                  <c:v>13.235847466763088</c:v>
                </c:pt>
                <c:pt idx="6434">
                  <c:v>-6.1072610939073337</c:v>
                </c:pt>
                <c:pt idx="6435">
                  <c:v>-11.507399910635195</c:v>
                </c:pt>
                <c:pt idx="6436">
                  <c:v>8.505111632186491</c:v>
                </c:pt>
                <c:pt idx="6437">
                  <c:v>9.5348156145867389</c:v>
                </c:pt>
                <c:pt idx="6438">
                  <c:v>-10.523318049941984</c:v>
                </c:pt>
                <c:pt idx="6439">
                  <c:v>-7.160696235141482</c:v>
                </c:pt>
                <c:pt idx="6440">
                  <c:v>12.113162486672151</c:v>
                </c:pt>
                <c:pt idx="6441">
                  <c:v>4.4922300254045231</c:v>
                </c:pt>
                <c:pt idx="6442">
                  <c:v>-13.082719763522265</c:v>
                </c:pt>
                <c:pt idx="6443">
                  <c:v>-1.6203860885265609</c:v>
                </c:pt>
                <c:pt idx="6444">
                  <c:v>13.466371267762369</c:v>
                </c:pt>
                <c:pt idx="6445">
                  <c:v>-1.3345552142129751</c:v>
                </c:pt>
                <c:pt idx="6446">
                  <c:v>-12.778908180016805</c:v>
                </c:pt>
                <c:pt idx="6447">
                  <c:v>4.0417986618068573</c:v>
                </c:pt>
                <c:pt idx="6448">
                  <c:v>11.379820241097518</c:v>
                </c:pt>
                <c:pt idx="6449">
                  <c:v>-6.38818302888148</c:v>
                </c:pt>
                <c:pt idx="6450">
                  <c:v>-9.7869257711878905</c:v>
                </c:pt>
                <c:pt idx="6451">
                  <c:v>8.539898828787873</c:v>
                </c:pt>
                <c:pt idx="6452">
                  <c:v>7.9929746100606938</c:v>
                </c:pt>
                <c:pt idx="6453">
                  <c:v>-10.346168755588765</c:v>
                </c:pt>
                <c:pt idx="6454">
                  <c:v>-5.6439295529411613</c:v>
                </c:pt>
                <c:pt idx="6455">
                  <c:v>11.44816561762107</c:v>
                </c:pt>
                <c:pt idx="6456">
                  <c:v>3.0926626336283669</c:v>
                </c:pt>
                <c:pt idx="6457">
                  <c:v>-11.997272510413415</c:v>
                </c:pt>
                <c:pt idx="6458">
                  <c:v>-0.41717475850143837</c:v>
                </c:pt>
                <c:pt idx="6459">
                  <c:v>11.838228976240593</c:v>
                </c:pt>
                <c:pt idx="6460">
                  <c:v>-2.1838995305794682</c:v>
                </c:pt>
                <c:pt idx="6461">
                  <c:v>-11.326500666904241</c:v>
                </c:pt>
                <c:pt idx="6462">
                  <c:v>4.7105439921870929</c:v>
                </c:pt>
                <c:pt idx="6463">
                  <c:v>10.396466367826708</c:v>
                </c:pt>
                <c:pt idx="6464">
                  <c:v>-7.152346894056639</c:v>
                </c:pt>
                <c:pt idx="6465">
                  <c:v>-9.2408018738017343</c:v>
                </c:pt>
                <c:pt idx="6466">
                  <c:v>9.5546761253251855</c:v>
                </c:pt>
                <c:pt idx="6467">
                  <c:v>7.4335878489582914</c:v>
                </c:pt>
                <c:pt idx="6468">
                  <c:v>-11.512040024643577</c:v>
                </c:pt>
                <c:pt idx="6469">
                  <c:v>-5.0270199411246885</c:v>
                </c:pt>
                <c:pt idx="6470">
                  <c:v>12.644264090288432</c:v>
                </c:pt>
                <c:pt idx="6471">
                  <c:v>2.2136640764225701</c:v>
                </c:pt>
                <c:pt idx="6472">
                  <c:v>-12.969910735282271</c:v>
                </c:pt>
                <c:pt idx="6473">
                  <c:v>0.66559483417682452</c:v>
                </c:pt>
                <c:pt idx="6474">
                  <c:v>13.361016722190946</c:v>
                </c:pt>
                <c:pt idx="6475">
                  <c:v>-3.7075542616036654</c:v>
                </c:pt>
                <c:pt idx="6476">
                  <c:v>-12.928224584941059</c:v>
                </c:pt>
                <c:pt idx="6477">
                  <c:v>6.6496382241783394</c:v>
                </c:pt>
                <c:pt idx="6478">
                  <c:v>11.708855597035447</c:v>
                </c:pt>
                <c:pt idx="6479">
                  <c:v>-9.3151268746780218</c:v>
                </c:pt>
                <c:pt idx="6480">
                  <c:v>-9.6565014487153835</c:v>
                </c:pt>
                <c:pt idx="6481">
                  <c:v>11.409016082780683</c:v>
                </c:pt>
                <c:pt idx="6482">
                  <c:v>7.0938809204472886</c:v>
                </c:pt>
                <c:pt idx="6483">
                  <c:v>-12.793359221480296</c:v>
                </c:pt>
                <c:pt idx="6484">
                  <c:v>-4.1591459338499694</c:v>
                </c:pt>
                <c:pt idx="6485">
                  <c:v>13.49953084734315</c:v>
                </c:pt>
                <c:pt idx="6486">
                  <c:v>1.1711067462874898</c:v>
                </c:pt>
                <c:pt idx="6487">
                  <c:v>-13.982715837300075</c:v>
                </c:pt>
                <c:pt idx="6488">
                  <c:v>1.9075197955680332</c:v>
                </c:pt>
                <c:pt idx="6489">
                  <c:v>13.643924046430948</c:v>
                </c:pt>
                <c:pt idx="6490">
                  <c:v>-4.9183799274043585</c:v>
                </c:pt>
                <c:pt idx="6491">
                  <c:v>-12.479736558782054</c:v>
                </c:pt>
                <c:pt idx="6492">
                  <c:v>7.5413529321799713</c:v>
                </c:pt>
                <c:pt idx="6493">
                  <c:v>10.541734902416826</c:v>
                </c:pt>
                <c:pt idx="6494">
                  <c:v>-9.6239607252059809</c:v>
                </c:pt>
                <c:pt idx="6495">
                  <c:v>-8.0801738883209513</c:v>
                </c:pt>
                <c:pt idx="6496">
                  <c:v>11.029297660912096</c:v>
                </c:pt>
                <c:pt idx="6497">
                  <c:v>5.4830007933385714</c:v>
                </c:pt>
                <c:pt idx="6498">
                  <c:v>-12.074095394050479</c:v>
                </c:pt>
                <c:pt idx="6499">
                  <c:v>-2.7806890196419012</c:v>
                </c:pt>
                <c:pt idx="6500">
                  <c:v>12.679068898504056</c:v>
                </c:pt>
                <c:pt idx="6501">
                  <c:v>-9.8886315317882889E-3</c:v>
                </c:pt>
                <c:pt idx="6502">
                  <c:v>-12.485501414917334</c:v>
                </c:pt>
                <c:pt idx="6503">
                  <c:v>2.7268793402504605</c:v>
                </c:pt>
                <c:pt idx="6504">
                  <c:v>11.559851033809538</c:v>
                </c:pt>
                <c:pt idx="6505">
                  <c:v>-5.1732740852853958</c:v>
                </c:pt>
                <c:pt idx="6506">
                  <c:v>-10.153873916591852</c:v>
                </c:pt>
                <c:pt idx="6507">
                  <c:v>7.2190332289934558</c:v>
                </c:pt>
                <c:pt idx="6508">
                  <c:v>8.2792320001957656</c:v>
                </c:pt>
                <c:pt idx="6509">
                  <c:v>-8.9142593551497047</c:v>
                </c:pt>
                <c:pt idx="6510">
                  <c:v>-6.2473903274946068</c:v>
                </c:pt>
                <c:pt idx="6511">
                  <c:v>10.182040461743799</c:v>
                </c:pt>
                <c:pt idx="6512">
                  <c:v>3.962109552376218</c:v>
                </c:pt>
                <c:pt idx="6513">
                  <c:v>-11.074114279863499</c:v>
                </c:pt>
                <c:pt idx="6514">
                  <c:v>-1.5350377993020261</c:v>
                </c:pt>
                <c:pt idx="6515">
                  <c:v>11.346701207599514</c:v>
                </c:pt>
                <c:pt idx="6516">
                  <c:v>-0.95578881737151056</c:v>
                </c:pt>
                <c:pt idx="6517">
                  <c:v>-10.673618877942991</c:v>
                </c:pt>
                <c:pt idx="6518">
                  <c:v>3.2602676463263984</c:v>
                </c:pt>
                <c:pt idx="6519">
                  <c:v>9.6919485255610294</c:v>
                </c:pt>
                <c:pt idx="6520">
                  <c:v>-5.2469654358013935</c:v>
                </c:pt>
                <c:pt idx="6521">
                  <c:v>-8.393817180886419</c:v>
                </c:pt>
                <c:pt idx="6522">
                  <c:v>7.1252212671919244</c:v>
                </c:pt>
                <c:pt idx="6523">
                  <c:v>6.7189794871283439</c:v>
                </c:pt>
                <c:pt idx="6524">
                  <c:v>-8.3818300589443027</c:v>
                </c:pt>
                <c:pt idx="6525">
                  <c:v>-4.7720679529571699</c:v>
                </c:pt>
                <c:pt idx="6526">
                  <c:v>9.2296294678492412</c:v>
                </c:pt>
                <c:pt idx="6527">
                  <c:v>2.6031866968854263</c:v>
                </c:pt>
                <c:pt idx="6528">
                  <c:v>-9.5580615274254352</c:v>
                </c:pt>
                <c:pt idx="6529">
                  <c:v>-0.46528103901256951</c:v>
                </c:pt>
                <c:pt idx="6530">
                  <c:v>9.1846061452393339</c:v>
                </c:pt>
                <c:pt idx="6531">
                  <c:v>-1.5504448419943895</c:v>
                </c:pt>
                <c:pt idx="6532">
                  <c:v>-8.6657449743640012</c:v>
                </c:pt>
                <c:pt idx="6533">
                  <c:v>3.4383693184334896</c:v>
                </c:pt>
                <c:pt idx="6534">
                  <c:v>7.9350405582606918</c:v>
                </c:pt>
                <c:pt idx="6535">
                  <c:v>-5.2457930235153709</c:v>
                </c:pt>
                <c:pt idx="6536">
                  <c:v>-6.8057670433468349</c:v>
                </c:pt>
                <c:pt idx="6537">
                  <c:v>6.68738226847461</c:v>
                </c:pt>
                <c:pt idx="6538">
                  <c:v>5.2063340462916523</c:v>
                </c:pt>
                <c:pt idx="6539">
                  <c:v>-7.4962815537115643</c:v>
                </c:pt>
                <c:pt idx="6540">
                  <c:v>-3.3187623841249181</c:v>
                </c:pt>
                <c:pt idx="6541">
                  <c:v>7.925401596789424</c:v>
                </c:pt>
                <c:pt idx="6542">
                  <c:v>1.4954509589298439</c:v>
                </c:pt>
                <c:pt idx="6543">
                  <c:v>-8.1099406692881235</c:v>
                </c:pt>
                <c:pt idx="6544">
                  <c:v>0.29620627996636528</c:v>
                </c:pt>
                <c:pt idx="6545">
                  <c:v>7.9485223962126001</c:v>
                </c:pt>
                <c:pt idx="6546">
                  <c:v>-2.0412551212472914</c:v>
                </c:pt>
                <c:pt idx="6547">
                  <c:v>-7.6897901263955735</c:v>
                </c:pt>
                <c:pt idx="6548">
                  <c:v>3.9016692264894743</c:v>
                </c:pt>
                <c:pt idx="6549">
                  <c:v>7.2722250089761911</c:v>
                </c:pt>
                <c:pt idx="6550">
                  <c:v>-5.7698773350986716</c:v>
                </c:pt>
                <c:pt idx="6551">
                  <c:v>-6.1110209520611889</c:v>
                </c:pt>
                <c:pt idx="6552">
                  <c:v>6.8590076319204654</c:v>
                </c:pt>
                <c:pt idx="6553">
                  <c:v>4.4687188093581609</c:v>
                </c:pt>
                <c:pt idx="6554">
                  <c:v>-8.0793737582836123</c:v>
                </c:pt>
                <c:pt idx="6555">
                  <c:v>-2.8640699535111649</c:v>
                </c:pt>
                <c:pt idx="6556">
                  <c:v>9.1503362483250665</c:v>
                </c:pt>
                <c:pt idx="6557">
                  <c:v>0.93159808516798637</c:v>
                </c:pt>
                <c:pt idx="6558">
                  <c:v>-9.3169425112399242</c:v>
                </c:pt>
                <c:pt idx="6559">
                  <c:v>1.1472738714916901</c:v>
                </c:pt>
                <c:pt idx="6560">
                  <c:v>9.57914495857767</c:v>
                </c:pt>
                <c:pt idx="6561">
                  <c:v>-3.4414250517018523</c:v>
                </c:pt>
                <c:pt idx="6562">
                  <c:v>-9.466029164437419</c:v>
                </c:pt>
                <c:pt idx="6563">
                  <c:v>5.6822164780814548</c:v>
                </c:pt>
                <c:pt idx="6564">
                  <c:v>8.2629611177300966</c:v>
                </c:pt>
                <c:pt idx="6565">
                  <c:v>-7.4581995108608821</c:v>
                </c:pt>
                <c:pt idx="6566">
                  <c:v>-6.6884623519033681</c:v>
                </c:pt>
                <c:pt idx="6567">
                  <c:v>9.1479978570115303</c:v>
                </c:pt>
                <c:pt idx="6568">
                  <c:v>4.8608275703601516</c:v>
                </c:pt>
                <c:pt idx="6569">
                  <c:v>-10.698003217034795</c:v>
                </c:pt>
                <c:pt idx="6570">
                  <c:v>-2.6808145318468726</c:v>
                </c:pt>
                <c:pt idx="6571">
                  <c:v>11.503039762807823</c:v>
                </c:pt>
                <c:pt idx="6572">
                  <c:v>0.1597017068233583</c:v>
                </c:pt>
                <c:pt idx="6573">
                  <c:v>-11.984202652806301</c:v>
                </c:pt>
                <c:pt idx="6574">
                  <c:v>2.5252919147618353</c:v>
                </c:pt>
                <c:pt idx="6575">
                  <c:v>11.845152898705319</c:v>
                </c:pt>
                <c:pt idx="6576">
                  <c:v>-5.1711762438708533</c:v>
                </c:pt>
                <c:pt idx="6577">
                  <c:v>-10.585120924007621</c:v>
                </c:pt>
                <c:pt idx="6578">
                  <c:v>7.4907676520761193</c:v>
                </c:pt>
                <c:pt idx="6579">
                  <c:v>9.096261973520658</c:v>
                </c:pt>
                <c:pt idx="6580">
                  <c:v>-9.6039934529060549</c:v>
                </c:pt>
                <c:pt idx="6581">
                  <c:v>-7.0487892531220666</c:v>
                </c:pt>
                <c:pt idx="6582">
                  <c:v>11.346654884098733</c:v>
                </c:pt>
                <c:pt idx="6583">
                  <c:v>4.6544768731879298</c:v>
                </c:pt>
                <c:pt idx="6584">
                  <c:v>-12.64939284445388</c:v>
                </c:pt>
                <c:pt idx="6585">
                  <c:v>-1.9922974912352844</c:v>
                </c:pt>
                <c:pt idx="6586">
                  <c:v>13.623229778995766</c:v>
                </c:pt>
                <c:pt idx="6587">
                  <c:v>-0.98342973271274214</c:v>
                </c:pt>
                <c:pt idx="6588">
                  <c:v>-13.450606090425001</c:v>
                </c:pt>
                <c:pt idx="6589">
                  <c:v>3.9263418857190753</c:v>
                </c:pt>
                <c:pt idx="6590">
                  <c:v>12.454452434856945</c:v>
                </c:pt>
                <c:pt idx="6591">
                  <c:v>-6.6598195580827637</c:v>
                </c:pt>
                <c:pt idx="6592">
                  <c:v>-11.09666788045652</c:v>
                </c:pt>
                <c:pt idx="6593">
                  <c:v>9.2716922924913678</c:v>
                </c:pt>
                <c:pt idx="6594">
                  <c:v>9.2243308927734162</c:v>
                </c:pt>
                <c:pt idx="6595">
                  <c:v>-11.348475342326759</c:v>
                </c:pt>
                <c:pt idx="6596">
                  <c:v>-6.8179396774493659</c:v>
                </c:pt>
                <c:pt idx="6597">
                  <c:v>13.303334695380842</c:v>
                </c:pt>
                <c:pt idx="6598">
                  <c:v>4.0918778272442031</c:v>
                </c:pt>
                <c:pt idx="6599">
                  <c:v>-14.422942429457098</c:v>
                </c:pt>
                <c:pt idx="6600">
                  <c:v>-0.93346346607943886</c:v>
                </c:pt>
                <c:pt idx="6601">
                  <c:v>14.702026317041025</c:v>
                </c:pt>
                <c:pt idx="6602">
                  <c:v>-2.3003006121772458</c:v>
                </c:pt>
                <c:pt idx="6603">
                  <c:v>-14.183978812139593</c:v>
                </c:pt>
                <c:pt idx="6604">
                  <c:v>5.4232803346245486</c:v>
                </c:pt>
                <c:pt idx="6605">
                  <c:v>12.895454926938701</c:v>
                </c:pt>
                <c:pt idx="6606">
                  <c:v>-8.2733284085064653</c:v>
                </c:pt>
                <c:pt idx="6607">
                  <c:v>-11.220742215534763</c:v>
                </c:pt>
                <c:pt idx="6608">
                  <c:v>10.874974640831516</c:v>
                </c:pt>
                <c:pt idx="6609">
                  <c:v>9.0440933362011471</c:v>
                </c:pt>
                <c:pt idx="6610">
                  <c:v>-13.340479398859447</c:v>
                </c:pt>
                <c:pt idx="6611">
                  <c:v>-6.3291756686395697</c:v>
                </c:pt>
                <c:pt idx="6612">
                  <c:v>14.657501155548387</c:v>
                </c:pt>
                <c:pt idx="6613">
                  <c:v>2.9924073040243515</c:v>
                </c:pt>
                <c:pt idx="6614">
                  <c:v>-14.808476270708274</c:v>
                </c:pt>
                <c:pt idx="6615">
                  <c:v>0.32347038173669351</c:v>
                </c:pt>
                <c:pt idx="6616">
                  <c:v>14.645066791050896</c:v>
                </c:pt>
                <c:pt idx="6617">
                  <c:v>-3.5802969265664943</c:v>
                </c:pt>
                <c:pt idx="6618">
                  <c:v>-13.952342082766316</c:v>
                </c:pt>
                <c:pt idx="6619">
                  <c:v>6.5998713087178107</c:v>
                </c:pt>
                <c:pt idx="6620">
                  <c:v>12.405172523257177</c:v>
                </c:pt>
                <c:pt idx="6621">
                  <c:v>-9.48208782099959</c:v>
                </c:pt>
                <c:pt idx="6622">
                  <c:v>-10.673753893238979</c:v>
                </c:pt>
                <c:pt idx="6623">
                  <c:v>12.067303600138466</c:v>
                </c:pt>
                <c:pt idx="6624">
                  <c:v>8.0317459345755076</c:v>
                </c:pt>
                <c:pt idx="6625">
                  <c:v>-13.526054966671939</c:v>
                </c:pt>
                <c:pt idx="6626">
                  <c:v>-4.8151277350571879</c:v>
                </c:pt>
                <c:pt idx="6627">
                  <c:v>14.000375995138853</c:v>
                </c:pt>
                <c:pt idx="6628">
                  <c:v>1.5898997435026658</c:v>
                </c:pt>
                <c:pt idx="6629">
                  <c:v>-13.866741170504017</c:v>
                </c:pt>
                <c:pt idx="6630">
                  <c:v>1.4705106993926509</c:v>
                </c:pt>
                <c:pt idx="6631">
                  <c:v>13.286005691820439</c:v>
                </c:pt>
                <c:pt idx="6632">
                  <c:v>-4.4207603787466008</c:v>
                </c:pt>
                <c:pt idx="6633">
                  <c:v>-12.572128610033204</c:v>
                </c:pt>
                <c:pt idx="6634">
                  <c:v>7.30968407693417</c:v>
                </c:pt>
                <c:pt idx="6635">
                  <c:v>11.142785634721905</c:v>
                </c:pt>
                <c:pt idx="6636">
                  <c:v>-9.7503059626889375</c:v>
                </c:pt>
                <c:pt idx="6637">
                  <c:v>-8.7520836223212317</c:v>
                </c:pt>
                <c:pt idx="6638">
                  <c:v>11.422169942592648</c:v>
                </c:pt>
                <c:pt idx="6639">
                  <c:v>6.2120749085067404</c:v>
                </c:pt>
                <c:pt idx="6640">
                  <c:v>-12.835981003479212</c:v>
                </c:pt>
                <c:pt idx="6641">
                  <c:v>-3.3617926042022099</c:v>
                </c:pt>
                <c:pt idx="6642">
                  <c:v>13.559334029409886</c:v>
                </c:pt>
                <c:pt idx="6643">
                  <c:v>0.38530173699007975</c:v>
                </c:pt>
                <c:pt idx="6644">
                  <c:v>-13.916651646944603</c:v>
                </c:pt>
                <c:pt idx="6645">
                  <c:v>2.7003799606378598</c:v>
                </c:pt>
                <c:pt idx="6646">
                  <c:v>13.544454897231077</c:v>
                </c:pt>
                <c:pt idx="6647">
                  <c:v>-5.7598470904617258</c:v>
                </c:pt>
                <c:pt idx="6648">
                  <c:v>-12.392059395638778</c:v>
                </c:pt>
                <c:pt idx="6649">
                  <c:v>8.3718174152336804</c:v>
                </c:pt>
                <c:pt idx="6650">
                  <c:v>10.225077997297971</c:v>
                </c:pt>
                <c:pt idx="6651">
                  <c:v>-10.38029772646569</c:v>
                </c:pt>
                <c:pt idx="6652">
                  <c:v>-7.751500434431934</c:v>
                </c:pt>
                <c:pt idx="6653">
                  <c:v>11.959370918830574</c:v>
                </c:pt>
                <c:pt idx="6654">
                  <c:v>5.1069034837678364</c:v>
                </c:pt>
                <c:pt idx="6655">
                  <c:v>-13.224011631189883</c:v>
                </c:pt>
                <c:pt idx="6656">
                  <c:v>-2.2620360690930554</c:v>
                </c:pt>
                <c:pt idx="6657">
                  <c:v>14.070811387087462</c:v>
                </c:pt>
                <c:pt idx="6658">
                  <c:v>-0.81418985559143198</c:v>
                </c:pt>
                <c:pt idx="6659">
                  <c:v>-13.87654167549571</c:v>
                </c:pt>
                <c:pt idx="6660">
                  <c:v>3.801370754043877</c:v>
                </c:pt>
                <c:pt idx="6661">
                  <c:v>12.440133679840848</c:v>
                </c:pt>
                <c:pt idx="6662">
                  <c:v>-6.2606748564826669</c:v>
                </c:pt>
                <c:pt idx="6663">
                  <c:v>-10.573370270587926</c:v>
                </c:pt>
                <c:pt idx="6664">
                  <c:v>8.4196870629408593</c:v>
                </c:pt>
                <c:pt idx="6665">
                  <c:v>8.4673286982879112</c:v>
                </c:pt>
                <c:pt idx="6666">
                  <c:v>-9.9905055942416361</c:v>
                </c:pt>
                <c:pt idx="6667">
                  <c:v>-6.0938877034034267</c:v>
                </c:pt>
                <c:pt idx="6668">
                  <c:v>11.188573296675337</c:v>
                </c:pt>
                <c:pt idx="6669">
                  <c:v>3.5764996308311447</c:v>
                </c:pt>
                <c:pt idx="6670">
                  <c:v>-12.059680238926392</c:v>
                </c:pt>
                <c:pt idx="6671">
                  <c:v>-0.96055018445357743</c:v>
                </c:pt>
                <c:pt idx="6672">
                  <c:v>12.146477257350634</c:v>
                </c:pt>
                <c:pt idx="6673">
                  <c:v>-1.6727944440466391</c:v>
                </c:pt>
                <c:pt idx="6674">
                  <c:v>-10.953191791978588</c:v>
                </c:pt>
                <c:pt idx="6675">
                  <c:v>3.9210514806275976</c:v>
                </c:pt>
                <c:pt idx="6676">
                  <c:v>9.8013470374703395</c:v>
                </c:pt>
                <c:pt idx="6677">
                  <c:v>-6.1875389149886013</c:v>
                </c:pt>
                <c:pt idx="6678">
                  <c:v>-8.6763482718652885</c:v>
                </c:pt>
                <c:pt idx="6679">
                  <c:v>8.1296452083452362</c:v>
                </c:pt>
                <c:pt idx="6680">
                  <c:v>6.8818231768596752</c:v>
                </c:pt>
                <c:pt idx="6681">
                  <c:v>-9.7492100112298523</c:v>
                </c:pt>
                <c:pt idx="6682">
                  <c:v>-4.8715041474202803</c:v>
                </c:pt>
                <c:pt idx="6683">
                  <c:v>11.145716196410163</c:v>
                </c:pt>
                <c:pt idx="6684">
                  <c:v>2.4890716673300473</c:v>
                </c:pt>
                <c:pt idx="6685">
                  <c:v>-11.644090432192616</c:v>
                </c:pt>
                <c:pt idx="6686">
                  <c:v>8.8702471673422864E-2</c:v>
                </c:pt>
                <c:pt idx="6687">
                  <c:v>11.283730938924394</c:v>
                </c:pt>
                <c:pt idx="6688">
                  <c:v>-2.5446496689295541</c:v>
                </c:pt>
                <c:pt idx="6689">
                  <c:v>-10.696379518821326</c:v>
                </c:pt>
                <c:pt idx="6690">
                  <c:v>4.9467243495290134</c:v>
                </c:pt>
                <c:pt idx="6691">
                  <c:v>9.634508604631673</c:v>
                </c:pt>
                <c:pt idx="6692">
                  <c:v>-7.1486894937004495</c:v>
                </c:pt>
                <c:pt idx="6693">
                  <c:v>-8.316940214319871</c:v>
                </c:pt>
                <c:pt idx="6694">
                  <c:v>9.1766542694547812</c:v>
                </c:pt>
                <c:pt idx="6695">
                  <c:v>6.3309297850964255</c:v>
                </c:pt>
                <c:pt idx="6696">
                  <c:v>-10.351567419783526</c:v>
                </c:pt>
                <c:pt idx="6697">
                  <c:v>-3.8762978223079498</c:v>
                </c:pt>
                <c:pt idx="6698">
                  <c:v>10.943996266101154</c:v>
                </c:pt>
                <c:pt idx="6699">
                  <c:v>1.4225037443617763</c:v>
                </c:pt>
                <c:pt idx="6700">
                  <c:v>-11.014810670971688</c:v>
                </c:pt>
                <c:pt idx="6701">
                  <c:v>1.0171686148864747</c:v>
                </c:pt>
                <c:pt idx="6702">
                  <c:v>10.750814767203725</c:v>
                </c:pt>
                <c:pt idx="6703">
                  <c:v>-3.3818866943121701</c:v>
                </c:pt>
                <c:pt idx="6704">
                  <c:v>-9.8938546804950995</c:v>
                </c:pt>
                <c:pt idx="6705">
                  <c:v>5.5128612245046131</c:v>
                </c:pt>
                <c:pt idx="6706">
                  <c:v>8.58589490548467</c:v>
                </c:pt>
                <c:pt idx="6707">
                  <c:v>-7.2651932015462224</c:v>
                </c:pt>
                <c:pt idx="6708">
                  <c:v>-6.7724646529936248</c:v>
                </c:pt>
                <c:pt idx="6709">
                  <c:v>8.4595531392173644</c:v>
                </c:pt>
                <c:pt idx="6710">
                  <c:v>4.5675010191407877</c:v>
                </c:pt>
                <c:pt idx="6711">
                  <c:v>-8.8495836969625561</c:v>
                </c:pt>
                <c:pt idx="6712">
                  <c:v>-2.4121592975247799</c:v>
                </c:pt>
                <c:pt idx="6713">
                  <c:v>8.9419227178108027</c:v>
                </c:pt>
                <c:pt idx="6714">
                  <c:v>0.37705096343604955</c:v>
                </c:pt>
                <c:pt idx="6715">
                  <c:v>-8.8331210778147522</c:v>
                </c:pt>
                <c:pt idx="6716">
                  <c:v>1.556090290014748</c:v>
                </c:pt>
                <c:pt idx="6717">
                  <c:v>8.4052036277974871</c:v>
                </c:pt>
                <c:pt idx="6718">
                  <c:v>-3.4110684072258639</c:v>
                </c:pt>
                <c:pt idx="6719">
                  <c:v>-7.5474061078305388</c:v>
                </c:pt>
                <c:pt idx="6720">
                  <c:v>4.9486566471463718</c:v>
                </c:pt>
                <c:pt idx="6721">
                  <c:v>6.213608089722289</c:v>
                </c:pt>
                <c:pt idx="6722">
                  <c:v>-6.0614887249630236</c:v>
                </c:pt>
                <c:pt idx="6723">
                  <c:v>-4.6922993803931279</c:v>
                </c:pt>
                <c:pt idx="6724">
                  <c:v>7.1231354181810724</c:v>
                </c:pt>
                <c:pt idx="6725">
                  <c:v>3.1502304818228959</c:v>
                </c:pt>
                <c:pt idx="6726">
                  <c:v>-7.6339323543101854</c:v>
                </c:pt>
                <c:pt idx="6727">
                  <c:v>-1.3739964247237344</c:v>
                </c:pt>
                <c:pt idx="6728">
                  <c:v>7.6531948339845108</c:v>
                </c:pt>
                <c:pt idx="6729">
                  <c:v>-0.33635607960179364</c:v>
                </c:pt>
                <c:pt idx="6730">
                  <c:v>-7.9055829292419189</c:v>
                </c:pt>
                <c:pt idx="6731">
                  <c:v>2.0859148876167017</c:v>
                </c:pt>
                <c:pt idx="6732">
                  <c:v>7.1747750892502395</c:v>
                </c:pt>
                <c:pt idx="6733">
                  <c:v>-3.4147741557106226</c:v>
                </c:pt>
                <c:pt idx="6734">
                  <c:v>-5.8456960490659533</c:v>
                </c:pt>
                <c:pt idx="6735">
                  <c:v>4.5836028770978663</c:v>
                </c:pt>
                <c:pt idx="6736">
                  <c:v>4.9786962368273882</c:v>
                </c:pt>
                <c:pt idx="6737">
                  <c:v>-5.8713922569491608</c:v>
                </c:pt>
                <c:pt idx="6738">
                  <c:v>-3.6502300987414298</c:v>
                </c:pt>
                <c:pt idx="6739">
                  <c:v>6.4007959459819226</c:v>
                </c:pt>
                <c:pt idx="6740">
                  <c:v>2.1800141407476143</c:v>
                </c:pt>
                <c:pt idx="6741">
                  <c:v>-7.2526863315363546</c:v>
                </c:pt>
                <c:pt idx="6742">
                  <c:v>-0.7414058005471249</c:v>
                </c:pt>
                <c:pt idx="6743">
                  <c:v>8.7444950559379144</c:v>
                </c:pt>
                <c:pt idx="6744">
                  <c:v>-1.1452066588937515</c:v>
                </c:pt>
                <c:pt idx="6745">
                  <c:v>-8.3981351891163456</c:v>
                </c:pt>
                <c:pt idx="6746">
                  <c:v>2.8818463160110137</c:v>
                </c:pt>
                <c:pt idx="6747">
                  <c:v>7.5601065175862789</c:v>
                </c:pt>
                <c:pt idx="6748">
                  <c:v>-4.6906426749361811</c:v>
                </c:pt>
                <c:pt idx="6749">
                  <c:v>-7.1108974881526654</c:v>
                </c:pt>
                <c:pt idx="6750">
                  <c:v>6.7280350469497119</c:v>
                </c:pt>
                <c:pt idx="6751">
                  <c:v>5.8251055108253347</c:v>
                </c:pt>
                <c:pt idx="6752">
                  <c:v>-7.8330706854775753</c:v>
                </c:pt>
                <c:pt idx="6753">
                  <c:v>-4.0152954449599116</c:v>
                </c:pt>
                <c:pt idx="6754">
                  <c:v>9.076410741930518</c:v>
                </c:pt>
                <c:pt idx="6755">
                  <c:v>2.3614628505226238</c:v>
                </c:pt>
                <c:pt idx="6756">
                  <c:v>-11.264084747157733</c:v>
                </c:pt>
                <c:pt idx="6757">
                  <c:v>-7.7520457594294989E-2</c:v>
                </c:pt>
                <c:pt idx="6758">
                  <c:v>11.23620619370946</c:v>
                </c:pt>
                <c:pt idx="6759">
                  <c:v>-2.3253518120978094</c:v>
                </c:pt>
                <c:pt idx="6760">
                  <c:v>-10.203564192750685</c:v>
                </c:pt>
                <c:pt idx="6761">
                  <c:v>4.6100216506604585</c:v>
                </c:pt>
                <c:pt idx="6762">
                  <c:v>9.670283020785515</c:v>
                </c:pt>
                <c:pt idx="6763">
                  <c:v>-7.0451674252376151</c:v>
                </c:pt>
                <c:pt idx="6764">
                  <c:v>-8.4404017219319663</c:v>
                </c:pt>
                <c:pt idx="6765">
                  <c:v>9.0561645273405631</c:v>
                </c:pt>
                <c:pt idx="6766">
                  <c:v>6.4973856942558514</c:v>
                </c:pt>
                <c:pt idx="6767">
                  <c:v>-10.714164951723342</c:v>
                </c:pt>
                <c:pt idx="6768">
                  <c:v>-4.4274778109809443</c:v>
                </c:pt>
                <c:pt idx="6769">
                  <c:v>12.275290279103915</c:v>
                </c:pt>
                <c:pt idx="6770">
                  <c:v>1.7979965242541689</c:v>
                </c:pt>
                <c:pt idx="6771">
                  <c:v>-12.636104965061099</c:v>
                </c:pt>
                <c:pt idx="6772">
                  <c:v>0.97708166800933482</c:v>
                </c:pt>
                <c:pt idx="6773">
                  <c:v>11.987654677514522</c:v>
                </c:pt>
                <c:pt idx="6774">
                  <c:v>-3.5965437324900118</c:v>
                </c:pt>
                <c:pt idx="6775">
                  <c:v>-11.175003095431574</c:v>
                </c:pt>
                <c:pt idx="6776">
                  <c:v>6.1014303907673986</c:v>
                </c:pt>
                <c:pt idx="6777">
                  <c:v>10.213506508388637</c:v>
                </c:pt>
                <c:pt idx="6778">
                  <c:v>-8.8435405253515373</c:v>
                </c:pt>
                <c:pt idx="6779">
                  <c:v>-8.8319075055246152</c:v>
                </c:pt>
                <c:pt idx="6780">
                  <c:v>11.274395319242053</c:v>
                </c:pt>
                <c:pt idx="6781">
                  <c:v>6.7500149452644846</c:v>
                </c:pt>
                <c:pt idx="6782">
                  <c:v>-13.238535616710937</c:v>
                </c:pt>
                <c:pt idx="6783">
                  <c:v>-3.8919588523877118</c:v>
                </c:pt>
                <c:pt idx="6784">
                  <c:v>13.822798435463847</c:v>
                </c:pt>
                <c:pt idx="6785">
                  <c:v>0.78741654287064344</c:v>
                </c:pt>
                <c:pt idx="6786">
                  <c:v>-13.986600461395028</c:v>
                </c:pt>
                <c:pt idx="6787">
                  <c:v>2.3198369855349852</c:v>
                </c:pt>
                <c:pt idx="6788">
                  <c:v>13.837621305255249</c:v>
                </c:pt>
                <c:pt idx="6789">
                  <c:v>-5.510484332608387</c:v>
                </c:pt>
                <c:pt idx="6790">
                  <c:v>-13.25963680260949</c:v>
                </c:pt>
                <c:pt idx="6791">
                  <c:v>8.7856496934330206</c:v>
                </c:pt>
                <c:pt idx="6792">
                  <c:v>11.903517784817229</c:v>
                </c:pt>
                <c:pt idx="6793">
                  <c:v>-11.945591871893891</c:v>
                </c:pt>
                <c:pt idx="6794">
                  <c:v>-9.7922511744662639</c:v>
                </c:pt>
                <c:pt idx="6795">
                  <c:v>14.289470721551846</c:v>
                </c:pt>
                <c:pt idx="6796">
                  <c:v>6.5458771674196417</c:v>
                </c:pt>
                <c:pt idx="6797">
                  <c:v>-15.459887686052888</c:v>
                </c:pt>
                <c:pt idx="6798">
                  <c:v>-3.0718868602926839</c:v>
                </c:pt>
                <c:pt idx="6799">
                  <c:v>16.033789986381137</c:v>
                </c:pt>
                <c:pt idx="6800">
                  <c:v>-0.4679970968948266</c:v>
                </c:pt>
                <c:pt idx="6801">
                  <c:v>-16.236719385023637</c:v>
                </c:pt>
                <c:pt idx="6802">
                  <c:v>4.1059391496735396</c:v>
                </c:pt>
                <c:pt idx="6803">
                  <c:v>15.917026639044519</c:v>
                </c:pt>
                <c:pt idx="6804">
                  <c:v>-7.9109381458506434</c:v>
                </c:pt>
                <c:pt idx="6805">
                  <c:v>-14.733005751336091</c:v>
                </c:pt>
                <c:pt idx="6806">
                  <c:v>11.176460680840702</c:v>
                </c:pt>
                <c:pt idx="6807">
                  <c:v>12.042986550483091</c:v>
                </c:pt>
                <c:pt idx="6808">
                  <c:v>-13.449357945936795</c:v>
                </c:pt>
                <c:pt idx="6809">
                  <c:v>-8.672092438170047</c:v>
                </c:pt>
                <c:pt idx="6810">
                  <c:v>14.87874757375786</c:v>
                </c:pt>
                <c:pt idx="6811">
                  <c:v>5.2671950626218749</c:v>
                </c:pt>
                <c:pt idx="6812">
                  <c:v>-15.998425339429403</c:v>
                </c:pt>
                <c:pt idx="6813">
                  <c:v>-1.7493103404507762</c:v>
                </c:pt>
                <c:pt idx="6814">
                  <c:v>16.630651849683844</c:v>
                </c:pt>
                <c:pt idx="6815">
                  <c:v>-1.9208775154824347</c:v>
                </c:pt>
                <c:pt idx="6816">
                  <c:v>-16.634985309856724</c:v>
                </c:pt>
                <c:pt idx="6817">
                  <c:v>5.6779094783414905</c:v>
                </c:pt>
                <c:pt idx="6818">
                  <c:v>15.593803138344173</c:v>
                </c:pt>
                <c:pt idx="6819">
                  <c:v>-9.0484745835464402</c:v>
                </c:pt>
                <c:pt idx="6820">
                  <c:v>-13.299684833658235</c:v>
                </c:pt>
                <c:pt idx="6821">
                  <c:v>11.601226790581894</c:v>
                </c:pt>
                <c:pt idx="6822">
                  <c:v>10.106291869684688</c:v>
                </c:pt>
                <c:pt idx="6823">
                  <c:v>-13.073561526532961</c:v>
                </c:pt>
                <c:pt idx="6824">
                  <c:v>-6.9405540951394036</c:v>
                </c:pt>
                <c:pt idx="6825">
                  <c:v>14.928231304437983</c:v>
                </c:pt>
                <c:pt idx="6826">
                  <c:v>3.8971826036672907</c:v>
                </c:pt>
                <c:pt idx="6827">
                  <c:v>-16.490305487883827</c:v>
                </c:pt>
                <c:pt idx="6828">
                  <c:v>-0.35821656041511502</c:v>
                </c:pt>
                <c:pt idx="6829">
                  <c:v>17.071707423763307</c:v>
                </c:pt>
                <c:pt idx="6830">
                  <c:v>-3.376397803662031</c:v>
                </c:pt>
                <c:pt idx="6831">
                  <c:v>-16.166830348829091</c:v>
                </c:pt>
                <c:pt idx="6832">
                  <c:v>6.9228502964603686</c:v>
                </c:pt>
                <c:pt idx="6833">
                  <c:v>14.470890702895788</c:v>
                </c:pt>
                <c:pt idx="6834">
                  <c:v>-9.9208114812114054</c:v>
                </c:pt>
                <c:pt idx="6835">
                  <c:v>-11.915864879806623</c:v>
                </c:pt>
                <c:pt idx="6836">
                  <c:v>12.236070468651267</c:v>
                </c:pt>
                <c:pt idx="6837">
                  <c:v>9.1364349173380894</c:v>
                </c:pt>
                <c:pt idx="6838">
                  <c:v>-14.521996573051753</c:v>
                </c:pt>
                <c:pt idx="6839">
                  <c:v>-6.1148166927790841</c:v>
                </c:pt>
                <c:pt idx="6840">
                  <c:v>16.279506442194958</c:v>
                </c:pt>
                <c:pt idx="6841">
                  <c:v>2.6540021145899519</c:v>
                </c:pt>
                <c:pt idx="6842">
                  <c:v>-16.784822124154395</c:v>
                </c:pt>
                <c:pt idx="6843">
                  <c:v>1.0551787412776508</c:v>
                </c:pt>
                <c:pt idx="6844">
                  <c:v>15.734115602718745</c:v>
                </c:pt>
                <c:pt idx="6845">
                  <c:v>-4.4022316588297263</c:v>
                </c:pt>
                <c:pt idx="6846">
                  <c:v>-14.307587939637605</c:v>
                </c:pt>
                <c:pt idx="6847">
                  <c:v>7.4717011911290898</c:v>
                </c:pt>
                <c:pt idx="6848">
                  <c:v>12.439154576569299</c:v>
                </c:pt>
                <c:pt idx="6849">
                  <c:v>-10.095545055477777</c:v>
                </c:pt>
                <c:pt idx="6850">
                  <c:v>-10.220080868796584</c:v>
                </c:pt>
                <c:pt idx="6851">
                  <c:v>12.402917824026456</c:v>
                </c:pt>
                <c:pt idx="6852">
                  <c:v>7.4728667901232617</c:v>
                </c:pt>
                <c:pt idx="6853">
                  <c:v>-14.004303235294715</c:v>
                </c:pt>
                <c:pt idx="6854">
                  <c:v>-4.3338468808367319</c:v>
                </c:pt>
                <c:pt idx="6855">
                  <c:v>14.382283771988931</c:v>
                </c:pt>
                <c:pt idx="6856">
                  <c:v>0.98659350067475571</c:v>
                </c:pt>
                <c:pt idx="6857">
                  <c:v>-13.203739800677827</c:v>
                </c:pt>
                <c:pt idx="6858">
                  <c:v>1.9223391781701866</c:v>
                </c:pt>
                <c:pt idx="6859">
                  <c:v>12.448618391783528</c:v>
                </c:pt>
                <c:pt idx="6860">
                  <c:v>-4.6501854812898005</c:v>
                </c:pt>
                <c:pt idx="6861">
                  <c:v>-11.223354169766832</c:v>
                </c:pt>
                <c:pt idx="6862">
                  <c:v>7.0422685767532283</c:v>
                </c:pt>
                <c:pt idx="6863">
                  <c:v>9.7025450918874139</c:v>
                </c:pt>
                <c:pt idx="6864">
                  <c:v>-9.2619753355055892</c:v>
                </c:pt>
                <c:pt idx="6865">
                  <c:v>-7.6970778042686714</c:v>
                </c:pt>
                <c:pt idx="6866">
                  <c:v>10.7924426079831</c:v>
                </c:pt>
                <c:pt idx="6867">
                  <c:v>5.0304374131010361</c:v>
                </c:pt>
                <c:pt idx="6868">
                  <c:v>-11.055420931349158</c:v>
                </c:pt>
                <c:pt idx="6869">
                  <c:v>-2.287316210208032</c:v>
                </c:pt>
                <c:pt idx="6870">
                  <c:v>10.754717115236851</c:v>
                </c:pt>
                <c:pt idx="6871">
                  <c:v>-0.15484161323134238</c:v>
                </c:pt>
                <c:pt idx="6872">
                  <c:v>-10.702287770378208</c:v>
                </c:pt>
                <c:pt idx="6873">
                  <c:v>2.5558455700990907</c:v>
                </c:pt>
                <c:pt idx="6874">
                  <c:v>10.315931084391934</c:v>
                </c:pt>
                <c:pt idx="6875">
                  <c:v>-4.8393396698210394</c:v>
                </c:pt>
                <c:pt idx="6876">
                  <c:v>-9.4118053118326443</c:v>
                </c:pt>
                <c:pt idx="6877">
                  <c:v>6.9871737295768614</c:v>
                </c:pt>
                <c:pt idx="6878">
                  <c:v>7.7762741753699336</c:v>
                </c:pt>
                <c:pt idx="6879">
                  <c:v>-8.6446163224052022</c:v>
                </c:pt>
                <c:pt idx="6880">
                  <c:v>-5.8704413728572602</c:v>
                </c:pt>
                <c:pt idx="6881">
                  <c:v>9.6784857370753663</c:v>
                </c:pt>
                <c:pt idx="6882">
                  <c:v>3.5816548844868685</c:v>
                </c:pt>
                <c:pt idx="6883">
                  <c:v>-10.456998734799591</c:v>
                </c:pt>
                <c:pt idx="6884">
                  <c:v>-1.2951378752422897</c:v>
                </c:pt>
                <c:pt idx="6885">
                  <c:v>10.791263026479555</c:v>
                </c:pt>
                <c:pt idx="6886">
                  <c:v>-1.0748098096342416</c:v>
                </c:pt>
                <c:pt idx="6887">
                  <c:v>-10.316302991617576</c:v>
                </c:pt>
                <c:pt idx="6888">
                  <c:v>3.2674232501321527</c:v>
                </c:pt>
                <c:pt idx="6889">
                  <c:v>9.3297905042182219</c:v>
                </c:pt>
                <c:pt idx="6890">
                  <c:v>-5.2453086457765572</c:v>
                </c:pt>
                <c:pt idx="6891">
                  <c:v>-7.9637641269624053</c:v>
                </c:pt>
                <c:pt idx="6892">
                  <c:v>6.7499044118304958</c:v>
                </c:pt>
                <c:pt idx="6893">
                  <c:v>6.1347778571566005</c:v>
                </c:pt>
                <c:pt idx="6894">
                  <c:v>-7.8359102971790806</c:v>
                </c:pt>
                <c:pt idx="6895">
                  <c:v>-4.271032656332026</c:v>
                </c:pt>
                <c:pt idx="6896">
                  <c:v>8.6333165256961468</c:v>
                </c:pt>
                <c:pt idx="6897">
                  <c:v>2.3679900474494686</c:v>
                </c:pt>
                <c:pt idx="6898">
                  <c:v>-9.348210158888552</c:v>
                </c:pt>
                <c:pt idx="6899">
                  <c:v>-0.3319351915353167</c:v>
                </c:pt>
                <c:pt idx="6900">
                  <c:v>9.104178106004996</c:v>
                </c:pt>
                <c:pt idx="6901">
                  <c:v>-1.628039915803422</c:v>
                </c:pt>
                <c:pt idx="6902">
                  <c:v>-8.2021822143770624</c:v>
                </c:pt>
                <c:pt idx="6903">
                  <c:v>3.3410650259193102</c:v>
                </c:pt>
                <c:pt idx="6904">
                  <c:v>7.3274659143411345</c:v>
                </c:pt>
                <c:pt idx="6905">
                  <c:v>-4.837102142205925</c:v>
                </c:pt>
                <c:pt idx="6906">
                  <c:v>-5.843640401615934</c:v>
                </c:pt>
                <c:pt idx="6907">
                  <c:v>5.7536916592767522</c:v>
                </c:pt>
                <c:pt idx="6908">
                  <c:v>4.3529527781500441</c:v>
                </c:pt>
                <c:pt idx="6909">
                  <c:v>-6.6192306543796304</c:v>
                </c:pt>
                <c:pt idx="6910">
                  <c:v>-2.9469933409872859</c:v>
                </c:pt>
                <c:pt idx="6911">
                  <c:v>7.4971211731540803</c:v>
                </c:pt>
                <c:pt idx="6912">
                  <c:v>1.2926647034535652</c:v>
                </c:pt>
                <c:pt idx="6913">
                  <c:v>-7.4716480205854854</c:v>
                </c:pt>
                <c:pt idx="6914">
                  <c:v>0.3755621307044032</c:v>
                </c:pt>
                <c:pt idx="6915">
                  <c:v>7.3782293723161381</c:v>
                </c:pt>
                <c:pt idx="6916">
                  <c:v>-1.979933685022548</c:v>
                </c:pt>
                <c:pt idx="6917">
                  <c:v>-6.6906999689474214</c:v>
                </c:pt>
                <c:pt idx="6918">
                  <c:v>3.2972526323189588</c:v>
                </c:pt>
                <c:pt idx="6919">
                  <c:v>5.8266652758318891</c:v>
                </c:pt>
                <c:pt idx="6920">
                  <c:v>-4.7389567300684075</c:v>
                </c:pt>
                <c:pt idx="6921">
                  <c:v>-4.8573348266110212</c:v>
                </c:pt>
                <c:pt idx="6922">
                  <c:v>5.6491775026233446</c:v>
                </c:pt>
                <c:pt idx="6923">
                  <c:v>3.6084946148079178</c:v>
                </c:pt>
                <c:pt idx="6924">
                  <c:v>-6.6038143649238688</c:v>
                </c:pt>
                <c:pt idx="6925">
                  <c:v>-2.1154863053772539</c:v>
                </c:pt>
                <c:pt idx="6926">
                  <c:v>6.7080518440108383</c:v>
                </c:pt>
                <c:pt idx="6927">
                  <c:v>0.58193461122254264</c:v>
                </c:pt>
                <c:pt idx="6928">
                  <c:v>-7.0432894173855729</c:v>
                </c:pt>
                <c:pt idx="6929">
                  <c:v>1.0225080827195099</c:v>
                </c:pt>
                <c:pt idx="6930">
                  <c:v>7.986952475185948</c:v>
                </c:pt>
                <c:pt idx="6931">
                  <c:v>-3.0231793062156296</c:v>
                </c:pt>
                <c:pt idx="6932">
                  <c:v>-7.7838407813264654</c:v>
                </c:pt>
                <c:pt idx="6933">
                  <c:v>4.6881343805843025</c:v>
                </c:pt>
                <c:pt idx="6934">
                  <c:v>6.6563550130497715</c:v>
                </c:pt>
                <c:pt idx="6935">
                  <c:v>-6.4010079378845122</c:v>
                </c:pt>
                <c:pt idx="6936">
                  <c:v>-5.7580568941206964</c:v>
                </c:pt>
                <c:pt idx="6937">
                  <c:v>8.1944736081948584</c:v>
                </c:pt>
                <c:pt idx="6938">
                  <c:v>4.0844875636592199</c:v>
                </c:pt>
                <c:pt idx="6939">
                  <c:v>-8.609790559401441</c:v>
                </c:pt>
                <c:pt idx="6940">
                  <c:v>-1.890179018637262</c:v>
                </c:pt>
                <c:pt idx="6941">
                  <c:v>8.6543335897531151</c:v>
                </c:pt>
                <c:pt idx="6942">
                  <c:v>-1.5911346936259528E-3</c:v>
                </c:pt>
                <c:pt idx="6943">
                  <c:v>-9.9643116876381406</c:v>
                </c:pt>
                <c:pt idx="6944">
                  <c:v>2.3137791501769391</c:v>
                </c:pt>
                <c:pt idx="6945">
                  <c:v>10.102696245788737</c:v>
                </c:pt>
                <c:pt idx="6946">
                  <c:v>-4.4229416523697074</c:v>
                </c:pt>
                <c:pt idx="6947">
                  <c:v>-8.4432047718520131</c:v>
                </c:pt>
                <c:pt idx="6948">
                  <c:v>6.1002243831665552</c:v>
                </c:pt>
                <c:pt idx="6949">
                  <c:v>7.3746055228737468</c:v>
                </c:pt>
                <c:pt idx="6950">
                  <c:v>-8.2179402367502874</c:v>
                </c:pt>
                <c:pt idx="6951">
                  <c:v>-5.8293072859841724</c:v>
                </c:pt>
                <c:pt idx="6952">
                  <c:v>9.4481534679824506</c:v>
                </c:pt>
                <c:pt idx="6953">
                  <c:v>3.6504451759507148</c:v>
                </c:pt>
                <c:pt idx="6954">
                  <c:v>-10.345114356095209</c:v>
                </c:pt>
                <c:pt idx="6955">
                  <c:v>-1.5049148219902524</c:v>
                </c:pt>
                <c:pt idx="6956">
                  <c:v>11.629343263366362</c:v>
                </c:pt>
                <c:pt idx="6957">
                  <c:v>-1.0148129875060934</c:v>
                </c:pt>
                <c:pt idx="6958">
                  <c:v>-11.59145795399581</c:v>
                </c:pt>
                <c:pt idx="6959">
                  <c:v>3.4808720583954216</c:v>
                </c:pt>
                <c:pt idx="6960">
                  <c:v>10.385462052492697</c:v>
                </c:pt>
                <c:pt idx="6961">
                  <c:v>-5.743651606554427</c:v>
                </c:pt>
                <c:pt idx="6962">
                  <c:v>-9.2123867382464226</c:v>
                </c:pt>
                <c:pt idx="6963">
                  <c:v>7.832428469456679</c:v>
                </c:pt>
                <c:pt idx="6964">
                  <c:v>7.5926857206141669</c:v>
                </c:pt>
                <c:pt idx="6965">
                  <c:v>-9.7390083954041824</c:v>
                </c:pt>
                <c:pt idx="6966">
                  <c:v>-5.8331756476558523</c:v>
                </c:pt>
                <c:pt idx="6967">
                  <c:v>12.172508122797355</c:v>
                </c:pt>
                <c:pt idx="6968">
                  <c:v>3.6220585355700408</c:v>
                </c:pt>
                <c:pt idx="6969">
                  <c:v>-13.496536682484724</c:v>
                </c:pt>
                <c:pt idx="6970">
                  <c:v>-0.67650630261032851</c:v>
                </c:pt>
                <c:pt idx="6971">
                  <c:v>13.259465052344712</c:v>
                </c:pt>
                <c:pt idx="6972">
                  <c:v>-2.2050172374673771</c:v>
                </c:pt>
                <c:pt idx="6973">
                  <c:v>-12.45375848441093</c:v>
                </c:pt>
                <c:pt idx="6974">
                  <c:v>5.0430353881796774</c:v>
                </c:pt>
                <c:pt idx="6975">
                  <c:v>11.697548969020774</c:v>
                </c:pt>
                <c:pt idx="6976">
                  <c:v>-7.7067523492818859</c:v>
                </c:pt>
                <c:pt idx="6977">
                  <c:v>-10.208105827389639</c:v>
                </c:pt>
                <c:pt idx="6978">
                  <c:v>10.412375172196262</c:v>
                </c:pt>
                <c:pt idx="6979">
                  <c:v>8.5659981796495206</c:v>
                </c:pt>
                <c:pt idx="6980">
                  <c:v>-13.205377229483732</c:v>
                </c:pt>
                <c:pt idx="6981">
                  <c:v>-6.1860232442771448</c:v>
                </c:pt>
                <c:pt idx="6982">
                  <c:v>15.104359633832622</c:v>
                </c:pt>
                <c:pt idx="6983">
                  <c:v>2.8550262412076668</c:v>
                </c:pt>
                <c:pt idx="6984">
                  <c:v>-14.998274118714118</c:v>
                </c:pt>
                <c:pt idx="6985">
                  <c:v>0.52357607087035041</c:v>
                </c:pt>
                <c:pt idx="6986">
                  <c:v>14.462004397779163</c:v>
                </c:pt>
                <c:pt idx="6987">
                  <c:v>-3.7636289407922296</c:v>
                </c:pt>
                <c:pt idx="6988">
                  <c:v>-14.071497093025403</c:v>
                </c:pt>
                <c:pt idx="6989">
                  <c:v>7.0701151869998373</c:v>
                </c:pt>
                <c:pt idx="6990">
                  <c:v>13.111776329880623</c:v>
                </c:pt>
                <c:pt idx="6991">
                  <c:v>-10.294290840438725</c:v>
                </c:pt>
                <c:pt idx="6992">
                  <c:v>-11.126376452552785</c:v>
                </c:pt>
                <c:pt idx="6993">
                  <c:v>12.7727528423565</c:v>
                </c:pt>
                <c:pt idx="6994">
                  <c:v>8.1692762921152529</c:v>
                </c:pt>
                <c:pt idx="6995">
                  <c:v>-14.090226888818529</c:v>
                </c:pt>
                <c:pt idx="6996">
                  <c:v>-4.7567586458100779</c:v>
                </c:pt>
                <c:pt idx="6997">
                  <c:v>14.489037151285284</c:v>
                </c:pt>
                <c:pt idx="6998">
                  <c:v>1.4744751493547146</c:v>
                </c:pt>
                <c:pt idx="6999">
                  <c:v>-14.989893607024952</c:v>
                </c:pt>
                <c:pt idx="7000">
                  <c:v>1.8364218240851311</c:v>
                </c:pt>
                <c:pt idx="7001">
                  <c:v>15.151556514281117</c:v>
                </c:pt>
                <c:pt idx="7002">
                  <c:v>-5.4028374059083619</c:v>
                </c:pt>
                <c:pt idx="7003">
                  <c:v>-14.780079849141845</c:v>
                </c:pt>
                <c:pt idx="7004">
                  <c:v>8.7996266125801146</c:v>
                </c:pt>
                <c:pt idx="7005">
                  <c:v>12.92763632350918</c:v>
                </c:pt>
                <c:pt idx="7006">
                  <c:v>-11.645175389306774</c:v>
                </c:pt>
                <c:pt idx="7007">
                  <c:v>-10.143904884213812</c:v>
                </c:pt>
                <c:pt idx="7008">
                  <c:v>13.341103041750525</c:v>
                </c:pt>
                <c:pt idx="7009">
                  <c:v>6.8123135939913189</c:v>
                </c:pt>
                <c:pt idx="7010">
                  <c:v>-14.354520249701093</c:v>
                </c:pt>
                <c:pt idx="7011">
                  <c:v>-3.5631149654763226</c:v>
                </c:pt>
                <c:pt idx="7012">
                  <c:v>15.613722159478518</c:v>
                </c:pt>
                <c:pt idx="7013">
                  <c:v>0.2332322907728504</c:v>
                </c:pt>
                <c:pt idx="7014">
                  <c:v>-17.045305074808365</c:v>
                </c:pt>
                <c:pt idx="7015">
                  <c:v>3.5720619628057881</c:v>
                </c:pt>
                <c:pt idx="7016">
                  <c:v>16.495627149948319</c:v>
                </c:pt>
                <c:pt idx="7017">
                  <c:v>-7.117551115357446</c:v>
                </c:pt>
                <c:pt idx="7018">
                  <c:v>-14.504949748401105</c:v>
                </c:pt>
                <c:pt idx="7019">
                  <c:v>10.087927746289699</c:v>
                </c:pt>
                <c:pt idx="7020">
                  <c:v>12.102151754872915</c:v>
                </c:pt>
                <c:pt idx="7021">
                  <c:v>-12.651608588424422</c:v>
                </c:pt>
                <c:pt idx="7022">
                  <c:v>-9.0532996998376767</c:v>
                </c:pt>
                <c:pt idx="7023">
                  <c:v>14.173562522639878</c:v>
                </c:pt>
                <c:pt idx="7024">
                  <c:v>5.8038726569224677</c:v>
                </c:pt>
                <c:pt idx="7025">
                  <c:v>-15.724562263378717</c:v>
                </c:pt>
                <c:pt idx="7026">
                  <c:v>-2.4698282988621418</c:v>
                </c:pt>
                <c:pt idx="7027">
                  <c:v>16.969343587626849</c:v>
                </c:pt>
                <c:pt idx="7028">
                  <c:v>-1.2201908586419454</c:v>
                </c:pt>
                <c:pt idx="7029">
                  <c:v>-16.339570284225829</c:v>
                </c:pt>
                <c:pt idx="7030">
                  <c:v>4.5673712277075849</c:v>
                </c:pt>
                <c:pt idx="7031">
                  <c:v>14.115702777406778</c:v>
                </c:pt>
                <c:pt idx="7032">
                  <c:v>-7.3268874165433315</c:v>
                </c:pt>
                <c:pt idx="7033">
                  <c:v>-11.833952009676345</c:v>
                </c:pt>
                <c:pt idx="7034">
                  <c:v>9.6476213578535361</c:v>
                </c:pt>
                <c:pt idx="7035">
                  <c:v>9.5621229731697106</c:v>
                </c:pt>
                <c:pt idx="7036">
                  <c:v>-11.876315839080046</c:v>
                </c:pt>
                <c:pt idx="7037">
                  <c:v>-7.1712531946748417</c:v>
                </c:pt>
                <c:pt idx="7038">
                  <c:v>13.784939294122674</c:v>
                </c:pt>
                <c:pt idx="7039">
                  <c:v>4.1930369576497437</c:v>
                </c:pt>
                <c:pt idx="7040">
                  <c:v>-14.470987468319974</c:v>
                </c:pt>
                <c:pt idx="7041">
                  <c:v>-0.913360232887098</c:v>
                </c:pt>
                <c:pt idx="7042">
                  <c:v>13.780278044423452</c:v>
                </c:pt>
                <c:pt idx="7043">
                  <c:v>-2.0903817127955304</c:v>
                </c:pt>
                <c:pt idx="7044">
                  <c:v>-12.569782037662872</c:v>
                </c:pt>
                <c:pt idx="7045">
                  <c:v>4.676441644387122</c:v>
                </c:pt>
                <c:pt idx="7046">
                  <c:v>10.892806976390006</c:v>
                </c:pt>
                <c:pt idx="7047">
                  <c:v>-6.8357658161873189</c:v>
                </c:pt>
                <c:pt idx="7048">
                  <c:v>-9.1969948523608203</c:v>
                </c:pt>
                <c:pt idx="7049">
                  <c:v>8.9289250160585993</c:v>
                </c:pt>
                <c:pt idx="7050">
                  <c:v>7.4438079867548685</c:v>
                </c:pt>
                <c:pt idx="7051">
                  <c:v>-10.78189565977191</c:v>
                </c:pt>
                <c:pt idx="7052">
                  <c:v>-5.0024753942497417</c:v>
                </c:pt>
                <c:pt idx="7053">
                  <c:v>11.46805547569843</c:v>
                </c:pt>
                <c:pt idx="7054">
                  <c:v>2.3357284506233773</c:v>
                </c:pt>
                <c:pt idx="7055">
                  <c:v>-11.355216946714823</c:v>
                </c:pt>
                <c:pt idx="7056">
                  <c:v>0.23849197665833419</c:v>
                </c:pt>
                <c:pt idx="7057">
                  <c:v>10.941482284205044</c:v>
                </c:pt>
                <c:pt idx="7058">
                  <c:v>-2.6166952917649211</c:v>
                </c:pt>
                <c:pt idx="7059">
                  <c:v>-10.172167469028063</c:v>
                </c:pt>
                <c:pt idx="7060">
                  <c:v>4.6906273805061458</c:v>
                </c:pt>
                <c:pt idx="7061">
                  <c:v>8.3201728730711295</c:v>
                </c:pt>
                <c:pt idx="7062">
                  <c:v>-6.1090644867539581</c:v>
                </c:pt>
                <c:pt idx="7063">
                  <c:v>-6.8597462429601812</c:v>
                </c:pt>
                <c:pt idx="7064">
                  <c:v>7.7297944938083036</c:v>
                </c:pt>
                <c:pt idx="7065">
                  <c:v>5.1604968098013355</c:v>
                </c:pt>
                <c:pt idx="7066">
                  <c:v>-8.7658386678616864</c:v>
                </c:pt>
                <c:pt idx="7067">
                  <c:v>-3.1676331091227574</c:v>
                </c:pt>
                <c:pt idx="7068">
                  <c:v>9.3329577174216851</c:v>
                </c:pt>
                <c:pt idx="7069">
                  <c:v>1.0838515832737139</c:v>
                </c:pt>
                <c:pt idx="7070">
                  <c:v>-9.6122851444967026</c:v>
                </c:pt>
                <c:pt idx="7071">
                  <c:v>1.0421452720872408</c:v>
                </c:pt>
                <c:pt idx="7072">
                  <c:v>9.6030086987801031</c:v>
                </c:pt>
                <c:pt idx="7073">
                  <c:v>-3.1780237374480129</c:v>
                </c:pt>
                <c:pt idx="7074">
                  <c:v>-8.9482862866712498</c:v>
                </c:pt>
                <c:pt idx="7075">
                  <c:v>5.0440963832210342</c:v>
                </c:pt>
                <c:pt idx="7076">
                  <c:v>7.4889492634842423</c:v>
                </c:pt>
                <c:pt idx="7077">
                  <c:v>-6.6375688441189498</c:v>
                </c:pt>
                <c:pt idx="7078">
                  <c:v>-6.1351560216589505</c:v>
                </c:pt>
                <c:pt idx="7079">
                  <c:v>7.9988931674617971</c:v>
                </c:pt>
                <c:pt idx="7080">
                  <c:v>4.3177345994033223</c:v>
                </c:pt>
                <c:pt idx="7081">
                  <c:v>-8.820125021422994</c:v>
                </c:pt>
                <c:pt idx="7082">
                  <c:v>-2.2571254621835743</c:v>
                </c:pt>
                <c:pt idx="7083">
                  <c:v>8.9279425398411529</c:v>
                </c:pt>
                <c:pt idx="7084">
                  <c:v>0.25883631403817037</c:v>
                </c:pt>
                <c:pt idx="7085">
                  <c:v>-9.0320450514940553</c:v>
                </c:pt>
                <c:pt idx="7086">
                  <c:v>1.7194548852521963</c:v>
                </c:pt>
                <c:pt idx="7087">
                  <c:v>8.4781539860541155</c:v>
                </c:pt>
                <c:pt idx="7088">
                  <c:v>-3.4377013769730258</c:v>
                </c:pt>
                <c:pt idx="7089">
                  <c:v>-7.2299804184345806</c:v>
                </c:pt>
                <c:pt idx="7090">
                  <c:v>4.9616495609561921</c:v>
                </c:pt>
                <c:pt idx="7091">
                  <c:v>6.1553889223056242</c:v>
                </c:pt>
                <c:pt idx="7092">
                  <c:v>-6.2364644432889733</c:v>
                </c:pt>
                <c:pt idx="7093">
                  <c:v>-4.6231497747304262</c:v>
                </c:pt>
                <c:pt idx="7094">
                  <c:v>6.9861306915152008</c:v>
                </c:pt>
                <c:pt idx="7095">
                  <c:v>2.9197795730082521</c:v>
                </c:pt>
                <c:pt idx="7096">
                  <c:v>-7.2577094708706023</c:v>
                </c:pt>
                <c:pt idx="7097">
                  <c:v>-1.1978762996197634</c:v>
                </c:pt>
                <c:pt idx="7098">
                  <c:v>7.4468408905796917</c:v>
                </c:pt>
                <c:pt idx="7099">
                  <c:v>-0.43372702821262893</c:v>
                </c:pt>
                <c:pt idx="7100">
                  <c:v>-7.5756750467407281</c:v>
                </c:pt>
                <c:pt idx="7101">
                  <c:v>2.1253401756615093</c:v>
                </c:pt>
                <c:pt idx="7102">
                  <c:v>7.09327701665182</c:v>
                </c:pt>
                <c:pt idx="7103">
                  <c:v>-3.6627081369797985</c:v>
                </c:pt>
                <c:pt idx="7104">
                  <c:v>-6.2378074107179904</c:v>
                </c:pt>
                <c:pt idx="7105">
                  <c:v>4.4664178317030547</c:v>
                </c:pt>
                <c:pt idx="7106">
                  <c:v>3.9985422606983527</c:v>
                </c:pt>
                <c:pt idx="7107">
                  <c:v>-4.9461690318780063</c:v>
                </c:pt>
                <c:pt idx="7108">
                  <c:v>-3.1795320116090147</c:v>
                </c:pt>
                <c:pt idx="7109">
                  <c:v>5.5314700350664632</c:v>
                </c:pt>
                <c:pt idx="7110">
                  <c:v>1.6984282614491679</c:v>
                </c:pt>
                <c:pt idx="7111">
                  <c:v>-5.7934967753486228</c:v>
                </c:pt>
                <c:pt idx="7112">
                  <c:v>-0.50416302873817698</c:v>
                </c:pt>
                <c:pt idx="7113">
                  <c:v>7.4899814583628954</c:v>
                </c:pt>
                <c:pt idx="7114">
                  <c:v>-1.2121071280583922</c:v>
                </c:pt>
                <c:pt idx="7115">
                  <c:v>-8.652582590278076</c:v>
                </c:pt>
                <c:pt idx="7116">
                  <c:v>3.0832236423742754</c:v>
                </c:pt>
                <c:pt idx="7117">
                  <c:v>7.4522770549974622</c:v>
                </c:pt>
                <c:pt idx="7118">
                  <c:v>-4.7070130779703101</c:v>
                </c:pt>
                <c:pt idx="7119">
                  <c:v>-6.8022518635090741</c:v>
                </c:pt>
                <c:pt idx="7120">
                  <c:v>6.5504054142988046</c:v>
                </c:pt>
                <c:pt idx="7121">
                  <c:v>5.7412477941031304</c:v>
                </c:pt>
                <c:pt idx="7122">
                  <c:v>-8.0559224243361172</c:v>
                </c:pt>
                <c:pt idx="7123">
                  <c:v>-3.7591609008393356</c:v>
                </c:pt>
                <c:pt idx="7124">
                  <c:v>8.3947326357922858</c:v>
                </c:pt>
                <c:pt idx="7125">
                  <c:v>2.0462542977125087</c:v>
                </c:pt>
                <c:pt idx="7126">
                  <c:v>-10.851708232374389</c:v>
                </c:pt>
                <c:pt idx="7127">
                  <c:v>8.5742000878857472E-2</c:v>
                </c:pt>
                <c:pt idx="7128">
                  <c:v>12.748386244547358</c:v>
                </c:pt>
                <c:pt idx="7129">
                  <c:v>-2.8528462681544129</c:v>
                </c:pt>
                <c:pt idx="7130">
                  <c:v>-11.331718434445902</c:v>
                </c:pt>
                <c:pt idx="7131">
                  <c:v>5.0449341023087806</c:v>
                </c:pt>
                <c:pt idx="7132">
                  <c:v>10.023647896210839</c:v>
                </c:pt>
                <c:pt idx="7133">
                  <c:v>-7.5947308811592764</c:v>
                </c:pt>
                <c:pt idx="7134">
                  <c:v>-8.7402532407516951</c:v>
                </c:pt>
                <c:pt idx="7135">
                  <c:v>9.3967827011709257</c:v>
                </c:pt>
                <c:pt idx="7136">
                  <c:v>6.4551888211699167</c:v>
                </c:pt>
                <c:pt idx="7137">
                  <c:v>-10.786615926774267</c:v>
                </c:pt>
                <c:pt idx="7138">
                  <c:v>-4.2278455805451101</c:v>
                </c:pt>
                <c:pt idx="7139">
                  <c:v>12.502959436490073</c:v>
                </c:pt>
                <c:pt idx="7140">
                  <c:v>1.7216946812840168</c:v>
                </c:pt>
                <c:pt idx="7141">
                  <c:v>-13.809654309215208</c:v>
                </c:pt>
                <c:pt idx="7142">
                  <c:v>1.2502667236102885</c:v>
                </c:pt>
                <c:pt idx="7143">
                  <c:v>12.72051270350496</c:v>
                </c:pt>
                <c:pt idx="7144">
                  <c:v>-3.9175589163461106</c:v>
                </c:pt>
                <c:pt idx="7145">
                  <c:v>-11.445775210533952</c:v>
                </c:pt>
                <c:pt idx="7146">
                  <c:v>6.3361186917438861</c:v>
                </c:pt>
                <c:pt idx="7147">
                  <c:v>9.9963884567815864</c:v>
                </c:pt>
                <c:pt idx="7148">
                  <c:v>-8.6895221167280887</c:v>
                </c:pt>
                <c:pt idx="7149">
                  <c:v>-8.5340214025214873</c:v>
                </c:pt>
                <c:pt idx="7150">
                  <c:v>11.506631529874445</c:v>
                </c:pt>
                <c:pt idx="7151">
                  <c:v>6.742424062972006</c:v>
                </c:pt>
                <c:pt idx="7152">
                  <c:v>-13.839378787000618</c:v>
                </c:pt>
                <c:pt idx="7153">
                  <c:v>-3.8744859225128909</c:v>
                </c:pt>
                <c:pt idx="7154">
                  <c:v>14.13248386731016</c:v>
                </c:pt>
                <c:pt idx="7155">
                  <c:v>0.59599478384696625</c:v>
                </c:pt>
                <c:pt idx="7156">
                  <c:v>-13.959707483515848</c:v>
                </c:pt>
                <c:pt idx="7157">
                  <c:v>2.4608513965610785</c:v>
                </c:pt>
                <c:pt idx="7158">
                  <c:v>13.111007958705148</c:v>
                </c:pt>
                <c:pt idx="7159">
                  <c:v>-5.3450066877496818</c:v>
                </c:pt>
                <c:pt idx="7160">
                  <c:v>-12.141016636968914</c:v>
                </c:pt>
                <c:pt idx="7161">
                  <c:v>8.1393311375722277</c:v>
                </c:pt>
                <c:pt idx="7162">
                  <c:v>10.854090239673841</c:v>
                </c:pt>
                <c:pt idx="7163">
                  <c:v>-11.563765575161737</c:v>
                </c:pt>
                <c:pt idx="7164">
                  <c:v>-9.4169436083946447</c:v>
                </c:pt>
                <c:pt idx="7165">
                  <c:v>14.295052133282208</c:v>
                </c:pt>
                <c:pt idx="7166">
                  <c:v>6.3394796519408363</c:v>
                </c:pt>
                <c:pt idx="7167">
                  <c:v>-15.35850995723573</c:v>
                </c:pt>
                <c:pt idx="7168">
                  <c:v>-2.7130623576013946</c:v>
                </c:pt>
                <c:pt idx="7169">
                  <c:v>14.544654563135502</c:v>
                </c:pt>
                <c:pt idx="7170">
                  <c:v>-0.6085725401432257</c:v>
                </c:pt>
                <c:pt idx="7171">
                  <c:v>-14.190070083876032</c:v>
                </c:pt>
                <c:pt idx="7172">
                  <c:v>3.8152692777985417</c:v>
                </c:pt>
                <c:pt idx="7173">
                  <c:v>14.070377721450006</c:v>
                </c:pt>
                <c:pt idx="7174">
                  <c:v>-7.2831658905368419</c:v>
                </c:pt>
                <c:pt idx="7175">
                  <c:v>-13.401306255005121</c:v>
                </c:pt>
                <c:pt idx="7176">
                  <c:v>10.699107267770009</c:v>
                </c:pt>
                <c:pt idx="7177">
                  <c:v>11.237675500919762</c:v>
                </c:pt>
                <c:pt idx="7178">
                  <c:v>-12.819871823481748</c:v>
                </c:pt>
                <c:pt idx="7179">
                  <c:v>-7.990104548816265</c:v>
                </c:pt>
                <c:pt idx="7180">
                  <c:v>13.817571118333213</c:v>
                </c:pt>
                <c:pt idx="7181">
                  <c:v>4.4647471182742011</c:v>
                </c:pt>
                <c:pt idx="7182">
                  <c:v>-13.778509940931496</c:v>
                </c:pt>
                <c:pt idx="7183">
                  <c:v>-1.3119583286980587</c:v>
                </c:pt>
                <c:pt idx="7184">
                  <c:v>14.689404606694561</c:v>
                </c:pt>
                <c:pt idx="7185">
                  <c:v>-1.9770481261482713</c:v>
                </c:pt>
                <c:pt idx="7186">
                  <c:v>-15.66902433086214</c:v>
                </c:pt>
                <c:pt idx="7187">
                  <c:v>5.574547671909027</c:v>
                </c:pt>
                <c:pt idx="7188">
                  <c:v>14.541092321467579</c:v>
                </c:pt>
                <c:pt idx="7189">
                  <c:v>-8.6879623584803394</c:v>
                </c:pt>
                <c:pt idx="7190">
                  <c:v>-12.358247387099208</c:v>
                </c:pt>
                <c:pt idx="7191">
                  <c:v>11.022603378816969</c:v>
                </c:pt>
                <c:pt idx="7192">
                  <c:v>9.2278222743615927</c:v>
                </c:pt>
                <c:pt idx="7193">
                  <c:v>-11.952095812344735</c:v>
                </c:pt>
                <c:pt idx="7194">
                  <c:v>-5.9271271555360778</c:v>
                </c:pt>
                <c:pt idx="7195">
                  <c:v>12.914417996471162</c:v>
                </c:pt>
                <c:pt idx="7196">
                  <c:v>3.1934318952552871</c:v>
                </c:pt>
                <c:pt idx="7197">
                  <c:v>-14.740627240029895</c:v>
                </c:pt>
                <c:pt idx="7198">
                  <c:v>-0.11205665281064747</c:v>
                </c:pt>
                <c:pt idx="7199">
                  <c:v>15.139114212779416</c:v>
                </c:pt>
                <c:pt idx="7200">
                  <c:v>-3.1316142201442303</c:v>
                </c:pt>
                <c:pt idx="7201">
                  <c:v>-13.397526672410123</c:v>
                </c:pt>
                <c:pt idx="7202">
                  <c:v>5.5402244507342937</c:v>
                </c:pt>
                <c:pt idx="7203">
                  <c:v>10.463111952056668</c:v>
                </c:pt>
                <c:pt idx="7204">
                  <c:v>-7.120854112525139</c:v>
                </c:pt>
                <c:pt idx="7205">
                  <c:v>-8.3764769498897049</c:v>
                </c:pt>
                <c:pt idx="7206">
                  <c:v>9.1845024139149949</c:v>
                </c:pt>
                <c:pt idx="7207">
                  <c:v>6.7281189960476775</c:v>
                </c:pt>
                <c:pt idx="7208">
                  <c:v>-10.941361583471384</c:v>
                </c:pt>
                <c:pt idx="7209">
                  <c:v>-4.5652149520701997</c:v>
                </c:pt>
                <c:pt idx="7210">
                  <c:v>13.049517686960705</c:v>
                </c:pt>
                <c:pt idx="7211">
                  <c:v>1.9223742503793226</c:v>
                </c:pt>
                <c:pt idx="7212">
                  <c:v>-13.308726713419393</c:v>
                </c:pt>
                <c:pt idx="7213">
                  <c:v>1.0232095006837334</c:v>
                </c:pt>
                <c:pt idx="7214">
                  <c:v>12.433002069427456</c:v>
                </c:pt>
                <c:pt idx="7215">
                  <c:v>-3.6291908790726426</c:v>
                </c:pt>
                <c:pt idx="7216">
                  <c:v>-11.345929352380436</c:v>
                </c:pt>
                <c:pt idx="7217">
                  <c:v>6.1915147245968027</c:v>
                </c:pt>
                <c:pt idx="7218">
                  <c:v>10.082690064766812</c:v>
                </c:pt>
                <c:pt idx="7219">
                  <c:v>-8.4904698682631352</c:v>
                </c:pt>
                <c:pt idx="7220">
                  <c:v>-8.4910379320128282</c:v>
                </c:pt>
                <c:pt idx="7221">
                  <c:v>10.92875868981834</c:v>
                </c:pt>
                <c:pt idx="7222">
                  <c:v>6.4915339602355502</c:v>
                </c:pt>
                <c:pt idx="7223">
                  <c:v>-12.451477342859491</c:v>
                </c:pt>
                <c:pt idx="7224">
                  <c:v>-3.6385117977683588</c:v>
                </c:pt>
                <c:pt idx="7225">
                  <c:v>12.84616687383188</c:v>
                </c:pt>
                <c:pt idx="7226">
                  <c:v>0.72762508427035633</c:v>
                </c:pt>
                <c:pt idx="7227">
                  <c:v>-12.535865736106675</c:v>
                </c:pt>
                <c:pt idx="7228">
                  <c:v>2.0341282057132837</c:v>
                </c:pt>
                <c:pt idx="7229">
                  <c:v>11.837236995187888</c:v>
                </c:pt>
                <c:pt idx="7230">
                  <c:v>-4.5290857684770138</c:v>
                </c:pt>
                <c:pt idx="7231">
                  <c:v>-10.641207047439911</c:v>
                </c:pt>
                <c:pt idx="7232">
                  <c:v>7.0633517706330755</c:v>
                </c:pt>
                <c:pt idx="7233">
                  <c:v>9.7775294804441089</c:v>
                </c:pt>
                <c:pt idx="7234">
                  <c:v>-9.8833979151767117</c:v>
                </c:pt>
                <c:pt idx="7235">
                  <c:v>-8.1322971462130873</c:v>
                </c:pt>
                <c:pt idx="7236">
                  <c:v>12.08321543809541</c:v>
                </c:pt>
                <c:pt idx="7237">
                  <c:v>5.7194420851382208</c:v>
                </c:pt>
                <c:pt idx="7238">
                  <c:v>-13.712802712798991</c:v>
                </c:pt>
                <c:pt idx="7239">
                  <c:v>-2.7282480723360805</c:v>
                </c:pt>
                <c:pt idx="7240">
                  <c:v>14.162490123522542</c:v>
                </c:pt>
                <c:pt idx="7241">
                  <c:v>-0.40494094142803327</c:v>
                </c:pt>
                <c:pt idx="7242">
                  <c:v>-14.106056161427279</c:v>
                </c:pt>
                <c:pt idx="7243">
                  <c:v>3.4523806601943128</c:v>
                </c:pt>
                <c:pt idx="7244">
                  <c:v>13.104287903146085</c:v>
                </c:pt>
                <c:pt idx="7245">
                  <c:v>-6.2723626857251347</c:v>
                </c:pt>
                <c:pt idx="7246">
                  <c:v>-11.050576638644083</c:v>
                </c:pt>
                <c:pt idx="7247">
                  <c:v>8.1232097572820052</c:v>
                </c:pt>
                <c:pt idx="7248">
                  <c:v>8.8795884612162599</c:v>
                </c:pt>
                <c:pt idx="7249">
                  <c:v>-10.051493485985938</c:v>
                </c:pt>
                <c:pt idx="7250">
                  <c:v>-6.5462386588237909</c:v>
                </c:pt>
                <c:pt idx="7251">
                  <c:v>11.22238639648196</c:v>
                </c:pt>
                <c:pt idx="7252">
                  <c:v>3.8765684362582835</c:v>
                </c:pt>
                <c:pt idx="7253">
                  <c:v>-11.283964320830071</c:v>
                </c:pt>
                <c:pt idx="7254">
                  <c:v>-1.2028469356646649</c:v>
                </c:pt>
                <c:pt idx="7255">
                  <c:v>11.097576385729099</c:v>
                </c:pt>
                <c:pt idx="7256">
                  <c:v>-1.2641689203859683</c:v>
                </c:pt>
                <c:pt idx="7257">
                  <c:v>-11.046476573096399</c:v>
                </c:pt>
                <c:pt idx="7258">
                  <c:v>3.7086084097324985</c:v>
                </c:pt>
                <c:pt idx="7259">
                  <c:v>9.9643735118972661</c:v>
                </c:pt>
                <c:pt idx="7260">
                  <c:v>-5.8460129993003882</c:v>
                </c:pt>
                <c:pt idx="7261">
                  <c:v>-9.0552337314333258</c:v>
                </c:pt>
                <c:pt idx="7262">
                  <c:v>8.258291818608928</c:v>
                </c:pt>
                <c:pt idx="7263">
                  <c:v>7.3786510130178442</c:v>
                </c:pt>
                <c:pt idx="7264">
                  <c:v>-9.6302788556721222</c:v>
                </c:pt>
                <c:pt idx="7265">
                  <c:v>-5.045973504156593</c:v>
                </c:pt>
                <c:pt idx="7266">
                  <c:v>10.436345945555551</c:v>
                </c:pt>
                <c:pt idx="7267">
                  <c:v>2.6264817095270616</c:v>
                </c:pt>
                <c:pt idx="7268">
                  <c:v>-10.283722982243559</c:v>
                </c:pt>
                <c:pt idx="7269">
                  <c:v>-0.20551078167369455</c:v>
                </c:pt>
                <c:pt idx="7270">
                  <c:v>9.1972695711292474</c:v>
                </c:pt>
                <c:pt idx="7271">
                  <c:v>-1.9001706343101981</c:v>
                </c:pt>
                <c:pt idx="7272">
                  <c:v>-9.1445760733059309</c:v>
                </c:pt>
                <c:pt idx="7273">
                  <c:v>3.7911419020616823</c:v>
                </c:pt>
                <c:pt idx="7274">
                  <c:v>8.0508821170059175</c:v>
                </c:pt>
                <c:pt idx="7275">
                  <c:v>-5.6692948964062513</c:v>
                </c:pt>
                <c:pt idx="7276">
                  <c:v>-6.7780253326522226</c:v>
                </c:pt>
                <c:pt idx="7277">
                  <c:v>6.5922793564380449</c:v>
                </c:pt>
                <c:pt idx="7278">
                  <c:v>4.5207640607605271</c:v>
                </c:pt>
                <c:pt idx="7279">
                  <c:v>-6.7916848577105142</c:v>
                </c:pt>
                <c:pt idx="7280">
                  <c:v>-2.7703157932475602</c:v>
                </c:pt>
                <c:pt idx="7281">
                  <c:v>6.8812883356239496</c:v>
                </c:pt>
                <c:pt idx="7282">
                  <c:v>1.0906862489273164</c:v>
                </c:pt>
                <c:pt idx="7283">
                  <c:v>-7.1863221568246454</c:v>
                </c:pt>
                <c:pt idx="7284">
                  <c:v>0.46133744698749724</c:v>
                </c:pt>
                <c:pt idx="7285">
                  <c:v>6.8213281005080377</c:v>
                </c:pt>
                <c:pt idx="7286">
                  <c:v>-1.8874195254169197</c:v>
                </c:pt>
                <c:pt idx="7287">
                  <c:v>-6.3543676300852603</c:v>
                </c:pt>
                <c:pt idx="7288">
                  <c:v>3.4700190607665666</c:v>
                </c:pt>
                <c:pt idx="7289">
                  <c:v>5.7775800979049921</c:v>
                </c:pt>
                <c:pt idx="7290">
                  <c:v>-4.4944378262587126</c:v>
                </c:pt>
                <c:pt idx="7291">
                  <c:v>-4.5187633545707779</c:v>
                </c:pt>
                <c:pt idx="7292">
                  <c:v>5.5728285720332895</c:v>
                </c:pt>
                <c:pt idx="7293">
                  <c:v>3.3782181657678345</c:v>
                </c:pt>
                <c:pt idx="7294">
                  <c:v>-6.7272709717191503</c:v>
                </c:pt>
                <c:pt idx="7295">
                  <c:v>-2.4344921440475149</c:v>
                </c:pt>
                <c:pt idx="7296">
                  <c:v>9.5286645279258373</c:v>
                </c:pt>
                <c:pt idx="7297">
                  <c:v>0.73895322567036048</c:v>
                </c:pt>
                <c:pt idx="7298">
                  <c:v>-10.434845615337625</c:v>
                </c:pt>
                <c:pt idx="7299">
                  <c:v>1.5727385537821259</c:v>
                </c:pt>
                <c:pt idx="7300">
                  <c:v>10.520233576440118</c:v>
                </c:pt>
                <c:pt idx="7301">
                  <c:v>-4.0656843502397377</c:v>
                </c:pt>
                <c:pt idx="7302">
                  <c:v>-10.459724857238436</c:v>
                </c:pt>
                <c:pt idx="7303">
                  <c:v>6.8559991839679109</c:v>
                </c:pt>
                <c:pt idx="7304">
                  <c:v>9.3214515300021805</c:v>
                </c:pt>
                <c:pt idx="7305">
                  <c:v>-8.559636838556429</c:v>
                </c:pt>
                <c:pt idx="7306">
                  <c:v>-7.1717903445252427</c:v>
                </c:pt>
                <c:pt idx="7307">
                  <c:v>10.921378708655229</c:v>
                </c:pt>
                <c:pt idx="7308">
                  <c:v>5.9035954668454931</c:v>
                </c:pt>
                <c:pt idx="7309">
                  <c:v>-14.947075709899575</c:v>
                </c:pt>
                <c:pt idx="7310">
                  <c:v>-3.3616732309221562</c:v>
                </c:pt>
                <c:pt idx="7311">
                  <c:v>15.961976555312077</c:v>
                </c:pt>
                <c:pt idx="7312">
                  <c:v>-0.21336474661996727</c:v>
                </c:pt>
                <c:pt idx="7313">
                  <c:v>-14.796628419293244</c:v>
                </c:pt>
                <c:pt idx="7314">
                  <c:v>3.5069736906294438</c:v>
                </c:pt>
                <c:pt idx="7315">
                  <c:v>14.57530079543811</c:v>
                </c:pt>
                <c:pt idx="7316">
                  <c:v>-6.8603015214331062</c:v>
                </c:pt>
                <c:pt idx="7317">
                  <c:v>-13.079855132003447</c:v>
                </c:pt>
                <c:pt idx="7318">
                  <c:v>9.7103138561753024</c:v>
                </c:pt>
                <c:pt idx="7319">
                  <c:v>11.003567626218329</c:v>
                </c:pt>
                <c:pt idx="7320">
                  <c:v>-12.420395902575363</c:v>
                </c:pt>
                <c:pt idx="7321">
                  <c:v>-8.8867585860649232</c:v>
                </c:pt>
                <c:pt idx="7322">
                  <c:v>15.621496576974222</c:v>
                </c:pt>
                <c:pt idx="7323">
                  <c:v>5.8686520761200018</c:v>
                </c:pt>
                <c:pt idx="7324">
                  <c:v>-16.81563027205614</c:v>
                </c:pt>
                <c:pt idx="7325">
                  <c:v>-2.0847086981785359</c:v>
                </c:pt>
                <c:pt idx="7326">
                  <c:v>17.00175118488589</c:v>
                </c:pt>
                <c:pt idx="7327">
                  <c:v>-1.6283709922755989</c:v>
                </c:pt>
                <c:pt idx="7328">
                  <c:v>-15.53992979072726</c:v>
                </c:pt>
                <c:pt idx="7329">
                  <c:v>4.9901033951639917</c:v>
                </c:pt>
                <c:pt idx="7330">
                  <c:v>14.63299531229684</c:v>
                </c:pt>
                <c:pt idx="7331">
                  <c:v>-8.4106866301935685</c:v>
                </c:pt>
                <c:pt idx="7332">
                  <c:v>-13.23182464685962</c:v>
                </c:pt>
                <c:pt idx="7333">
                  <c:v>11.830231697110444</c:v>
                </c:pt>
                <c:pt idx="7334">
                  <c:v>11.309033269755355</c:v>
                </c:pt>
                <c:pt idx="7335">
                  <c:v>-14.754767438627278</c:v>
                </c:pt>
                <c:pt idx="7336">
                  <c:v>-8.0351809202953017</c:v>
                </c:pt>
                <c:pt idx="7337">
                  <c:v>15.710367750304096</c:v>
                </c:pt>
                <c:pt idx="7338">
                  <c:v>4.1222650051036851</c:v>
                </c:pt>
                <c:pt idx="7339">
                  <c:v>-15.927513694192962</c:v>
                </c:pt>
                <c:pt idx="7340">
                  <c:v>-0.58393640334297248</c:v>
                </c:pt>
                <c:pt idx="7341">
                  <c:v>16.289545408060309</c:v>
                </c:pt>
                <c:pt idx="7342">
                  <c:v>-3.0479375427490099</c:v>
                </c:pt>
                <c:pt idx="7343">
                  <c:v>-16.227627202070828</c:v>
                </c:pt>
                <c:pt idx="7344">
                  <c:v>6.8095222455520341</c:v>
                </c:pt>
                <c:pt idx="7345">
                  <c:v>15.239495649514524</c:v>
                </c:pt>
                <c:pt idx="7346">
                  <c:v>-10.505668152287972</c:v>
                </c:pt>
                <c:pt idx="7347">
                  <c:v>-13.559609999434288</c:v>
                </c:pt>
                <c:pt idx="7348">
                  <c:v>13.761638369313893</c:v>
                </c:pt>
                <c:pt idx="7349">
                  <c:v>10.335887592377107</c:v>
                </c:pt>
                <c:pt idx="7350">
                  <c:v>-15.225144671817359</c:v>
                </c:pt>
                <c:pt idx="7351">
                  <c:v>-6.4336723066795969</c:v>
                </c:pt>
                <c:pt idx="7352">
                  <c:v>15.994220018952751</c:v>
                </c:pt>
                <c:pt idx="7353">
                  <c:v>2.9055697270610761</c:v>
                </c:pt>
                <c:pt idx="7354">
                  <c:v>-17.657500632200417</c:v>
                </c:pt>
                <c:pt idx="7355">
                  <c:v>0.91003761929941251</c:v>
                </c:pt>
                <c:pt idx="7356">
                  <c:v>18.970835437434079</c:v>
                </c:pt>
                <c:pt idx="7357">
                  <c:v>-5.263265723989357</c:v>
                </c:pt>
                <c:pt idx="7358">
                  <c:v>-18.190768662933195</c:v>
                </c:pt>
                <c:pt idx="7359">
                  <c:v>9.1494318895164852</c:v>
                </c:pt>
                <c:pt idx="7360">
                  <c:v>16.016808769470007</c:v>
                </c:pt>
                <c:pt idx="7361">
                  <c:v>-12.535559098238458</c:v>
                </c:pt>
                <c:pt idx="7362">
                  <c:v>-12.586646467986421</c:v>
                </c:pt>
                <c:pt idx="7363">
                  <c:v>14.267684793436569</c:v>
                </c:pt>
                <c:pt idx="7364">
                  <c:v>8.7239170582065295</c:v>
                </c:pt>
                <c:pt idx="7365">
                  <c:v>-15.648512007672178</c:v>
                </c:pt>
                <c:pt idx="7366">
                  <c:v>-5.1277222978381873</c:v>
                </c:pt>
                <c:pt idx="7367">
                  <c:v>16.60165381226809</c:v>
                </c:pt>
                <c:pt idx="7368">
                  <c:v>1.4426563590955657</c:v>
                </c:pt>
                <c:pt idx="7369">
                  <c:v>-16.465917707245531</c:v>
                </c:pt>
                <c:pt idx="7370">
                  <c:v>2.1452271698629444</c:v>
                </c:pt>
                <c:pt idx="7371">
                  <c:v>14.87249994336152</c:v>
                </c:pt>
                <c:pt idx="7372">
                  <c:v>-5.1762519584223803</c:v>
                </c:pt>
                <c:pt idx="7373">
                  <c:v>-13.231073461812466</c:v>
                </c:pt>
                <c:pt idx="7374">
                  <c:v>8.0646648632808677</c:v>
                </c:pt>
                <c:pt idx="7375">
                  <c:v>11.201357850848757</c:v>
                </c:pt>
                <c:pt idx="7376">
                  <c:v>-10.279680800983218</c:v>
                </c:pt>
                <c:pt idx="7377">
                  <c:v>-9.0557299885192588</c:v>
                </c:pt>
                <c:pt idx="7378">
                  <c:v>13.002793245964709</c:v>
                </c:pt>
                <c:pt idx="7379">
                  <c:v>6.8234466141098444</c:v>
                </c:pt>
                <c:pt idx="7380">
                  <c:v>-15.619551285082393</c:v>
                </c:pt>
                <c:pt idx="7381">
                  <c:v>-3.6574786050725328</c:v>
                </c:pt>
                <c:pt idx="7382">
                  <c:v>16.488357840332824</c:v>
                </c:pt>
                <c:pt idx="7383">
                  <c:v>7.2398961403247215E-3</c:v>
                </c:pt>
                <c:pt idx="7384">
                  <c:v>-16.309171983467934</c:v>
                </c:pt>
                <c:pt idx="7385">
                  <c:v>3.5538468933210097</c:v>
                </c:pt>
                <c:pt idx="7386">
                  <c:v>15.418461485999066</c:v>
                </c:pt>
                <c:pt idx="7387">
                  <c:v>-6.9726931474336489</c:v>
                </c:pt>
                <c:pt idx="7388">
                  <c:v>-13.685561795133941</c:v>
                </c:pt>
                <c:pt idx="7389">
                  <c:v>9.7021981154617549</c:v>
                </c:pt>
                <c:pt idx="7390">
                  <c:v>11.330556332869246</c:v>
                </c:pt>
                <c:pt idx="7391">
                  <c:v>-12.369352223778593</c:v>
                </c:pt>
                <c:pt idx="7392">
                  <c:v>-8.7634032215810009</c:v>
                </c:pt>
                <c:pt idx="7393">
                  <c:v>14.137266355219207</c:v>
                </c:pt>
                <c:pt idx="7394">
                  <c:v>5.3378197231476108</c:v>
                </c:pt>
                <c:pt idx="7395">
                  <c:v>-14.097933156017518</c:v>
                </c:pt>
                <c:pt idx="7396">
                  <c:v>-1.8826810574825747</c:v>
                </c:pt>
                <c:pt idx="7397">
                  <c:v>13.33698910532193</c:v>
                </c:pt>
                <c:pt idx="7398">
                  <c:v>-1.0755741446272182</c:v>
                </c:pt>
                <c:pt idx="7399">
                  <c:v>-11.915572774495219</c:v>
                </c:pt>
                <c:pt idx="7400">
                  <c:v>3.590055336172933</c:v>
                </c:pt>
                <c:pt idx="7401">
                  <c:v>10.67435011968451</c:v>
                </c:pt>
                <c:pt idx="7402">
                  <c:v>-5.735040844380106</c:v>
                </c:pt>
                <c:pt idx="7403">
                  <c:v>-9.1996127141862711</c:v>
                </c:pt>
                <c:pt idx="7404">
                  <c:v>7.9521877781276249</c:v>
                </c:pt>
                <c:pt idx="7405">
                  <c:v>7.718582563526164</c:v>
                </c:pt>
                <c:pt idx="7406">
                  <c:v>-9.5035998166556226</c:v>
                </c:pt>
                <c:pt idx="7407">
                  <c:v>-5.193369637507729</c:v>
                </c:pt>
                <c:pt idx="7408">
                  <c:v>9.7578778210517996</c:v>
                </c:pt>
                <c:pt idx="7409">
                  <c:v>2.7566264211150426</c:v>
                </c:pt>
                <c:pt idx="7410">
                  <c:v>-9.9264077422509498</c:v>
                </c:pt>
                <c:pt idx="7411">
                  <c:v>-0.47836379679666352</c:v>
                </c:pt>
                <c:pt idx="7412">
                  <c:v>8.7045866049288865</c:v>
                </c:pt>
                <c:pt idx="7413">
                  <c:v>-1.3811217574734185</c:v>
                </c:pt>
                <c:pt idx="7414">
                  <c:v>-7.565137744849852</c:v>
                </c:pt>
                <c:pt idx="7415">
                  <c:v>2.8941068197019693</c:v>
                </c:pt>
                <c:pt idx="7416">
                  <c:v>6.3954481036998061</c:v>
                </c:pt>
                <c:pt idx="7417">
                  <c:v>-4.2103059158267326</c:v>
                </c:pt>
                <c:pt idx="7418">
                  <c:v>-5.4856145335125435</c:v>
                </c:pt>
                <c:pt idx="7419">
                  <c:v>5.0026440701558581</c:v>
                </c:pt>
                <c:pt idx="7420">
                  <c:v>3.6196104408699274</c:v>
                </c:pt>
                <c:pt idx="7421">
                  <c:v>-5.319387916978199</c:v>
                </c:pt>
                <c:pt idx="7422">
                  <c:v>-2.5076762765760372</c:v>
                </c:pt>
                <c:pt idx="7423">
                  <c:v>6.3039226907736445</c:v>
                </c:pt>
                <c:pt idx="7424">
                  <c:v>1.3048781408503112</c:v>
                </c:pt>
                <c:pt idx="7425">
                  <c:v>-7.6280863527397873</c:v>
                </c:pt>
                <c:pt idx="7426">
                  <c:v>0.28079343079123237</c:v>
                </c:pt>
                <c:pt idx="7427">
                  <c:v>8.0042972495805742</c:v>
                </c:pt>
                <c:pt idx="7428">
                  <c:v>-2.0466425167800546</c:v>
                </c:pt>
                <c:pt idx="7429">
                  <c:v>-7.5366810890564322</c:v>
                </c:pt>
                <c:pt idx="7430">
                  <c:v>3.7790572656685968</c:v>
                </c:pt>
                <c:pt idx="7431">
                  <c:v>7.095458831934649</c:v>
                </c:pt>
                <c:pt idx="7432">
                  <c:v>-5.5493963058752653</c:v>
                </c:pt>
                <c:pt idx="7433">
                  <c:v>-5.8719113248275656</c:v>
                </c:pt>
                <c:pt idx="7434">
                  <c:v>6.5240364403547124</c:v>
                </c:pt>
                <c:pt idx="7435">
                  <c:v>4.0450711616862254</c:v>
                </c:pt>
                <c:pt idx="7436">
                  <c:v>-6.9862783262223198</c:v>
                </c:pt>
                <c:pt idx="7437">
                  <c:v>-2.4895359632750158</c:v>
                </c:pt>
                <c:pt idx="7438">
                  <c:v>7.8981419946943721</c:v>
                </c:pt>
                <c:pt idx="7439">
                  <c:v>0.81170771815105736</c:v>
                </c:pt>
                <c:pt idx="7440">
                  <c:v>-8.1803437149593901</c:v>
                </c:pt>
                <c:pt idx="7441">
                  <c:v>0.9857924660647448</c:v>
                </c:pt>
                <c:pt idx="7442">
                  <c:v>7.8645365689219364</c:v>
                </c:pt>
                <c:pt idx="7443">
                  <c:v>-2.7142096498132675</c:v>
                </c:pt>
                <c:pt idx="7444">
                  <c:v>-7.4586292076396363</c:v>
                </c:pt>
                <c:pt idx="7445">
                  <c:v>4.4127115562097492</c:v>
                </c:pt>
                <c:pt idx="7446">
                  <c:v>6.2332393692155694</c:v>
                </c:pt>
                <c:pt idx="7447">
                  <c:v>-5.3859404413246859</c:v>
                </c:pt>
                <c:pt idx="7448">
                  <c:v>-4.6897344917917438</c:v>
                </c:pt>
                <c:pt idx="7449">
                  <c:v>6.2830603949289374</c:v>
                </c:pt>
                <c:pt idx="7450">
                  <c:v>3.2392672478510547</c:v>
                </c:pt>
                <c:pt idx="7451">
                  <c:v>-6.6953538287195267</c:v>
                </c:pt>
                <c:pt idx="7452">
                  <c:v>-1.5927259908211127</c:v>
                </c:pt>
                <c:pt idx="7453">
                  <c:v>6.6255066566654293</c:v>
                </c:pt>
                <c:pt idx="7454">
                  <c:v>9.7388716918888812E-2</c:v>
                </c:pt>
                <c:pt idx="7455">
                  <c:v>-6.3717324747477413</c:v>
                </c:pt>
                <c:pt idx="7456">
                  <c:v>1.3040001963389549</c:v>
                </c:pt>
                <c:pt idx="7457">
                  <c:v>6.2289906510879565</c:v>
                </c:pt>
                <c:pt idx="7458">
                  <c:v>-2.6771676258266637</c:v>
                </c:pt>
                <c:pt idx="7459">
                  <c:v>-5.2061819890808883</c:v>
                </c:pt>
                <c:pt idx="7460">
                  <c:v>3.3640824697489853</c:v>
                </c:pt>
                <c:pt idx="7461">
                  <c:v>3.6526861195424618</c:v>
                </c:pt>
                <c:pt idx="7462">
                  <c:v>-3.5559972855155473</c:v>
                </c:pt>
                <c:pt idx="7463">
                  <c:v>-2.5285060249422555</c:v>
                </c:pt>
                <c:pt idx="7464">
                  <c:v>3.7819345384904848</c:v>
                </c:pt>
                <c:pt idx="7465">
                  <c:v>1.4281880287695403</c:v>
                </c:pt>
                <c:pt idx="7466">
                  <c:v>-3.7088475041413593</c:v>
                </c:pt>
                <c:pt idx="7467">
                  <c:v>-0.56807043841320037</c:v>
                </c:pt>
                <c:pt idx="7468">
                  <c:v>3.6759096903130812</c:v>
                </c:pt>
                <c:pt idx="7469">
                  <c:v>-0.25377352309545892</c:v>
                </c:pt>
                <c:pt idx="7470">
                  <c:v>-3.4967763849689844</c:v>
                </c:pt>
                <c:pt idx="7471">
                  <c:v>0.98898425038232463</c:v>
                </c:pt>
                <c:pt idx="7472">
                  <c:v>2.8183074792846621</c:v>
                </c:pt>
                <c:pt idx="7473">
                  <c:v>-1.3112545761568071</c:v>
                </c:pt>
                <c:pt idx="7474">
                  <c:v>-2.2722882201420651</c:v>
                </c:pt>
                <c:pt idx="7475">
                  <c:v>2.2528732572606343</c:v>
                </c:pt>
                <c:pt idx="7476">
                  <c:v>2.7738328582442802</c:v>
                </c:pt>
                <c:pt idx="7477">
                  <c:v>-4.1966741772129872</c:v>
                </c:pt>
                <c:pt idx="7478">
                  <c:v>-2.810649429472333</c:v>
                </c:pt>
                <c:pt idx="7479">
                  <c:v>5.4763770473460562</c:v>
                </c:pt>
                <c:pt idx="7480">
                  <c:v>1.7083458777700777</c:v>
                </c:pt>
                <c:pt idx="7481">
                  <c:v>-6.1357149830842292</c:v>
                </c:pt>
                <c:pt idx="7482">
                  <c:v>-0.40904556079018339</c:v>
                </c:pt>
                <c:pt idx="7483">
                  <c:v>6.7808484031273339</c:v>
                </c:pt>
                <c:pt idx="7484">
                  <c:v>-1.1713161203991636</c:v>
                </c:pt>
                <c:pt idx="7485">
                  <c:v>-7.4614270137347845</c:v>
                </c:pt>
                <c:pt idx="7486">
                  <c:v>2.6701777224418861</c:v>
                </c:pt>
                <c:pt idx="7487">
                  <c:v>6.0813740487250403</c:v>
                </c:pt>
                <c:pt idx="7488">
                  <c:v>-4.0481060423876185</c:v>
                </c:pt>
                <c:pt idx="7489">
                  <c:v>-6.1623990174591077</c:v>
                </c:pt>
                <c:pt idx="7490">
                  <c:v>6.8437931655777113</c:v>
                </c:pt>
                <c:pt idx="7491">
                  <c:v>6.2999537631691558</c:v>
                </c:pt>
                <c:pt idx="7492">
                  <c:v>-9.4133158258194864</c:v>
                </c:pt>
                <c:pt idx="7493">
                  <c:v>-4.2545522270952123</c:v>
                </c:pt>
                <c:pt idx="7494">
                  <c:v>9.2036163208326869</c:v>
                </c:pt>
                <c:pt idx="7495">
                  <c:v>1.8427284861265349</c:v>
                </c:pt>
                <c:pt idx="7496">
                  <c:v>-9.2071878984883799</c:v>
                </c:pt>
                <c:pt idx="7497">
                  <c:v>0.19694472833632473</c:v>
                </c:pt>
                <c:pt idx="7498">
                  <c:v>9.7693639979128335</c:v>
                </c:pt>
                <c:pt idx="7499">
                  <c:v>-2.3898073040586723</c:v>
                </c:pt>
                <c:pt idx="7500">
                  <c:v>-9.2276901067213757</c:v>
                </c:pt>
                <c:pt idx="7501">
                  <c:v>4.4776884177547842</c:v>
                </c:pt>
                <c:pt idx="7502">
                  <c:v>8.954064407733247</c:v>
                </c:pt>
                <c:pt idx="7503">
                  <c:v>-6.8950276913862067</c:v>
                </c:pt>
                <c:pt idx="7504">
                  <c:v>-7.4832907205874166</c:v>
                </c:pt>
                <c:pt idx="7505">
                  <c:v>8.0951968812167667</c:v>
                </c:pt>
                <c:pt idx="7506">
                  <c:v>5.179571966291376</c:v>
                </c:pt>
                <c:pt idx="7507">
                  <c:v>-8.2954828217329482</c:v>
                </c:pt>
                <c:pt idx="7508">
                  <c:v>-2.8660789008287435</c:v>
                </c:pt>
                <c:pt idx="7509">
                  <c:v>8.2741084237616516</c:v>
                </c:pt>
                <c:pt idx="7510">
                  <c:v>0.98157818083565962</c:v>
                </c:pt>
                <c:pt idx="7511">
                  <c:v>-8.9161626117712593</c:v>
                </c:pt>
                <c:pt idx="7512">
                  <c:v>1.0003443127183251</c:v>
                </c:pt>
                <c:pt idx="7513">
                  <c:v>10.012613161132572</c:v>
                </c:pt>
                <c:pt idx="7514">
                  <c:v>-3.5963814827114584</c:v>
                </c:pt>
                <c:pt idx="7515">
                  <c:v>-10.765619519947053</c:v>
                </c:pt>
                <c:pt idx="7516">
                  <c:v>6.291896614820482</c:v>
                </c:pt>
                <c:pt idx="7517">
                  <c:v>9.2744836840493807</c:v>
                </c:pt>
                <c:pt idx="7518">
                  <c:v>-7.869491693809147</c:v>
                </c:pt>
                <c:pt idx="7519">
                  <c:v>-7.0918467804989884</c:v>
                </c:pt>
                <c:pt idx="7520">
                  <c:v>8.8996477119545467</c:v>
                </c:pt>
                <c:pt idx="7521">
                  <c:v>4.6266124890328655</c:v>
                </c:pt>
                <c:pt idx="7522">
                  <c:v>-9.7253671652187617</c:v>
                </c:pt>
                <c:pt idx="7523">
                  <c:v>-2.6218549764461114</c:v>
                </c:pt>
                <c:pt idx="7524">
                  <c:v>10.36207068537734</c:v>
                </c:pt>
                <c:pt idx="7525">
                  <c:v>0.30896646932016897</c:v>
                </c:pt>
                <c:pt idx="7526">
                  <c:v>-10.967915829971425</c:v>
                </c:pt>
                <c:pt idx="7527">
                  <c:v>2.1906491798368322</c:v>
                </c:pt>
                <c:pt idx="7528">
                  <c:v>11.666878405216629</c:v>
                </c:pt>
                <c:pt idx="7529">
                  <c:v>-5.0860903363557153</c:v>
                </c:pt>
                <c:pt idx="7530">
                  <c:v>-10.887413648836608</c:v>
                </c:pt>
                <c:pt idx="7531">
                  <c:v>7.2718791825043718</c:v>
                </c:pt>
                <c:pt idx="7532">
                  <c:v>8.801252859903185</c:v>
                </c:pt>
                <c:pt idx="7533">
                  <c:v>-8.7805749123507866</c:v>
                </c:pt>
                <c:pt idx="7534">
                  <c:v>-6.7539356025392063</c:v>
                </c:pt>
                <c:pt idx="7535">
                  <c:v>11.257069748476294</c:v>
                </c:pt>
                <c:pt idx="7536">
                  <c:v>5.296972642994028</c:v>
                </c:pt>
                <c:pt idx="7537">
                  <c:v>-14.699517806070856</c:v>
                </c:pt>
                <c:pt idx="7538">
                  <c:v>-2.6346148178702853</c:v>
                </c:pt>
                <c:pt idx="7539">
                  <c:v>16.441910132621185</c:v>
                </c:pt>
                <c:pt idx="7540">
                  <c:v>-0.93148624684915216</c:v>
                </c:pt>
                <c:pt idx="7541">
                  <c:v>-16.440416710991105</c:v>
                </c:pt>
                <c:pt idx="7542">
                  <c:v>4.6161599862382303</c:v>
                </c:pt>
                <c:pt idx="7543">
                  <c:v>15.488139397017914</c:v>
                </c:pt>
                <c:pt idx="7544">
                  <c:v>-7.7927843161239618</c:v>
                </c:pt>
                <c:pt idx="7545">
                  <c:v>-13.078205963856444</c:v>
                </c:pt>
                <c:pt idx="7546">
                  <c:v>10.255042230444976</c:v>
                </c:pt>
                <c:pt idx="7547">
                  <c:v>10.36565432542722</c:v>
                </c:pt>
                <c:pt idx="7548">
                  <c:v>-12.621197968209193</c:v>
                </c:pt>
                <c:pt idx="7549">
                  <c:v>-8.1013373563899318</c:v>
                </c:pt>
                <c:pt idx="7550">
                  <c:v>15.334770606996411</c:v>
                </c:pt>
                <c:pt idx="7551">
                  <c:v>4.9322973991532422</c:v>
                </c:pt>
                <c:pt idx="7552">
                  <c:v>-16.278068627732598</c:v>
                </c:pt>
                <c:pt idx="7553">
                  <c:v>-1.3085216571483402</c:v>
                </c:pt>
                <c:pt idx="7554">
                  <c:v>16.376433987301141</c:v>
                </c:pt>
                <c:pt idx="7555">
                  <c:v>-2.2663918794096145</c:v>
                </c:pt>
                <c:pt idx="7556">
                  <c:v>-15.391806081493332</c:v>
                </c:pt>
                <c:pt idx="7557">
                  <c:v>5.5982088251257407</c:v>
                </c:pt>
                <c:pt idx="7558">
                  <c:v>13.750633975588276</c:v>
                </c:pt>
                <c:pt idx="7559">
                  <c:v>-8.4297529943821967</c:v>
                </c:pt>
                <c:pt idx="7560">
                  <c:v>-12.074537263375808</c:v>
                </c:pt>
                <c:pt idx="7561">
                  <c:v>11.718364004821508</c:v>
                </c:pt>
                <c:pt idx="7562">
                  <c:v>10.012958004090482</c:v>
                </c:pt>
                <c:pt idx="7563">
                  <c:v>-13.926739792984975</c:v>
                </c:pt>
                <c:pt idx="7564">
                  <c:v>-6.8494726863779833</c:v>
                </c:pt>
                <c:pt idx="7565">
                  <c:v>15.107197752504433</c:v>
                </c:pt>
                <c:pt idx="7566">
                  <c:v>3.2535317930580452</c:v>
                </c:pt>
                <c:pt idx="7567">
                  <c:v>-14.757417602468362</c:v>
                </c:pt>
                <c:pt idx="7568">
                  <c:v>9.3666066723978161E-2</c:v>
                </c:pt>
                <c:pt idx="7569">
                  <c:v>14.204154194560706</c:v>
                </c:pt>
                <c:pt idx="7570">
                  <c:v>-3.2075219045547345</c:v>
                </c:pt>
                <c:pt idx="7571">
                  <c:v>-13.489091896853598</c:v>
                </c:pt>
                <c:pt idx="7572">
                  <c:v>6.311956185033833</c:v>
                </c:pt>
                <c:pt idx="7573">
                  <c:v>12.811392363445377</c:v>
                </c:pt>
                <c:pt idx="7574">
                  <c:v>-9.4534324382224177</c:v>
                </c:pt>
                <c:pt idx="7575">
                  <c:v>-10.649847341188034</c:v>
                </c:pt>
                <c:pt idx="7576">
                  <c:v>11.60239329594174</c:v>
                </c:pt>
                <c:pt idx="7577">
                  <c:v>8.0187144089243549</c:v>
                </c:pt>
                <c:pt idx="7578">
                  <c:v>-12.918835058001374</c:v>
                </c:pt>
                <c:pt idx="7579">
                  <c:v>-4.8407383914361919</c:v>
                </c:pt>
                <c:pt idx="7580">
                  <c:v>13.481549771934747</c:v>
                </c:pt>
                <c:pt idx="7581">
                  <c:v>1.7199635695315003</c:v>
                </c:pt>
                <c:pt idx="7582">
                  <c:v>-12.955460714817535</c:v>
                </c:pt>
                <c:pt idx="7583">
                  <c:v>1.1786908682100325</c:v>
                </c:pt>
                <c:pt idx="7584">
                  <c:v>12.578307212614758</c:v>
                </c:pt>
                <c:pt idx="7585">
                  <c:v>-3.9247541949260194</c:v>
                </c:pt>
                <c:pt idx="7586">
                  <c:v>-11.504288305441829</c:v>
                </c:pt>
                <c:pt idx="7587">
                  <c:v>6.3575385669406996</c:v>
                </c:pt>
                <c:pt idx="7588">
                  <c:v>9.7268880420983219</c:v>
                </c:pt>
                <c:pt idx="7589">
                  <c:v>-7.9478030507483659</c:v>
                </c:pt>
                <c:pt idx="7590">
                  <c:v>-7.310194179476067</c:v>
                </c:pt>
                <c:pt idx="7591">
                  <c:v>9.2658204021050334</c:v>
                </c:pt>
                <c:pt idx="7592">
                  <c:v>5.1525957798330477</c:v>
                </c:pt>
                <c:pt idx="7593">
                  <c:v>-10.116535826663894</c:v>
                </c:pt>
                <c:pt idx="7594">
                  <c:v>-2.8077288906925091</c:v>
                </c:pt>
                <c:pt idx="7595">
                  <c:v>10.545796222130864</c:v>
                </c:pt>
                <c:pt idx="7596">
                  <c:v>0.46152626836106503</c:v>
                </c:pt>
                <c:pt idx="7597">
                  <c:v>-10.577370874790352</c:v>
                </c:pt>
                <c:pt idx="7598">
                  <c:v>1.8863690623071665</c:v>
                </c:pt>
                <c:pt idx="7599">
                  <c:v>10.226031348252334</c:v>
                </c:pt>
                <c:pt idx="7600">
                  <c:v>-3.9841428301534023</c:v>
                </c:pt>
                <c:pt idx="7601">
                  <c:v>-8.6539078447683355</c:v>
                </c:pt>
                <c:pt idx="7602">
                  <c:v>5.630998766023354</c:v>
                </c:pt>
                <c:pt idx="7603">
                  <c:v>7.0212554942440946</c:v>
                </c:pt>
                <c:pt idx="7604">
                  <c:v>-6.9058238649188484</c:v>
                </c:pt>
                <c:pt idx="7605">
                  <c:v>-5.4532075816157226</c:v>
                </c:pt>
                <c:pt idx="7606">
                  <c:v>8.2136933870274742</c:v>
                </c:pt>
                <c:pt idx="7607">
                  <c:v>3.7262511303908474</c:v>
                </c:pt>
                <c:pt idx="7608">
                  <c:v>-9.3218078558477337</c:v>
                </c:pt>
                <c:pt idx="7609">
                  <c:v>-1.6631122896076964</c:v>
                </c:pt>
                <c:pt idx="7610">
                  <c:v>8.9154690095728171</c:v>
                </c:pt>
                <c:pt idx="7611">
                  <c:v>-0.38078295599172518</c:v>
                </c:pt>
                <c:pt idx="7612">
                  <c:v>-9.232465464554485</c:v>
                </c:pt>
                <c:pt idx="7613">
                  <c:v>2.5120513493867924</c:v>
                </c:pt>
                <c:pt idx="7614">
                  <c:v>9.4856158872456646</c:v>
                </c:pt>
                <c:pt idx="7615">
                  <c:v>-4.8058683958500321</c:v>
                </c:pt>
                <c:pt idx="7616">
                  <c:v>-8.2046490070685021</c:v>
                </c:pt>
                <c:pt idx="7617">
                  <c:v>6.1934091041333454</c:v>
                </c:pt>
                <c:pt idx="7618">
                  <c:v>6.5737400752272537</c:v>
                </c:pt>
                <c:pt idx="7619">
                  <c:v>-7.6341590460747497</c:v>
                </c:pt>
                <c:pt idx="7620">
                  <c:v>-4.7598860310179116</c:v>
                </c:pt>
                <c:pt idx="7621">
                  <c:v>8.423322661350003</c:v>
                </c:pt>
                <c:pt idx="7622">
                  <c:v>2.9027817482123215</c:v>
                </c:pt>
                <c:pt idx="7623">
                  <c:v>-9.2974629399415551</c:v>
                </c:pt>
                <c:pt idx="7624">
                  <c:v>-0.8794458309108385</c:v>
                </c:pt>
                <c:pt idx="7625">
                  <c:v>9.4229901600249857</c:v>
                </c:pt>
                <c:pt idx="7626">
                  <c:v>-1.2116676120067142</c:v>
                </c:pt>
                <c:pt idx="7627">
                  <c:v>-9.3393036425401679</c:v>
                </c:pt>
                <c:pt idx="7628">
                  <c:v>3.2804005662133942</c:v>
                </c:pt>
                <c:pt idx="7629">
                  <c:v>8.7045941805479927</c:v>
                </c:pt>
                <c:pt idx="7630">
                  <c:v>-5.3321706527633363</c:v>
                </c:pt>
                <c:pt idx="7631">
                  <c:v>-7.7253669459795438</c:v>
                </c:pt>
                <c:pt idx="7632">
                  <c:v>6.9627233430769655</c:v>
                </c:pt>
                <c:pt idx="7633">
                  <c:v>6.0098321547678824</c:v>
                </c:pt>
                <c:pt idx="7634">
                  <c:v>-8.0882517343080469</c:v>
                </c:pt>
                <c:pt idx="7635">
                  <c:v>-4.1162997002861763</c:v>
                </c:pt>
                <c:pt idx="7636">
                  <c:v>9.1113739999023835</c:v>
                </c:pt>
                <c:pt idx="7637">
                  <c:v>2.3045325991232968</c:v>
                </c:pt>
                <c:pt idx="7638">
                  <c:v>-10.778203052790795</c:v>
                </c:pt>
                <c:pt idx="7639">
                  <c:v>-8.9499273053215436E-2</c:v>
                </c:pt>
                <c:pt idx="7640">
                  <c:v>11.126513159494477</c:v>
                </c:pt>
                <c:pt idx="7641">
                  <c:v>-2.308468355503051</c:v>
                </c:pt>
                <c:pt idx="7642">
                  <c:v>-10.382219501885597</c:v>
                </c:pt>
                <c:pt idx="7643">
                  <c:v>4.6523264252426033</c:v>
                </c:pt>
                <c:pt idx="7644">
                  <c:v>9.6403410955212561</c:v>
                </c:pt>
                <c:pt idx="7645">
                  <c:v>-7.0468393779936047</c:v>
                </c:pt>
                <c:pt idx="7646">
                  <c:v>-8.3430689406839935</c:v>
                </c:pt>
                <c:pt idx="7647">
                  <c:v>8.6943349444039431</c:v>
                </c:pt>
                <c:pt idx="7648">
                  <c:v>6.2099160830761262</c:v>
                </c:pt>
                <c:pt idx="7649">
                  <c:v>-9.9889373644373123</c:v>
                </c:pt>
                <c:pt idx="7650">
                  <c:v>-4.0018310803795716</c:v>
                </c:pt>
                <c:pt idx="7651">
                  <c:v>10.977544255925917</c:v>
                </c:pt>
                <c:pt idx="7652">
                  <c:v>1.5927471634305745</c:v>
                </c:pt>
                <c:pt idx="7653">
                  <c:v>-10.629551643881998</c:v>
                </c:pt>
                <c:pt idx="7654">
                  <c:v>0.79696643873300477</c:v>
                </c:pt>
                <c:pt idx="7655">
                  <c:v>10.136773050967051</c:v>
                </c:pt>
                <c:pt idx="7656">
                  <c:v>-3.1076021326405057</c:v>
                </c:pt>
                <c:pt idx="7657">
                  <c:v>-10.157121505707339</c:v>
                </c:pt>
                <c:pt idx="7658">
                  <c:v>5.8554213291394035</c:v>
                </c:pt>
                <c:pt idx="7659">
                  <c:v>9.9098182704338349</c:v>
                </c:pt>
                <c:pt idx="7660">
                  <c:v>-8.1308613665834866</c:v>
                </c:pt>
                <c:pt idx="7661">
                  <c:v>-7.7472795262635152</c:v>
                </c:pt>
                <c:pt idx="7662">
                  <c:v>9.6693484047192992</c:v>
                </c:pt>
                <c:pt idx="7663">
                  <c:v>5.6596071039720597</c:v>
                </c:pt>
                <c:pt idx="7664">
                  <c:v>-10.915119392012878</c:v>
                </c:pt>
                <c:pt idx="7665">
                  <c:v>-3.3344213864463521</c:v>
                </c:pt>
                <c:pt idx="7666">
                  <c:v>12.035810044079042</c:v>
                </c:pt>
                <c:pt idx="7667">
                  <c:v>0.66885220416061963</c:v>
                </c:pt>
                <c:pt idx="7668">
                  <c:v>-11.12312653612477</c:v>
                </c:pt>
                <c:pt idx="7669">
                  <c:v>1.8968176564591075</c:v>
                </c:pt>
                <c:pt idx="7670">
                  <c:v>12.330851220126565</c:v>
                </c:pt>
                <c:pt idx="7671">
                  <c:v>-5.2181620116920868</c:v>
                </c:pt>
                <c:pt idx="7672">
                  <c:v>-13.135096857690755</c:v>
                </c:pt>
                <c:pt idx="7673">
                  <c:v>8.7525151062069639</c:v>
                </c:pt>
                <c:pt idx="7674">
                  <c:v>11.29376717308449</c:v>
                </c:pt>
                <c:pt idx="7675">
                  <c:v>-10.373049656634509</c:v>
                </c:pt>
                <c:pt idx="7676">
                  <c:v>-8.1630936238424869</c:v>
                </c:pt>
                <c:pt idx="7677">
                  <c:v>12.072890323202348</c:v>
                </c:pt>
                <c:pt idx="7678">
                  <c:v>5.6808435402346582</c:v>
                </c:pt>
                <c:pt idx="7679">
                  <c:v>-13.583220468028069</c:v>
                </c:pt>
                <c:pt idx="7680">
                  <c:v>-2.772969943816141</c:v>
                </c:pt>
                <c:pt idx="7681">
                  <c:v>14.577220743026038</c:v>
                </c:pt>
                <c:pt idx="7682">
                  <c:v>-0.40959256361384155</c:v>
                </c:pt>
                <c:pt idx="7683">
                  <c:v>-15.17638713324539</c:v>
                </c:pt>
                <c:pt idx="7684">
                  <c:v>3.9010389326356751</c:v>
                </c:pt>
                <c:pt idx="7685">
                  <c:v>14.816241916754311</c:v>
                </c:pt>
                <c:pt idx="7686">
                  <c:v>-7.0449550232229132</c:v>
                </c:pt>
                <c:pt idx="7687">
                  <c:v>-13.039020108845891</c:v>
                </c:pt>
                <c:pt idx="7688">
                  <c:v>9.767729978040121</c:v>
                </c:pt>
                <c:pt idx="7689">
                  <c:v>10.188388015809894</c:v>
                </c:pt>
                <c:pt idx="7690">
                  <c:v>-11.06983191817703</c:v>
                </c:pt>
                <c:pt idx="7691">
                  <c:v>-7.1014076400348944</c:v>
                </c:pt>
                <c:pt idx="7692">
                  <c:v>12.173319931135682</c:v>
                </c:pt>
                <c:pt idx="7693">
                  <c:v>4.4449018340739466</c:v>
                </c:pt>
                <c:pt idx="7694">
                  <c:v>-14.055404466431153</c:v>
                </c:pt>
                <c:pt idx="7695">
                  <c:v>-1.6319046531788239</c:v>
                </c:pt>
                <c:pt idx="7696">
                  <c:v>15.984663868608317</c:v>
                </c:pt>
                <c:pt idx="7697">
                  <c:v>-1.8306988642119117</c:v>
                </c:pt>
                <c:pt idx="7698">
                  <c:v>-15.271907083157361</c:v>
                </c:pt>
                <c:pt idx="7699">
                  <c:v>4.8528402242695297</c:v>
                </c:pt>
                <c:pt idx="7700">
                  <c:v>12.76646021392931</c:v>
                </c:pt>
                <c:pt idx="7701">
                  <c:v>-7.2989535050747252</c:v>
                </c:pt>
                <c:pt idx="7702">
                  <c:v>-10.844063738589577</c:v>
                </c:pt>
                <c:pt idx="7703">
                  <c:v>9.6785667609110142</c:v>
                </c:pt>
                <c:pt idx="7704">
                  <c:v>8.9402888197158337</c:v>
                </c:pt>
                <c:pt idx="7705">
                  <c:v>-12.158864366460094</c:v>
                </c:pt>
                <c:pt idx="7706">
                  <c:v>-6.562152110615906</c:v>
                </c:pt>
                <c:pt idx="7707">
                  <c:v>14.207784448055087</c:v>
                </c:pt>
                <c:pt idx="7708">
                  <c:v>3.8405946869896681</c:v>
                </c:pt>
                <c:pt idx="7709">
                  <c:v>-16.442870779437957</c:v>
                </c:pt>
                <c:pt idx="7710">
                  <c:v>-0.37618497031997572</c:v>
                </c:pt>
                <c:pt idx="7711">
                  <c:v>16.797228995336049</c:v>
                </c:pt>
                <c:pt idx="7712">
                  <c:v>-3.235999358985691</c:v>
                </c:pt>
                <c:pt idx="7713">
                  <c:v>-15.011978117736632</c:v>
                </c:pt>
                <c:pt idx="7714">
                  <c:v>6.250454331411194</c:v>
                </c:pt>
                <c:pt idx="7715">
                  <c:v>13.375744543643769</c:v>
                </c:pt>
                <c:pt idx="7716">
                  <c:v>-9.6783921149106593</c:v>
                </c:pt>
                <c:pt idx="7717">
                  <c:v>-12.560724508288017</c:v>
                </c:pt>
                <c:pt idx="7718">
                  <c:v>13.830767238558241</c:v>
                </c:pt>
                <c:pt idx="7719">
                  <c:v>10.742793334415085</c:v>
                </c:pt>
                <c:pt idx="7720">
                  <c:v>-16.94823219571218</c:v>
                </c:pt>
                <c:pt idx="7721">
                  <c:v>-6.9880941351832107</c:v>
                </c:pt>
                <c:pt idx="7722">
                  <c:v>17.938220519645661</c:v>
                </c:pt>
                <c:pt idx="7723">
                  <c:v>2.852930175591605</c:v>
                </c:pt>
                <c:pt idx="7724">
                  <c:v>-17.562724771718553</c:v>
                </c:pt>
                <c:pt idx="7725">
                  <c:v>1.0851582919845095</c:v>
                </c:pt>
                <c:pt idx="7726">
                  <c:v>16.691551342778023</c:v>
                </c:pt>
                <c:pt idx="7727">
                  <c:v>-4.635306481603009</c:v>
                </c:pt>
                <c:pt idx="7728">
                  <c:v>-15.102595087466938</c:v>
                </c:pt>
                <c:pt idx="7729">
                  <c:v>8.1378512314897922</c:v>
                </c:pt>
                <c:pt idx="7730">
                  <c:v>14.222988458462723</c:v>
                </c:pt>
                <c:pt idx="7731">
                  <c:v>-11.808738255257323</c:v>
                </c:pt>
                <c:pt idx="7732">
                  <c:v>-12.103460136498716</c:v>
                </c:pt>
                <c:pt idx="7733">
                  <c:v>14.537688687363994</c:v>
                </c:pt>
                <c:pt idx="7734">
                  <c:v>8.6317213282558658</c:v>
                </c:pt>
                <c:pt idx="7735">
                  <c:v>-16.038692878871831</c:v>
                </c:pt>
                <c:pt idx="7736">
                  <c:v>-4.9461896685791018</c:v>
                </c:pt>
                <c:pt idx="7737">
                  <c:v>16.26041018061472</c:v>
                </c:pt>
                <c:pt idx="7738">
                  <c:v>1.1586152520644395</c:v>
                </c:pt>
                <c:pt idx="7739">
                  <c:v>-15.642155147615149</c:v>
                </c:pt>
                <c:pt idx="7740">
                  <c:v>2.3158019678959239</c:v>
                </c:pt>
                <c:pt idx="7741">
                  <c:v>15.534703146358549</c:v>
                </c:pt>
                <c:pt idx="7742">
                  <c:v>-5.7835143679415584</c:v>
                </c:pt>
                <c:pt idx="7743">
                  <c:v>-13.869263796534529</c:v>
                </c:pt>
                <c:pt idx="7744">
                  <c:v>8.6837386417932976</c:v>
                </c:pt>
                <c:pt idx="7745">
                  <c:v>11.586320909046538</c:v>
                </c:pt>
                <c:pt idx="7746">
                  <c:v>-10.29684611165542</c:v>
                </c:pt>
                <c:pt idx="7747">
                  <c:v>-8.2061059431575138</c:v>
                </c:pt>
                <c:pt idx="7748">
                  <c:v>11.324205534199047</c:v>
                </c:pt>
                <c:pt idx="7749">
                  <c:v>5.3076841323141286</c:v>
                </c:pt>
                <c:pt idx="7750">
                  <c:v>-11.850200970760183</c:v>
                </c:pt>
                <c:pt idx="7751">
                  <c:v>-2.539122037877271</c:v>
                </c:pt>
                <c:pt idx="7752">
                  <c:v>12.436764582632934</c:v>
                </c:pt>
                <c:pt idx="7753">
                  <c:v>-0.17229267511794455</c:v>
                </c:pt>
                <c:pt idx="7754">
                  <c:v>-13.185413265940344</c:v>
                </c:pt>
                <c:pt idx="7755">
                  <c:v>3.1364691301220233</c:v>
                </c:pt>
                <c:pt idx="7756">
                  <c:v>12.985742857224423</c:v>
                </c:pt>
                <c:pt idx="7757">
                  <c:v>-6.1274804733246668</c:v>
                </c:pt>
                <c:pt idx="7758">
                  <c:v>-11.734383065506897</c:v>
                </c:pt>
                <c:pt idx="7759">
                  <c:v>8.6289764377904401</c:v>
                </c:pt>
                <c:pt idx="7760">
                  <c:v>9.7506622613342664</c:v>
                </c:pt>
                <c:pt idx="7761">
                  <c:v>-10.846794127917956</c:v>
                </c:pt>
                <c:pt idx="7762">
                  <c:v>-7.5119900150523291</c:v>
                </c:pt>
                <c:pt idx="7763">
                  <c:v>12.957575688381228</c:v>
                </c:pt>
                <c:pt idx="7764">
                  <c:v>4.9427882744250926</c:v>
                </c:pt>
                <c:pt idx="7765">
                  <c:v>-14.430360859422839</c:v>
                </c:pt>
                <c:pt idx="7766">
                  <c:v>-1.8341592414457177</c:v>
                </c:pt>
                <c:pt idx="7767">
                  <c:v>15.208542637832736</c:v>
                </c:pt>
                <c:pt idx="7768">
                  <c:v>-1.4875648816613567</c:v>
                </c:pt>
                <c:pt idx="7769">
                  <c:v>-14.614428325299844</c:v>
                </c:pt>
                <c:pt idx="7770">
                  <c:v>4.6120884766568961</c:v>
                </c:pt>
                <c:pt idx="7771">
                  <c:v>13.039858337158417</c:v>
                </c:pt>
                <c:pt idx="7772">
                  <c:v>-7.2592524021827387</c:v>
                </c:pt>
                <c:pt idx="7773">
                  <c:v>-10.953810173570012</c:v>
                </c:pt>
                <c:pt idx="7774">
                  <c:v>9.3690431418876994</c:v>
                </c:pt>
                <c:pt idx="7775">
                  <c:v>8.783770735148531</c:v>
                </c:pt>
                <c:pt idx="7776">
                  <c:v>-11.099574316301974</c:v>
                </c:pt>
                <c:pt idx="7777">
                  <c:v>-5.9279409310617819</c:v>
                </c:pt>
                <c:pt idx="7778">
                  <c:v>11.950994794600488</c:v>
                </c:pt>
                <c:pt idx="7779">
                  <c:v>3.2378801350704514</c:v>
                </c:pt>
                <c:pt idx="7780">
                  <c:v>-12.253066107451707</c:v>
                </c:pt>
                <c:pt idx="7781">
                  <c:v>-0.43708353313813775</c:v>
                </c:pt>
                <c:pt idx="7782">
                  <c:v>11.332504037543041</c:v>
                </c:pt>
                <c:pt idx="7783">
                  <c:v>-1.9912570673489909</c:v>
                </c:pt>
                <c:pt idx="7784">
                  <c:v>-10.087314525417874</c:v>
                </c:pt>
                <c:pt idx="7785">
                  <c:v>4.024927404304389</c:v>
                </c:pt>
                <c:pt idx="7786">
                  <c:v>8.6086156423609754</c:v>
                </c:pt>
                <c:pt idx="7787">
                  <c:v>-5.6570843144196594</c:v>
                </c:pt>
                <c:pt idx="7788">
                  <c:v>-7.116365065156808</c:v>
                </c:pt>
                <c:pt idx="7789">
                  <c:v>7.0670677950739842</c:v>
                </c:pt>
                <c:pt idx="7790">
                  <c:v>5.0678269943592733</c:v>
                </c:pt>
                <c:pt idx="7791">
                  <c:v>-7.3999912728476041</c:v>
                </c:pt>
                <c:pt idx="7792">
                  <c:v>-3.3001702388820986</c:v>
                </c:pt>
                <c:pt idx="7793">
                  <c:v>8.1287232760701436</c:v>
                </c:pt>
                <c:pt idx="7794">
                  <c:v>1.4146958601372657</c:v>
                </c:pt>
                <c:pt idx="7795">
                  <c:v>-8.3900645518506192</c:v>
                </c:pt>
                <c:pt idx="7796">
                  <c:v>0.3958942190504513</c:v>
                </c:pt>
                <c:pt idx="7797">
                  <c:v>7.515870925016622</c:v>
                </c:pt>
                <c:pt idx="7798">
                  <c:v>-2.008659464940703</c:v>
                </c:pt>
                <c:pt idx="7799">
                  <c:v>-7.0297807975662652</c:v>
                </c:pt>
                <c:pt idx="7800">
                  <c:v>3.6268900957533887</c:v>
                </c:pt>
                <c:pt idx="7801">
                  <c:v>6.5219731465023933</c:v>
                </c:pt>
                <c:pt idx="7802">
                  <c:v>-5.0938978446663459</c:v>
                </c:pt>
                <c:pt idx="7803">
                  <c:v>-5.3098503693985419</c:v>
                </c:pt>
                <c:pt idx="7804">
                  <c:v>6.6506884505618338</c:v>
                </c:pt>
                <c:pt idx="7805">
                  <c:v>4.4087099940158563</c:v>
                </c:pt>
                <c:pt idx="7806">
                  <c:v>-8.0378605283889399</c:v>
                </c:pt>
                <c:pt idx="7807">
                  <c:v>-2.5942093918170195</c:v>
                </c:pt>
                <c:pt idx="7808">
                  <c:v>8.2827225959492825</c:v>
                </c:pt>
                <c:pt idx="7809">
                  <c:v>0.72851765967245696</c:v>
                </c:pt>
                <c:pt idx="7810">
                  <c:v>-8.3941267241068047</c:v>
                </c:pt>
                <c:pt idx="7811">
                  <c:v>1.1444098684240656</c:v>
                </c:pt>
                <c:pt idx="7812">
                  <c:v>8.3366902696246203</c:v>
                </c:pt>
                <c:pt idx="7813">
                  <c:v>-2.8275815624103515</c:v>
                </c:pt>
                <c:pt idx="7814">
                  <c:v>-6.8898098054583308</c:v>
                </c:pt>
                <c:pt idx="7815">
                  <c:v>4.1359978827858157</c:v>
                </c:pt>
                <c:pt idx="7816">
                  <c:v>5.7525150780839116</c:v>
                </c:pt>
                <c:pt idx="7817">
                  <c:v>-5.3737709005907934</c:v>
                </c:pt>
                <c:pt idx="7818">
                  <c:v>-4.9296618619376016</c:v>
                </c:pt>
                <c:pt idx="7819">
                  <c:v>7.1332928840443399</c:v>
                </c:pt>
                <c:pt idx="7820">
                  <c:v>3.5201566911114486</c:v>
                </c:pt>
                <c:pt idx="7821">
                  <c:v>-7.2961896710789915</c:v>
                </c:pt>
                <c:pt idx="7822">
                  <c:v>-1.6588631549437685</c:v>
                </c:pt>
                <c:pt idx="7823">
                  <c:v>7.5971335159016284</c:v>
                </c:pt>
                <c:pt idx="7824">
                  <c:v>7.8037397945550039E-3</c:v>
                </c:pt>
                <c:pt idx="7825">
                  <c:v>-7.302217340303228</c:v>
                </c:pt>
                <c:pt idx="7826">
                  <c:v>1.6269744248119897</c:v>
                </c:pt>
                <c:pt idx="7827">
                  <c:v>6.8811106111001372</c:v>
                </c:pt>
                <c:pt idx="7828">
                  <c:v>-3.0611646708076949</c:v>
                </c:pt>
                <c:pt idx="7829">
                  <c:v>-6.302419959791524</c:v>
                </c:pt>
                <c:pt idx="7830">
                  <c:v>4.4890506325523489</c:v>
                </c:pt>
                <c:pt idx="7831">
                  <c:v>5.1256001344076472</c:v>
                </c:pt>
                <c:pt idx="7832">
                  <c:v>-5.6266989620930934</c:v>
                </c:pt>
                <c:pt idx="7833">
                  <c:v>-3.9928967091695449</c:v>
                </c:pt>
                <c:pt idx="7834">
                  <c:v>6.4434332225020077</c:v>
                </c:pt>
                <c:pt idx="7835">
                  <c:v>2.4875079354562519</c:v>
                </c:pt>
                <c:pt idx="7836">
                  <c:v>-6.8145105042568366</c:v>
                </c:pt>
                <c:pt idx="7837">
                  <c:v>-0.9979018984483895</c:v>
                </c:pt>
                <c:pt idx="7838">
                  <c:v>7.9226562597541932</c:v>
                </c:pt>
                <c:pt idx="7839">
                  <c:v>-0.71832671844320106</c:v>
                </c:pt>
                <c:pt idx="7840">
                  <c:v>-8.905623886967037</c:v>
                </c:pt>
                <c:pt idx="7841">
                  <c:v>2.7513643447374663</c:v>
                </c:pt>
                <c:pt idx="7842">
                  <c:v>8.0394447221314742</c:v>
                </c:pt>
                <c:pt idx="7843">
                  <c:v>-4.3516690047263138</c:v>
                </c:pt>
                <c:pt idx="7844">
                  <c:v>-7.0710928065028336</c:v>
                </c:pt>
                <c:pt idx="7845">
                  <c:v>6.0842992220909498</c:v>
                </c:pt>
                <c:pt idx="7846">
                  <c:v>6.0840927356441341</c:v>
                </c:pt>
                <c:pt idx="7847">
                  <c:v>-7.8553043836669847</c:v>
                </c:pt>
                <c:pt idx="7848">
                  <c:v>-4.4334556345365312</c:v>
                </c:pt>
                <c:pt idx="7849">
                  <c:v>8.651185767675921</c:v>
                </c:pt>
                <c:pt idx="7850">
                  <c:v>2.6786037008723667</c:v>
                </c:pt>
                <c:pt idx="7851">
                  <c:v>-11.029666104548708</c:v>
                </c:pt>
                <c:pt idx="7852">
                  <c:v>-0.63727956429083055</c:v>
                </c:pt>
                <c:pt idx="7853">
                  <c:v>13.616250889021376</c:v>
                </c:pt>
                <c:pt idx="7854">
                  <c:v>-2.3513403613777584</c:v>
                </c:pt>
                <c:pt idx="7855">
                  <c:v>-12.903309185145755</c:v>
                </c:pt>
                <c:pt idx="7856">
                  <c:v>5.0889700224702263</c:v>
                </c:pt>
                <c:pt idx="7857">
                  <c:v>11.949993283541303</c:v>
                </c:pt>
                <c:pt idx="7858">
                  <c:v>-7.7566586979158494</c:v>
                </c:pt>
                <c:pt idx="7859">
                  <c:v>-10.185395830187085</c:v>
                </c:pt>
                <c:pt idx="7860">
                  <c:v>10.322322394848809</c:v>
                </c:pt>
                <c:pt idx="7861">
                  <c:v>8.3627199971719755</c:v>
                </c:pt>
                <c:pt idx="7862">
                  <c:v>-12.821774976575805</c:v>
                </c:pt>
                <c:pt idx="7863">
                  <c:v>-6.0187546522617188</c:v>
                </c:pt>
                <c:pt idx="7864">
                  <c:v>14.486184297969222</c:v>
                </c:pt>
                <c:pt idx="7865">
                  <c:v>2.8321976666044431</c:v>
                </c:pt>
                <c:pt idx="7866">
                  <c:v>-15.340752981896557</c:v>
                </c:pt>
                <c:pt idx="7867">
                  <c:v>0.512479802481691</c:v>
                </c:pt>
                <c:pt idx="7868">
                  <c:v>14.27041354242674</c:v>
                </c:pt>
                <c:pt idx="7869">
                  <c:v>-3.5759706360405143</c:v>
                </c:pt>
                <c:pt idx="7870">
                  <c:v>-12.607813781700152</c:v>
                </c:pt>
                <c:pt idx="7871">
                  <c:v>5.8785448800082278</c:v>
                </c:pt>
                <c:pt idx="7872">
                  <c:v>10.538622764367048</c:v>
                </c:pt>
                <c:pt idx="7873">
                  <c:v>-8.3620564730668487</c:v>
                </c:pt>
                <c:pt idx="7874">
                  <c:v>-9.3372696807043116</c:v>
                </c:pt>
                <c:pt idx="7875">
                  <c:v>10.861674157181689</c:v>
                </c:pt>
                <c:pt idx="7876">
                  <c:v>7.2823424707248892</c:v>
                </c:pt>
                <c:pt idx="7877">
                  <c:v>-13.532517032696504</c:v>
                </c:pt>
                <c:pt idx="7878">
                  <c:v>-4.7963876912410663</c:v>
                </c:pt>
                <c:pt idx="7879">
                  <c:v>14.522864305841491</c:v>
                </c:pt>
                <c:pt idx="7880">
                  <c:v>1.4494668889009548</c:v>
                </c:pt>
                <c:pt idx="7881">
                  <c:v>-13.905533969762258</c:v>
                </c:pt>
                <c:pt idx="7882">
                  <c:v>1.6313098491737206</c:v>
                </c:pt>
                <c:pt idx="7883">
                  <c:v>13.320931215421213</c:v>
                </c:pt>
                <c:pt idx="7884">
                  <c:v>-4.7425431178019615</c:v>
                </c:pt>
                <c:pt idx="7885">
                  <c:v>-13.516720574678143</c:v>
                </c:pt>
                <c:pt idx="7886">
                  <c:v>8.2085880245187006</c:v>
                </c:pt>
                <c:pt idx="7887">
                  <c:v>12.228755629067509</c:v>
                </c:pt>
                <c:pt idx="7888">
                  <c:v>-11.510241175072959</c:v>
                </c:pt>
                <c:pt idx="7889">
                  <c:v>-10.617843950006984</c:v>
                </c:pt>
                <c:pt idx="7890">
                  <c:v>14.692369698956242</c:v>
                </c:pt>
                <c:pt idx="7891">
                  <c:v>8.0041486681925242</c:v>
                </c:pt>
                <c:pt idx="7892">
                  <c:v>-17.117425052793738</c:v>
                </c:pt>
                <c:pt idx="7893">
                  <c:v>-4.1252434979499402</c:v>
                </c:pt>
                <c:pt idx="7894">
                  <c:v>17.037953989145866</c:v>
                </c:pt>
                <c:pt idx="7895">
                  <c:v>0.2551991637557407</c:v>
                </c:pt>
                <c:pt idx="7896">
                  <c:v>-16.137113329876176</c:v>
                </c:pt>
                <c:pt idx="7897">
                  <c:v>3.4235753385104357</c:v>
                </c:pt>
                <c:pt idx="7898">
                  <c:v>16.740356801229943</c:v>
                </c:pt>
                <c:pt idx="7899">
                  <c:v>-7.5607515249772481</c:v>
                </c:pt>
                <c:pt idx="7900">
                  <c:v>-16.279228884558389</c:v>
                </c:pt>
                <c:pt idx="7901">
                  <c:v>11.507174310824402</c:v>
                </c:pt>
                <c:pt idx="7902">
                  <c:v>13.662165998591847</c:v>
                </c:pt>
                <c:pt idx="7903">
                  <c:v>-14.29787939054887</c:v>
                </c:pt>
                <c:pt idx="7904">
                  <c:v>-10.437707454109285</c:v>
                </c:pt>
                <c:pt idx="7905">
                  <c:v>16.332121420909505</c:v>
                </c:pt>
                <c:pt idx="7906">
                  <c:v>6.6037142316056512</c:v>
                </c:pt>
                <c:pt idx="7907">
                  <c:v>-17.196834448396288</c:v>
                </c:pt>
                <c:pt idx="7908">
                  <c:v>-2.5987700568041823</c:v>
                </c:pt>
                <c:pt idx="7909">
                  <c:v>17.302418162032577</c:v>
                </c:pt>
                <c:pt idx="7910">
                  <c:v>-1.2418526638474303</c:v>
                </c:pt>
                <c:pt idx="7911">
                  <c:v>-17.633550434048662</c:v>
                </c:pt>
                <c:pt idx="7912">
                  <c:v>5.1360444100540832</c:v>
                </c:pt>
                <c:pt idx="7913">
                  <c:v>16.195691563152369</c:v>
                </c:pt>
                <c:pt idx="7914">
                  <c:v>-8.2613649852300668</c:v>
                </c:pt>
                <c:pt idx="7915">
                  <c:v>-13.482535650129003</c:v>
                </c:pt>
                <c:pt idx="7916">
                  <c:v>11.115529535776053</c:v>
                </c:pt>
                <c:pt idx="7917">
                  <c:v>10.46764918663852</c:v>
                </c:pt>
                <c:pt idx="7918">
                  <c:v>-11.951921885942991</c:v>
                </c:pt>
                <c:pt idx="7919">
                  <c:v>-7.0278707006736836</c:v>
                </c:pt>
                <c:pt idx="7920">
                  <c:v>13.278558351049289</c:v>
                </c:pt>
                <c:pt idx="7921">
                  <c:v>4.0207034266895008</c:v>
                </c:pt>
                <c:pt idx="7922">
                  <c:v>-14.381034447517997</c:v>
                </c:pt>
                <c:pt idx="7923">
                  <c:v>-0.96379661099964653</c:v>
                </c:pt>
                <c:pt idx="7924">
                  <c:v>14.34382660410102</c:v>
                </c:pt>
                <c:pt idx="7925">
                  <c:v>-2.1667080421628833</c:v>
                </c:pt>
                <c:pt idx="7926">
                  <c:v>-13.271208685209533</c:v>
                </c:pt>
                <c:pt idx="7927">
                  <c:v>4.9045950543359291</c:v>
                </c:pt>
                <c:pt idx="7928">
                  <c:v>11.257492580357773</c:v>
                </c:pt>
                <c:pt idx="7929">
                  <c:v>-6.8247613119753039</c:v>
                </c:pt>
                <c:pt idx="7930">
                  <c:v>-8.9443005301889347</c:v>
                </c:pt>
                <c:pt idx="7931">
                  <c:v>8.4053947585129816</c:v>
                </c:pt>
                <c:pt idx="7932">
                  <c:v>6.7041809251356028</c:v>
                </c:pt>
                <c:pt idx="7933">
                  <c:v>-9.4638653101311192</c:v>
                </c:pt>
                <c:pt idx="7934">
                  <c:v>-4.5267792177123791</c:v>
                </c:pt>
                <c:pt idx="7935">
                  <c:v>10.823254741698012</c:v>
                </c:pt>
                <c:pt idx="7936">
                  <c:v>2.3184620729749894</c:v>
                </c:pt>
                <c:pt idx="7937">
                  <c:v>-11.674929059238202</c:v>
                </c:pt>
                <c:pt idx="7938">
                  <c:v>0.23859091099138396</c:v>
                </c:pt>
                <c:pt idx="7939">
                  <c:v>11.711483574318056</c:v>
                </c:pt>
                <c:pt idx="7940">
                  <c:v>-2.6749678332687443</c:v>
                </c:pt>
                <c:pt idx="7941">
                  <c:v>-9.7277311484717366</c:v>
                </c:pt>
                <c:pt idx="7942">
                  <c:v>4.5445658128025599</c:v>
                </c:pt>
                <c:pt idx="7943">
                  <c:v>9.0312085079903817</c:v>
                </c:pt>
                <c:pt idx="7944">
                  <c:v>-7.0473591204881716</c:v>
                </c:pt>
                <c:pt idx="7945">
                  <c:v>-8.0819036133599127</c:v>
                </c:pt>
                <c:pt idx="7946">
                  <c:v>9.5003716891219341</c:v>
                </c:pt>
                <c:pt idx="7947">
                  <c:v>6.3535484011918628</c:v>
                </c:pt>
                <c:pt idx="7948">
                  <c:v>-10.22652027788393</c:v>
                </c:pt>
                <c:pt idx="7949">
                  <c:v>-3.8400584500273065</c:v>
                </c:pt>
                <c:pt idx="7950">
                  <c:v>12.224165069616335</c:v>
                </c:pt>
                <c:pt idx="7951">
                  <c:v>1.4307288983216802</c:v>
                </c:pt>
                <c:pt idx="7952">
                  <c:v>-11.961147395611306</c:v>
                </c:pt>
                <c:pt idx="7953">
                  <c:v>1.276825751480209</c:v>
                </c:pt>
                <c:pt idx="7954">
                  <c:v>12.261781086350856</c:v>
                </c:pt>
                <c:pt idx="7955">
                  <c:v>-4.0652834661527626</c:v>
                </c:pt>
                <c:pt idx="7956">
                  <c:v>-11.15109728708223</c:v>
                </c:pt>
                <c:pt idx="7957">
                  <c:v>6.3216713641579938</c:v>
                </c:pt>
                <c:pt idx="7958">
                  <c:v>10.012561632734366</c:v>
                </c:pt>
                <c:pt idx="7959">
                  <c:v>-9.0714437041000906</c:v>
                </c:pt>
                <c:pt idx="7960">
                  <c:v>-8.4141781551112835</c:v>
                </c:pt>
                <c:pt idx="7961">
                  <c:v>10.985507501681711</c:v>
                </c:pt>
                <c:pt idx="7962">
                  <c:v>5.7543267403291072</c:v>
                </c:pt>
                <c:pt idx="7963">
                  <c:v>-11.620040808511055</c:v>
                </c:pt>
                <c:pt idx="7964">
                  <c:v>-3.1100507117376872</c:v>
                </c:pt>
                <c:pt idx="7965">
                  <c:v>12.215682404231437</c:v>
                </c:pt>
                <c:pt idx="7966">
                  <c:v>0.3706050678887764</c:v>
                </c:pt>
                <c:pt idx="7967">
                  <c:v>-12.816369702221877</c:v>
                </c:pt>
                <c:pt idx="7968">
                  <c:v>2.381438528538792</c:v>
                </c:pt>
                <c:pt idx="7969">
                  <c:v>11.730284554063717</c:v>
                </c:pt>
                <c:pt idx="7970">
                  <c:v>-4.9757705479348662</c:v>
                </c:pt>
                <c:pt idx="7971">
                  <c:v>-10.655049812373058</c:v>
                </c:pt>
                <c:pt idx="7972">
                  <c:v>7.087904243884056</c:v>
                </c:pt>
                <c:pt idx="7973">
                  <c:v>8.2005951813945615</c:v>
                </c:pt>
                <c:pt idx="7974">
                  <c:v>-8.1726384345111143</c:v>
                </c:pt>
                <c:pt idx="7975">
                  <c:v>-7.3478698047012099</c:v>
                </c:pt>
                <c:pt idx="7976">
                  <c:v>12.587320397691965</c:v>
                </c:pt>
                <c:pt idx="7977">
                  <c:v>4.8873365938386168</c:v>
                </c:pt>
                <c:pt idx="7978">
                  <c:v>-11.882503581098582</c:v>
                </c:pt>
                <c:pt idx="7979">
                  <c:v>-2.1688229848297969</c:v>
                </c:pt>
                <c:pt idx="7980">
                  <c:v>12.95933567575309</c:v>
                </c:pt>
                <c:pt idx="7981">
                  <c:v>-0.68241113915242257</c:v>
                </c:pt>
                <c:pt idx="7982">
                  <c:v>-11.98076874637221</c:v>
                </c:pt>
                <c:pt idx="7983">
                  <c:v>3.3699433192510213</c:v>
                </c:pt>
                <c:pt idx="7984">
                  <c:v>11.716610643943701</c:v>
                </c:pt>
                <c:pt idx="7985">
                  <c:v>-6.0013401731492566</c:v>
                </c:pt>
                <c:pt idx="7986">
                  <c:v>-10.287963873173446</c:v>
                </c:pt>
                <c:pt idx="7987">
                  <c:v>8.5658215331415217</c:v>
                </c:pt>
                <c:pt idx="7988">
                  <c:v>8.3192235617176458</c:v>
                </c:pt>
                <c:pt idx="7989">
                  <c:v>-8.3281098479665499</c:v>
                </c:pt>
                <c:pt idx="7990">
                  <c:v>-4.6559628748822259</c:v>
                </c:pt>
                <c:pt idx="7991">
                  <c:v>8.6667691828604081</c:v>
                </c:pt>
                <c:pt idx="7992">
                  <c:v>2.7976037811453405</c:v>
                </c:pt>
                <c:pt idx="7993">
                  <c:v>-9.2043067754481491</c:v>
                </c:pt>
                <c:pt idx="7994">
                  <c:v>-0.72293212294331166</c:v>
                </c:pt>
                <c:pt idx="7995">
                  <c:v>8.4788739809410938</c:v>
                </c:pt>
                <c:pt idx="7996">
                  <c:v>-1.1107739279913715</c:v>
                </c:pt>
                <c:pt idx="7997">
                  <c:v>-7.1313548230692163</c:v>
                </c:pt>
                <c:pt idx="7998">
                  <c:v>2.5836200107794798</c:v>
                </c:pt>
                <c:pt idx="7999">
                  <c:v>7.3177860187332957</c:v>
                </c:pt>
                <c:pt idx="8000">
                  <c:v>-5.139106416598648</c:v>
                </c:pt>
                <c:pt idx="8001">
                  <c:v>-7.387979230039643</c:v>
                </c:pt>
                <c:pt idx="8002">
                  <c:v>7.0309170948377542</c:v>
                </c:pt>
                <c:pt idx="8003">
                  <c:v>6.4491700131210905</c:v>
                </c:pt>
                <c:pt idx="8004">
                  <c:v>-9.0557386023488942</c:v>
                </c:pt>
                <c:pt idx="8005">
                  <c:v>-4.0551630360396258</c:v>
                </c:pt>
                <c:pt idx="8006">
                  <c:v>9.2159721561484869</c:v>
                </c:pt>
                <c:pt idx="8007">
                  <c:v>2.3149153085749696</c:v>
                </c:pt>
                <c:pt idx="8008">
                  <c:v>-10.848509056386508</c:v>
                </c:pt>
                <c:pt idx="8009">
                  <c:v>5.9734044434148939E-2</c:v>
                </c:pt>
                <c:pt idx="8010">
                  <c:v>10.140981681077715</c:v>
                </c:pt>
                <c:pt idx="8011">
                  <c:v>-2.4274931503449233</c:v>
                </c:pt>
                <c:pt idx="8012">
                  <c:v>-11.007662912882292</c:v>
                </c:pt>
                <c:pt idx="8013">
                  <c:v>5.1407250117673042</c:v>
                </c:pt>
                <c:pt idx="8014">
                  <c:v>9.3904956931904824</c:v>
                </c:pt>
                <c:pt idx="8015">
                  <c:v>-6.2746003642690864</c:v>
                </c:pt>
                <c:pt idx="8016">
                  <c:v>-6.6747687031844345</c:v>
                </c:pt>
                <c:pt idx="8017">
                  <c:v>7.1876130606354671</c:v>
                </c:pt>
                <c:pt idx="8018">
                  <c:v>5.7477306785453166</c:v>
                </c:pt>
                <c:pt idx="8019">
                  <c:v>-11.074503772244261</c:v>
                </c:pt>
                <c:pt idx="8020">
                  <c:v>-4.4536812913342487</c:v>
                </c:pt>
                <c:pt idx="8021">
                  <c:v>12.720088253733133</c:v>
                </c:pt>
                <c:pt idx="8022">
                  <c:v>1.6763102110325989</c:v>
                </c:pt>
                <c:pt idx="8023">
                  <c:v>-11.917294249615352</c:v>
                </c:pt>
                <c:pt idx="8024">
                  <c:v>0.9529106818980364</c:v>
                </c:pt>
                <c:pt idx="8025">
                  <c:v>9.2222306015900681</c:v>
                </c:pt>
                <c:pt idx="8026">
                  <c:v>-2.6759511075000457</c:v>
                </c:pt>
                <c:pt idx="8027">
                  <c:v>-7.5675965506086378</c:v>
                </c:pt>
                <c:pt idx="8028">
                  <c:v>4.2237969575757237</c:v>
                </c:pt>
                <c:pt idx="8029">
                  <c:v>6.9437110669140063</c:v>
                </c:pt>
                <c:pt idx="8030">
                  <c:v>-6.315181418243772</c:v>
                </c:pt>
                <c:pt idx="8031">
                  <c:v>-6.2234998026464527</c:v>
                </c:pt>
                <c:pt idx="8032">
                  <c:v>7.920303079602256</c:v>
                </c:pt>
                <c:pt idx="8033">
                  <c:v>4.5642639524143709</c:v>
                </c:pt>
                <c:pt idx="8034">
                  <c:v>-9.5363134198876693</c:v>
                </c:pt>
                <c:pt idx="8035">
                  <c:v>-2.618275907375371</c:v>
                </c:pt>
                <c:pt idx="8036">
                  <c:v>9.1824380046559053</c:v>
                </c:pt>
                <c:pt idx="8037">
                  <c:v>0.40891536338126222</c:v>
                </c:pt>
                <c:pt idx="8038">
                  <c:v>-9.6253100340882298</c:v>
                </c:pt>
                <c:pt idx="8039">
                  <c:v>1.7951285987014451</c:v>
                </c:pt>
                <c:pt idx="8040">
                  <c:v>10.99205519093516</c:v>
                </c:pt>
                <c:pt idx="8041">
                  <c:v>-4.8217043939398101</c:v>
                </c:pt>
                <c:pt idx="8042">
                  <c:v>-11.042179110476395</c:v>
                </c:pt>
                <c:pt idx="8043">
                  <c:v>7.5537932612875451</c:v>
                </c:pt>
                <c:pt idx="8044">
                  <c:v>10.082121694092283</c:v>
                </c:pt>
                <c:pt idx="8045">
                  <c:v>-10.307125693830644</c:v>
                </c:pt>
                <c:pt idx="8046">
                  <c:v>-8.6062804326985276</c:v>
                </c:pt>
                <c:pt idx="8047">
                  <c:v>13.654877025788409</c:v>
                </c:pt>
                <c:pt idx="8048">
                  <c:v>6.0887683411005584</c:v>
                </c:pt>
                <c:pt idx="8049">
                  <c:v>-14.960780890393972</c:v>
                </c:pt>
                <c:pt idx="8050">
                  <c:v>-2.8287823190379253</c:v>
                </c:pt>
                <c:pt idx="8051">
                  <c:v>15.837349191885208</c:v>
                </c:pt>
                <c:pt idx="8052">
                  <c:v>-0.6588556825460421</c:v>
                </c:pt>
                <c:pt idx="8053">
                  <c:v>-15.621716658956935</c:v>
                </c:pt>
                <c:pt idx="8054">
                  <c:v>4.0241429194845004</c:v>
                </c:pt>
                <c:pt idx="8055">
                  <c:v>14.884587820717734</c:v>
                </c:pt>
                <c:pt idx="8056">
                  <c:v>-7.9567723036976519</c:v>
                </c:pt>
                <c:pt idx="8057">
                  <c:v>-14.967471410119161</c:v>
                </c:pt>
                <c:pt idx="8058">
                  <c:v>11.889372718271625</c:v>
                </c:pt>
                <c:pt idx="8059">
                  <c:v>12.565537859335659</c:v>
                </c:pt>
                <c:pt idx="8060">
                  <c:v>-14.478232480424529</c:v>
                </c:pt>
                <c:pt idx="8061">
                  <c:v>-8.9302053202569436</c:v>
                </c:pt>
                <c:pt idx="8062">
                  <c:v>14.6628643302497</c:v>
                </c:pt>
                <c:pt idx="8063">
                  <c:v>4.6444104514838127</c:v>
                </c:pt>
                <c:pt idx="8064">
                  <c:v>-14.578280180653188</c:v>
                </c:pt>
                <c:pt idx="8065">
                  <c:v>-1.4128058343446086</c:v>
                </c:pt>
                <c:pt idx="8066">
                  <c:v>15.36344639937184</c:v>
                </c:pt>
                <c:pt idx="8067">
                  <c:v>-2.0615970328239483</c:v>
                </c:pt>
                <c:pt idx="8068">
                  <c:v>-16.840279109783584</c:v>
                </c:pt>
                <c:pt idx="8069">
                  <c:v>6.0532278167888478</c:v>
                </c:pt>
                <c:pt idx="8070">
                  <c:v>15.822314224551787</c:v>
                </c:pt>
                <c:pt idx="8071">
                  <c:v>-9.48950742394325</c:v>
                </c:pt>
                <c:pt idx="8072">
                  <c:v>-14.379897947535957</c:v>
                </c:pt>
                <c:pt idx="8073">
                  <c:v>13.770654055593612</c:v>
                </c:pt>
                <c:pt idx="8074">
                  <c:v>11.803695738303983</c:v>
                </c:pt>
                <c:pt idx="8075">
                  <c:v>-15.332202711473006</c:v>
                </c:pt>
                <c:pt idx="8076">
                  <c:v>-7.9119587777744158</c:v>
                </c:pt>
                <c:pt idx="8077">
                  <c:v>17.742142059512069</c:v>
                </c:pt>
                <c:pt idx="8078">
                  <c:v>4.4872894898098465</c:v>
                </c:pt>
                <c:pt idx="8079">
                  <c:v>-20.841614252214828</c:v>
                </c:pt>
                <c:pt idx="8080">
                  <c:v>-0.18499105656797457</c:v>
                </c:pt>
                <c:pt idx="8081">
                  <c:v>21.87925418965348</c:v>
                </c:pt>
                <c:pt idx="8082">
                  <c:v>-4.6863999296067211</c:v>
                </c:pt>
                <c:pt idx="8083">
                  <c:v>-20.208716437061081</c:v>
                </c:pt>
                <c:pt idx="8084">
                  <c:v>8.3001397540507345</c:v>
                </c:pt>
                <c:pt idx="8085">
                  <c:v>16.732091988372723</c:v>
                </c:pt>
                <c:pt idx="8086">
                  <c:v>-12.088998320058211</c:v>
                </c:pt>
                <c:pt idx="8087">
                  <c:v>-14.404414571933627</c:v>
                </c:pt>
                <c:pt idx="8088">
                  <c:v>15.810761744971371</c:v>
                </c:pt>
                <c:pt idx="8089">
                  <c:v>11.565716865754203</c:v>
                </c:pt>
                <c:pt idx="8090">
                  <c:v>-18.111726033386287</c:v>
                </c:pt>
                <c:pt idx="8091">
                  <c:v>-7.209201234414512</c:v>
                </c:pt>
                <c:pt idx="8092">
                  <c:v>19.655566613919028</c:v>
                </c:pt>
                <c:pt idx="8093">
                  <c:v>2.8840775159991217</c:v>
                </c:pt>
                <c:pt idx="8094">
                  <c:v>-20.030500091112938</c:v>
                </c:pt>
                <c:pt idx="8095">
                  <c:v>1.4994967142956286</c:v>
                </c:pt>
                <c:pt idx="8096">
                  <c:v>18.204107492799501</c:v>
                </c:pt>
                <c:pt idx="8097">
                  <c:v>-5.3345996489930831</c:v>
                </c:pt>
                <c:pt idx="8098">
                  <c:v>-16.590105633846722</c:v>
                </c:pt>
                <c:pt idx="8099">
                  <c:v>8.8895192832831391</c:v>
                </c:pt>
                <c:pt idx="8100">
                  <c:v>14.602002931014656</c:v>
                </c:pt>
                <c:pt idx="8101">
                  <c:v>-11.893388869054535</c:v>
                </c:pt>
                <c:pt idx="8102">
                  <c:v>-11.159841782399733</c:v>
                </c:pt>
                <c:pt idx="8103">
                  <c:v>13.71048917443011</c:v>
                </c:pt>
                <c:pt idx="8104">
                  <c:v>8.0033309517762472</c:v>
                </c:pt>
                <c:pt idx="8105">
                  <c:v>-15.693374806940145</c:v>
                </c:pt>
                <c:pt idx="8106">
                  <c:v>-4.803533702901853</c:v>
                </c:pt>
                <c:pt idx="8107">
                  <c:v>16.114802618840073</c:v>
                </c:pt>
                <c:pt idx="8108">
                  <c:v>0.83637668827805489</c:v>
                </c:pt>
                <c:pt idx="8109">
                  <c:v>-13.407987606002681</c:v>
                </c:pt>
                <c:pt idx="8110">
                  <c:v>2.1046479440018135</c:v>
                </c:pt>
                <c:pt idx="8111">
                  <c:v>11.820999449413888</c:v>
                </c:pt>
                <c:pt idx="8112">
                  <c:v>-4.5252734289968801</c:v>
                </c:pt>
                <c:pt idx="8113">
                  <c:v>-11.029260127400139</c:v>
                </c:pt>
                <c:pt idx="8114">
                  <c:v>7.2412516163514997</c:v>
                </c:pt>
                <c:pt idx="8115">
                  <c:v>9.5243639682869308</c:v>
                </c:pt>
                <c:pt idx="8116">
                  <c:v>-9.0077670120480047</c:v>
                </c:pt>
                <c:pt idx="8117">
                  <c:v>-6.9917115910769025</c:v>
                </c:pt>
                <c:pt idx="8118">
                  <c:v>9.7091893647059084</c:v>
                </c:pt>
                <c:pt idx="8119">
                  <c:v>4.4343384090563847</c:v>
                </c:pt>
                <c:pt idx="8120">
                  <c:v>-10.675115240282581</c:v>
                </c:pt>
                <c:pt idx="8121">
                  <c:v>-2.1414972732222508</c:v>
                </c:pt>
                <c:pt idx="8122">
                  <c:v>10.855324334377444</c:v>
                </c:pt>
                <c:pt idx="8123">
                  <c:v>-0.29135097977801733</c:v>
                </c:pt>
                <c:pt idx="8124">
                  <c:v>-10.093629996818972</c:v>
                </c:pt>
                <c:pt idx="8125">
                  <c:v>2.3270054515217993</c:v>
                </c:pt>
                <c:pt idx="8126">
                  <c:v>8.9753666794187357</c:v>
                </c:pt>
                <c:pt idx="8127">
                  <c:v>-4.5086023600244509</c:v>
                </c:pt>
                <c:pt idx="8128">
                  <c:v>-8.4048615569474414</c:v>
                </c:pt>
                <c:pt idx="8129">
                  <c:v>6.1672439445241203</c:v>
                </c:pt>
                <c:pt idx="8130">
                  <c:v>6.1000034055029912</c:v>
                </c:pt>
                <c:pt idx="8131">
                  <c:v>-6.1738331235183761</c:v>
                </c:pt>
                <c:pt idx="8132">
                  <c:v>-3.9435803185327893</c:v>
                </c:pt>
                <c:pt idx="8133">
                  <c:v>6.6079345623235266</c:v>
                </c:pt>
                <c:pt idx="8134">
                  <c:v>2.1441301392786691</c:v>
                </c:pt>
                <c:pt idx="8135">
                  <c:v>-6.018162407174767</c:v>
                </c:pt>
                <c:pt idx="8136">
                  <c:v>-0.70594328984544297</c:v>
                </c:pt>
                <c:pt idx="8137">
                  <c:v>7.1425432101776476</c:v>
                </c:pt>
                <c:pt idx="8138">
                  <c:v>-0.76420149825757078</c:v>
                </c:pt>
                <c:pt idx="8139">
                  <c:v>-6.0277128416789374</c:v>
                </c:pt>
                <c:pt idx="8140">
                  <c:v>2.2983835081134192</c:v>
                </c:pt>
                <c:pt idx="8141">
                  <c:v>7.7007064759149984</c:v>
                </c:pt>
                <c:pt idx="8142">
                  <c:v>-4.6638045992610362</c:v>
                </c:pt>
                <c:pt idx="8143">
                  <c:v>-6.7745341088640094</c:v>
                </c:pt>
                <c:pt idx="8144">
                  <c:v>5.9860451406632791</c:v>
                </c:pt>
                <c:pt idx="8145">
                  <c:v>5.1079949387924408</c:v>
                </c:pt>
                <c:pt idx="8146">
                  <c:v>-6.283298908515639</c:v>
                </c:pt>
                <c:pt idx="8147">
                  <c:v>-3.4687332815652527</c:v>
                </c:pt>
                <c:pt idx="8148">
                  <c:v>7.4896841410024599</c:v>
                </c:pt>
                <c:pt idx="8149">
                  <c:v>1.7890991258363138</c:v>
                </c:pt>
                <c:pt idx="8150">
                  <c:v>-7.0658995571634486</c:v>
                </c:pt>
                <c:pt idx="8151">
                  <c:v>-0.16819730077843387</c:v>
                </c:pt>
                <c:pt idx="8152">
                  <c:v>6.9720158221808042</c:v>
                </c:pt>
                <c:pt idx="8153">
                  <c:v>-1.2800443823873693</c:v>
                </c:pt>
                <c:pt idx="8154">
                  <c:v>-6.0888407289395063</c:v>
                </c:pt>
                <c:pt idx="8155">
                  <c:v>2.3122808180102816</c:v>
                </c:pt>
                <c:pt idx="8156">
                  <c:v>4.4342195363379169</c:v>
                </c:pt>
                <c:pt idx="8157">
                  <c:v>-3.5447938978488489</c:v>
                </c:pt>
                <c:pt idx="8158">
                  <c:v>-4.8232929687872614</c:v>
                </c:pt>
                <c:pt idx="8159">
                  <c:v>4.8531325781762913</c:v>
                </c:pt>
                <c:pt idx="8160">
                  <c:v>3.7150892911671418</c:v>
                </c:pt>
                <c:pt idx="8161">
                  <c:v>-6.0113219191544145</c:v>
                </c:pt>
                <c:pt idx="8162">
                  <c:v>-2.5252719897098479</c:v>
                </c:pt>
                <c:pt idx="8163">
                  <c:v>7.3497545603055388</c:v>
                </c:pt>
                <c:pt idx="8164">
                  <c:v>1.3467289158970137</c:v>
                </c:pt>
                <c:pt idx="8165">
                  <c:v>-8.5460465908353207</c:v>
                </c:pt>
                <c:pt idx="8166">
                  <c:v>0.53534601618565403</c:v>
                </c:pt>
                <c:pt idx="8167">
                  <c:v>8.8158924236800882</c:v>
                </c:pt>
                <c:pt idx="8168">
                  <c:v>-2.4925855633664713</c:v>
                </c:pt>
                <c:pt idx="8169">
                  <c:v>-8.0371825092127107</c:v>
                </c:pt>
                <c:pt idx="8170">
                  <c:v>4.4001695511393599</c:v>
                </c:pt>
                <c:pt idx="8171">
                  <c:v>7.8224492204422047</c:v>
                </c:pt>
                <c:pt idx="8172">
                  <c:v>-6.1788899201641438</c:v>
                </c:pt>
                <c:pt idx="8173">
                  <c:v>-6.1797300849474501</c:v>
                </c:pt>
                <c:pt idx="8174">
                  <c:v>8.2150770888254669</c:v>
                </c:pt>
                <c:pt idx="8175">
                  <c:v>5.3566849360059621</c:v>
                </c:pt>
                <c:pt idx="8176">
                  <c:v>-9.6395417204652549</c:v>
                </c:pt>
                <c:pt idx="8177">
                  <c:v>-2.8706550274752543</c:v>
                </c:pt>
                <c:pt idx="8178">
                  <c:v>9.8794053079660049</c:v>
                </c:pt>
                <c:pt idx="8179">
                  <c:v>0.74739339475051003</c:v>
                </c:pt>
                <c:pt idx="8180">
                  <c:v>-10.079138819673132</c:v>
                </c:pt>
                <c:pt idx="8181">
                  <c:v>1.4293642118565104</c:v>
                </c:pt>
                <c:pt idx="8182">
                  <c:v>8.8835119531279787</c:v>
                </c:pt>
                <c:pt idx="8183">
                  <c:v>-3.0572688847953757</c:v>
                </c:pt>
                <c:pt idx="8184">
                  <c:v>-7.0406377129196089</c:v>
                </c:pt>
                <c:pt idx="8185">
                  <c:v>4.4011238160395996</c:v>
                </c:pt>
                <c:pt idx="8186">
                  <c:v>6.2536480573544164</c:v>
                </c:pt>
                <c:pt idx="8187">
                  <c:v>-6.2791629530674582</c:v>
                </c:pt>
                <c:pt idx="8188">
                  <c:v>-5.5885384167268857</c:v>
                </c:pt>
                <c:pt idx="8189">
                  <c:v>8.1425755868005343</c:v>
                </c:pt>
                <c:pt idx="8190">
                  <c:v>4.0735802845911984</c:v>
                </c:pt>
                <c:pt idx="8191">
                  <c:v>-9.7924117251229958</c:v>
                </c:pt>
                <c:pt idx="8192">
                  <c:v>-2.1133436057965249</c:v>
                </c:pt>
                <c:pt idx="8193">
                  <c:v>9.4386157278094807</c:v>
                </c:pt>
                <c:pt idx="8194">
                  <c:v>-0.11044572155579561</c:v>
                </c:pt>
                <c:pt idx="8195">
                  <c:v>-8.2033521012604105</c:v>
                </c:pt>
                <c:pt idx="8196">
                  <c:v>1.9286962377713421</c:v>
                </c:pt>
                <c:pt idx="8197">
                  <c:v>7.8458640388714835</c:v>
                </c:pt>
                <c:pt idx="8198">
                  <c:v>-3.6291475996649827</c:v>
                </c:pt>
                <c:pt idx="8199">
                  <c:v>-7.7298505001354343</c:v>
                </c:pt>
                <c:pt idx="8200">
                  <c:v>6.477250486154845</c:v>
                </c:pt>
                <c:pt idx="8201">
                  <c:v>7.8071266462660898</c:v>
                </c:pt>
                <c:pt idx="8202">
                  <c:v>-9.0259300851597803</c:v>
                </c:pt>
                <c:pt idx="8203">
                  <c:v>-5.8941208345243838</c:v>
                </c:pt>
                <c:pt idx="8204">
                  <c:v>8.6877260529214411</c:v>
                </c:pt>
                <c:pt idx="8205">
                  <c:v>3.3634275630907298</c:v>
                </c:pt>
                <c:pt idx="8206">
                  <c:v>-10.621138290324161</c:v>
                </c:pt>
                <c:pt idx="8207">
                  <c:v>-1.238269857087801</c:v>
                </c:pt>
                <c:pt idx="8208">
                  <c:v>9.2787019845876895</c:v>
                </c:pt>
                <c:pt idx="8209">
                  <c:v>-0.91573520363079353</c:v>
                </c:pt>
                <c:pt idx="8210">
                  <c:v>-8.7406169187034628</c:v>
                </c:pt>
                <c:pt idx="8211">
                  <c:v>2.7457698069418406</c:v>
                </c:pt>
                <c:pt idx="8212">
                  <c:v>8.8770115620744328</c:v>
                </c:pt>
                <c:pt idx="8213">
                  <c:v>-5.6605837705267348</c:v>
                </c:pt>
                <c:pt idx="8214">
                  <c:v>-9.2940429958795931</c:v>
                </c:pt>
                <c:pt idx="8215">
                  <c:v>7.8539444367085975</c:v>
                </c:pt>
                <c:pt idx="8216">
                  <c:v>6.8163354842353003</c:v>
                </c:pt>
                <c:pt idx="8217">
                  <c:v>-8.7478162538822613</c:v>
                </c:pt>
                <c:pt idx="8218">
                  <c:v>-5.0997458295463236</c:v>
                </c:pt>
                <c:pt idx="8219">
                  <c:v>10.451560833532955</c:v>
                </c:pt>
                <c:pt idx="8220">
                  <c:v>2.8242696385972907</c:v>
                </c:pt>
                <c:pt idx="8221">
                  <c:v>-10.916849963183038</c:v>
                </c:pt>
                <c:pt idx="8222">
                  <c:v>-0.4050258103721705</c:v>
                </c:pt>
                <c:pt idx="8223">
                  <c:v>10.869169527370635</c:v>
                </c:pt>
                <c:pt idx="8224">
                  <c:v>-2.1194908133782833</c:v>
                </c:pt>
                <c:pt idx="8225">
                  <c:v>-11.896262327667616</c:v>
                </c:pt>
                <c:pt idx="8226">
                  <c:v>5.0048117696904697</c:v>
                </c:pt>
                <c:pt idx="8227">
                  <c:v>11.477528540230947</c:v>
                </c:pt>
                <c:pt idx="8228">
                  <c:v>-8.1454510889607885</c:v>
                </c:pt>
                <c:pt idx="8229">
                  <c:v>-10.141775671171455</c:v>
                </c:pt>
                <c:pt idx="8230">
                  <c:v>9.4242554156442342</c:v>
                </c:pt>
                <c:pt idx="8231">
                  <c:v>6.8043463659341894</c:v>
                </c:pt>
                <c:pt idx="8232">
                  <c:v>-10.23414161878218</c:v>
                </c:pt>
                <c:pt idx="8233">
                  <c:v>-4.667933983904061</c:v>
                </c:pt>
                <c:pt idx="8234">
                  <c:v>12.091482773704701</c:v>
                </c:pt>
                <c:pt idx="8235">
                  <c:v>2.1300869155366495</c:v>
                </c:pt>
                <c:pt idx="8236">
                  <c:v>-12.635680849083771</c:v>
                </c:pt>
                <c:pt idx="8237">
                  <c:v>0.65286661782818922</c:v>
                </c:pt>
                <c:pt idx="8238">
                  <c:v>13.692012951813281</c:v>
                </c:pt>
                <c:pt idx="8239">
                  <c:v>-3.6900576696743084</c:v>
                </c:pt>
                <c:pt idx="8240">
                  <c:v>-12.910210990719525</c:v>
                </c:pt>
                <c:pt idx="8241">
                  <c:v>6.1355076813058371</c:v>
                </c:pt>
                <c:pt idx="8242">
                  <c:v>9.6293101945150497</c:v>
                </c:pt>
                <c:pt idx="8243">
                  <c:v>-7.133052156125431</c:v>
                </c:pt>
                <c:pt idx="8244">
                  <c:v>-7.4116028379575223</c:v>
                </c:pt>
                <c:pt idx="8245">
                  <c:v>8.9301367823078941</c:v>
                </c:pt>
                <c:pt idx="8246">
                  <c:v>5.7724441007308656</c:v>
                </c:pt>
                <c:pt idx="8247">
                  <c:v>-10.930201860496027</c:v>
                </c:pt>
                <c:pt idx="8248">
                  <c:v>-3.8573908267690475</c:v>
                </c:pt>
                <c:pt idx="8249">
                  <c:v>12.839156255503299</c:v>
                </c:pt>
                <c:pt idx="8250">
                  <c:v>1.1500876771981614</c:v>
                </c:pt>
                <c:pt idx="8251">
                  <c:v>-13.826122368776957</c:v>
                </c:pt>
                <c:pt idx="8252">
                  <c:v>1.9103637806703491</c:v>
                </c:pt>
                <c:pt idx="8253">
                  <c:v>13.921420641880495</c:v>
                </c:pt>
                <c:pt idx="8254">
                  <c:v>-4.9998445499761894</c:v>
                </c:pt>
                <c:pt idx="8255">
                  <c:v>-12.618052058493676</c:v>
                </c:pt>
                <c:pt idx="8256">
                  <c:v>7.3079264946501175</c:v>
                </c:pt>
                <c:pt idx="8257">
                  <c:v>10.427237059079031</c:v>
                </c:pt>
                <c:pt idx="8258">
                  <c:v>-10.14313575965774</c:v>
                </c:pt>
                <c:pt idx="8259">
                  <c:v>-8.9821779129634045</c:v>
                </c:pt>
                <c:pt idx="8260">
                  <c:v>12.457531594221324</c:v>
                </c:pt>
                <c:pt idx="8261">
                  <c:v>6.4536403347976288</c:v>
                </c:pt>
                <c:pt idx="8262">
                  <c:v>-14.754941926645298</c:v>
                </c:pt>
                <c:pt idx="8263">
                  <c:v>-3.4301255911254716</c:v>
                </c:pt>
                <c:pt idx="8264">
                  <c:v>14.973444934469397</c:v>
                </c:pt>
                <c:pt idx="8265">
                  <c:v>2.5315116565444575E-2</c:v>
                </c:pt>
                <c:pt idx="8266">
                  <c:v>-15.495582796319249</c:v>
                </c:pt>
                <c:pt idx="8267">
                  <c:v>3.2132528299631673</c:v>
                </c:pt>
                <c:pt idx="8268">
                  <c:v>13.304321639867009</c:v>
                </c:pt>
                <c:pt idx="8269">
                  <c:v>-6.1138123178580095</c:v>
                </c:pt>
                <c:pt idx="8270">
                  <c:v>-12.598175047670415</c:v>
                </c:pt>
                <c:pt idx="8271">
                  <c:v>9.3026756503163188</c:v>
                </c:pt>
                <c:pt idx="8272">
                  <c:v>11.01203578923195</c:v>
                </c:pt>
                <c:pt idx="8273">
                  <c:v>-11.508799926593728</c:v>
                </c:pt>
                <c:pt idx="8274">
                  <c:v>-8.1059480007809572</c:v>
                </c:pt>
                <c:pt idx="8275">
                  <c:v>13.569229166102504</c:v>
                </c:pt>
                <c:pt idx="8276">
                  <c:v>5.0812816734260196</c:v>
                </c:pt>
                <c:pt idx="8277">
                  <c:v>-12.959203991487325</c:v>
                </c:pt>
                <c:pt idx="8278">
                  <c:v>-1.7966489049911396</c:v>
                </c:pt>
                <c:pt idx="8279">
                  <c:v>12.948215782712717</c:v>
                </c:pt>
                <c:pt idx="8280">
                  <c:v>-1.0383737278215392</c:v>
                </c:pt>
                <c:pt idx="8281">
                  <c:v>-12.172657166400848</c:v>
                </c:pt>
                <c:pt idx="8282">
                  <c:v>3.841954355924782</c:v>
                </c:pt>
                <c:pt idx="8283">
                  <c:v>12.079196261055543</c:v>
                </c:pt>
                <c:pt idx="8284">
                  <c:v>-6.7604897758451887</c:v>
                </c:pt>
                <c:pt idx="8285">
                  <c:v>-10.982797681577452</c:v>
                </c:pt>
                <c:pt idx="8286">
                  <c:v>9.5862516949866876</c:v>
                </c:pt>
                <c:pt idx="8287">
                  <c:v>9.5282077817897335</c:v>
                </c:pt>
                <c:pt idx="8288">
                  <c:v>-11.802044100896314</c:v>
                </c:pt>
                <c:pt idx="8289">
                  <c:v>-6.596908643664082</c:v>
                </c:pt>
                <c:pt idx="8290">
                  <c:v>12.279652953706893</c:v>
                </c:pt>
                <c:pt idx="8291">
                  <c:v>3.3127116945898627</c:v>
                </c:pt>
                <c:pt idx="8292">
                  <c:v>-12.363406383800966</c:v>
                </c:pt>
                <c:pt idx="8293">
                  <c:v>-0.67171508276540726</c:v>
                </c:pt>
                <c:pt idx="8294">
                  <c:v>12.109651267665733</c:v>
                </c:pt>
                <c:pt idx="8295">
                  <c:v>-1.9590522028959045</c:v>
                </c:pt>
                <c:pt idx="8296">
                  <c:v>-12.196327101735461</c:v>
                </c:pt>
                <c:pt idx="8297">
                  <c:v>4.9532102434764846</c:v>
                </c:pt>
                <c:pt idx="8298">
                  <c:v>10.756641916423673</c:v>
                </c:pt>
                <c:pt idx="8299">
                  <c:v>-6.9894594775343553</c:v>
                </c:pt>
                <c:pt idx="8300">
                  <c:v>-9.4318780129464947</c:v>
                </c:pt>
                <c:pt idx="8301">
                  <c:v>9.231185345914394</c:v>
                </c:pt>
                <c:pt idx="8302">
                  <c:v>7.1864524434461163</c:v>
                </c:pt>
                <c:pt idx="8303">
                  <c:v>-10.201199243411001</c:v>
                </c:pt>
                <c:pt idx="8304">
                  <c:v>-4.4002534513213609</c:v>
                </c:pt>
                <c:pt idx="8305">
                  <c:v>10.509683123643068</c:v>
                </c:pt>
                <c:pt idx="8306">
                  <c:v>2.0793759156802061</c:v>
                </c:pt>
                <c:pt idx="8307">
                  <c:v>-10.767276137904959</c:v>
                </c:pt>
                <c:pt idx="8308">
                  <c:v>0.35484198175447362</c:v>
                </c:pt>
                <c:pt idx="8309">
                  <c:v>10.86478190864328</c:v>
                </c:pt>
                <c:pt idx="8310">
                  <c:v>-2.7523926554274971</c:v>
                </c:pt>
                <c:pt idx="8311">
                  <c:v>-8.856577799664338</c:v>
                </c:pt>
                <c:pt idx="8312">
                  <c:v>4.0250087576556588</c:v>
                </c:pt>
                <c:pt idx="8313">
                  <c:v>8.1624873981288442</c:v>
                </c:pt>
                <c:pt idx="8314">
                  <c:v>-6.4817681803257443</c:v>
                </c:pt>
                <c:pt idx="8315">
                  <c:v>-6.3301220302558612</c:v>
                </c:pt>
                <c:pt idx="8316">
                  <c:v>7.2445883059997609</c:v>
                </c:pt>
                <c:pt idx="8317">
                  <c:v>4.9409017169774891</c:v>
                </c:pt>
                <c:pt idx="8318">
                  <c:v>-7.8248603953140661</c:v>
                </c:pt>
                <c:pt idx="8319">
                  <c:v>-2.5417554645359774</c:v>
                </c:pt>
                <c:pt idx="8320">
                  <c:v>8.5306735409150303</c:v>
                </c:pt>
                <c:pt idx="8321">
                  <c:v>0.85920887751959518</c:v>
                </c:pt>
                <c:pt idx="8322">
                  <c:v>-7.7144541552696753</c:v>
                </c:pt>
                <c:pt idx="8323">
                  <c:v>0.98119748279917818</c:v>
                </c:pt>
                <c:pt idx="8324">
                  <c:v>8.2227725339033988</c:v>
                </c:pt>
                <c:pt idx="8325">
                  <c:v>-2.5635705576794052</c:v>
                </c:pt>
                <c:pt idx="8326">
                  <c:v>-6.7289983680385355</c:v>
                </c:pt>
                <c:pt idx="8327">
                  <c:v>3.8368514682047299</c:v>
                </c:pt>
                <c:pt idx="8328">
                  <c:v>4.8852780219449343</c:v>
                </c:pt>
                <c:pt idx="8329">
                  <c:v>-3.9332742010237731</c:v>
                </c:pt>
                <c:pt idx="8330">
                  <c:v>-3.3367212898231715</c:v>
                </c:pt>
                <c:pt idx="8331">
                  <c:v>4.5809035993197984</c:v>
                </c:pt>
                <c:pt idx="8332">
                  <c:v>2.6439979122966988</c:v>
                </c:pt>
                <c:pt idx="8333">
                  <c:v>-5.6596412855043337</c:v>
                </c:pt>
                <c:pt idx="8334">
                  <c:v>-1.328852008377968</c:v>
                </c:pt>
                <c:pt idx="8335">
                  <c:v>5.5491528464705278</c:v>
                </c:pt>
                <c:pt idx="8336">
                  <c:v>8.7700648022216068E-2</c:v>
                </c:pt>
                <c:pt idx="8337">
                  <c:v>-5.2094619126912871</c:v>
                </c:pt>
                <c:pt idx="8338">
                  <c:v>0.9440108079008509</c:v>
                </c:pt>
                <c:pt idx="8339">
                  <c:v>3.813473487593368</c:v>
                </c:pt>
                <c:pt idx="8340">
                  <c:v>-1.8621116540289493</c:v>
                </c:pt>
                <c:pt idx="8341">
                  <c:v>-4.1266522783099804</c:v>
                </c:pt>
                <c:pt idx="8342">
                  <c:v>1.947345937551773</c:v>
                </c:pt>
                <c:pt idx="8343">
                  <c:v>1.7336877317463522</c:v>
                </c:pt>
                <c:pt idx="8344">
                  <c:v>-2.6705181868745345</c:v>
                </c:pt>
                <c:pt idx="8345">
                  <c:v>-2.0925305662114373</c:v>
                </c:pt>
                <c:pt idx="8346">
                  <c:v>2.6128311206792785</c:v>
                </c:pt>
                <c:pt idx="8347">
                  <c:v>1.2061378821363946</c:v>
                </c:pt>
                <c:pt idx="8348">
                  <c:v>-3.874485725675441</c:v>
                </c:pt>
                <c:pt idx="8349">
                  <c:v>-0.57181108429633498</c:v>
                </c:pt>
                <c:pt idx="8350">
                  <c:v>3.6373092126639532</c:v>
                </c:pt>
                <c:pt idx="8351">
                  <c:v>-0.24767439855041506</c:v>
                </c:pt>
                <c:pt idx="8352">
                  <c:v>-2.9108611475377799</c:v>
                </c:pt>
                <c:pt idx="8353">
                  <c:v>0.84843939935730006</c:v>
                </c:pt>
                <c:pt idx="8354">
                  <c:v>3.416607784062859</c:v>
                </c:pt>
                <c:pt idx="8355">
                  <c:v>-1.7232708978674198</c:v>
                </c:pt>
                <c:pt idx="8356">
                  <c:v>-2.5427170466720987</c:v>
                </c:pt>
                <c:pt idx="8357">
                  <c:v>2.6071653031284994</c:v>
                </c:pt>
                <c:pt idx="8358">
                  <c:v>2.9037806618276418</c:v>
                </c:pt>
                <c:pt idx="8359">
                  <c:v>-3.3483577149468333</c:v>
                </c:pt>
                <c:pt idx="8360">
                  <c:v>-2.3931742570477521</c:v>
                </c:pt>
                <c:pt idx="8361">
                  <c:v>5.7119517180258104</c:v>
                </c:pt>
                <c:pt idx="8362">
                  <c:v>1.7623806178572106</c:v>
                </c:pt>
                <c:pt idx="8363">
                  <c:v>-5.3388133171405201</c:v>
                </c:pt>
                <c:pt idx="8364">
                  <c:v>-0.3160580895726855</c:v>
                </c:pt>
                <c:pt idx="8365">
                  <c:v>5.0257593612021081</c:v>
                </c:pt>
                <c:pt idx="8366">
                  <c:v>-0.93231140757289588</c:v>
                </c:pt>
                <c:pt idx="8367">
                  <c:v>-6.3972396529046183</c:v>
                </c:pt>
                <c:pt idx="8368">
                  <c:v>2.4027009686148961</c:v>
                </c:pt>
                <c:pt idx="8369">
                  <c:v>5.9431008325784109</c:v>
                </c:pt>
                <c:pt idx="8370">
                  <c:v>-4.0955633716521165</c:v>
                </c:pt>
                <c:pt idx="8371">
                  <c:v>-5.9119644200971297</c:v>
                </c:pt>
                <c:pt idx="8372">
                  <c:v>5.8278719889644055</c:v>
                </c:pt>
                <c:pt idx="8373">
                  <c:v>4.8142493400632524</c:v>
                </c:pt>
                <c:pt idx="8374">
                  <c:v>-6.9296352194933162</c:v>
                </c:pt>
                <c:pt idx="8375">
                  <c:v>-3.2221455173865388</c:v>
                </c:pt>
                <c:pt idx="8376">
                  <c:v>7.1699130587585707</c:v>
                </c:pt>
                <c:pt idx="8377">
                  <c:v>1.5321393443856286</c:v>
                </c:pt>
                <c:pt idx="8378">
                  <c:v>-8.4083918318906949</c:v>
                </c:pt>
                <c:pt idx="8379">
                  <c:v>0.18287381922102688</c:v>
                </c:pt>
                <c:pt idx="8380">
                  <c:v>9.8305380270496165</c:v>
                </c:pt>
                <c:pt idx="8381">
                  <c:v>-2.4158584907206229</c:v>
                </c:pt>
                <c:pt idx="8382">
                  <c:v>-9.6295934439472859</c:v>
                </c:pt>
                <c:pt idx="8383">
                  <c:v>4.5764951827601124</c:v>
                </c:pt>
                <c:pt idx="8384">
                  <c:v>8.8756197411849129</c:v>
                </c:pt>
                <c:pt idx="8385">
                  <c:v>-7.0147657335569207</c:v>
                </c:pt>
                <c:pt idx="8386">
                  <c:v>-7.8473555860486544</c:v>
                </c:pt>
                <c:pt idx="8387">
                  <c:v>8.6073739535927576</c:v>
                </c:pt>
                <c:pt idx="8388">
                  <c:v>6.0896455824519524</c:v>
                </c:pt>
                <c:pt idx="8389">
                  <c:v>-10.552108635980442</c:v>
                </c:pt>
                <c:pt idx="8390">
                  <c:v>-3.5235618970002496</c:v>
                </c:pt>
                <c:pt idx="8391">
                  <c:v>10.152256068837367</c:v>
                </c:pt>
                <c:pt idx="8392">
                  <c:v>1.3805254861716942</c:v>
                </c:pt>
                <c:pt idx="8393">
                  <c:v>-13.539456546449081</c:v>
                </c:pt>
                <c:pt idx="8394">
                  <c:v>1.4905307320826617</c:v>
                </c:pt>
                <c:pt idx="8395">
                  <c:v>13.946009795889283</c:v>
                </c:pt>
                <c:pt idx="8396">
                  <c:v>-4.4706352736378596</c:v>
                </c:pt>
                <c:pt idx="8397">
                  <c:v>-12.511492733957398</c:v>
                </c:pt>
                <c:pt idx="8398">
                  <c:v>7.2693235015851707</c:v>
                </c:pt>
                <c:pt idx="8399">
                  <c:v>11.055774322383369</c:v>
                </c:pt>
                <c:pt idx="8400">
                  <c:v>-9.7726319541083999</c:v>
                </c:pt>
                <c:pt idx="8401">
                  <c:v>-9.537276266933004</c:v>
                </c:pt>
                <c:pt idx="8402">
                  <c:v>12.884661933478736</c:v>
                </c:pt>
                <c:pt idx="8403">
                  <c:v>6.9119145340837891</c:v>
                </c:pt>
                <c:pt idx="8404">
                  <c:v>-14.851414688877448</c:v>
                </c:pt>
                <c:pt idx="8405">
                  <c:v>-4.2383652845382338</c:v>
                </c:pt>
                <c:pt idx="8406">
                  <c:v>16.787480947128998</c:v>
                </c:pt>
                <c:pt idx="8407">
                  <c:v>0.5010388921319805</c:v>
                </c:pt>
                <c:pt idx="8408">
                  <c:v>-16.746931695828273</c:v>
                </c:pt>
                <c:pt idx="8409">
                  <c:v>3.2436209579226363</c:v>
                </c:pt>
                <c:pt idx="8410">
                  <c:v>16.188690349453033</c:v>
                </c:pt>
                <c:pt idx="8411">
                  <c:v>-6.2186539521888173</c:v>
                </c:pt>
                <c:pt idx="8412">
                  <c:v>-12.029003446026911</c:v>
                </c:pt>
                <c:pt idx="8413">
                  <c:v>8.5049637287270237</c:v>
                </c:pt>
                <c:pt idx="8414">
                  <c:v>11.537861569326788</c:v>
                </c:pt>
                <c:pt idx="8415">
                  <c:v>-11.437575218915665</c:v>
                </c:pt>
                <c:pt idx="8416">
                  <c:v>-8.5945787312400892</c:v>
                </c:pt>
                <c:pt idx="8417">
                  <c:v>14.477885740415729</c:v>
                </c:pt>
                <c:pt idx="8418">
                  <c:v>6.5667905423623125</c:v>
                </c:pt>
                <c:pt idx="8419">
                  <c:v>-16.984656563267986</c:v>
                </c:pt>
                <c:pt idx="8420">
                  <c:v>-2.9266260020445776</c:v>
                </c:pt>
                <c:pt idx="8421">
                  <c:v>17.407657406068907</c:v>
                </c:pt>
                <c:pt idx="8422">
                  <c:v>-0.93120723843127851</c:v>
                </c:pt>
                <c:pt idx="8423">
                  <c:v>-15.905877825929659</c:v>
                </c:pt>
                <c:pt idx="8424">
                  <c:v>4.2317159203205215</c:v>
                </c:pt>
                <c:pt idx="8425">
                  <c:v>14.72326083158532</c:v>
                </c:pt>
                <c:pt idx="8426">
                  <c:v>-7.827698070581846</c:v>
                </c:pt>
                <c:pt idx="8427">
                  <c:v>-13.590530956908136</c:v>
                </c:pt>
                <c:pt idx="8428">
                  <c:v>11.081230323835443</c:v>
                </c:pt>
                <c:pt idx="8429">
                  <c:v>11.767642049470815</c:v>
                </c:pt>
                <c:pt idx="8430">
                  <c:v>-14.753360619736485</c:v>
                </c:pt>
                <c:pt idx="8431">
                  <c:v>-9.6390505702384228</c:v>
                </c:pt>
                <c:pt idx="8432">
                  <c:v>17.813174134004612</c:v>
                </c:pt>
                <c:pt idx="8433">
                  <c:v>5.5930949608826035</c:v>
                </c:pt>
                <c:pt idx="8434">
                  <c:v>-18.564746958551179</c:v>
                </c:pt>
                <c:pt idx="8435">
                  <c:v>-1.551595024026925</c:v>
                </c:pt>
                <c:pt idx="8436">
                  <c:v>19.138546875070798</c:v>
                </c:pt>
                <c:pt idx="8437">
                  <c:v>-2.5868543837163473</c:v>
                </c:pt>
                <c:pt idx="8438">
                  <c:v>-18.044130480048189</c:v>
                </c:pt>
                <c:pt idx="8439">
                  <c:v>7.0211801475045501</c:v>
                </c:pt>
                <c:pt idx="8440">
                  <c:v>18.735866814092851</c:v>
                </c:pt>
                <c:pt idx="8441">
                  <c:v>-12.083390097169682</c:v>
                </c:pt>
                <c:pt idx="8442">
                  <c:v>-17.468715823677119</c:v>
                </c:pt>
                <c:pt idx="8443">
                  <c:v>16.178471088138224</c:v>
                </c:pt>
                <c:pt idx="8444">
                  <c:v>13.379552857027631</c:v>
                </c:pt>
                <c:pt idx="8445">
                  <c:v>-18.731226057757098</c:v>
                </c:pt>
                <c:pt idx="8446">
                  <c:v>-9.3258801077218756</c:v>
                </c:pt>
                <c:pt idx="8447">
                  <c:v>20.589534785723139</c:v>
                </c:pt>
                <c:pt idx="8448">
                  <c:v>4.5134000901522162</c:v>
                </c:pt>
                <c:pt idx="8449">
                  <c:v>-20.174623642384613</c:v>
                </c:pt>
                <c:pt idx="8450">
                  <c:v>0.10280839751258926</c:v>
                </c:pt>
                <c:pt idx="8451">
                  <c:v>19.63810002655627</c:v>
                </c:pt>
                <c:pt idx="8452">
                  <c:v>-4.5961640664604042</c:v>
                </c:pt>
                <c:pt idx="8453">
                  <c:v>-19.984345783683825</c:v>
                </c:pt>
                <c:pt idx="8454">
                  <c:v>8.9045049382616099</c:v>
                </c:pt>
                <c:pt idx="8455">
                  <c:v>16.483361553736529</c:v>
                </c:pt>
                <c:pt idx="8456">
                  <c:v>-11.962859856008942</c:v>
                </c:pt>
                <c:pt idx="8457">
                  <c:v>-14.256580982853244</c:v>
                </c:pt>
                <c:pt idx="8458">
                  <c:v>15.497799677123888</c:v>
                </c:pt>
                <c:pt idx="8459">
                  <c:v>10.196735502277559</c:v>
                </c:pt>
                <c:pt idx="8460">
                  <c:v>-15.824830093599287</c:v>
                </c:pt>
                <c:pt idx="8461">
                  <c:v>-5.93512561053259</c:v>
                </c:pt>
                <c:pt idx="8462">
                  <c:v>16.804185767474024</c:v>
                </c:pt>
                <c:pt idx="8463">
                  <c:v>2.284563239203262</c:v>
                </c:pt>
                <c:pt idx="8464">
                  <c:v>-17.961507864338472</c:v>
                </c:pt>
                <c:pt idx="8465">
                  <c:v>1.6103154956953967</c:v>
                </c:pt>
                <c:pt idx="8466">
                  <c:v>17.307243680766</c:v>
                </c:pt>
                <c:pt idx="8467">
                  <c:v>-5.5629533228916577</c:v>
                </c:pt>
                <c:pt idx="8468">
                  <c:v>-16.557912632662898</c:v>
                </c:pt>
                <c:pt idx="8469">
                  <c:v>9.0498233118102593</c:v>
                </c:pt>
                <c:pt idx="8470">
                  <c:v>14.092171334501595</c:v>
                </c:pt>
                <c:pt idx="8471">
                  <c:v>-11.245449396300318</c:v>
                </c:pt>
                <c:pt idx="8472">
                  <c:v>-9.9850304736262352</c:v>
                </c:pt>
                <c:pt idx="8473">
                  <c:v>13.082430724095982</c:v>
                </c:pt>
                <c:pt idx="8474">
                  <c:v>7.5979722601450455</c:v>
                </c:pt>
                <c:pt idx="8475">
                  <c:v>-14.868375262209051</c:v>
                </c:pt>
                <c:pt idx="8476">
                  <c:v>-4.1432476079858169</c:v>
                </c:pt>
                <c:pt idx="8477">
                  <c:v>15.61673828329541</c:v>
                </c:pt>
                <c:pt idx="8478">
                  <c:v>0.73548978025586964</c:v>
                </c:pt>
                <c:pt idx="8479">
                  <c:v>-17.03459226186029</c:v>
                </c:pt>
                <c:pt idx="8480">
                  <c:v>2.8586644153986422</c:v>
                </c:pt>
                <c:pt idx="8481">
                  <c:v>14.928921222073985</c:v>
                </c:pt>
                <c:pt idx="8482">
                  <c:v>-6.0926798030817562</c:v>
                </c:pt>
                <c:pt idx="8483">
                  <c:v>-13.656913739898107</c:v>
                </c:pt>
                <c:pt idx="8484">
                  <c:v>8.8879884155561477</c:v>
                </c:pt>
                <c:pt idx="8485">
                  <c:v>11.628453732705115</c:v>
                </c:pt>
                <c:pt idx="8486">
                  <c:v>-11.719838433883222</c:v>
                </c:pt>
                <c:pt idx="8487">
                  <c:v>-9.2287807839663945</c:v>
                </c:pt>
                <c:pt idx="8488">
                  <c:v>14.071792311183835</c:v>
                </c:pt>
                <c:pt idx="8489">
                  <c:v>6.3833458732549744</c:v>
                </c:pt>
                <c:pt idx="8490">
                  <c:v>-15.497816709227786</c:v>
                </c:pt>
                <c:pt idx="8491">
                  <c:v>-2.8272301475873092</c:v>
                </c:pt>
                <c:pt idx="8492">
                  <c:v>15.945668018693276</c:v>
                </c:pt>
                <c:pt idx="8493">
                  <c:v>-0.66625307085492824</c:v>
                </c:pt>
                <c:pt idx="8494">
                  <c:v>-15.512446004751126</c:v>
                </c:pt>
                <c:pt idx="8495">
                  <c:v>3.923698290738733</c:v>
                </c:pt>
                <c:pt idx="8496">
                  <c:v>14.687409872366153</c:v>
                </c:pt>
                <c:pt idx="8497">
                  <c:v>-7.3804931088011969</c:v>
                </c:pt>
                <c:pt idx="8498">
                  <c:v>-12.611212165956584</c:v>
                </c:pt>
                <c:pt idx="8499">
                  <c:v>9.7248477573648291</c:v>
                </c:pt>
                <c:pt idx="8500">
                  <c:v>10.70086101934116</c:v>
                </c:pt>
                <c:pt idx="8501">
                  <c:v>-12.82977144551869</c:v>
                </c:pt>
                <c:pt idx="8502">
                  <c:v>-8.0931623148868628</c:v>
                </c:pt>
                <c:pt idx="8503">
                  <c:v>13.633573942061274</c:v>
                </c:pt>
                <c:pt idx="8504">
                  <c:v>4.5585086247621209</c:v>
                </c:pt>
                <c:pt idx="8505">
                  <c:v>-14.803813886433439</c:v>
                </c:pt>
                <c:pt idx="8506">
                  <c:v>-1.4202243736618521</c:v>
                </c:pt>
                <c:pt idx="8507">
                  <c:v>14.335893756223962</c:v>
                </c:pt>
                <c:pt idx="8508">
                  <c:v>-1.7445327671779456</c:v>
                </c:pt>
                <c:pt idx="8509">
                  <c:v>-13.565146414417603</c:v>
                </c:pt>
                <c:pt idx="8510">
                  <c:v>4.8245007207761894</c:v>
                </c:pt>
                <c:pt idx="8511">
                  <c:v>12.252695646896129</c:v>
                </c:pt>
                <c:pt idx="8512">
                  <c:v>-6.8329763269097894</c:v>
                </c:pt>
                <c:pt idx="8513">
                  <c:v>-9.7650602805289388</c:v>
                </c:pt>
                <c:pt idx="8514">
                  <c:v>9.1142497689472197</c:v>
                </c:pt>
                <c:pt idx="8515">
                  <c:v>7.8567229363190698</c:v>
                </c:pt>
                <c:pt idx="8516">
                  <c:v>-10.358261540569865</c:v>
                </c:pt>
                <c:pt idx="8517">
                  <c:v>-5.3158815919701254</c:v>
                </c:pt>
                <c:pt idx="8518">
                  <c:v>11.506308912705837</c:v>
                </c:pt>
                <c:pt idx="8519">
                  <c:v>2.7189997277900781</c:v>
                </c:pt>
                <c:pt idx="8520">
                  <c:v>-11.289913611365884</c:v>
                </c:pt>
                <c:pt idx="8521">
                  <c:v>-9.9919034388338213E-2</c:v>
                </c:pt>
                <c:pt idx="8522">
                  <c:v>10.974573797923094</c:v>
                </c:pt>
                <c:pt idx="8523">
                  <c:v>-2.3203531249398623</c:v>
                </c:pt>
                <c:pt idx="8524">
                  <c:v>-9.5759032421271861</c:v>
                </c:pt>
                <c:pt idx="8525">
                  <c:v>3.7862166605689063</c:v>
                </c:pt>
                <c:pt idx="8526">
                  <c:v>8.091729927742632</c:v>
                </c:pt>
                <c:pt idx="8527">
                  <c:v>-6.4283116415920265</c:v>
                </c:pt>
                <c:pt idx="8528">
                  <c:v>-7.3817102934905741</c:v>
                </c:pt>
                <c:pt idx="8529">
                  <c:v>6.845626274496321</c:v>
                </c:pt>
                <c:pt idx="8530">
                  <c:v>4.8586416685919627</c:v>
                </c:pt>
                <c:pt idx="8531">
                  <c:v>-8.1230247342986992</c:v>
                </c:pt>
                <c:pt idx="8532">
                  <c:v>-3.0950629452003131</c:v>
                </c:pt>
                <c:pt idx="8533">
                  <c:v>8.2137756844224405</c:v>
                </c:pt>
                <c:pt idx="8534">
                  <c:v>1.2758017807161743</c:v>
                </c:pt>
                <c:pt idx="8535">
                  <c:v>-8.3702993300653983</c:v>
                </c:pt>
                <c:pt idx="8536">
                  <c:v>0.58571468767001134</c:v>
                </c:pt>
                <c:pt idx="8537">
                  <c:v>7.6486949409936296</c:v>
                </c:pt>
                <c:pt idx="8538">
                  <c:v>-2.2551449585766146</c:v>
                </c:pt>
                <c:pt idx="8539">
                  <c:v>-6.8322972226485126</c:v>
                </c:pt>
                <c:pt idx="8540">
                  <c:v>3.9338686489228847</c:v>
                </c:pt>
                <c:pt idx="8541">
                  <c:v>6.7914424617462883</c:v>
                </c:pt>
                <c:pt idx="8542">
                  <c:v>-5.6349414083800955</c:v>
                </c:pt>
                <c:pt idx="8543">
                  <c:v>-5.8786710186052131</c:v>
                </c:pt>
                <c:pt idx="8544">
                  <c:v>7.6963395247190816</c:v>
                </c:pt>
                <c:pt idx="8545">
                  <c:v>3.9666934453540996</c:v>
                </c:pt>
                <c:pt idx="8546">
                  <c:v>-6.2532138257627476</c:v>
                </c:pt>
                <c:pt idx="8547">
                  <c:v>-1.9715717805301627</c:v>
                </c:pt>
                <c:pt idx="8548">
                  <c:v>8.1192422018149859</c:v>
                </c:pt>
                <c:pt idx="8549">
                  <c:v>0.47375438601861186</c:v>
                </c:pt>
                <c:pt idx="8550">
                  <c:v>-7.3851800236073002</c:v>
                </c:pt>
                <c:pt idx="8551">
                  <c:v>1.1810967906664818</c:v>
                </c:pt>
                <c:pt idx="8552">
                  <c:v>6.8698525612039916</c:v>
                </c:pt>
                <c:pt idx="8553">
                  <c:v>-2.5303878085990599</c:v>
                </c:pt>
                <c:pt idx="8554">
                  <c:v>-5.8286420811781765</c:v>
                </c:pt>
                <c:pt idx="8555">
                  <c:v>3.4467337424426807</c:v>
                </c:pt>
                <c:pt idx="8556">
                  <c:v>3.8298027596693665</c:v>
                </c:pt>
                <c:pt idx="8557">
                  <c:v>-3.3802044674847291</c:v>
                </c:pt>
                <c:pt idx="8558">
                  <c:v>-3.1425756096606579</c:v>
                </c:pt>
                <c:pt idx="8559">
                  <c:v>5.2717762512591815</c:v>
                </c:pt>
                <c:pt idx="8560">
                  <c:v>2.4402790185446639</c:v>
                </c:pt>
                <c:pt idx="8561">
                  <c:v>-6.1475229698299341</c:v>
                </c:pt>
                <c:pt idx="8562">
                  <c:v>-1.4435032917545265</c:v>
                </c:pt>
                <c:pt idx="8563">
                  <c:v>7.0985267670792895</c:v>
                </c:pt>
                <c:pt idx="8564">
                  <c:v>-0.16719429753547799</c:v>
                </c:pt>
                <c:pt idx="8565">
                  <c:v>-6.8103454105259811</c:v>
                </c:pt>
                <c:pt idx="8566">
                  <c:v>1.695266453644821</c:v>
                </c:pt>
                <c:pt idx="8567">
                  <c:v>5.7837635625118482</c:v>
                </c:pt>
                <c:pt idx="8568">
                  <c:v>-3.045712718221798</c:v>
                </c:pt>
                <c:pt idx="8569">
                  <c:v>-6.4614263004753774</c:v>
                </c:pt>
                <c:pt idx="8570">
                  <c:v>4.7650842790914956</c:v>
                </c:pt>
                <c:pt idx="8571">
                  <c:v>4.8457721136750358</c:v>
                </c:pt>
                <c:pt idx="8572">
                  <c:v>-5.424624813410035</c:v>
                </c:pt>
                <c:pt idx="8573">
                  <c:v>-4.1121137123840175</c:v>
                </c:pt>
                <c:pt idx="8574">
                  <c:v>8.9245879459510196</c:v>
                </c:pt>
                <c:pt idx="8575">
                  <c:v>3.601476381149586</c:v>
                </c:pt>
                <c:pt idx="8576">
                  <c:v>-10.758132689424642</c:v>
                </c:pt>
                <c:pt idx="8577">
                  <c:v>-1.1756835966859132</c:v>
                </c:pt>
                <c:pt idx="8578">
                  <c:v>10.92459028558423</c:v>
                </c:pt>
                <c:pt idx="8579">
                  <c:v>-1.222459924108521</c:v>
                </c:pt>
                <c:pt idx="8580">
                  <c:v>-10.884362245007081</c:v>
                </c:pt>
                <c:pt idx="8581">
                  <c:v>3.9843715437534644</c:v>
                </c:pt>
                <c:pt idx="8582">
                  <c:v>12.12871425061191</c:v>
                </c:pt>
                <c:pt idx="8583">
                  <c:v>-7.080538363402848</c:v>
                </c:pt>
                <c:pt idx="8584">
                  <c:v>-10.170160317796809</c:v>
                </c:pt>
                <c:pt idx="8585">
                  <c:v>9.1996184506469181</c:v>
                </c:pt>
                <c:pt idx="8586">
                  <c:v>8.789680534806223</c:v>
                </c:pt>
                <c:pt idx="8587">
                  <c:v>-12.122911359359131</c:v>
                </c:pt>
                <c:pt idx="8588">
                  <c:v>-6.6857014102444809</c:v>
                </c:pt>
                <c:pt idx="8589">
                  <c:v>14.204255379208199</c:v>
                </c:pt>
                <c:pt idx="8590">
                  <c:v>3.7016137250859784</c:v>
                </c:pt>
                <c:pt idx="8591">
                  <c:v>-15.293621644357076</c:v>
                </c:pt>
                <c:pt idx="8592">
                  <c:v>-0.35809017900551138</c:v>
                </c:pt>
                <c:pt idx="8593">
                  <c:v>14.695487087359759</c:v>
                </c:pt>
                <c:pt idx="8594">
                  <c:v>-2.8097040339178672</c:v>
                </c:pt>
                <c:pt idx="8595">
                  <c:v>-13.981260801825709</c:v>
                </c:pt>
                <c:pt idx="8596">
                  <c:v>6.3036606315537105</c:v>
                </c:pt>
                <c:pt idx="8597">
                  <c:v>13.475392703195315</c:v>
                </c:pt>
                <c:pt idx="8598">
                  <c:v>-9.0965183026709191</c:v>
                </c:pt>
                <c:pt idx="8599">
                  <c:v>-11.29953119270824</c:v>
                </c:pt>
                <c:pt idx="8600">
                  <c:v>11.776230624019068</c:v>
                </c:pt>
                <c:pt idx="8601">
                  <c:v>8.5608311396634988</c:v>
                </c:pt>
                <c:pt idx="8602">
                  <c:v>-12.830611212612835</c:v>
                </c:pt>
                <c:pt idx="8603">
                  <c:v>-5.0757060056826946</c:v>
                </c:pt>
                <c:pt idx="8604">
                  <c:v>12.551377486520822</c:v>
                </c:pt>
                <c:pt idx="8605">
                  <c:v>2.0218405975282909</c:v>
                </c:pt>
                <c:pt idx="8606">
                  <c:v>-12.837633107056821</c:v>
                </c:pt>
                <c:pt idx="8607">
                  <c:v>0.83779039116621123</c:v>
                </c:pt>
                <c:pt idx="8608">
                  <c:v>14.198791736683585</c:v>
                </c:pt>
                <c:pt idx="8609">
                  <c:v>-4.1751687405936053</c:v>
                </c:pt>
                <c:pt idx="8610">
                  <c:v>-14.051202265819237</c:v>
                </c:pt>
                <c:pt idx="8611">
                  <c:v>7.3300221253592088</c:v>
                </c:pt>
                <c:pt idx="8612">
                  <c:v>12.789560565430079</c:v>
                </c:pt>
                <c:pt idx="8613">
                  <c:v>-11.070070682791107</c:v>
                </c:pt>
                <c:pt idx="8614">
                  <c:v>-11.19302544367604</c:v>
                </c:pt>
                <c:pt idx="8615">
                  <c:v>13.002171594219666</c:v>
                </c:pt>
                <c:pt idx="8616">
                  <c:v>8.048280714042944</c:v>
                </c:pt>
                <c:pt idx="8617">
                  <c:v>-15.169678756583922</c:v>
                </c:pt>
                <c:pt idx="8618">
                  <c:v>-4.7055112432001387</c:v>
                </c:pt>
                <c:pt idx="8619">
                  <c:v>16.530076830503532</c:v>
                </c:pt>
                <c:pt idx="8620">
                  <c:v>1.304153624664558</c:v>
                </c:pt>
                <c:pt idx="8621">
                  <c:v>-18.42203193390235</c:v>
                </c:pt>
                <c:pt idx="8622">
                  <c:v>2.8020620065811022</c:v>
                </c:pt>
                <c:pt idx="8623">
                  <c:v>19.010200049038133</c:v>
                </c:pt>
                <c:pt idx="8624">
                  <c:v>-7.1740751419921907</c:v>
                </c:pt>
                <c:pt idx="8625">
                  <c:v>-17.267456063724218</c:v>
                </c:pt>
                <c:pt idx="8626">
                  <c:v>10.340891318105415</c:v>
                </c:pt>
                <c:pt idx="8627">
                  <c:v>14.063285402556435</c:v>
                </c:pt>
                <c:pt idx="8628">
                  <c:v>-13.270775851688843</c:v>
                </c:pt>
                <c:pt idx="8629">
                  <c:v>-10.822220227134272</c:v>
                </c:pt>
                <c:pt idx="8630">
                  <c:v>15.109519340844995</c:v>
                </c:pt>
                <c:pt idx="8631">
                  <c:v>7.2897812921831928</c:v>
                </c:pt>
                <c:pt idx="8632">
                  <c:v>-16.363434791364973</c:v>
                </c:pt>
                <c:pt idx="8633">
                  <c:v>-3.5516025999621585</c:v>
                </c:pt>
                <c:pt idx="8634">
                  <c:v>17.294200887818008</c:v>
                </c:pt>
                <c:pt idx="8635">
                  <c:v>-0.21567446882812197</c:v>
                </c:pt>
                <c:pt idx="8636">
                  <c:v>-17.614119742490992</c:v>
                </c:pt>
                <c:pt idx="8637">
                  <c:v>3.8518397135213207</c:v>
                </c:pt>
                <c:pt idx="8638">
                  <c:v>14.854965830979461</c:v>
                </c:pt>
                <c:pt idx="8639">
                  <c:v>-6.7281150429382315</c:v>
                </c:pt>
                <c:pt idx="8640">
                  <c:v>-12.616370764702076</c:v>
                </c:pt>
                <c:pt idx="8641">
                  <c:v>8.9477158261919119</c:v>
                </c:pt>
                <c:pt idx="8642">
                  <c:v>9.3029388905164794</c:v>
                </c:pt>
                <c:pt idx="8643">
                  <c:v>-9.7353642432743115</c:v>
                </c:pt>
                <c:pt idx="8644">
                  <c:v>-7.2166674880342825</c:v>
                </c:pt>
                <c:pt idx="8645">
                  <c:v>12.73135541281674</c:v>
                </c:pt>
                <c:pt idx="8646">
                  <c:v>4.5689101956431832</c:v>
                </c:pt>
                <c:pt idx="8647">
                  <c:v>-12.916262609615627</c:v>
                </c:pt>
                <c:pt idx="8648">
                  <c:v>-1.627365074982388</c:v>
                </c:pt>
                <c:pt idx="8649">
                  <c:v>12.769247686694047</c:v>
                </c:pt>
                <c:pt idx="8650">
                  <c:v>-1.2263769743153217</c:v>
                </c:pt>
                <c:pt idx="8651">
                  <c:v>-12.054710252485851</c:v>
                </c:pt>
                <c:pt idx="8652">
                  <c:v>3.6158545834943623</c:v>
                </c:pt>
                <c:pt idx="8653">
                  <c:v>10.03352306766951</c:v>
                </c:pt>
                <c:pt idx="8654">
                  <c:v>-5.5692779739538638</c:v>
                </c:pt>
                <c:pt idx="8655">
                  <c:v>-8.561770124582667</c:v>
                </c:pt>
                <c:pt idx="8656">
                  <c:v>7.5551972975944386</c:v>
                </c:pt>
                <c:pt idx="8657">
                  <c:v>7.3448126592555552</c:v>
                </c:pt>
                <c:pt idx="8658">
                  <c:v>-9.4659968503611562</c:v>
                </c:pt>
                <c:pt idx="8659">
                  <c:v>-5.0064671977542794</c:v>
                </c:pt>
                <c:pt idx="8660">
                  <c:v>10.167324056519844</c:v>
                </c:pt>
                <c:pt idx="8661">
                  <c:v>2.9769842568179232</c:v>
                </c:pt>
                <c:pt idx="8662">
                  <c:v>-11.48239271265609</c:v>
                </c:pt>
                <c:pt idx="8663">
                  <c:v>-0.40957946585993044</c:v>
                </c:pt>
                <c:pt idx="8664">
                  <c:v>10.407615827928044</c:v>
                </c:pt>
                <c:pt idx="8665">
                  <c:v>-1.9367076039278777</c:v>
                </c:pt>
                <c:pt idx="8666">
                  <c:v>-10.442759212376655</c:v>
                </c:pt>
                <c:pt idx="8667">
                  <c:v>4.1262270889929313</c:v>
                </c:pt>
                <c:pt idx="8668">
                  <c:v>8.7359710306162874</c:v>
                </c:pt>
                <c:pt idx="8669">
                  <c:v>-6.1105301013483766</c:v>
                </c:pt>
                <c:pt idx="8670">
                  <c:v>-7.7725283940071543</c:v>
                </c:pt>
                <c:pt idx="8671">
                  <c:v>7.516420439135481</c:v>
                </c:pt>
                <c:pt idx="8672">
                  <c:v>6.0604635871849117</c:v>
                </c:pt>
                <c:pt idx="8673">
                  <c:v>-9.2828089250265666</c:v>
                </c:pt>
                <c:pt idx="8674">
                  <c:v>-3.8033391097274891</c:v>
                </c:pt>
                <c:pt idx="8675">
                  <c:v>9.6183099437011847</c:v>
                </c:pt>
                <c:pt idx="8676">
                  <c:v>1.7340484565249512</c:v>
                </c:pt>
                <c:pt idx="8677">
                  <c:v>-9.7393039572457472</c:v>
                </c:pt>
                <c:pt idx="8678">
                  <c:v>0.48699240612102734</c:v>
                </c:pt>
                <c:pt idx="8679">
                  <c:v>9.8846088048547767</c:v>
                </c:pt>
                <c:pt idx="8680">
                  <c:v>-2.3963985513064103</c:v>
                </c:pt>
                <c:pt idx="8681">
                  <c:v>-8.742601629632583</c:v>
                </c:pt>
                <c:pt idx="8682">
                  <c:v>4.8025625594010988</c:v>
                </c:pt>
                <c:pt idx="8683">
                  <c:v>8.2298785236444765</c:v>
                </c:pt>
                <c:pt idx="8684">
                  <c:v>-6.174006249797837</c:v>
                </c:pt>
                <c:pt idx="8685">
                  <c:v>-6.3550732561513561</c:v>
                </c:pt>
                <c:pt idx="8686">
                  <c:v>7.3676106797254466</c:v>
                </c:pt>
                <c:pt idx="8687">
                  <c:v>4.450883149218841</c:v>
                </c:pt>
                <c:pt idx="8688">
                  <c:v>-8.0672448809159398</c:v>
                </c:pt>
                <c:pt idx="8689">
                  <c:v>-2.8330702114533506</c:v>
                </c:pt>
                <c:pt idx="8690">
                  <c:v>8.7121583480277955</c:v>
                </c:pt>
                <c:pt idx="8691">
                  <c:v>0.72660050420163091</c:v>
                </c:pt>
                <c:pt idx="8692">
                  <c:v>-9.0829692132366571</c:v>
                </c:pt>
                <c:pt idx="8693">
                  <c:v>1.2296051012662288</c:v>
                </c:pt>
                <c:pt idx="8694">
                  <c:v>8.1538146217975278</c:v>
                </c:pt>
                <c:pt idx="8695">
                  <c:v>-3.0262519228591098</c:v>
                </c:pt>
                <c:pt idx="8696">
                  <c:v>-8.2899706616924309</c:v>
                </c:pt>
                <c:pt idx="8697">
                  <c:v>4.7824200249818789</c:v>
                </c:pt>
                <c:pt idx="8698">
                  <c:v>6.6946894059516229</c:v>
                </c:pt>
                <c:pt idx="8699">
                  <c:v>-6.4429107070921576</c:v>
                </c:pt>
                <c:pt idx="8700">
                  <c:v>-5.8385114706033185</c:v>
                </c:pt>
                <c:pt idx="8701">
                  <c:v>8.1819091466131546</c:v>
                </c:pt>
                <c:pt idx="8702">
                  <c:v>3.8857035756794871</c:v>
                </c:pt>
                <c:pt idx="8703">
                  <c:v>-8.7219429692589028</c:v>
                </c:pt>
                <c:pt idx="8704">
                  <c:v>-2.337750652468916</c:v>
                </c:pt>
                <c:pt idx="8705">
                  <c:v>10.563300787028288</c:v>
                </c:pt>
                <c:pt idx="8706">
                  <c:v>2.1492001384277291E-2</c:v>
                </c:pt>
                <c:pt idx="8707">
                  <c:v>-9.4117666215160209</c:v>
                </c:pt>
                <c:pt idx="8708">
                  <c:v>2.2822223403914066</c:v>
                </c:pt>
                <c:pt idx="8709">
                  <c:v>10.619431629903724</c:v>
                </c:pt>
                <c:pt idx="8710">
                  <c:v>-4.7700355330297999</c:v>
                </c:pt>
                <c:pt idx="8711">
                  <c:v>-9.4695739672630914</c:v>
                </c:pt>
                <c:pt idx="8712">
                  <c:v>6.852869021694687</c:v>
                </c:pt>
                <c:pt idx="8713">
                  <c:v>7.9372791570877608</c:v>
                </c:pt>
                <c:pt idx="8714">
                  <c:v>-8.3053191080981392</c:v>
                </c:pt>
                <c:pt idx="8715">
                  <c:v>-5.8435760842609872</c:v>
                </c:pt>
                <c:pt idx="8716">
                  <c:v>9.8988086017346966</c:v>
                </c:pt>
                <c:pt idx="8717">
                  <c:v>4.0467077795614985</c:v>
                </c:pt>
                <c:pt idx="8718">
                  <c:v>-10.731345275631167</c:v>
                </c:pt>
                <c:pt idx="8719">
                  <c:v>-1.4724656601774893</c:v>
                </c:pt>
                <c:pt idx="8720">
                  <c:v>11.359846938644637</c:v>
                </c:pt>
                <c:pt idx="8721">
                  <c:v>-0.93214400192359337</c:v>
                </c:pt>
                <c:pt idx="8722">
                  <c:v>-10.529404213055214</c:v>
                </c:pt>
                <c:pt idx="8723">
                  <c:v>3.4395621596046695</c:v>
                </c:pt>
                <c:pt idx="8724">
                  <c:v>10.369808644675217</c:v>
                </c:pt>
                <c:pt idx="8725">
                  <c:v>-5.031010136706942</c:v>
                </c:pt>
                <c:pt idx="8726">
                  <c:v>-8.2078651498749817</c:v>
                </c:pt>
                <c:pt idx="8727">
                  <c:v>7.0538229115334978</c:v>
                </c:pt>
                <c:pt idx="8728">
                  <c:v>6.0604418049975166</c:v>
                </c:pt>
                <c:pt idx="8729">
                  <c:v>-7.2620599980100655</c:v>
                </c:pt>
                <c:pt idx="8730">
                  <c:v>-4.4193463975909433</c:v>
                </c:pt>
                <c:pt idx="8731">
                  <c:v>8.7290223649947283</c:v>
                </c:pt>
                <c:pt idx="8732">
                  <c:v>2.3710411536341454</c:v>
                </c:pt>
                <c:pt idx="8733">
                  <c:v>-7.7434198100954408</c:v>
                </c:pt>
                <c:pt idx="8734">
                  <c:v>-0.411305744399725</c:v>
                </c:pt>
                <c:pt idx="8735">
                  <c:v>8.6863343439371192</c:v>
                </c:pt>
                <c:pt idx="8736">
                  <c:v>-1.4063319926565179</c:v>
                </c:pt>
                <c:pt idx="8737">
                  <c:v>-7.0800653318829658</c:v>
                </c:pt>
                <c:pt idx="8738">
                  <c:v>2.6079288189053904</c:v>
                </c:pt>
                <c:pt idx="8739">
                  <c:v>6.000901922591332</c:v>
                </c:pt>
                <c:pt idx="8740">
                  <c:v>-4.2675676324889444</c:v>
                </c:pt>
                <c:pt idx="8741">
                  <c:v>-6.2107081711115457</c:v>
                </c:pt>
                <c:pt idx="8742">
                  <c:v>6.3127062636196989</c:v>
                </c:pt>
                <c:pt idx="8743">
                  <c:v>5.0590295901513418</c:v>
                </c:pt>
                <c:pt idx="8744">
                  <c:v>-7.2127311641455769</c:v>
                </c:pt>
                <c:pt idx="8745">
                  <c:v>-3.0166393289170186</c:v>
                </c:pt>
                <c:pt idx="8746">
                  <c:v>6.927327605490917</c:v>
                </c:pt>
                <c:pt idx="8747">
                  <c:v>1.4200829899957363</c:v>
                </c:pt>
                <c:pt idx="8748">
                  <c:v>-8.0685170864050679</c:v>
                </c:pt>
                <c:pt idx="8749">
                  <c:v>0.25913411614251275</c:v>
                </c:pt>
                <c:pt idx="8750">
                  <c:v>7.3002801403700914</c:v>
                </c:pt>
                <c:pt idx="8751">
                  <c:v>-2.0376569637362221</c:v>
                </c:pt>
                <c:pt idx="8752">
                  <c:v>-7.951666274728443</c:v>
                </c:pt>
                <c:pt idx="8753">
                  <c:v>3.6693999710705687</c:v>
                </c:pt>
                <c:pt idx="8754">
                  <c:v>7.4194784221260752</c:v>
                </c:pt>
                <c:pt idx="8755">
                  <c:v>-6.6615178539613709</c:v>
                </c:pt>
                <c:pt idx="8756">
                  <c:v>-7.3834327932976214</c:v>
                </c:pt>
                <c:pt idx="8757">
                  <c:v>8.7952481295725438</c:v>
                </c:pt>
                <c:pt idx="8758">
                  <c:v>5.9803138235294773</c:v>
                </c:pt>
                <c:pt idx="8759">
                  <c:v>-9.7038379850296597</c:v>
                </c:pt>
                <c:pt idx="8760">
                  <c:v>-3.1261682878518271</c:v>
                </c:pt>
                <c:pt idx="8761">
                  <c:v>9.8591318147812963</c:v>
                </c:pt>
                <c:pt idx="8762">
                  <c:v>1.0898537278667213</c:v>
                </c:pt>
                <c:pt idx="8763">
                  <c:v>-11.132039352759746</c:v>
                </c:pt>
                <c:pt idx="8764">
                  <c:v>1.3151643616338968</c:v>
                </c:pt>
                <c:pt idx="8765">
                  <c:v>10.908813978229778</c:v>
                </c:pt>
                <c:pt idx="8766">
                  <c:v>-3.9551036091496115</c:v>
                </c:pt>
                <c:pt idx="8767">
                  <c:v>-10.98449641258631</c:v>
                </c:pt>
                <c:pt idx="8768">
                  <c:v>6.536313025119024</c:v>
                </c:pt>
                <c:pt idx="8769">
                  <c:v>9.9168545816148708</c:v>
                </c:pt>
                <c:pt idx="8770">
                  <c:v>-8.8279659465575335</c:v>
                </c:pt>
                <c:pt idx="8771">
                  <c:v>-7.5088944583835406</c:v>
                </c:pt>
                <c:pt idx="8772">
                  <c:v>9.8212281286245435</c:v>
                </c:pt>
                <c:pt idx="8773">
                  <c:v>5.1992450937079751</c:v>
                </c:pt>
                <c:pt idx="8774">
                  <c:v>-11.244565347653914</c:v>
                </c:pt>
                <c:pt idx="8775">
                  <c:v>-2.7471164666510375</c:v>
                </c:pt>
                <c:pt idx="8776">
                  <c:v>11.145354437232522</c:v>
                </c:pt>
                <c:pt idx="8777">
                  <c:v>0.19366871452221601</c:v>
                </c:pt>
                <c:pt idx="8778">
                  <c:v>-12.608422318263864</c:v>
                </c:pt>
                <c:pt idx="8779">
                  <c:v>2.7408337585290798</c:v>
                </c:pt>
                <c:pt idx="8780">
                  <c:v>13.212442765976899</c:v>
                </c:pt>
                <c:pt idx="8781">
                  <c:v>-5.6079738270726223</c:v>
                </c:pt>
                <c:pt idx="8782">
                  <c:v>-11.516617527769728</c:v>
                </c:pt>
                <c:pt idx="8783">
                  <c:v>7.982918024279293</c:v>
                </c:pt>
                <c:pt idx="8784">
                  <c:v>8.9697694271315349</c:v>
                </c:pt>
                <c:pt idx="8785">
                  <c:v>-8.802136843508702</c:v>
                </c:pt>
                <c:pt idx="8786">
                  <c:v>-6.4349402711556083</c:v>
                </c:pt>
                <c:pt idx="8787">
                  <c:v>10.19013206916957</c:v>
                </c:pt>
                <c:pt idx="8788">
                  <c:v>4.5379272381344951</c:v>
                </c:pt>
                <c:pt idx="8789">
                  <c:v>-13.57754363266417</c:v>
                </c:pt>
                <c:pt idx="8790">
                  <c:v>-2.1638974425995081</c:v>
                </c:pt>
                <c:pt idx="8791">
                  <c:v>14.012771873069021</c:v>
                </c:pt>
                <c:pt idx="8792">
                  <c:v>-0.98465357191916769</c:v>
                </c:pt>
                <c:pt idx="8793">
                  <c:v>-13.825336695413419</c:v>
                </c:pt>
                <c:pt idx="8794">
                  <c:v>4.0156220441665358</c:v>
                </c:pt>
                <c:pt idx="8795">
                  <c:v>13.873951354859157</c:v>
                </c:pt>
                <c:pt idx="8796">
                  <c:v>-7.2782054240863463</c:v>
                </c:pt>
                <c:pt idx="8797">
                  <c:v>-10.952388253376323</c:v>
                </c:pt>
                <c:pt idx="8798">
                  <c:v>8.9028784494051969</c:v>
                </c:pt>
                <c:pt idx="8799">
                  <c:v>9.6421516778603262</c:v>
                </c:pt>
                <c:pt idx="8800">
                  <c:v>-12.270764636663159</c:v>
                </c:pt>
                <c:pt idx="8801">
                  <c:v>-7.4272750137130057</c:v>
                </c:pt>
                <c:pt idx="8802">
                  <c:v>14.837777865467901</c:v>
                </c:pt>
                <c:pt idx="8803">
                  <c:v>4.7863353228012926</c:v>
                </c:pt>
                <c:pt idx="8804">
                  <c:v>-16.646924794133607</c:v>
                </c:pt>
                <c:pt idx="8805">
                  <c:v>-1.1111816437938666</c:v>
                </c:pt>
                <c:pt idx="8806">
                  <c:v>16.345237914349433</c:v>
                </c:pt>
                <c:pt idx="8807">
                  <c:v>-2.3874346184465827</c:v>
                </c:pt>
                <c:pt idx="8808">
                  <c:v>-14.442286162575597</c:v>
                </c:pt>
                <c:pt idx="8809">
                  <c:v>5.4803552999086476</c:v>
                </c:pt>
                <c:pt idx="8810">
                  <c:v>13.131901705504195</c:v>
                </c:pt>
                <c:pt idx="8811">
                  <c:v>-8.2073003702989595</c:v>
                </c:pt>
                <c:pt idx="8812">
                  <c:v>-11.184998869503856</c:v>
                </c:pt>
                <c:pt idx="8813">
                  <c:v>11.016900440966012</c:v>
                </c:pt>
                <c:pt idx="8814">
                  <c:v>9.2098834422512361</c:v>
                </c:pt>
                <c:pt idx="8815">
                  <c:v>-13.026213049449508</c:v>
                </c:pt>
                <c:pt idx="8816">
                  <c:v>-6.1935232594263869</c:v>
                </c:pt>
                <c:pt idx="8817">
                  <c:v>14.518016734966002</c:v>
                </c:pt>
                <c:pt idx="8818">
                  <c:v>2.9028892544392537</c:v>
                </c:pt>
                <c:pt idx="8819">
                  <c:v>-13.180371402900365</c:v>
                </c:pt>
                <c:pt idx="8820">
                  <c:v>0.24152197649084872</c:v>
                </c:pt>
              </c:numCache>
            </c:numRef>
          </c:yVal>
          <c:smooth val="1"/>
          <c:extLst>
            <c:ext xmlns:c16="http://schemas.microsoft.com/office/drawing/2014/chart" uri="{C3380CC4-5D6E-409C-BE32-E72D297353CC}">
              <c16:uniqueId val="{00000001-FBB7-4E57-B04F-81B839C0B0D2}"/>
            </c:ext>
          </c:extLst>
        </c:ser>
        <c:dLbls>
          <c:showLegendKey val="0"/>
          <c:showVal val="0"/>
          <c:showCatName val="0"/>
          <c:showSerName val="0"/>
          <c:showPercent val="0"/>
          <c:showBubbleSize val="0"/>
        </c:dLbls>
        <c:axId val="755622160"/>
        <c:axId val="755622488"/>
      </c:scatterChart>
      <c:valAx>
        <c:axId val="755622160"/>
        <c:scaling>
          <c:orientation val="minMax"/>
          <c:max val="5.3000000000000012E-2"/>
          <c:min val="5.000000000000001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ax val="19"/>
          <c:min val="-1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גרף</a:t>
            </a:r>
            <a:r>
              <a:rPr lang="he-IL" baseline="0"/>
              <a:t> הפרשים</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'Data Norm'!$I$1</c:f>
              <c:strCache>
                <c:ptCount val="1"/>
                <c:pt idx="0">
                  <c:v>dis_real_madulation</c:v>
                </c:pt>
              </c:strCache>
            </c:strRef>
          </c:tx>
          <c:spPr>
            <a:ln w="19050" cap="rnd">
              <a:noFill/>
              <a:round/>
            </a:ln>
            <a:effectLst/>
          </c:spPr>
          <c:marker>
            <c:symbol val="circle"/>
            <c:size val="3"/>
            <c:spPr>
              <a:solidFill>
                <a:schemeClr val="accent1"/>
              </a:solidFill>
              <a:ln w="317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Norm'!$I$2:$I$8822</c:f>
              <c:numCache>
                <c:formatCode>General</c:formatCode>
                <c:ptCount val="8821"/>
                <c:pt idx="0">
                  <c:v>0.35032248925785126</c:v>
                </c:pt>
                <c:pt idx="1">
                  <c:v>0.24886951833380166</c:v>
                </c:pt>
                <c:pt idx="2">
                  <c:v>3.9172366482949528E-2</c:v>
                </c:pt>
                <c:pt idx="3">
                  <c:v>9.5517884547386593</c:v>
                </c:pt>
                <c:pt idx="4">
                  <c:v>1.1559801935397021</c:v>
                </c:pt>
                <c:pt idx="5">
                  <c:v>0.20632218468908547</c:v>
                </c:pt>
                <c:pt idx="6">
                  <c:v>1.2040522007102359</c:v>
                </c:pt>
                <c:pt idx="7">
                  <c:v>6.3775427538554528</c:v>
                </c:pt>
                <c:pt idx="8">
                  <c:v>0.69064938119244346</c:v>
                </c:pt>
                <c:pt idx="9">
                  <c:v>0.42290893821339282</c:v>
                </c:pt>
                <c:pt idx="10">
                  <c:v>9.8460038340249412E-2</c:v>
                </c:pt>
                <c:pt idx="11">
                  <c:v>1.0309689586483421</c:v>
                </c:pt>
                <c:pt idx="12">
                  <c:v>0.69377835686729838</c:v>
                </c:pt>
                <c:pt idx="13">
                  <c:v>0.7293291949096059</c:v>
                </c:pt>
                <c:pt idx="14">
                  <c:v>4.4181550326024492</c:v>
                </c:pt>
                <c:pt idx="15">
                  <c:v>1.3338053003731827</c:v>
                </c:pt>
                <c:pt idx="16">
                  <c:v>0.83572266271104922</c:v>
                </c:pt>
                <c:pt idx="17">
                  <c:v>1.3242480078701888</c:v>
                </c:pt>
                <c:pt idx="18">
                  <c:v>7.1745787623156314</c:v>
                </c:pt>
                <c:pt idx="19">
                  <c:v>1.0474481965535425</c:v>
                </c:pt>
                <c:pt idx="20">
                  <c:v>0.90158158831071411</c:v>
                </c:pt>
                <c:pt idx="21">
                  <c:v>1.035127755996216</c:v>
                </c:pt>
                <c:pt idx="22">
                  <c:v>3.2689734134019481</c:v>
                </c:pt>
                <c:pt idx="23">
                  <c:v>0.94659008709977321</c:v>
                </c:pt>
                <c:pt idx="24">
                  <c:v>0.7657011780962808</c:v>
                </c:pt>
                <c:pt idx="25">
                  <c:v>0.91710512893808627</c:v>
                </c:pt>
                <c:pt idx="26">
                  <c:v>1.9526439285218133</c:v>
                </c:pt>
                <c:pt idx="27">
                  <c:v>0.6034773239120792</c:v>
                </c:pt>
                <c:pt idx="28">
                  <c:v>0.42576293835434276</c:v>
                </c:pt>
                <c:pt idx="29">
                  <c:v>2.0207806247844022</c:v>
                </c:pt>
                <c:pt idx="30">
                  <c:v>2.8046801770244731</c:v>
                </c:pt>
                <c:pt idx="31">
                  <c:v>0.45378710079785023</c:v>
                </c:pt>
                <c:pt idx="32">
                  <c:v>0.81864586918446047</c:v>
                </c:pt>
                <c:pt idx="33">
                  <c:v>5.1689567300365145</c:v>
                </c:pt>
                <c:pt idx="34">
                  <c:v>0.78945582772544753</c:v>
                </c:pt>
                <c:pt idx="35">
                  <c:v>0.4491316901921838</c:v>
                </c:pt>
                <c:pt idx="36">
                  <c:v>1.5818149021121997E-2</c:v>
                </c:pt>
                <c:pt idx="37">
                  <c:v>1.3878381474661019</c:v>
                </c:pt>
                <c:pt idx="38">
                  <c:v>0.93400258416341053</c:v>
                </c:pt>
                <c:pt idx="39">
                  <c:v>0.16587888824680341</c:v>
                </c:pt>
                <c:pt idx="40">
                  <c:v>0.33044161875118405</c:v>
                </c:pt>
                <c:pt idx="41">
                  <c:v>1.2590607581038924</c:v>
                </c:pt>
                <c:pt idx="42">
                  <c:v>1.819473169680089</c:v>
                </c:pt>
                <c:pt idx="43">
                  <c:v>0.86056547577655862</c:v>
                </c:pt>
                <c:pt idx="44">
                  <c:v>1.0912403587313744</c:v>
                </c:pt>
                <c:pt idx="45">
                  <c:v>0.53710504413660631</c:v>
                </c:pt>
                <c:pt idx="46">
                  <c:v>1.4646294872756958</c:v>
                </c:pt>
                <c:pt idx="47">
                  <c:v>0.49995900481849631</c:v>
                </c:pt>
                <c:pt idx="48">
                  <c:v>4.9902577826934325</c:v>
                </c:pt>
                <c:pt idx="49">
                  <c:v>1.2100501021204622</c:v>
                </c:pt>
                <c:pt idx="50">
                  <c:v>0.66546822270472816</c:v>
                </c:pt>
                <c:pt idx="51">
                  <c:v>0.46000452607660591</c:v>
                </c:pt>
                <c:pt idx="52">
                  <c:v>0.26383497213191553</c:v>
                </c:pt>
                <c:pt idx="53">
                  <c:v>1.6342680964222946</c:v>
                </c:pt>
                <c:pt idx="54">
                  <c:v>0.59186112715861228</c:v>
                </c:pt>
                <c:pt idx="55">
                  <c:v>1.1553649519044953</c:v>
                </c:pt>
                <c:pt idx="56">
                  <c:v>0.55755648624154364</c:v>
                </c:pt>
                <c:pt idx="57">
                  <c:v>1.9148416655764056</c:v>
                </c:pt>
                <c:pt idx="58">
                  <c:v>0.3243744280279337</c:v>
                </c:pt>
                <c:pt idx="59">
                  <c:v>0.57120565372584764</c:v>
                </c:pt>
                <c:pt idx="60">
                  <c:v>5.2497070178638694E-3</c:v>
                </c:pt>
                <c:pt idx="61">
                  <c:v>1.0350368217827626</c:v>
                </c:pt>
                <c:pt idx="62">
                  <c:v>4.4977589233821114E-2</c:v>
                </c:pt>
                <c:pt idx="63">
                  <c:v>2.8961640930482648</c:v>
                </c:pt>
                <c:pt idx="64">
                  <c:v>1.2921001441275344</c:v>
                </c:pt>
                <c:pt idx="65">
                  <c:v>0.55780069013080613</c:v>
                </c:pt>
                <c:pt idx="66">
                  <c:v>0.34805620483257549</c:v>
                </c:pt>
                <c:pt idx="67">
                  <c:v>1.1823994519031844</c:v>
                </c:pt>
                <c:pt idx="68">
                  <c:v>1.1407828730581606</c:v>
                </c:pt>
                <c:pt idx="69">
                  <c:v>0.19607834916829603</c:v>
                </c:pt>
                <c:pt idx="70">
                  <c:v>0.78560374653999077</c:v>
                </c:pt>
                <c:pt idx="71">
                  <c:v>0.47110716105322581</c:v>
                </c:pt>
                <c:pt idx="72">
                  <c:v>0.48808161835301611</c:v>
                </c:pt>
                <c:pt idx="73">
                  <c:v>1.9149779310346902</c:v>
                </c:pt>
                <c:pt idx="74">
                  <c:v>4.2494141736969038</c:v>
                </c:pt>
                <c:pt idx="75">
                  <c:v>0.24534292207191477</c:v>
                </c:pt>
                <c:pt idx="76">
                  <c:v>9.5157351633131881E-2</c:v>
                </c:pt>
                <c:pt idx="77">
                  <c:v>1.2749027122622651</c:v>
                </c:pt>
                <c:pt idx="78">
                  <c:v>0.83656636725075817</c:v>
                </c:pt>
                <c:pt idx="79">
                  <c:v>0.5071874865381627</c:v>
                </c:pt>
                <c:pt idx="80">
                  <c:v>1.2029249987216133</c:v>
                </c:pt>
                <c:pt idx="81">
                  <c:v>2.0303482508466608</c:v>
                </c:pt>
                <c:pt idx="82">
                  <c:v>1.9314840704697658</c:v>
                </c:pt>
                <c:pt idx="83">
                  <c:v>0.35750794701230326</c:v>
                </c:pt>
                <c:pt idx="84">
                  <c:v>0.77338099043152375</c:v>
                </c:pt>
                <c:pt idx="85">
                  <c:v>2.1365779505807474</c:v>
                </c:pt>
                <c:pt idx="86">
                  <c:v>1.1515309416640984</c:v>
                </c:pt>
                <c:pt idx="87">
                  <c:v>0.21101749330710717</c:v>
                </c:pt>
                <c:pt idx="88">
                  <c:v>2.0314672133626792</c:v>
                </c:pt>
                <c:pt idx="89">
                  <c:v>2.9904361876604399</c:v>
                </c:pt>
                <c:pt idx="90">
                  <c:v>0.30793077982412154</c:v>
                </c:pt>
                <c:pt idx="91">
                  <c:v>1.1658070199844435</c:v>
                </c:pt>
                <c:pt idx="92">
                  <c:v>2.7610605251339599</c:v>
                </c:pt>
                <c:pt idx="93">
                  <c:v>0.18403458447099741</c:v>
                </c:pt>
                <c:pt idx="94">
                  <c:v>0.33726315338057766</c:v>
                </c:pt>
                <c:pt idx="95">
                  <c:v>6.7624333071788278E-2</c:v>
                </c:pt>
                <c:pt idx="96">
                  <c:v>2.7964587452654381</c:v>
                </c:pt>
                <c:pt idx="97">
                  <c:v>2.7809084699136948</c:v>
                </c:pt>
                <c:pt idx="98">
                  <c:v>0.66059637304412178</c:v>
                </c:pt>
                <c:pt idx="99">
                  <c:v>0.38197625034870797</c:v>
                </c:pt>
                <c:pt idx="100">
                  <c:v>3.8465437475751436</c:v>
                </c:pt>
                <c:pt idx="101">
                  <c:v>3.8278305577577942E-2</c:v>
                </c:pt>
                <c:pt idx="102">
                  <c:v>0.96211729126829937</c:v>
                </c:pt>
                <c:pt idx="103">
                  <c:v>2.8981205131419063</c:v>
                </c:pt>
                <c:pt idx="104">
                  <c:v>2.2520816363656708</c:v>
                </c:pt>
                <c:pt idx="105">
                  <c:v>0.73843578158049805</c:v>
                </c:pt>
                <c:pt idx="106">
                  <c:v>0.84362250360219093</c:v>
                </c:pt>
                <c:pt idx="107">
                  <c:v>2.924315532308869</c:v>
                </c:pt>
                <c:pt idx="108">
                  <c:v>0.88636882104954395</c:v>
                </c:pt>
                <c:pt idx="109">
                  <c:v>1.0115520655975576</c:v>
                </c:pt>
                <c:pt idx="110">
                  <c:v>1.2513791785051724</c:v>
                </c:pt>
                <c:pt idx="111">
                  <c:v>2.6240933398054533</c:v>
                </c:pt>
                <c:pt idx="112">
                  <c:v>1.884045652769424</c:v>
                </c:pt>
                <c:pt idx="113">
                  <c:v>0.83080940723438701</c:v>
                </c:pt>
                <c:pt idx="114">
                  <c:v>1.2844166477565149</c:v>
                </c:pt>
                <c:pt idx="115">
                  <c:v>4.0181931121132592</c:v>
                </c:pt>
                <c:pt idx="116">
                  <c:v>0.4005444556513944</c:v>
                </c:pt>
                <c:pt idx="117">
                  <c:v>1.2115509975145144</c:v>
                </c:pt>
                <c:pt idx="118">
                  <c:v>2.6933415406874541</c:v>
                </c:pt>
                <c:pt idx="119">
                  <c:v>2.0791484082860814</c:v>
                </c:pt>
                <c:pt idx="120">
                  <c:v>0.43110788684090906</c:v>
                </c:pt>
                <c:pt idx="121">
                  <c:v>1.1505588960423889</c:v>
                </c:pt>
                <c:pt idx="122">
                  <c:v>2.5893607062814503</c:v>
                </c:pt>
                <c:pt idx="123">
                  <c:v>1.3111548350197975</c:v>
                </c:pt>
                <c:pt idx="124">
                  <c:v>0.64189660592103337</c:v>
                </c:pt>
                <c:pt idx="125">
                  <c:v>0.38567144801804698</c:v>
                </c:pt>
                <c:pt idx="126">
                  <c:v>2.0052566798675713</c:v>
                </c:pt>
                <c:pt idx="127">
                  <c:v>2.0754002518710668</c:v>
                </c:pt>
                <c:pt idx="128">
                  <c:v>0.53351223527667102</c:v>
                </c:pt>
                <c:pt idx="129">
                  <c:v>0.28756638834813875</c:v>
                </c:pt>
                <c:pt idx="130">
                  <c:v>4.5880291634707513</c:v>
                </c:pt>
                <c:pt idx="131">
                  <c:v>1.2933469246309874</c:v>
                </c:pt>
                <c:pt idx="132">
                  <c:v>0.99838543438588268</c:v>
                </c:pt>
                <c:pt idx="133">
                  <c:v>1.8945945660299319</c:v>
                </c:pt>
                <c:pt idx="134">
                  <c:v>2.0626083344538948</c:v>
                </c:pt>
                <c:pt idx="135">
                  <c:v>0.84174821317161808</c:v>
                </c:pt>
                <c:pt idx="136">
                  <c:v>0.73948185696011848</c:v>
                </c:pt>
                <c:pt idx="137">
                  <c:v>1.5022864311370281</c:v>
                </c:pt>
                <c:pt idx="138">
                  <c:v>1.6338258394982681</c:v>
                </c:pt>
                <c:pt idx="139">
                  <c:v>0.53925905625898807</c:v>
                </c:pt>
                <c:pt idx="140">
                  <c:v>0.81261851039187727</c:v>
                </c:pt>
                <c:pt idx="141">
                  <c:v>1.7449158607645661</c:v>
                </c:pt>
                <c:pt idx="142">
                  <c:v>1.6255811366697988</c:v>
                </c:pt>
                <c:pt idx="143">
                  <c:v>8.1965402144696498E-2</c:v>
                </c:pt>
                <c:pt idx="144">
                  <c:v>2.0619007540901109</c:v>
                </c:pt>
                <c:pt idx="145">
                  <c:v>4.680272345796868</c:v>
                </c:pt>
                <c:pt idx="146">
                  <c:v>1.2307659679819887</c:v>
                </c:pt>
                <c:pt idx="147">
                  <c:v>0.43996581549012959</c:v>
                </c:pt>
                <c:pt idx="148">
                  <c:v>1.4954096038042231</c:v>
                </c:pt>
                <c:pt idx="149">
                  <c:v>1.8952171952971026</c:v>
                </c:pt>
                <c:pt idx="150">
                  <c:v>0.40871709579156779</c:v>
                </c:pt>
                <c:pt idx="151">
                  <c:v>1.0927392589205338</c:v>
                </c:pt>
                <c:pt idx="152">
                  <c:v>1.4758211357711239</c:v>
                </c:pt>
                <c:pt idx="153">
                  <c:v>1.8296929303135592</c:v>
                </c:pt>
                <c:pt idx="154">
                  <c:v>0.3477609357855993</c:v>
                </c:pt>
                <c:pt idx="155">
                  <c:v>0.41190741085079163</c:v>
                </c:pt>
                <c:pt idx="156">
                  <c:v>1.5756544753899071</c:v>
                </c:pt>
                <c:pt idx="157">
                  <c:v>0.27666834796168327</c:v>
                </c:pt>
                <c:pt idx="158">
                  <c:v>0.65345591295764116</c:v>
                </c:pt>
                <c:pt idx="159">
                  <c:v>1.7572296879899616</c:v>
                </c:pt>
                <c:pt idx="160">
                  <c:v>3.5113885513462604</c:v>
                </c:pt>
                <c:pt idx="161">
                  <c:v>0.33328271504017604</c:v>
                </c:pt>
                <c:pt idx="162">
                  <c:v>0.36029989542922358</c:v>
                </c:pt>
                <c:pt idx="163">
                  <c:v>2.6945355166423521</c:v>
                </c:pt>
                <c:pt idx="164">
                  <c:v>0.17280718598193712</c:v>
                </c:pt>
                <c:pt idx="165">
                  <c:v>1.2561436712281981</c:v>
                </c:pt>
                <c:pt idx="166">
                  <c:v>7.224129904169363E-2</c:v>
                </c:pt>
                <c:pt idx="167">
                  <c:v>2.4759461776379244</c:v>
                </c:pt>
                <c:pt idx="168">
                  <c:v>1.2670405979598494</c:v>
                </c:pt>
                <c:pt idx="169">
                  <c:v>1.1316454599608843</c:v>
                </c:pt>
                <c:pt idx="170">
                  <c:v>1.3612065143789533</c:v>
                </c:pt>
                <c:pt idx="171">
                  <c:v>3.5487278106236699</c:v>
                </c:pt>
                <c:pt idx="172">
                  <c:v>0.43709071121749909</c:v>
                </c:pt>
                <c:pt idx="173">
                  <c:v>1.3467147014440339</c:v>
                </c:pt>
                <c:pt idx="174">
                  <c:v>3.1578541256955095</c:v>
                </c:pt>
                <c:pt idx="175">
                  <c:v>2.0921169795128041</c:v>
                </c:pt>
                <c:pt idx="176">
                  <c:v>9.6591729448745944E-2</c:v>
                </c:pt>
                <c:pt idx="177">
                  <c:v>1.996679253301803</c:v>
                </c:pt>
                <c:pt idx="178">
                  <c:v>3.5583661281227599</c:v>
                </c:pt>
                <c:pt idx="179">
                  <c:v>1.0280919829818629</c:v>
                </c:pt>
                <c:pt idx="180">
                  <c:v>1.1670794210596487</c:v>
                </c:pt>
                <c:pt idx="181">
                  <c:v>0.12891886447815093</c:v>
                </c:pt>
                <c:pt idx="182">
                  <c:v>3.3871094187920345</c:v>
                </c:pt>
                <c:pt idx="183">
                  <c:v>2.1640986334989156</c:v>
                </c:pt>
                <c:pt idx="184">
                  <c:v>1.4397386918103088</c:v>
                </c:pt>
                <c:pt idx="185">
                  <c:v>1.4512805895719991</c:v>
                </c:pt>
                <c:pt idx="186">
                  <c:v>3.5744613135538987</c:v>
                </c:pt>
                <c:pt idx="187">
                  <c:v>0.31682622394904181</c:v>
                </c:pt>
                <c:pt idx="188">
                  <c:v>1.6068087209169359</c:v>
                </c:pt>
                <c:pt idx="189">
                  <c:v>3.122104172465594</c:v>
                </c:pt>
                <c:pt idx="190">
                  <c:v>1.8809306657363534</c:v>
                </c:pt>
                <c:pt idx="191">
                  <c:v>0.93056883394487055</c:v>
                </c:pt>
                <c:pt idx="192">
                  <c:v>0.90166896526494344</c:v>
                </c:pt>
                <c:pt idx="193">
                  <c:v>2.9928586238458639</c:v>
                </c:pt>
                <c:pt idx="194">
                  <c:v>1.4286006940979803</c:v>
                </c:pt>
                <c:pt idx="195">
                  <c:v>0.84219359518049863</c:v>
                </c:pt>
                <c:pt idx="196">
                  <c:v>0.22033932349411112</c:v>
                </c:pt>
                <c:pt idx="197">
                  <c:v>2.6816812107213419</c:v>
                </c:pt>
                <c:pt idx="198">
                  <c:v>2.3594270992048632</c:v>
                </c:pt>
                <c:pt idx="199">
                  <c:v>0.90043170212037182</c:v>
                </c:pt>
                <c:pt idx="200">
                  <c:v>9.992824833302838E-2</c:v>
                </c:pt>
                <c:pt idx="201">
                  <c:v>4.2019368144115301</c:v>
                </c:pt>
                <c:pt idx="202">
                  <c:v>1.0303648360680739</c:v>
                </c:pt>
                <c:pt idx="203">
                  <c:v>0.90544040775035306</c:v>
                </c:pt>
                <c:pt idx="204">
                  <c:v>1.1700006952293771</c:v>
                </c:pt>
                <c:pt idx="205">
                  <c:v>2.426276580430911</c:v>
                </c:pt>
                <c:pt idx="206">
                  <c:v>0.33485664393271541</c:v>
                </c:pt>
                <c:pt idx="207">
                  <c:v>5.2852845065658904E-2</c:v>
                </c:pt>
                <c:pt idx="208">
                  <c:v>1.5463977169907217</c:v>
                </c:pt>
                <c:pt idx="209">
                  <c:v>1.4548847302909058</c:v>
                </c:pt>
                <c:pt idx="210">
                  <c:v>0.38283449093541044</c:v>
                </c:pt>
                <c:pt idx="211">
                  <c:v>0.60455840116617177</c:v>
                </c:pt>
                <c:pt idx="212">
                  <c:v>0.50265709322174956</c:v>
                </c:pt>
                <c:pt idx="213">
                  <c:v>0.42321218910706482</c:v>
                </c:pt>
                <c:pt idx="214">
                  <c:v>0.97073011664316411</c:v>
                </c:pt>
                <c:pt idx="215">
                  <c:v>1.0449295327456229</c:v>
                </c:pt>
                <c:pt idx="216">
                  <c:v>6.0692998479221441</c:v>
                </c:pt>
                <c:pt idx="217">
                  <c:v>0.10148629685867405</c:v>
                </c:pt>
                <c:pt idx="218">
                  <c:v>1.0864352836894788</c:v>
                </c:pt>
                <c:pt idx="219">
                  <c:v>0.24512025718877339</c:v>
                </c:pt>
                <c:pt idx="220">
                  <c:v>3.3877875285130461</c:v>
                </c:pt>
                <c:pt idx="221">
                  <c:v>1.7436229141520059</c:v>
                </c:pt>
                <c:pt idx="222">
                  <c:v>0.43265588049492898</c:v>
                </c:pt>
                <c:pt idx="223">
                  <c:v>1.4959041275934446</c:v>
                </c:pt>
                <c:pt idx="224">
                  <c:v>0.88215802383334818</c:v>
                </c:pt>
                <c:pt idx="225">
                  <c:v>2.0178271245785062</c:v>
                </c:pt>
                <c:pt idx="226">
                  <c:v>0.44514901412757979</c:v>
                </c:pt>
                <c:pt idx="227">
                  <c:v>1.4564295196235015</c:v>
                </c:pt>
                <c:pt idx="228">
                  <c:v>0.73086665129028439</c:v>
                </c:pt>
                <c:pt idx="229">
                  <c:v>1.7805045387299323</c:v>
                </c:pt>
                <c:pt idx="230">
                  <c:v>0.25960550519476566</c:v>
                </c:pt>
                <c:pt idx="231">
                  <c:v>6.0260874006575218</c:v>
                </c:pt>
                <c:pt idx="232">
                  <c:v>0.84499007350879296</c:v>
                </c:pt>
                <c:pt idx="233">
                  <c:v>1.684548573353803</c:v>
                </c:pt>
                <c:pt idx="234">
                  <c:v>0.91202265351349965</c:v>
                </c:pt>
                <c:pt idx="235">
                  <c:v>2.175154379645333</c:v>
                </c:pt>
                <c:pt idx="236">
                  <c:v>1.1732497091118912</c:v>
                </c:pt>
                <c:pt idx="237">
                  <c:v>7.4874789203166259E-2</c:v>
                </c:pt>
                <c:pt idx="238">
                  <c:v>1.3866866745870414</c:v>
                </c:pt>
                <c:pt idx="239">
                  <c:v>1.2197665667813453</c:v>
                </c:pt>
                <c:pt idx="240">
                  <c:v>1.8118863842098918</c:v>
                </c:pt>
                <c:pt idx="241">
                  <c:v>0.63498499608094705</c:v>
                </c:pt>
                <c:pt idx="242">
                  <c:v>0.86189471593430689</c:v>
                </c:pt>
                <c:pt idx="243">
                  <c:v>1.4799037094401202</c:v>
                </c:pt>
                <c:pt idx="244">
                  <c:v>1.0085112400806615</c:v>
                </c:pt>
                <c:pt idx="245">
                  <c:v>8.7387855561390282E-2</c:v>
                </c:pt>
                <c:pt idx="246">
                  <c:v>4.3594619410253141</c:v>
                </c:pt>
                <c:pt idx="247">
                  <c:v>0.23228933058507639</c:v>
                </c:pt>
                <c:pt idx="248">
                  <c:v>0.17976334035880015</c:v>
                </c:pt>
                <c:pt idx="249">
                  <c:v>0.12960357210601003</c:v>
                </c:pt>
                <c:pt idx="250">
                  <c:v>5.0541718709967043E-2</c:v>
                </c:pt>
                <c:pt idx="251">
                  <c:v>0.47995373174341793</c:v>
                </c:pt>
                <c:pt idx="252">
                  <c:v>1.2693525253238844</c:v>
                </c:pt>
                <c:pt idx="253">
                  <c:v>0.79222522775524773</c:v>
                </c:pt>
                <c:pt idx="254">
                  <c:v>0.49606376950983933</c:v>
                </c:pt>
                <c:pt idx="255">
                  <c:v>0.17805306939922261</c:v>
                </c:pt>
                <c:pt idx="256">
                  <c:v>1.4986494648939026</c:v>
                </c:pt>
                <c:pt idx="257">
                  <c:v>1.9154406052522504</c:v>
                </c:pt>
                <c:pt idx="258">
                  <c:v>0.80219387460179226</c:v>
                </c:pt>
                <c:pt idx="259">
                  <c:v>0.148022774024966</c:v>
                </c:pt>
                <c:pt idx="260">
                  <c:v>2.290240462719412</c:v>
                </c:pt>
                <c:pt idx="261">
                  <c:v>2.752425459257946</c:v>
                </c:pt>
                <c:pt idx="262">
                  <c:v>0.29302029718055866</c:v>
                </c:pt>
                <c:pt idx="263">
                  <c:v>4.3127578534631894E-2</c:v>
                </c:pt>
                <c:pt idx="264">
                  <c:v>1.7147100746912169</c:v>
                </c:pt>
                <c:pt idx="265">
                  <c:v>1.3168611323909571</c:v>
                </c:pt>
                <c:pt idx="266">
                  <c:v>0.25526830103479092</c:v>
                </c:pt>
                <c:pt idx="267">
                  <c:v>6.3379393301532527E-2</c:v>
                </c:pt>
                <c:pt idx="268">
                  <c:v>2.2093938872845005</c:v>
                </c:pt>
                <c:pt idx="269">
                  <c:v>1.296128922905653</c:v>
                </c:pt>
                <c:pt idx="270">
                  <c:v>0.6686855304510928</c:v>
                </c:pt>
                <c:pt idx="271">
                  <c:v>2.1605452374792842</c:v>
                </c:pt>
                <c:pt idx="272">
                  <c:v>3.6577618198691191</c:v>
                </c:pt>
                <c:pt idx="273">
                  <c:v>1.5072574874352722</c:v>
                </c:pt>
                <c:pt idx="274">
                  <c:v>1.0022300981823751</c:v>
                </c:pt>
                <c:pt idx="275">
                  <c:v>2.2042952761960324</c:v>
                </c:pt>
                <c:pt idx="276">
                  <c:v>1.4729892365497257</c:v>
                </c:pt>
                <c:pt idx="277">
                  <c:v>0.18219730457200178</c:v>
                </c:pt>
                <c:pt idx="278">
                  <c:v>1.4905012347787068</c:v>
                </c:pt>
                <c:pt idx="279">
                  <c:v>3.4361104406136977</c:v>
                </c:pt>
                <c:pt idx="280">
                  <c:v>2.6689665593234935</c:v>
                </c:pt>
                <c:pt idx="281">
                  <c:v>1.4452436024056041</c:v>
                </c:pt>
                <c:pt idx="282">
                  <c:v>0.40106232172668799</c:v>
                </c:pt>
                <c:pt idx="283">
                  <c:v>0.68963705649270857</c:v>
                </c:pt>
                <c:pt idx="284">
                  <c:v>1.6523063969528577</c:v>
                </c:pt>
                <c:pt idx="285">
                  <c:v>2.1671889985955026</c:v>
                </c:pt>
                <c:pt idx="286">
                  <c:v>3.2917504218195743</c:v>
                </c:pt>
                <c:pt idx="287">
                  <c:v>1.6328279623160249</c:v>
                </c:pt>
                <c:pt idx="288">
                  <c:v>0.89734904627689271</c:v>
                </c:pt>
                <c:pt idx="289">
                  <c:v>2.3096661002543435</c:v>
                </c:pt>
                <c:pt idx="290">
                  <c:v>4.1849816814148841</c:v>
                </c:pt>
                <c:pt idx="291">
                  <c:v>0.71002923444485244</c:v>
                </c:pt>
                <c:pt idx="292">
                  <c:v>3.1004836238621438</c:v>
                </c:pt>
                <c:pt idx="293">
                  <c:v>2.0966778369338472</c:v>
                </c:pt>
                <c:pt idx="294">
                  <c:v>5.5852369645537463</c:v>
                </c:pt>
                <c:pt idx="295">
                  <c:v>3.9805465954001606</c:v>
                </c:pt>
                <c:pt idx="296">
                  <c:v>3.3556889135397707</c:v>
                </c:pt>
                <c:pt idx="297">
                  <c:v>0.20148128213788197</c:v>
                </c:pt>
                <c:pt idx="298">
                  <c:v>1.1527344904807393</c:v>
                </c:pt>
                <c:pt idx="299">
                  <c:v>1.2387471858726826</c:v>
                </c:pt>
                <c:pt idx="300">
                  <c:v>3.341909284363183</c:v>
                </c:pt>
                <c:pt idx="301">
                  <c:v>2.4977672538936058</c:v>
                </c:pt>
                <c:pt idx="302">
                  <c:v>0.82424431873212711</c:v>
                </c:pt>
                <c:pt idx="303">
                  <c:v>0.56861342581331531</c:v>
                </c:pt>
                <c:pt idx="304">
                  <c:v>3.1889298705171347</c:v>
                </c:pt>
                <c:pt idx="305">
                  <c:v>4.979302466392129</c:v>
                </c:pt>
                <c:pt idx="306">
                  <c:v>0.77429424398443558</c:v>
                </c:pt>
                <c:pt idx="307">
                  <c:v>1.5742219709919292</c:v>
                </c:pt>
                <c:pt idx="308">
                  <c:v>1.7227366536790756</c:v>
                </c:pt>
                <c:pt idx="309">
                  <c:v>4.6961493770848524</c:v>
                </c:pt>
                <c:pt idx="310">
                  <c:v>3.3551658106115569</c:v>
                </c:pt>
                <c:pt idx="311">
                  <c:v>2.3936995844882958</c:v>
                </c:pt>
                <c:pt idx="312">
                  <c:v>8.4654763437980951E-2</c:v>
                </c:pt>
                <c:pt idx="313">
                  <c:v>3.093015044113649</c:v>
                </c:pt>
                <c:pt idx="314">
                  <c:v>1.7277700261008473</c:v>
                </c:pt>
                <c:pt idx="315">
                  <c:v>2.5260824809241704</c:v>
                </c:pt>
                <c:pt idx="316">
                  <c:v>3.0909396920206031</c:v>
                </c:pt>
                <c:pt idx="317">
                  <c:v>2.1730152528028732</c:v>
                </c:pt>
                <c:pt idx="318">
                  <c:v>0.76782297514813269</c:v>
                </c:pt>
                <c:pt idx="319">
                  <c:v>1.3470131569879449</c:v>
                </c:pt>
                <c:pt idx="320">
                  <c:v>2.4962709180796168</c:v>
                </c:pt>
                <c:pt idx="321">
                  <c:v>3.3391672958937413E-2</c:v>
                </c:pt>
                <c:pt idx="322">
                  <c:v>1.2920609594433685</c:v>
                </c:pt>
                <c:pt idx="323">
                  <c:v>1.4263094252924251</c:v>
                </c:pt>
                <c:pt idx="324">
                  <c:v>2.6585089578237522</c:v>
                </c:pt>
                <c:pt idx="325">
                  <c:v>2.5272436789572938</c:v>
                </c:pt>
                <c:pt idx="326">
                  <c:v>0.679191958849378</c:v>
                </c:pt>
                <c:pt idx="327">
                  <c:v>1.5573679617016158</c:v>
                </c:pt>
                <c:pt idx="328">
                  <c:v>4.8068477323130132</c:v>
                </c:pt>
                <c:pt idx="329">
                  <c:v>4.6096137817700278E-2</c:v>
                </c:pt>
                <c:pt idx="330">
                  <c:v>0.71357221943808113</c:v>
                </c:pt>
                <c:pt idx="331">
                  <c:v>2.6652521645632117</c:v>
                </c:pt>
                <c:pt idx="332">
                  <c:v>3.1637350683247343</c:v>
                </c:pt>
                <c:pt idx="333">
                  <c:v>0.6732188763896696</c:v>
                </c:pt>
                <c:pt idx="334">
                  <c:v>0.7621047031529038</c:v>
                </c:pt>
                <c:pt idx="335">
                  <c:v>2.0288119955347597</c:v>
                </c:pt>
                <c:pt idx="336">
                  <c:v>0.14094717359838604</c:v>
                </c:pt>
                <c:pt idx="337">
                  <c:v>0.29087407117639863</c:v>
                </c:pt>
                <c:pt idx="338">
                  <c:v>0.69288153112918582</c:v>
                </c:pt>
                <c:pt idx="339">
                  <c:v>0.93619926612008086</c:v>
                </c:pt>
                <c:pt idx="340">
                  <c:v>2.1014271782424521</c:v>
                </c:pt>
                <c:pt idx="341">
                  <c:v>0.70862607037996916</c:v>
                </c:pt>
                <c:pt idx="342">
                  <c:v>0.17547104083249199</c:v>
                </c:pt>
                <c:pt idx="343">
                  <c:v>6.2175600945471441</c:v>
                </c:pt>
                <c:pt idx="344">
                  <c:v>0.16190989005144463</c:v>
                </c:pt>
                <c:pt idx="345">
                  <c:v>0.52039014296578401</c:v>
                </c:pt>
                <c:pt idx="346">
                  <c:v>0.77106807902061725</c:v>
                </c:pt>
                <c:pt idx="347">
                  <c:v>3.6468820857226127</c:v>
                </c:pt>
                <c:pt idx="348">
                  <c:v>0.22563167312245191</c:v>
                </c:pt>
                <c:pt idx="349">
                  <c:v>0.8332954676575195</c:v>
                </c:pt>
                <c:pt idx="350">
                  <c:v>1.3998441972267326</c:v>
                </c:pt>
                <c:pt idx="351">
                  <c:v>0.87410381658880176</c:v>
                </c:pt>
                <c:pt idx="352">
                  <c:v>0.12780580641199002</c:v>
                </c:pt>
                <c:pt idx="353">
                  <c:v>0.48971874185208542</c:v>
                </c:pt>
                <c:pt idx="354">
                  <c:v>0.53820599975453476</c:v>
                </c:pt>
                <c:pt idx="355">
                  <c:v>1.953807863170486</c:v>
                </c:pt>
                <c:pt idx="356">
                  <c:v>0.93670575471231921</c:v>
                </c:pt>
                <c:pt idx="357">
                  <c:v>0.12065870682588065</c:v>
                </c:pt>
                <c:pt idx="358">
                  <c:v>7.1861597707772615</c:v>
                </c:pt>
                <c:pt idx="359">
                  <c:v>0.26337762612425308</c:v>
                </c:pt>
                <c:pt idx="360">
                  <c:v>1.4676202947006551</c:v>
                </c:pt>
                <c:pt idx="361">
                  <c:v>0.3260557860417741</c:v>
                </c:pt>
                <c:pt idx="362">
                  <c:v>3.5156928326812302</c:v>
                </c:pt>
                <c:pt idx="363">
                  <c:v>1.5894365191718407</c:v>
                </c:pt>
                <c:pt idx="364">
                  <c:v>0.43977090906202765</c:v>
                </c:pt>
                <c:pt idx="365">
                  <c:v>0.62066250312086879</c:v>
                </c:pt>
                <c:pt idx="366">
                  <c:v>0.7782581565544362</c:v>
                </c:pt>
                <c:pt idx="367">
                  <c:v>1.0561127760279945</c:v>
                </c:pt>
                <c:pt idx="368">
                  <c:v>0.88811468953966832</c:v>
                </c:pt>
                <c:pt idx="369">
                  <c:v>0.2143472162083242</c:v>
                </c:pt>
                <c:pt idx="370">
                  <c:v>1.0464715080968636</c:v>
                </c:pt>
                <c:pt idx="371">
                  <c:v>1.8091854018837594</c:v>
                </c:pt>
                <c:pt idx="372">
                  <c:v>0.24631975310858412</c:v>
                </c:pt>
                <c:pt idx="373">
                  <c:v>5.713018880733685</c:v>
                </c:pt>
                <c:pt idx="374">
                  <c:v>0.75160103474548645</c:v>
                </c:pt>
                <c:pt idx="375">
                  <c:v>1.2167359997502984</c:v>
                </c:pt>
                <c:pt idx="376">
                  <c:v>0.41083940374716832</c:v>
                </c:pt>
                <c:pt idx="377">
                  <c:v>2.1861289926701604</c:v>
                </c:pt>
                <c:pt idx="378">
                  <c:v>1.2105218227066779</c:v>
                </c:pt>
                <c:pt idx="379">
                  <c:v>0.12863007348660549</c:v>
                </c:pt>
                <c:pt idx="380">
                  <c:v>0.62699387890626568</c:v>
                </c:pt>
                <c:pt idx="381">
                  <c:v>0.61797635599208256</c:v>
                </c:pt>
                <c:pt idx="382">
                  <c:v>1.4934902404919281</c:v>
                </c:pt>
                <c:pt idx="383">
                  <c:v>0.20792341655559965</c:v>
                </c:pt>
                <c:pt idx="384">
                  <c:v>1.2845241880591836</c:v>
                </c:pt>
                <c:pt idx="385">
                  <c:v>0.18803074050435375</c:v>
                </c:pt>
                <c:pt idx="386">
                  <c:v>1.1624468391440406</c:v>
                </c:pt>
                <c:pt idx="387">
                  <c:v>1.2910634587359455</c:v>
                </c:pt>
                <c:pt idx="388">
                  <c:v>4.6106606923754985</c:v>
                </c:pt>
                <c:pt idx="389">
                  <c:v>0.32115274494627055</c:v>
                </c:pt>
                <c:pt idx="390">
                  <c:v>0.70033413948549317</c:v>
                </c:pt>
                <c:pt idx="391">
                  <c:v>0.33652896837456225</c:v>
                </c:pt>
                <c:pt idx="392">
                  <c:v>1.0524393865592216</c:v>
                </c:pt>
                <c:pt idx="393">
                  <c:v>1.5134561730170226</c:v>
                </c:pt>
                <c:pt idx="394">
                  <c:v>6.3293438160640036E-2</c:v>
                </c:pt>
                <c:pt idx="395">
                  <c:v>2.4273866237866351</c:v>
                </c:pt>
                <c:pt idx="396">
                  <c:v>0.58681945323296469</c:v>
                </c:pt>
                <c:pt idx="397">
                  <c:v>3.4278748615497534</c:v>
                </c:pt>
                <c:pt idx="398">
                  <c:v>1.3809555279512866</c:v>
                </c:pt>
                <c:pt idx="399">
                  <c:v>2.6261389972105729</c:v>
                </c:pt>
                <c:pt idx="400">
                  <c:v>0.90622443985557988</c:v>
                </c:pt>
                <c:pt idx="401">
                  <c:v>2.397006632784537</c:v>
                </c:pt>
                <c:pt idx="402">
                  <c:v>1.5219910227468212</c:v>
                </c:pt>
                <c:pt idx="403">
                  <c:v>5.7044009942702569</c:v>
                </c:pt>
                <c:pt idx="404">
                  <c:v>1.4168606951331952</c:v>
                </c:pt>
                <c:pt idx="405">
                  <c:v>2.1331624256288624</c:v>
                </c:pt>
                <c:pt idx="406">
                  <c:v>2.8694011504240695</c:v>
                </c:pt>
                <c:pt idx="407">
                  <c:v>1.3960642855214314</c:v>
                </c:pt>
                <c:pt idx="408">
                  <c:v>3.2465855298048574</c:v>
                </c:pt>
                <c:pt idx="409">
                  <c:v>1.7876635898473099</c:v>
                </c:pt>
                <c:pt idx="410">
                  <c:v>4.2655813925058403</c:v>
                </c:pt>
                <c:pt idx="411">
                  <c:v>0.70309523707995325</c:v>
                </c:pt>
                <c:pt idx="412">
                  <c:v>3.2011528951921662</c:v>
                </c:pt>
                <c:pt idx="413">
                  <c:v>1.0089071127887181</c:v>
                </c:pt>
                <c:pt idx="414">
                  <c:v>2.4787593778356296</c:v>
                </c:pt>
                <c:pt idx="415">
                  <c:v>0.52839655179973999</c:v>
                </c:pt>
                <c:pt idx="416">
                  <c:v>3.1306082979634926</c:v>
                </c:pt>
                <c:pt idx="417">
                  <c:v>2.1466278846257509</c:v>
                </c:pt>
                <c:pt idx="418">
                  <c:v>2.3853773249419739</c:v>
                </c:pt>
                <c:pt idx="419">
                  <c:v>2.8807751145570801</c:v>
                </c:pt>
                <c:pt idx="420">
                  <c:v>1.268475226442126</c:v>
                </c:pt>
                <c:pt idx="421">
                  <c:v>3.1736102314128107</c:v>
                </c:pt>
                <c:pt idx="422">
                  <c:v>1.7685382781019072</c:v>
                </c:pt>
                <c:pt idx="423">
                  <c:v>3.9948282076471777</c:v>
                </c:pt>
                <c:pt idx="424">
                  <c:v>0.70320566547459507</c:v>
                </c:pt>
                <c:pt idx="425">
                  <c:v>2.6365734762277384</c:v>
                </c:pt>
                <c:pt idx="426">
                  <c:v>0.5093650432896567</c:v>
                </c:pt>
                <c:pt idx="427">
                  <c:v>2.3921452202562854</c:v>
                </c:pt>
                <c:pt idx="428">
                  <c:v>1.4399539809462349</c:v>
                </c:pt>
                <c:pt idx="429">
                  <c:v>2.1459543009640907</c:v>
                </c:pt>
                <c:pt idx="430">
                  <c:v>0.97040540732844338</c:v>
                </c:pt>
                <c:pt idx="431">
                  <c:v>1.4833784946062618</c:v>
                </c:pt>
                <c:pt idx="432">
                  <c:v>0.72314209457817391</c:v>
                </c:pt>
                <c:pt idx="433">
                  <c:v>2.4053337621481194</c:v>
                </c:pt>
                <c:pt idx="434">
                  <c:v>0.63206712451032665</c:v>
                </c:pt>
                <c:pt idx="435">
                  <c:v>0.19471356400129025</c:v>
                </c:pt>
                <c:pt idx="436">
                  <c:v>0.64695982348298386</c:v>
                </c:pt>
                <c:pt idx="437">
                  <c:v>0.89585837171061922</c:v>
                </c:pt>
                <c:pt idx="438">
                  <c:v>0.8001120644894506</c:v>
                </c:pt>
                <c:pt idx="439">
                  <c:v>1.2167142859891007</c:v>
                </c:pt>
                <c:pt idx="440">
                  <c:v>0.38079740054802613</c:v>
                </c:pt>
                <c:pt idx="441">
                  <c:v>0.93072769601588123</c:v>
                </c:pt>
                <c:pt idx="442">
                  <c:v>0.8283574949865713</c:v>
                </c:pt>
                <c:pt idx="443">
                  <c:v>0.43337880187181499</c:v>
                </c:pt>
                <c:pt idx="444">
                  <c:v>1.3685658463719363</c:v>
                </c:pt>
                <c:pt idx="445">
                  <c:v>0.23823910935513659</c:v>
                </c:pt>
                <c:pt idx="446">
                  <c:v>0.41240144497180076</c:v>
                </c:pt>
                <c:pt idx="447">
                  <c:v>2.6677799956992603</c:v>
                </c:pt>
                <c:pt idx="448">
                  <c:v>0.17908140086758095</c:v>
                </c:pt>
                <c:pt idx="449">
                  <c:v>0.10365286893561532</c:v>
                </c:pt>
                <c:pt idx="450">
                  <c:v>0.50039746472176816</c:v>
                </c:pt>
                <c:pt idx="451">
                  <c:v>2.7483969911786783</c:v>
                </c:pt>
                <c:pt idx="452">
                  <c:v>3.1332051267811041</c:v>
                </c:pt>
                <c:pt idx="453">
                  <c:v>0.87676844207089211</c:v>
                </c:pt>
                <c:pt idx="454">
                  <c:v>0.50933564719138691</c:v>
                </c:pt>
                <c:pt idx="455">
                  <c:v>0.6473087364970862</c:v>
                </c:pt>
                <c:pt idx="456">
                  <c:v>0.37340121179672003</c:v>
                </c:pt>
                <c:pt idx="457">
                  <c:v>0.85760030107488205</c:v>
                </c:pt>
                <c:pt idx="458">
                  <c:v>1.3063193000255957</c:v>
                </c:pt>
                <c:pt idx="459">
                  <c:v>2.2201356990994512</c:v>
                </c:pt>
                <c:pt idx="460">
                  <c:v>0.43366629880078733</c:v>
                </c:pt>
                <c:pt idx="461">
                  <c:v>1.3375268243286129</c:v>
                </c:pt>
                <c:pt idx="462">
                  <c:v>3.9501204341191709</c:v>
                </c:pt>
                <c:pt idx="463">
                  <c:v>1.5953514270790192</c:v>
                </c:pt>
                <c:pt idx="464">
                  <c:v>1.4029746075553415</c:v>
                </c:pt>
                <c:pt idx="465">
                  <c:v>1.0091185972778742</c:v>
                </c:pt>
                <c:pt idx="466">
                  <c:v>4.3269094521918792</c:v>
                </c:pt>
                <c:pt idx="467">
                  <c:v>1.6185931089843799</c:v>
                </c:pt>
                <c:pt idx="468">
                  <c:v>2.4479595998367856</c:v>
                </c:pt>
                <c:pt idx="469">
                  <c:v>1.8601818376228161</c:v>
                </c:pt>
                <c:pt idx="470">
                  <c:v>1.8009082776043783</c:v>
                </c:pt>
                <c:pt idx="471">
                  <c:v>1.163560705406808</c:v>
                </c:pt>
                <c:pt idx="472">
                  <c:v>3.2302044049968224</c:v>
                </c:pt>
                <c:pt idx="473">
                  <c:v>4.4362631389556322</c:v>
                </c:pt>
                <c:pt idx="474">
                  <c:v>4.5678883202322496E-3</c:v>
                </c:pt>
                <c:pt idx="475">
                  <c:v>1.4961713973949831</c:v>
                </c:pt>
                <c:pt idx="476">
                  <c:v>2.406640861478297</c:v>
                </c:pt>
                <c:pt idx="477">
                  <c:v>5.0287951321983817</c:v>
                </c:pt>
                <c:pt idx="478">
                  <c:v>2.4955682787492526</c:v>
                </c:pt>
                <c:pt idx="479">
                  <c:v>3.132860444920234</c:v>
                </c:pt>
                <c:pt idx="480">
                  <c:v>0.59905946673655386</c:v>
                </c:pt>
                <c:pt idx="481">
                  <c:v>0.59152510324146768</c:v>
                </c:pt>
                <c:pt idx="482">
                  <c:v>3.6647871570069208</c:v>
                </c:pt>
                <c:pt idx="483">
                  <c:v>3.6050728157166692</c:v>
                </c:pt>
                <c:pt idx="484">
                  <c:v>0.95201121885305406</c:v>
                </c:pt>
                <c:pt idx="485">
                  <c:v>1.2347529934390442</c:v>
                </c:pt>
                <c:pt idx="486">
                  <c:v>0.16126811085223514</c:v>
                </c:pt>
                <c:pt idx="487">
                  <c:v>3.5925120868806371</c:v>
                </c:pt>
                <c:pt idx="488">
                  <c:v>3.8374029263901486</c:v>
                </c:pt>
                <c:pt idx="489">
                  <c:v>0.4022113438225734</c:v>
                </c:pt>
                <c:pt idx="490">
                  <c:v>2.3677329057133418</c:v>
                </c:pt>
                <c:pt idx="491">
                  <c:v>3.0659771223966628</c:v>
                </c:pt>
                <c:pt idx="492">
                  <c:v>6.5802746529548628</c:v>
                </c:pt>
                <c:pt idx="493">
                  <c:v>3.0692266898995428</c:v>
                </c:pt>
                <c:pt idx="494">
                  <c:v>4.2041190912669553</c:v>
                </c:pt>
                <c:pt idx="495">
                  <c:v>0.36021179832391481</c:v>
                </c:pt>
                <c:pt idx="496">
                  <c:v>5.4689109216941034E-3</c:v>
                </c:pt>
                <c:pt idx="497">
                  <c:v>2.4065917189074333</c:v>
                </c:pt>
                <c:pt idx="498">
                  <c:v>5.0925017919531923</c:v>
                </c:pt>
                <c:pt idx="499">
                  <c:v>2.719726971685664</c:v>
                </c:pt>
                <c:pt idx="500">
                  <c:v>0.1216259051897115</c:v>
                </c:pt>
                <c:pt idx="501">
                  <c:v>0.24217598131357665</c:v>
                </c:pt>
                <c:pt idx="502">
                  <c:v>4.7605066271285903</c:v>
                </c:pt>
                <c:pt idx="503">
                  <c:v>5.4843315937003929</c:v>
                </c:pt>
                <c:pt idx="504">
                  <c:v>1.3172179064844691</c:v>
                </c:pt>
                <c:pt idx="505">
                  <c:v>3.0277721240561508</c:v>
                </c:pt>
                <c:pt idx="506">
                  <c:v>3.6360453438770586</c:v>
                </c:pt>
                <c:pt idx="507">
                  <c:v>7.1115454314084898</c:v>
                </c:pt>
                <c:pt idx="508">
                  <c:v>3.2982800948044542</c:v>
                </c:pt>
                <c:pt idx="509">
                  <c:v>3.9182550513467245</c:v>
                </c:pt>
                <c:pt idx="510">
                  <c:v>0.82767404315913295</c:v>
                </c:pt>
                <c:pt idx="511">
                  <c:v>0.36526441716308167</c:v>
                </c:pt>
                <c:pt idx="512">
                  <c:v>2.9827312361365967</c:v>
                </c:pt>
                <c:pt idx="513">
                  <c:v>4.1658837810109652</c:v>
                </c:pt>
                <c:pt idx="514">
                  <c:v>2.1595862999942774</c:v>
                </c:pt>
                <c:pt idx="515">
                  <c:v>1.5429308071616701</c:v>
                </c:pt>
                <c:pt idx="516">
                  <c:v>1.1281740457272353</c:v>
                </c:pt>
                <c:pt idx="517">
                  <c:v>2.7147708840662146</c:v>
                </c:pt>
                <c:pt idx="518">
                  <c:v>5.1706115871463307</c:v>
                </c:pt>
                <c:pt idx="519">
                  <c:v>0.14733300779865122</c:v>
                </c:pt>
                <c:pt idx="520">
                  <c:v>1.8873979315096321</c:v>
                </c:pt>
                <c:pt idx="521">
                  <c:v>1.3037494314177804</c:v>
                </c:pt>
                <c:pt idx="522">
                  <c:v>3.9349537422982372</c:v>
                </c:pt>
                <c:pt idx="523">
                  <c:v>2.6826312068909353</c:v>
                </c:pt>
                <c:pt idx="524">
                  <c:v>2.1013892240663008</c:v>
                </c:pt>
                <c:pt idx="525">
                  <c:v>0.5585747531247347</c:v>
                </c:pt>
                <c:pt idx="526">
                  <c:v>2.2232503451395047</c:v>
                </c:pt>
                <c:pt idx="527">
                  <c:v>0.74022116583096054</c:v>
                </c:pt>
                <c:pt idx="528">
                  <c:v>3.7171416944217741</c:v>
                </c:pt>
                <c:pt idx="529">
                  <c:v>3.5813375443098221</c:v>
                </c:pt>
                <c:pt idx="530">
                  <c:v>1.0020879758303529</c:v>
                </c:pt>
                <c:pt idx="531">
                  <c:v>0.77795030906690865</c:v>
                </c:pt>
                <c:pt idx="532">
                  <c:v>2.5672324758831877</c:v>
                </c:pt>
                <c:pt idx="533">
                  <c:v>4.973761772312832</c:v>
                </c:pt>
                <c:pt idx="534">
                  <c:v>0.78158992286842999</c:v>
                </c:pt>
                <c:pt idx="535">
                  <c:v>1.8137185651996877</c:v>
                </c:pt>
                <c:pt idx="536">
                  <c:v>1.1209732940992208</c:v>
                </c:pt>
                <c:pt idx="537">
                  <c:v>1.037965207155116</c:v>
                </c:pt>
                <c:pt idx="538">
                  <c:v>1.6961490204208975</c:v>
                </c:pt>
                <c:pt idx="539">
                  <c:v>1.1441008754524695</c:v>
                </c:pt>
                <c:pt idx="540">
                  <c:v>0.61772540094448769</c:v>
                </c:pt>
                <c:pt idx="541">
                  <c:v>4.3799038592743393</c:v>
                </c:pt>
                <c:pt idx="542">
                  <c:v>1.5135360672711344</c:v>
                </c:pt>
                <c:pt idx="543">
                  <c:v>0.56631812883403043</c:v>
                </c:pt>
                <c:pt idx="544">
                  <c:v>1.5762121931328528</c:v>
                </c:pt>
                <c:pt idx="545">
                  <c:v>8.4645687644393615</c:v>
                </c:pt>
                <c:pt idx="546">
                  <c:v>1.4875219869276517</c:v>
                </c:pt>
                <c:pt idx="547">
                  <c:v>1.7476619585784654</c:v>
                </c:pt>
                <c:pt idx="548">
                  <c:v>1.595715561814286</c:v>
                </c:pt>
                <c:pt idx="549">
                  <c:v>2.1151865485957151</c:v>
                </c:pt>
                <c:pt idx="550">
                  <c:v>2.2054987334794802</c:v>
                </c:pt>
                <c:pt idx="551">
                  <c:v>0.28271859507648767</c:v>
                </c:pt>
                <c:pt idx="552">
                  <c:v>2.1534468728542855</c:v>
                </c:pt>
                <c:pt idx="553">
                  <c:v>0.48071933086262897</c:v>
                </c:pt>
                <c:pt idx="554">
                  <c:v>1.8375884346074933</c:v>
                </c:pt>
                <c:pt idx="555">
                  <c:v>0.60775655699664943</c:v>
                </c:pt>
                <c:pt idx="556">
                  <c:v>2.179346304506085</c:v>
                </c:pt>
                <c:pt idx="557">
                  <c:v>1.7026187774538806</c:v>
                </c:pt>
                <c:pt idx="558">
                  <c:v>4.267504809089143</c:v>
                </c:pt>
                <c:pt idx="559">
                  <c:v>2.8965543225660202</c:v>
                </c:pt>
                <c:pt idx="560">
                  <c:v>5.8272267886937215</c:v>
                </c:pt>
                <c:pt idx="561">
                  <c:v>1.6272082530758798</c:v>
                </c:pt>
                <c:pt idx="562">
                  <c:v>1.3534944539060838</c:v>
                </c:pt>
                <c:pt idx="563">
                  <c:v>0.90341329560235017</c:v>
                </c:pt>
                <c:pt idx="564">
                  <c:v>0.64783766870273851</c:v>
                </c:pt>
                <c:pt idx="565">
                  <c:v>0.87145999726914347</c:v>
                </c:pt>
                <c:pt idx="566">
                  <c:v>0.48779465567446323</c:v>
                </c:pt>
                <c:pt idx="567">
                  <c:v>0.21459500646806973</c:v>
                </c:pt>
                <c:pt idx="568">
                  <c:v>1.644945077641923</c:v>
                </c:pt>
                <c:pt idx="569">
                  <c:v>0.16984984632581046</c:v>
                </c:pt>
                <c:pt idx="570">
                  <c:v>0.39209942292237465</c:v>
                </c:pt>
                <c:pt idx="571">
                  <c:v>3.460627014535957</c:v>
                </c:pt>
                <c:pt idx="572">
                  <c:v>0.29856924710062316</c:v>
                </c:pt>
                <c:pt idx="573">
                  <c:v>1.2962007700250489</c:v>
                </c:pt>
                <c:pt idx="574">
                  <c:v>1.1113785187478591</c:v>
                </c:pt>
                <c:pt idx="575">
                  <c:v>4.179991067293253</c:v>
                </c:pt>
                <c:pt idx="576">
                  <c:v>0.26552940247767687</c:v>
                </c:pt>
                <c:pt idx="577">
                  <c:v>2.4903937529431985E-2</c:v>
                </c:pt>
                <c:pt idx="578">
                  <c:v>0.30479196345352833</c:v>
                </c:pt>
                <c:pt idx="579">
                  <c:v>1.16944141046464</c:v>
                </c:pt>
                <c:pt idx="580">
                  <c:v>1.8422629637684871</c:v>
                </c:pt>
                <c:pt idx="581">
                  <c:v>0.12597208514642855</c:v>
                </c:pt>
                <c:pt idx="582">
                  <c:v>4.3880566107914873</c:v>
                </c:pt>
                <c:pt idx="583">
                  <c:v>0.82955870307140267</c:v>
                </c:pt>
                <c:pt idx="584">
                  <c:v>4.9441186309561118</c:v>
                </c:pt>
                <c:pt idx="585">
                  <c:v>1.0061519056210768</c:v>
                </c:pt>
                <c:pt idx="586">
                  <c:v>5.6119042705984317</c:v>
                </c:pt>
                <c:pt idx="587">
                  <c:v>1.4428015022060272</c:v>
                </c:pt>
                <c:pt idx="588">
                  <c:v>3.6215018119351345</c:v>
                </c:pt>
                <c:pt idx="589">
                  <c:v>3.7814810846893581</c:v>
                </c:pt>
                <c:pt idx="590">
                  <c:v>3.483718403357706</c:v>
                </c:pt>
                <c:pt idx="591">
                  <c:v>3.4994272871808665</c:v>
                </c:pt>
                <c:pt idx="592">
                  <c:v>1.2463617905848352</c:v>
                </c:pt>
                <c:pt idx="593">
                  <c:v>2.8861360563295051</c:v>
                </c:pt>
                <c:pt idx="594">
                  <c:v>1.0198316623549077</c:v>
                </c:pt>
                <c:pt idx="595">
                  <c:v>2.678474151773182</c:v>
                </c:pt>
                <c:pt idx="596">
                  <c:v>0.34746918874990862</c:v>
                </c:pt>
                <c:pt idx="597">
                  <c:v>3.2457797899422687</c:v>
                </c:pt>
                <c:pt idx="598">
                  <c:v>0.14592813825080553</c:v>
                </c:pt>
                <c:pt idx="599">
                  <c:v>3.2655259620595949</c:v>
                </c:pt>
                <c:pt idx="600">
                  <c:v>0.42080157131963425</c:v>
                </c:pt>
                <c:pt idx="601">
                  <c:v>0.55654760490350874</c:v>
                </c:pt>
                <c:pt idx="602">
                  <c:v>0.25150442922311278</c:v>
                </c:pt>
                <c:pt idx="603">
                  <c:v>0.55222361025997024</c:v>
                </c:pt>
                <c:pt idx="604">
                  <c:v>0.13211335947766756</c:v>
                </c:pt>
                <c:pt idx="605">
                  <c:v>0.54831504318774194</c:v>
                </c:pt>
                <c:pt idx="606">
                  <c:v>1.9183011317372909</c:v>
                </c:pt>
                <c:pt idx="607">
                  <c:v>0.63011134910526234</c:v>
                </c:pt>
                <c:pt idx="608">
                  <c:v>0.78725506318157201</c:v>
                </c:pt>
                <c:pt idx="609">
                  <c:v>2.4862305205280162</c:v>
                </c:pt>
                <c:pt idx="610">
                  <c:v>0.50813606782383403</c:v>
                </c:pt>
                <c:pt idx="611">
                  <c:v>2.2164471223047326</c:v>
                </c:pt>
                <c:pt idx="612">
                  <c:v>0.82481734567438814</c:v>
                </c:pt>
                <c:pt idx="613">
                  <c:v>1.355197442950753</c:v>
                </c:pt>
                <c:pt idx="614">
                  <c:v>0.2072049252567858</c:v>
                </c:pt>
                <c:pt idx="615">
                  <c:v>1.187398287570864</c:v>
                </c:pt>
                <c:pt idx="616">
                  <c:v>2.7189893424345346</c:v>
                </c:pt>
                <c:pt idx="617">
                  <c:v>0.11244059188566791</c:v>
                </c:pt>
                <c:pt idx="618">
                  <c:v>0.3986749932867717</c:v>
                </c:pt>
                <c:pt idx="619">
                  <c:v>0.99024050580773526</c:v>
                </c:pt>
                <c:pt idx="620">
                  <c:v>0.752374324249935</c:v>
                </c:pt>
                <c:pt idx="621">
                  <c:v>1.9929279725463083</c:v>
                </c:pt>
                <c:pt idx="622">
                  <c:v>0.64907842209484023</c:v>
                </c:pt>
                <c:pt idx="623">
                  <c:v>2.7442562746516046</c:v>
                </c:pt>
                <c:pt idx="624">
                  <c:v>3.1815972359323661</c:v>
                </c:pt>
                <c:pt idx="625">
                  <c:v>1.0579594832562744</c:v>
                </c:pt>
                <c:pt idx="626">
                  <c:v>1.5097770107617172</c:v>
                </c:pt>
                <c:pt idx="627">
                  <c:v>3.2295523682052742</c:v>
                </c:pt>
                <c:pt idx="628">
                  <c:v>1.4679456040668719</c:v>
                </c:pt>
                <c:pt idx="629">
                  <c:v>0.30711291116865169</c:v>
                </c:pt>
                <c:pt idx="630">
                  <c:v>0.4966528459277777</c:v>
                </c:pt>
                <c:pt idx="631">
                  <c:v>2.5703006470801473</c:v>
                </c:pt>
                <c:pt idx="632">
                  <c:v>0.19170255129377445</c:v>
                </c:pt>
                <c:pt idx="633">
                  <c:v>0.1938126531756339</c:v>
                </c:pt>
                <c:pt idx="634">
                  <c:v>0.28848674411184305</c:v>
                </c:pt>
                <c:pt idx="635">
                  <c:v>1.0425272181658993</c:v>
                </c:pt>
                <c:pt idx="636">
                  <c:v>1.1903211331935424</c:v>
                </c:pt>
                <c:pt idx="637">
                  <c:v>0.75345939844305665</c:v>
                </c:pt>
                <c:pt idx="638">
                  <c:v>0.93580156177231189</c:v>
                </c:pt>
                <c:pt idx="639">
                  <c:v>1.2388471323534673</c:v>
                </c:pt>
                <c:pt idx="640">
                  <c:v>4.8673414125284253E-2</c:v>
                </c:pt>
                <c:pt idx="641">
                  <c:v>0.11845371638391722</c:v>
                </c:pt>
                <c:pt idx="642">
                  <c:v>4.6764938069721236</c:v>
                </c:pt>
                <c:pt idx="643">
                  <c:v>0.28774653619741741</c:v>
                </c:pt>
                <c:pt idx="644">
                  <c:v>0.7647032757491683</c:v>
                </c:pt>
                <c:pt idx="645">
                  <c:v>1.0787803559793714</c:v>
                </c:pt>
                <c:pt idx="646">
                  <c:v>1.758031830211511</c:v>
                </c:pt>
                <c:pt idx="647">
                  <c:v>9.3971311647200295E-2</c:v>
                </c:pt>
                <c:pt idx="648">
                  <c:v>0.88951955073566502</c:v>
                </c:pt>
                <c:pt idx="649">
                  <c:v>3.2076861771222909</c:v>
                </c:pt>
                <c:pt idx="650">
                  <c:v>2.4938119857491854</c:v>
                </c:pt>
                <c:pt idx="651">
                  <c:v>0.18235224820720575</c:v>
                </c:pt>
                <c:pt idx="652">
                  <c:v>0.14894392746734875</c:v>
                </c:pt>
                <c:pt idx="653">
                  <c:v>1.1721988457158332</c:v>
                </c:pt>
                <c:pt idx="654">
                  <c:v>1.5636396858808232</c:v>
                </c:pt>
                <c:pt idx="655">
                  <c:v>0.15116487578706028</c:v>
                </c:pt>
                <c:pt idx="656">
                  <c:v>2.2739503313222413</c:v>
                </c:pt>
                <c:pt idx="657">
                  <c:v>2.8308774471227061</c:v>
                </c:pt>
                <c:pt idx="658">
                  <c:v>0.15541533253201756</c:v>
                </c:pt>
                <c:pt idx="659">
                  <c:v>2.135135540743919</c:v>
                </c:pt>
                <c:pt idx="660">
                  <c:v>4.4449675758773832</c:v>
                </c:pt>
                <c:pt idx="661">
                  <c:v>1.5976093516795311</c:v>
                </c:pt>
                <c:pt idx="662">
                  <c:v>2.3878966136203044</c:v>
                </c:pt>
                <c:pt idx="663">
                  <c:v>1.917730017660924</c:v>
                </c:pt>
                <c:pt idx="664">
                  <c:v>5.7201090836566548</c:v>
                </c:pt>
                <c:pt idx="665">
                  <c:v>4.4947061454694861</c:v>
                </c:pt>
                <c:pt idx="666">
                  <c:v>3.7574011654283295</c:v>
                </c:pt>
                <c:pt idx="667">
                  <c:v>1.3019312367074769</c:v>
                </c:pt>
                <c:pt idx="668">
                  <c:v>0.65125771315659708</c:v>
                </c:pt>
                <c:pt idx="669">
                  <c:v>1.0947868884975733</c:v>
                </c:pt>
                <c:pt idx="670">
                  <c:v>3.7358312307159629</c:v>
                </c:pt>
                <c:pt idx="671">
                  <c:v>3.1274766213461325</c:v>
                </c:pt>
                <c:pt idx="672">
                  <c:v>0.92248241342174886</c:v>
                </c:pt>
                <c:pt idx="673">
                  <c:v>1.5306548913516185</c:v>
                </c:pt>
                <c:pt idx="674">
                  <c:v>2.3259028603949021</c:v>
                </c:pt>
                <c:pt idx="675">
                  <c:v>4.5731112631570667</c:v>
                </c:pt>
                <c:pt idx="676">
                  <c:v>1.2113832264893416</c:v>
                </c:pt>
                <c:pt idx="677">
                  <c:v>2.7545849044521873</c:v>
                </c:pt>
                <c:pt idx="678">
                  <c:v>0.67159461626333261</c:v>
                </c:pt>
                <c:pt idx="679">
                  <c:v>3.2554019640799847</c:v>
                </c:pt>
                <c:pt idx="680">
                  <c:v>1.3297736657733963</c:v>
                </c:pt>
                <c:pt idx="681">
                  <c:v>0.9707242783263812</c:v>
                </c:pt>
                <c:pt idx="682">
                  <c:v>7.4244773280630505E-2</c:v>
                </c:pt>
                <c:pt idx="683">
                  <c:v>4.7904594131608977</c:v>
                </c:pt>
                <c:pt idx="684">
                  <c:v>1.6637344344097118</c:v>
                </c:pt>
                <c:pt idx="685">
                  <c:v>1.4349833112698924</c:v>
                </c:pt>
                <c:pt idx="686">
                  <c:v>2.846976007871707</c:v>
                </c:pt>
                <c:pt idx="687">
                  <c:v>2.1878776703588727</c:v>
                </c:pt>
                <c:pt idx="688">
                  <c:v>0.98343276320318651</c:v>
                </c:pt>
                <c:pt idx="689">
                  <c:v>2.1841901440614251</c:v>
                </c:pt>
                <c:pt idx="690">
                  <c:v>5.3071078888319327</c:v>
                </c:pt>
                <c:pt idx="691">
                  <c:v>2.481468540502795</c:v>
                </c:pt>
                <c:pt idx="692">
                  <c:v>4.0095307766149633</c:v>
                </c:pt>
                <c:pt idx="693">
                  <c:v>2.2640289458816012</c:v>
                </c:pt>
                <c:pt idx="694">
                  <c:v>1.1555981295976832</c:v>
                </c:pt>
                <c:pt idx="695">
                  <c:v>3.7751425043630924</c:v>
                </c:pt>
                <c:pt idx="696">
                  <c:v>3.9737807968470387</c:v>
                </c:pt>
                <c:pt idx="697">
                  <c:v>1.1727394760185068</c:v>
                </c:pt>
                <c:pt idx="698">
                  <c:v>0.74241106577752269</c:v>
                </c:pt>
                <c:pt idx="699">
                  <c:v>2.2412831445031589E-2</c:v>
                </c:pt>
                <c:pt idx="700">
                  <c:v>3.8419087439983883</c:v>
                </c:pt>
                <c:pt idx="701">
                  <c:v>5.1092172241546407</c:v>
                </c:pt>
                <c:pt idx="702">
                  <c:v>8.3456323862378667E-2</c:v>
                </c:pt>
                <c:pt idx="703">
                  <c:v>2.6208575121358759</c:v>
                </c:pt>
                <c:pt idx="704">
                  <c:v>3.1330359233015717</c:v>
                </c:pt>
                <c:pt idx="705">
                  <c:v>6.2020188999063031</c:v>
                </c:pt>
                <c:pt idx="706">
                  <c:v>2.2551523822828194</c:v>
                </c:pt>
                <c:pt idx="707">
                  <c:v>3.2177976934816028</c:v>
                </c:pt>
                <c:pt idx="708">
                  <c:v>9.8367509201676473E-2</c:v>
                </c:pt>
                <c:pt idx="709">
                  <c:v>2.4824412197404584</c:v>
                </c:pt>
                <c:pt idx="710">
                  <c:v>1.9631712591756543</c:v>
                </c:pt>
                <c:pt idx="711">
                  <c:v>3.3853614875021307</c:v>
                </c:pt>
                <c:pt idx="712">
                  <c:v>2.8015494785587087</c:v>
                </c:pt>
                <c:pt idx="713">
                  <c:v>1.6382256062187057</c:v>
                </c:pt>
                <c:pt idx="714">
                  <c:v>0.86582873673458227</c:v>
                </c:pt>
                <c:pt idx="715">
                  <c:v>3.1008094303920775</c:v>
                </c:pt>
                <c:pt idx="716">
                  <c:v>4.6811929058480803</c:v>
                </c:pt>
                <c:pt idx="717">
                  <c:v>0.80400514373133714</c:v>
                </c:pt>
                <c:pt idx="718">
                  <c:v>1.8714330771149026</c:v>
                </c:pt>
                <c:pt idx="719">
                  <c:v>2.566001806131367</c:v>
                </c:pt>
                <c:pt idx="720">
                  <c:v>5.788890606173875</c:v>
                </c:pt>
                <c:pt idx="721">
                  <c:v>2.2948103605898309</c:v>
                </c:pt>
                <c:pt idx="722">
                  <c:v>2.0358964320913362</c:v>
                </c:pt>
                <c:pt idx="723">
                  <c:v>0.30880148670263008</c:v>
                </c:pt>
                <c:pt idx="724">
                  <c:v>5.5283726381094507</c:v>
                </c:pt>
                <c:pt idx="725">
                  <c:v>1.4967650166155919</c:v>
                </c:pt>
                <c:pt idx="726">
                  <c:v>2.1570636172644484</c:v>
                </c:pt>
                <c:pt idx="727">
                  <c:v>2.4619357566644817</c:v>
                </c:pt>
                <c:pt idx="728">
                  <c:v>3.5724530814189563</c:v>
                </c:pt>
                <c:pt idx="729">
                  <c:v>0.55552701897569712</c:v>
                </c:pt>
                <c:pt idx="730">
                  <c:v>2.4019265867277664</c:v>
                </c:pt>
                <c:pt idx="731">
                  <c:v>3.0161165596029482</c:v>
                </c:pt>
                <c:pt idx="732">
                  <c:v>1.2685926007834771</c:v>
                </c:pt>
                <c:pt idx="733">
                  <c:v>1.6007836992708997</c:v>
                </c:pt>
                <c:pt idx="734">
                  <c:v>1.1770429349086395</c:v>
                </c:pt>
                <c:pt idx="735">
                  <c:v>2.3963079272286905</c:v>
                </c:pt>
                <c:pt idx="736">
                  <c:v>1.4888805989251725</c:v>
                </c:pt>
                <c:pt idx="737">
                  <c:v>0.34519701198251163</c:v>
                </c:pt>
                <c:pt idx="738">
                  <c:v>0.92208091369901446</c:v>
                </c:pt>
                <c:pt idx="739">
                  <c:v>3.2092305633652618</c:v>
                </c:pt>
                <c:pt idx="740">
                  <c:v>1.4650751085032439</c:v>
                </c:pt>
                <c:pt idx="741">
                  <c:v>1.4378693716138642</c:v>
                </c:pt>
                <c:pt idx="742">
                  <c:v>1.1070780643776716</c:v>
                </c:pt>
                <c:pt idx="743">
                  <c:v>7.5894127315165143</c:v>
                </c:pt>
                <c:pt idx="744">
                  <c:v>1.4598600739222976</c:v>
                </c:pt>
                <c:pt idx="745">
                  <c:v>1.7779298672589707</c:v>
                </c:pt>
                <c:pt idx="746">
                  <c:v>1.5642844282351547</c:v>
                </c:pt>
                <c:pt idx="747">
                  <c:v>4.1068030687979187</c:v>
                </c:pt>
                <c:pt idx="748">
                  <c:v>2.411979658168228</c:v>
                </c:pt>
                <c:pt idx="749">
                  <c:v>1.2322622965089582</c:v>
                </c:pt>
                <c:pt idx="750">
                  <c:v>4.4839847228092164</c:v>
                </c:pt>
                <c:pt idx="751">
                  <c:v>0.11091667392719806</c:v>
                </c:pt>
                <c:pt idx="752">
                  <c:v>3.6983093515748777</c:v>
                </c:pt>
                <c:pt idx="753">
                  <c:v>4.9846102346279952E-2</c:v>
                </c:pt>
                <c:pt idx="754">
                  <c:v>3.961385961748956</c:v>
                </c:pt>
                <c:pt idx="755">
                  <c:v>1.0628905965873261</c:v>
                </c:pt>
                <c:pt idx="756">
                  <c:v>3.5983573987700836</c:v>
                </c:pt>
                <c:pt idx="757">
                  <c:v>0.77315372023496476</c:v>
                </c:pt>
                <c:pt idx="758">
                  <c:v>4.7652693726802458</c:v>
                </c:pt>
                <c:pt idx="759">
                  <c:v>1.7977090469088193</c:v>
                </c:pt>
                <c:pt idx="760">
                  <c:v>1.9400762899770285</c:v>
                </c:pt>
                <c:pt idx="761">
                  <c:v>2.760587602005371</c:v>
                </c:pt>
                <c:pt idx="762">
                  <c:v>2.5536482521680046</c:v>
                </c:pt>
                <c:pt idx="763">
                  <c:v>2.689154981277845</c:v>
                </c:pt>
                <c:pt idx="764">
                  <c:v>0.25988559358284391</c:v>
                </c:pt>
                <c:pt idx="765">
                  <c:v>1.6266787048942319</c:v>
                </c:pt>
                <c:pt idx="766">
                  <c:v>1.4951460113822104</c:v>
                </c:pt>
                <c:pt idx="767">
                  <c:v>2.1924734433563451</c:v>
                </c:pt>
                <c:pt idx="768">
                  <c:v>1.7005551375815975</c:v>
                </c:pt>
                <c:pt idx="769">
                  <c:v>1.2330863045685643</c:v>
                </c:pt>
                <c:pt idx="770">
                  <c:v>1.170907623370772</c:v>
                </c:pt>
                <c:pt idx="771">
                  <c:v>1.6936170842045453</c:v>
                </c:pt>
                <c:pt idx="772">
                  <c:v>0.21295376898937679</c:v>
                </c:pt>
                <c:pt idx="773">
                  <c:v>4.8600199193992211</c:v>
                </c:pt>
                <c:pt idx="774">
                  <c:v>1.1910901957945192</c:v>
                </c:pt>
                <c:pt idx="775">
                  <c:v>0.56272602936934035</c:v>
                </c:pt>
                <c:pt idx="776">
                  <c:v>1.0929075319669401</c:v>
                </c:pt>
                <c:pt idx="777">
                  <c:v>1.628786482365399</c:v>
                </c:pt>
                <c:pt idx="778">
                  <c:v>0.29682670131056987</c:v>
                </c:pt>
                <c:pt idx="779">
                  <c:v>0.14616332314836722</c:v>
                </c:pt>
                <c:pt idx="780">
                  <c:v>3.2210042674357027</c:v>
                </c:pt>
                <c:pt idx="781">
                  <c:v>1.6121876482320681</c:v>
                </c:pt>
                <c:pt idx="782">
                  <c:v>1.0150137634356753</c:v>
                </c:pt>
                <c:pt idx="783">
                  <c:v>4.9670667305796945E-2</c:v>
                </c:pt>
                <c:pt idx="784">
                  <c:v>3.537755653681419</c:v>
                </c:pt>
                <c:pt idx="785">
                  <c:v>1.3377597881567413</c:v>
                </c:pt>
                <c:pt idx="786">
                  <c:v>0.35030536950579005</c:v>
                </c:pt>
                <c:pt idx="787">
                  <c:v>1.097659987620256</c:v>
                </c:pt>
                <c:pt idx="788">
                  <c:v>2.6462242310763617</c:v>
                </c:pt>
                <c:pt idx="789">
                  <c:v>0.56201002687882529</c:v>
                </c:pt>
                <c:pt idx="790">
                  <c:v>0.89864244692503625</c:v>
                </c:pt>
                <c:pt idx="791">
                  <c:v>0.32308433142193671</c:v>
                </c:pt>
                <c:pt idx="792">
                  <c:v>0.91271156974509182</c:v>
                </c:pt>
                <c:pt idx="793">
                  <c:v>0.91258142571348877</c:v>
                </c:pt>
                <c:pt idx="794">
                  <c:v>1.1074389064462675E-2</c:v>
                </c:pt>
                <c:pt idx="795">
                  <c:v>1.0373496422617983</c:v>
                </c:pt>
                <c:pt idx="796">
                  <c:v>1.0705672303861025</c:v>
                </c:pt>
                <c:pt idx="797">
                  <c:v>0.19853260790971383</c:v>
                </c:pt>
                <c:pt idx="798">
                  <c:v>0.49086014389820232</c:v>
                </c:pt>
                <c:pt idx="799">
                  <c:v>4.2955762088366747</c:v>
                </c:pt>
                <c:pt idx="800">
                  <c:v>0.70507218822728923</c:v>
                </c:pt>
                <c:pt idx="801">
                  <c:v>0.90321054152610891</c:v>
                </c:pt>
                <c:pt idx="802">
                  <c:v>2.3112546204845641</c:v>
                </c:pt>
                <c:pt idx="803">
                  <c:v>1.059553895377042</c:v>
                </c:pt>
                <c:pt idx="804">
                  <c:v>0.59289847145024055</c:v>
                </c:pt>
                <c:pt idx="805">
                  <c:v>1.2037082648991762</c:v>
                </c:pt>
                <c:pt idx="806">
                  <c:v>1.0251719500132133</c:v>
                </c:pt>
                <c:pt idx="807">
                  <c:v>2.251547550974129</c:v>
                </c:pt>
                <c:pt idx="808">
                  <c:v>0.30536583567903364</c:v>
                </c:pt>
                <c:pt idx="809">
                  <c:v>0.82621759406031914</c:v>
                </c:pt>
                <c:pt idx="810">
                  <c:v>1.1660378811374699</c:v>
                </c:pt>
                <c:pt idx="811">
                  <c:v>0.84332612532813467</c:v>
                </c:pt>
                <c:pt idx="812">
                  <c:v>0.50316455249585346</c:v>
                </c:pt>
                <c:pt idx="813">
                  <c:v>1.3917373388084875</c:v>
                </c:pt>
                <c:pt idx="814">
                  <c:v>2.5732204554489577</c:v>
                </c:pt>
                <c:pt idx="815">
                  <c:v>0.30607186040720435</c:v>
                </c:pt>
                <c:pt idx="816">
                  <c:v>2.2373954706294104</c:v>
                </c:pt>
                <c:pt idx="817">
                  <c:v>3.5596569399818216</c:v>
                </c:pt>
                <c:pt idx="818">
                  <c:v>1.103929248529095</c:v>
                </c:pt>
                <c:pt idx="819">
                  <c:v>1.3121964233154815</c:v>
                </c:pt>
                <c:pt idx="820">
                  <c:v>0.42697452705830496</c:v>
                </c:pt>
                <c:pt idx="821">
                  <c:v>4.588644034793889</c:v>
                </c:pt>
                <c:pt idx="822">
                  <c:v>3.2398282521971389</c:v>
                </c:pt>
                <c:pt idx="823">
                  <c:v>1.2426346280050051</c:v>
                </c:pt>
                <c:pt idx="824">
                  <c:v>0.11132133884753226</c:v>
                </c:pt>
                <c:pt idx="825">
                  <c:v>3.5404503460921291</c:v>
                </c:pt>
                <c:pt idx="826">
                  <c:v>2.103636272374521</c:v>
                </c:pt>
                <c:pt idx="827">
                  <c:v>1.5603367549685618</c:v>
                </c:pt>
                <c:pt idx="828">
                  <c:v>2.6607372276208738</c:v>
                </c:pt>
                <c:pt idx="829">
                  <c:v>1.9102561440721662</c:v>
                </c:pt>
                <c:pt idx="830">
                  <c:v>0.69386875562047035</c:v>
                </c:pt>
                <c:pt idx="831">
                  <c:v>1.0250974166040212</c:v>
                </c:pt>
                <c:pt idx="832">
                  <c:v>2.8673533366980646</c:v>
                </c:pt>
                <c:pt idx="833">
                  <c:v>0.57913737938522569</c:v>
                </c:pt>
                <c:pt idx="834">
                  <c:v>0.78938931188833017</c:v>
                </c:pt>
                <c:pt idx="835">
                  <c:v>0.53000772569191135</c:v>
                </c:pt>
                <c:pt idx="836">
                  <c:v>3.463489770552755</c:v>
                </c:pt>
                <c:pt idx="837">
                  <c:v>3.2984050600958388</c:v>
                </c:pt>
                <c:pt idx="838">
                  <c:v>1.5252919115922143</c:v>
                </c:pt>
                <c:pt idx="839">
                  <c:v>1.7212054582760326</c:v>
                </c:pt>
                <c:pt idx="840">
                  <c:v>2.7592879452441377</c:v>
                </c:pt>
                <c:pt idx="841">
                  <c:v>1.3072575749719157</c:v>
                </c:pt>
                <c:pt idx="842">
                  <c:v>2.2160441184712418</c:v>
                </c:pt>
                <c:pt idx="843">
                  <c:v>3.9634505085196752</c:v>
                </c:pt>
                <c:pt idx="844">
                  <c:v>1.367662050795273</c:v>
                </c:pt>
                <c:pt idx="845">
                  <c:v>1.4414963254019719</c:v>
                </c:pt>
                <c:pt idx="846">
                  <c:v>1.9564866767851941</c:v>
                </c:pt>
                <c:pt idx="847">
                  <c:v>2.9253014496275078</c:v>
                </c:pt>
                <c:pt idx="848">
                  <c:v>0.75659271854831189</c:v>
                </c:pt>
                <c:pt idx="849">
                  <c:v>0.97666776708232561</c:v>
                </c:pt>
                <c:pt idx="850">
                  <c:v>0.22163726276506557</c:v>
                </c:pt>
                <c:pt idx="851">
                  <c:v>1.9201888888691485</c:v>
                </c:pt>
                <c:pt idx="852">
                  <c:v>2.3246263528567424</c:v>
                </c:pt>
                <c:pt idx="853">
                  <c:v>0.13300966700400707</c:v>
                </c:pt>
                <c:pt idx="854">
                  <c:v>0.52610119041279402</c:v>
                </c:pt>
                <c:pt idx="855">
                  <c:v>4.7506499340191786</c:v>
                </c:pt>
                <c:pt idx="856">
                  <c:v>1.7967714063184104</c:v>
                </c:pt>
                <c:pt idx="857">
                  <c:v>0.30580764975077912</c:v>
                </c:pt>
                <c:pt idx="858">
                  <c:v>1.3735516387394657</c:v>
                </c:pt>
                <c:pt idx="859">
                  <c:v>2.2912387503783638</c:v>
                </c:pt>
                <c:pt idx="860">
                  <c:v>1.2021474350406249</c:v>
                </c:pt>
                <c:pt idx="861">
                  <c:v>0.68002038636480755</c:v>
                </c:pt>
                <c:pt idx="862">
                  <c:v>2.6987330892245982</c:v>
                </c:pt>
                <c:pt idx="863">
                  <c:v>1.9236147638878496</c:v>
                </c:pt>
                <c:pt idx="864">
                  <c:v>0.81770514762920321</c:v>
                </c:pt>
                <c:pt idx="865">
                  <c:v>3.8654657431113293E-2</c:v>
                </c:pt>
                <c:pt idx="866">
                  <c:v>0.75050347677460216</c:v>
                </c:pt>
                <c:pt idx="867">
                  <c:v>2.0852440123270606</c:v>
                </c:pt>
                <c:pt idx="868">
                  <c:v>1.4682439113617214</c:v>
                </c:pt>
                <c:pt idx="869">
                  <c:v>2.2551697903626646</c:v>
                </c:pt>
                <c:pt idx="870">
                  <c:v>3.5742004780818579</c:v>
                </c:pt>
                <c:pt idx="871">
                  <c:v>0.53997160235657748</c:v>
                </c:pt>
                <c:pt idx="872">
                  <c:v>1.8410127142242843</c:v>
                </c:pt>
                <c:pt idx="873">
                  <c:v>2.4683126891911709</c:v>
                </c:pt>
                <c:pt idx="874">
                  <c:v>0.89245406570928143</c:v>
                </c:pt>
                <c:pt idx="875">
                  <c:v>1.5664851407042475</c:v>
                </c:pt>
                <c:pt idx="876">
                  <c:v>1.496344941609153</c:v>
                </c:pt>
                <c:pt idx="877">
                  <c:v>3.2879998675999325</c:v>
                </c:pt>
                <c:pt idx="878">
                  <c:v>2.8148885536432111</c:v>
                </c:pt>
                <c:pt idx="879">
                  <c:v>1.3651196378175303</c:v>
                </c:pt>
                <c:pt idx="880">
                  <c:v>1.1576582458993614</c:v>
                </c:pt>
                <c:pt idx="881">
                  <c:v>3.3367598585548643</c:v>
                </c:pt>
                <c:pt idx="882">
                  <c:v>2.6704492364846626</c:v>
                </c:pt>
                <c:pt idx="883">
                  <c:v>1.9134054636819808</c:v>
                </c:pt>
                <c:pt idx="884">
                  <c:v>2.4590296741448201</c:v>
                </c:pt>
                <c:pt idx="885">
                  <c:v>2.0997870712077251</c:v>
                </c:pt>
                <c:pt idx="886">
                  <c:v>0.16848713352673172</c:v>
                </c:pt>
                <c:pt idx="887">
                  <c:v>1.8719424679962282</c:v>
                </c:pt>
                <c:pt idx="888">
                  <c:v>4.3261232373283507</c:v>
                </c:pt>
                <c:pt idx="889">
                  <c:v>0.15634535649042913</c:v>
                </c:pt>
                <c:pt idx="890">
                  <c:v>0.34853132404686704</c:v>
                </c:pt>
                <c:pt idx="891">
                  <c:v>1.036258203377975</c:v>
                </c:pt>
                <c:pt idx="892">
                  <c:v>3.1586169648031248</c:v>
                </c:pt>
                <c:pt idx="893">
                  <c:v>2.9256791402494016</c:v>
                </c:pt>
                <c:pt idx="894">
                  <c:v>1.0660684583013325</c:v>
                </c:pt>
                <c:pt idx="895">
                  <c:v>0.3649102428421771</c:v>
                </c:pt>
                <c:pt idx="896">
                  <c:v>5.3915867294611513</c:v>
                </c:pt>
                <c:pt idx="897">
                  <c:v>0.78168551394698915</c:v>
                </c:pt>
                <c:pt idx="898">
                  <c:v>0.32032124466015865</c:v>
                </c:pt>
                <c:pt idx="899">
                  <c:v>2.0599728226554594</c:v>
                </c:pt>
                <c:pt idx="900">
                  <c:v>1.3632069511585865</c:v>
                </c:pt>
                <c:pt idx="901">
                  <c:v>1.4331774171236455</c:v>
                </c:pt>
                <c:pt idx="902">
                  <c:v>2.0073281795297087</c:v>
                </c:pt>
                <c:pt idx="903">
                  <c:v>3.9851054516394093</c:v>
                </c:pt>
                <c:pt idx="904">
                  <c:v>0.96152184825632148</c:v>
                </c:pt>
                <c:pt idx="905">
                  <c:v>1.4541742011770875</c:v>
                </c:pt>
                <c:pt idx="906">
                  <c:v>7.4492513325908227E-2</c:v>
                </c:pt>
                <c:pt idx="907">
                  <c:v>5.0955984907271237</c:v>
                </c:pt>
                <c:pt idx="908">
                  <c:v>3.0705185801437702</c:v>
                </c:pt>
                <c:pt idx="909">
                  <c:v>0.92556585044031259</c:v>
                </c:pt>
                <c:pt idx="910">
                  <c:v>1.4723817082208916</c:v>
                </c:pt>
                <c:pt idx="911">
                  <c:v>5.9077160607088715</c:v>
                </c:pt>
                <c:pt idx="912">
                  <c:v>0.41745329423008881</c:v>
                </c:pt>
                <c:pt idx="913">
                  <c:v>0.12020295397769942</c:v>
                </c:pt>
                <c:pt idx="914">
                  <c:v>1.6550005633927993</c:v>
                </c:pt>
                <c:pt idx="915">
                  <c:v>3.0525961091857381</c:v>
                </c:pt>
                <c:pt idx="916">
                  <c:v>7.0519723397198142E-2</c:v>
                </c:pt>
                <c:pt idx="917">
                  <c:v>0.28737823252446049</c:v>
                </c:pt>
                <c:pt idx="918">
                  <c:v>1.6201664294039126</c:v>
                </c:pt>
                <c:pt idx="919">
                  <c:v>0.56400944726227742</c:v>
                </c:pt>
                <c:pt idx="920">
                  <c:v>0.94102924047681036</c:v>
                </c:pt>
                <c:pt idx="921">
                  <c:v>1.0267639588216415</c:v>
                </c:pt>
                <c:pt idx="922">
                  <c:v>3.3222512771001167</c:v>
                </c:pt>
                <c:pt idx="923">
                  <c:v>1.9913764223181072</c:v>
                </c:pt>
                <c:pt idx="924">
                  <c:v>0.64943604180985304</c:v>
                </c:pt>
                <c:pt idx="925">
                  <c:v>2.019824382704035</c:v>
                </c:pt>
                <c:pt idx="926">
                  <c:v>4.1091707293408</c:v>
                </c:pt>
                <c:pt idx="927">
                  <c:v>0.44465720153144694</c:v>
                </c:pt>
                <c:pt idx="928">
                  <c:v>0.21547685135259442</c:v>
                </c:pt>
                <c:pt idx="929">
                  <c:v>1.7226370194576601</c:v>
                </c:pt>
                <c:pt idx="930">
                  <c:v>3.649311684643239</c:v>
                </c:pt>
                <c:pt idx="931">
                  <c:v>1.8034957653290107E-2</c:v>
                </c:pt>
                <c:pt idx="932">
                  <c:v>2.3242173596631943E-2</c:v>
                </c:pt>
                <c:pt idx="933">
                  <c:v>0.86652057826871243</c:v>
                </c:pt>
                <c:pt idx="934">
                  <c:v>0.32318829645353997</c:v>
                </c:pt>
                <c:pt idx="935">
                  <c:v>2.1250693049018654</c:v>
                </c:pt>
                <c:pt idx="936">
                  <c:v>0.48093813802121854</c:v>
                </c:pt>
                <c:pt idx="937">
                  <c:v>3.3859790028711281</c:v>
                </c:pt>
                <c:pt idx="938">
                  <c:v>0.21347330999409397</c:v>
                </c:pt>
                <c:pt idx="939">
                  <c:v>2.1280544594782</c:v>
                </c:pt>
                <c:pt idx="940">
                  <c:v>0.59341399316429566</c:v>
                </c:pt>
                <c:pt idx="941">
                  <c:v>5.2641574904617645</c:v>
                </c:pt>
                <c:pt idx="942">
                  <c:v>0.76319814494409055</c:v>
                </c:pt>
                <c:pt idx="943">
                  <c:v>2.6243693676674624</c:v>
                </c:pt>
                <c:pt idx="944">
                  <c:v>1.8960831159528286</c:v>
                </c:pt>
                <c:pt idx="945">
                  <c:v>6.1781719618065196</c:v>
                </c:pt>
                <c:pt idx="946">
                  <c:v>4.1490187781632102</c:v>
                </c:pt>
                <c:pt idx="947">
                  <c:v>2.1337947726816751</c:v>
                </c:pt>
                <c:pt idx="948">
                  <c:v>5.2197607355762408</c:v>
                </c:pt>
                <c:pt idx="949">
                  <c:v>2.1867026363993647</c:v>
                </c:pt>
                <c:pt idx="950">
                  <c:v>5.6092497354022086</c:v>
                </c:pt>
                <c:pt idx="951">
                  <c:v>0.59590911579328143</c:v>
                </c:pt>
                <c:pt idx="952">
                  <c:v>6.0847246271225366</c:v>
                </c:pt>
                <c:pt idx="953">
                  <c:v>0.97353537964312797</c:v>
                </c:pt>
                <c:pt idx="954">
                  <c:v>5.6301364941486618</c:v>
                </c:pt>
                <c:pt idx="955">
                  <c:v>3.1778450352236236</c:v>
                </c:pt>
                <c:pt idx="956">
                  <c:v>6.2593138506065067</c:v>
                </c:pt>
                <c:pt idx="957">
                  <c:v>1.4983756417346168</c:v>
                </c:pt>
                <c:pt idx="958">
                  <c:v>4.4488264650319707</c:v>
                </c:pt>
                <c:pt idx="959">
                  <c:v>3.6098848848048153</c:v>
                </c:pt>
                <c:pt idx="960">
                  <c:v>3.4884366072071487</c:v>
                </c:pt>
                <c:pt idx="961">
                  <c:v>3.141747307645721</c:v>
                </c:pt>
                <c:pt idx="962">
                  <c:v>0.29462038111889832</c:v>
                </c:pt>
                <c:pt idx="963">
                  <c:v>3.1872711900221571</c:v>
                </c:pt>
                <c:pt idx="964">
                  <c:v>7.5063401631658699E-2</c:v>
                </c:pt>
                <c:pt idx="965">
                  <c:v>2.1616678589567186</c:v>
                </c:pt>
                <c:pt idx="966">
                  <c:v>0.45792669100115191</c:v>
                </c:pt>
                <c:pt idx="967">
                  <c:v>1.827872009523098</c:v>
                </c:pt>
                <c:pt idx="968">
                  <c:v>0.1193515997854615</c:v>
                </c:pt>
                <c:pt idx="969">
                  <c:v>2.554707192284754</c:v>
                </c:pt>
                <c:pt idx="970">
                  <c:v>0.4096311591997388</c:v>
                </c:pt>
                <c:pt idx="971">
                  <c:v>2.0967781294503745</c:v>
                </c:pt>
                <c:pt idx="972">
                  <c:v>1.3135656007267649</c:v>
                </c:pt>
                <c:pt idx="973">
                  <c:v>2.0510539668544023</c:v>
                </c:pt>
                <c:pt idx="974">
                  <c:v>2.501645167897582</c:v>
                </c:pt>
                <c:pt idx="975">
                  <c:v>1.7455555013955841</c:v>
                </c:pt>
                <c:pt idx="976">
                  <c:v>2.82657703279747</c:v>
                </c:pt>
                <c:pt idx="977">
                  <c:v>0.81221103783411674</c:v>
                </c:pt>
                <c:pt idx="978">
                  <c:v>1.7081871070080723</c:v>
                </c:pt>
                <c:pt idx="979">
                  <c:v>0.2508600353879773</c:v>
                </c:pt>
                <c:pt idx="980">
                  <c:v>2.5059788575427415</c:v>
                </c:pt>
                <c:pt idx="981">
                  <c:v>2.2966389815304895</c:v>
                </c:pt>
                <c:pt idx="982">
                  <c:v>0.75221485616414618</c:v>
                </c:pt>
                <c:pt idx="983">
                  <c:v>0.21768609592389998</c:v>
                </c:pt>
                <c:pt idx="984">
                  <c:v>1.1898070592053251</c:v>
                </c:pt>
                <c:pt idx="985">
                  <c:v>1.4687125561226981</c:v>
                </c:pt>
                <c:pt idx="986">
                  <c:v>3.2174870230707953</c:v>
                </c:pt>
                <c:pt idx="987">
                  <c:v>0.24954551502879241</c:v>
                </c:pt>
                <c:pt idx="988">
                  <c:v>0.21879454650097152</c:v>
                </c:pt>
                <c:pt idx="989">
                  <c:v>1.0321713260854786</c:v>
                </c:pt>
                <c:pt idx="990">
                  <c:v>0.8876295713339708</c:v>
                </c:pt>
                <c:pt idx="991">
                  <c:v>0.10800884620196882</c:v>
                </c:pt>
                <c:pt idx="992">
                  <c:v>0.12838354193945545</c:v>
                </c:pt>
                <c:pt idx="993">
                  <c:v>1.8097115763488514</c:v>
                </c:pt>
                <c:pt idx="994">
                  <c:v>0.33103466519035285</c:v>
                </c:pt>
                <c:pt idx="995">
                  <c:v>1.4614597410959043</c:v>
                </c:pt>
                <c:pt idx="996">
                  <c:v>8.3982016141702975E-2</c:v>
                </c:pt>
                <c:pt idx="997">
                  <c:v>0.66514875353962388</c:v>
                </c:pt>
                <c:pt idx="998">
                  <c:v>2.5214547603641133</c:v>
                </c:pt>
                <c:pt idx="999">
                  <c:v>0.44074909902301407</c:v>
                </c:pt>
                <c:pt idx="1000">
                  <c:v>1.9363714587764322</c:v>
                </c:pt>
                <c:pt idx="1001">
                  <c:v>1.7200713257072895</c:v>
                </c:pt>
                <c:pt idx="1002">
                  <c:v>0.14967704695986939</c:v>
                </c:pt>
                <c:pt idx="1003">
                  <c:v>0.93273431957272912</c:v>
                </c:pt>
                <c:pt idx="1004">
                  <c:v>2.142738975459471</c:v>
                </c:pt>
                <c:pt idx="1005">
                  <c:v>2.2549688097740246</c:v>
                </c:pt>
                <c:pt idx="1006">
                  <c:v>0.96309153813350257</c:v>
                </c:pt>
                <c:pt idx="1007">
                  <c:v>0.44297253930370095</c:v>
                </c:pt>
                <c:pt idx="1008">
                  <c:v>2.1006931887069644</c:v>
                </c:pt>
                <c:pt idx="1009">
                  <c:v>1.7881996058502647</c:v>
                </c:pt>
                <c:pt idx="1010">
                  <c:v>1.2459172313028724</c:v>
                </c:pt>
                <c:pt idx="1011">
                  <c:v>0.56711759080126711</c:v>
                </c:pt>
                <c:pt idx="1012">
                  <c:v>2.7172311892060765</c:v>
                </c:pt>
                <c:pt idx="1013">
                  <c:v>0.86082898940623886</c:v>
                </c:pt>
                <c:pt idx="1014">
                  <c:v>1.0910121762379426</c:v>
                </c:pt>
                <c:pt idx="1015">
                  <c:v>2.2726947944787685</c:v>
                </c:pt>
                <c:pt idx="1016">
                  <c:v>0.93880935121952902</c:v>
                </c:pt>
                <c:pt idx="1017">
                  <c:v>0.90852959229969166</c:v>
                </c:pt>
                <c:pt idx="1018">
                  <c:v>0.50632988288373681</c:v>
                </c:pt>
                <c:pt idx="1019">
                  <c:v>2.1058595727425296</c:v>
                </c:pt>
                <c:pt idx="1020">
                  <c:v>2.6172319909959114</c:v>
                </c:pt>
                <c:pt idx="1021">
                  <c:v>1.6503478693115579</c:v>
                </c:pt>
                <c:pt idx="1022">
                  <c:v>0.67536872811146953</c:v>
                </c:pt>
                <c:pt idx="1023">
                  <c:v>0.69352561737552065</c:v>
                </c:pt>
                <c:pt idx="1024">
                  <c:v>1.6632582727680956</c:v>
                </c:pt>
                <c:pt idx="1025">
                  <c:v>2.4252545674206587</c:v>
                </c:pt>
                <c:pt idx="1026">
                  <c:v>2.3674799434043843</c:v>
                </c:pt>
                <c:pt idx="1027">
                  <c:v>0.82351288146262558</c:v>
                </c:pt>
                <c:pt idx="1028">
                  <c:v>0.12574553472473982</c:v>
                </c:pt>
                <c:pt idx="1029">
                  <c:v>2.2827094407967188</c:v>
                </c:pt>
                <c:pt idx="1030">
                  <c:v>4.0113733154328761</c:v>
                </c:pt>
                <c:pt idx="1031">
                  <c:v>0.74374157772914451</c:v>
                </c:pt>
                <c:pt idx="1032">
                  <c:v>2.3650130266719094</c:v>
                </c:pt>
                <c:pt idx="1033">
                  <c:v>1.8310458428590968</c:v>
                </c:pt>
                <c:pt idx="1034">
                  <c:v>4.4476004262247226</c:v>
                </c:pt>
                <c:pt idx="1035">
                  <c:v>3.5755750799383232</c:v>
                </c:pt>
                <c:pt idx="1036">
                  <c:v>2.5511347318891353</c:v>
                </c:pt>
                <c:pt idx="1037">
                  <c:v>0.69259497525265368</c:v>
                </c:pt>
                <c:pt idx="1038">
                  <c:v>2.3541015324504038</c:v>
                </c:pt>
                <c:pt idx="1039">
                  <c:v>1.1314086622831798</c:v>
                </c:pt>
                <c:pt idx="1040">
                  <c:v>2.8611498185051722</c:v>
                </c:pt>
                <c:pt idx="1041">
                  <c:v>2.2716227917277334</c:v>
                </c:pt>
                <c:pt idx="1042">
                  <c:v>2.1857399845183334</c:v>
                </c:pt>
                <c:pt idx="1043">
                  <c:v>1.1312143652895719</c:v>
                </c:pt>
                <c:pt idx="1044">
                  <c:v>3.5444962995923941</c:v>
                </c:pt>
                <c:pt idx="1045">
                  <c:v>5.9385606642494055</c:v>
                </c:pt>
                <c:pt idx="1046">
                  <c:v>1.7707183086150682</c:v>
                </c:pt>
                <c:pt idx="1047">
                  <c:v>2.7809275141567813</c:v>
                </c:pt>
                <c:pt idx="1048">
                  <c:v>2.1093677563458613</c:v>
                </c:pt>
                <c:pt idx="1049">
                  <c:v>0.77943865415368752</c:v>
                </c:pt>
                <c:pt idx="1050">
                  <c:v>4.504360671363667</c:v>
                </c:pt>
                <c:pt idx="1051">
                  <c:v>4.4050354037521453</c:v>
                </c:pt>
                <c:pt idx="1052">
                  <c:v>2.2406632836837197</c:v>
                </c:pt>
                <c:pt idx="1053">
                  <c:v>0.18239544443752642</c:v>
                </c:pt>
                <c:pt idx="1054">
                  <c:v>1.9578213030848319</c:v>
                </c:pt>
                <c:pt idx="1055">
                  <c:v>3.1676068735860934</c:v>
                </c:pt>
                <c:pt idx="1056">
                  <c:v>4.3484653220382103</c:v>
                </c:pt>
                <c:pt idx="1057">
                  <c:v>1.3752595876576734E-2</c:v>
                </c:pt>
                <c:pt idx="1058">
                  <c:v>2.0373690036955345</c:v>
                </c:pt>
                <c:pt idx="1059">
                  <c:v>2.7143701244370373</c:v>
                </c:pt>
                <c:pt idx="1060">
                  <c:v>5.7108029903516533</c:v>
                </c:pt>
                <c:pt idx="1061">
                  <c:v>1.8443099575600979</c:v>
                </c:pt>
                <c:pt idx="1062">
                  <c:v>3.2809314257256679</c:v>
                </c:pt>
                <c:pt idx="1063">
                  <c:v>1.457441558812381</c:v>
                </c:pt>
                <c:pt idx="1064">
                  <c:v>0.58967305209864751</c:v>
                </c:pt>
                <c:pt idx="1065">
                  <c:v>3.5687066210204006</c:v>
                </c:pt>
                <c:pt idx="1066">
                  <c:v>5.1749099547892232</c:v>
                </c:pt>
                <c:pt idx="1067">
                  <c:v>1.5895293753412174</c:v>
                </c:pt>
                <c:pt idx="1068">
                  <c:v>0.47176285246575933</c:v>
                </c:pt>
                <c:pt idx="1069">
                  <c:v>1.3368691906233798</c:v>
                </c:pt>
                <c:pt idx="1070">
                  <c:v>4.9460037396628849</c:v>
                </c:pt>
                <c:pt idx="1071">
                  <c:v>5.627628949581764</c:v>
                </c:pt>
                <c:pt idx="1072">
                  <c:v>7.3451533253968471E-2</c:v>
                </c:pt>
                <c:pt idx="1073">
                  <c:v>1.8221497109880591</c:v>
                </c:pt>
                <c:pt idx="1074">
                  <c:v>2.9750020392384648</c:v>
                </c:pt>
                <c:pt idx="1075">
                  <c:v>6.5984718740754609</c:v>
                </c:pt>
                <c:pt idx="1076">
                  <c:v>1.1882747788307606</c:v>
                </c:pt>
                <c:pt idx="1077">
                  <c:v>2.4857049185854159</c:v>
                </c:pt>
                <c:pt idx="1078">
                  <c:v>0.11574825021914492</c:v>
                </c:pt>
                <c:pt idx="1079">
                  <c:v>2.7483307459540889</c:v>
                </c:pt>
                <c:pt idx="1080">
                  <c:v>2.8072282782480475</c:v>
                </c:pt>
                <c:pt idx="1081">
                  <c:v>1.7715394112876623</c:v>
                </c:pt>
                <c:pt idx="1082">
                  <c:v>0.46697049314729799</c:v>
                </c:pt>
                <c:pt idx="1083">
                  <c:v>3.9656377533305225</c:v>
                </c:pt>
                <c:pt idx="1084">
                  <c:v>0.29093603140713498</c:v>
                </c:pt>
                <c:pt idx="1085">
                  <c:v>3.3290764876009913</c:v>
                </c:pt>
                <c:pt idx="1086">
                  <c:v>4.7862379831095554</c:v>
                </c:pt>
                <c:pt idx="1087">
                  <c:v>0.70429569287481453</c:v>
                </c:pt>
                <c:pt idx="1088">
                  <c:v>2.7253914399924097</c:v>
                </c:pt>
                <c:pt idx="1089">
                  <c:v>2.3749689365014817</c:v>
                </c:pt>
                <c:pt idx="1090">
                  <c:v>5.7605490017166439</c:v>
                </c:pt>
                <c:pt idx="1091">
                  <c:v>2.2944707494786827</c:v>
                </c:pt>
                <c:pt idx="1092">
                  <c:v>3.2889331120151377</c:v>
                </c:pt>
                <c:pt idx="1093">
                  <c:v>4.372047100794263E-2</c:v>
                </c:pt>
                <c:pt idx="1094">
                  <c:v>3.454630333403923</c:v>
                </c:pt>
                <c:pt idx="1095">
                  <c:v>2.8036166439088013</c:v>
                </c:pt>
                <c:pt idx="1096">
                  <c:v>0.88522040710784466</c:v>
                </c:pt>
                <c:pt idx="1097">
                  <c:v>1.6989989086607222</c:v>
                </c:pt>
                <c:pt idx="1098">
                  <c:v>4.2284412786785044</c:v>
                </c:pt>
                <c:pt idx="1099">
                  <c:v>0.58021015882789229</c:v>
                </c:pt>
                <c:pt idx="1100">
                  <c:v>1.313124541164175</c:v>
                </c:pt>
                <c:pt idx="1101">
                  <c:v>1.6933183573903436</c:v>
                </c:pt>
                <c:pt idx="1102">
                  <c:v>2.0516606835637603</c:v>
                </c:pt>
                <c:pt idx="1103">
                  <c:v>0.41254333950491784</c:v>
                </c:pt>
                <c:pt idx="1104">
                  <c:v>0.78734543032535154</c:v>
                </c:pt>
                <c:pt idx="1105">
                  <c:v>2.4361324903423451</c:v>
                </c:pt>
                <c:pt idx="1106">
                  <c:v>1.5792404248808047</c:v>
                </c:pt>
                <c:pt idx="1107">
                  <c:v>1.2870232664791956</c:v>
                </c:pt>
                <c:pt idx="1108">
                  <c:v>0.91423232857707681</c:v>
                </c:pt>
                <c:pt idx="1109">
                  <c:v>1.5112003011915718</c:v>
                </c:pt>
                <c:pt idx="1110">
                  <c:v>0.62793249906644322</c:v>
                </c:pt>
                <c:pt idx="1111">
                  <c:v>1.7936866303798702</c:v>
                </c:pt>
                <c:pt idx="1112">
                  <c:v>0.24068860920358137</c:v>
                </c:pt>
                <c:pt idx="1113">
                  <c:v>7.1832372111541147</c:v>
                </c:pt>
                <c:pt idx="1114">
                  <c:v>1.2741091343065731</c:v>
                </c:pt>
                <c:pt idx="1115">
                  <c:v>1.5816946135759373</c:v>
                </c:pt>
                <c:pt idx="1116">
                  <c:v>2.3646567929765201</c:v>
                </c:pt>
                <c:pt idx="1117">
                  <c:v>4.3382731743331533</c:v>
                </c:pt>
                <c:pt idx="1118">
                  <c:v>3.3715505743972596</c:v>
                </c:pt>
                <c:pt idx="1119">
                  <c:v>0.6978142669923777</c:v>
                </c:pt>
                <c:pt idx="1120">
                  <c:v>4.9503247084364705</c:v>
                </c:pt>
                <c:pt idx="1121">
                  <c:v>0.57421716029369296</c:v>
                </c:pt>
                <c:pt idx="1122">
                  <c:v>4.308374252167857</c:v>
                </c:pt>
                <c:pt idx="1123">
                  <c:v>0.21372982644592997</c:v>
                </c:pt>
                <c:pt idx="1124">
                  <c:v>4.962217867904819</c:v>
                </c:pt>
                <c:pt idx="1125">
                  <c:v>0.33185618534920858</c:v>
                </c:pt>
                <c:pt idx="1126">
                  <c:v>3.7182534328663177</c:v>
                </c:pt>
                <c:pt idx="1127">
                  <c:v>1.2881096786074613</c:v>
                </c:pt>
                <c:pt idx="1128">
                  <c:v>4.1486321807535518</c:v>
                </c:pt>
                <c:pt idx="1129">
                  <c:v>1.6764662233854413</c:v>
                </c:pt>
                <c:pt idx="1130">
                  <c:v>2.2105683311454474</c:v>
                </c:pt>
                <c:pt idx="1131">
                  <c:v>3.9584873467125732</c:v>
                </c:pt>
                <c:pt idx="1132">
                  <c:v>3.0398772482963166</c:v>
                </c:pt>
                <c:pt idx="1133">
                  <c:v>3.9137538922562118</c:v>
                </c:pt>
                <c:pt idx="1134">
                  <c:v>1.3178664454382325</c:v>
                </c:pt>
                <c:pt idx="1135">
                  <c:v>3.835135695941613</c:v>
                </c:pt>
                <c:pt idx="1136">
                  <c:v>0.79768227732563313</c:v>
                </c:pt>
                <c:pt idx="1137">
                  <c:v>4.5413050406499487</c:v>
                </c:pt>
                <c:pt idx="1138">
                  <c:v>6.0960075398585056E-2</c:v>
                </c:pt>
                <c:pt idx="1139">
                  <c:v>4.8617105348982559</c:v>
                </c:pt>
                <c:pt idx="1140">
                  <c:v>1.7428655392986139</c:v>
                </c:pt>
                <c:pt idx="1141">
                  <c:v>4.7621411470350949</c:v>
                </c:pt>
                <c:pt idx="1142">
                  <c:v>2.7396928668545089</c:v>
                </c:pt>
                <c:pt idx="1143">
                  <c:v>4.8793316832556712</c:v>
                </c:pt>
                <c:pt idx="1144">
                  <c:v>1.9891607894267338</c:v>
                </c:pt>
                <c:pt idx="1145">
                  <c:v>2.7704627032168592</c:v>
                </c:pt>
                <c:pt idx="1146">
                  <c:v>3.2294622264754214</c:v>
                </c:pt>
                <c:pt idx="1147">
                  <c:v>6.2824097156374492E-2</c:v>
                </c:pt>
                <c:pt idx="1148">
                  <c:v>1.9761429768019667</c:v>
                </c:pt>
                <c:pt idx="1149">
                  <c:v>0.52486040641790321</c:v>
                </c:pt>
                <c:pt idx="1150">
                  <c:v>1.0930004278865084</c:v>
                </c:pt>
                <c:pt idx="1151">
                  <c:v>0.54288670387736371</c:v>
                </c:pt>
                <c:pt idx="1152">
                  <c:v>2.4040027829109913</c:v>
                </c:pt>
                <c:pt idx="1153">
                  <c:v>1.0466224688804668</c:v>
                </c:pt>
                <c:pt idx="1154">
                  <c:v>2.7367198602764304</c:v>
                </c:pt>
                <c:pt idx="1155">
                  <c:v>1.0497290130618708</c:v>
                </c:pt>
                <c:pt idx="1156">
                  <c:v>3.0328616368752499</c:v>
                </c:pt>
                <c:pt idx="1157">
                  <c:v>2.7226233354153146</c:v>
                </c:pt>
                <c:pt idx="1158">
                  <c:v>2.6098061055768369</c:v>
                </c:pt>
                <c:pt idx="1159">
                  <c:v>1.4923190419466845</c:v>
                </c:pt>
                <c:pt idx="1160">
                  <c:v>1.6884067026885283</c:v>
                </c:pt>
                <c:pt idx="1161">
                  <c:v>2.4448464063055475</c:v>
                </c:pt>
                <c:pt idx="1162">
                  <c:v>0.75109516913955154</c:v>
                </c:pt>
                <c:pt idx="1163">
                  <c:v>2.6960964678226276</c:v>
                </c:pt>
                <c:pt idx="1164">
                  <c:v>0.72082160862302835</c:v>
                </c:pt>
                <c:pt idx="1165">
                  <c:v>2.9511086187530857</c:v>
                </c:pt>
                <c:pt idx="1166">
                  <c:v>1.5721235074407685</c:v>
                </c:pt>
                <c:pt idx="1167">
                  <c:v>3.0889522868784489</c:v>
                </c:pt>
                <c:pt idx="1168">
                  <c:v>0.64540567781808411</c:v>
                </c:pt>
                <c:pt idx="1169">
                  <c:v>1.2425147544337705</c:v>
                </c:pt>
                <c:pt idx="1170">
                  <c:v>1.5721670108700616</c:v>
                </c:pt>
                <c:pt idx="1171">
                  <c:v>0.60476199610234005</c:v>
                </c:pt>
                <c:pt idx="1172">
                  <c:v>2.0243229199737867</c:v>
                </c:pt>
                <c:pt idx="1173">
                  <c:v>0.8177716878926713</c:v>
                </c:pt>
                <c:pt idx="1174">
                  <c:v>0.68659033587973539</c:v>
                </c:pt>
                <c:pt idx="1175">
                  <c:v>0.54560212177643841</c:v>
                </c:pt>
                <c:pt idx="1176">
                  <c:v>0.32560419148559028</c:v>
                </c:pt>
                <c:pt idx="1177">
                  <c:v>6.1926347617649924E-2</c:v>
                </c:pt>
                <c:pt idx="1178">
                  <c:v>2.0784290242459154</c:v>
                </c:pt>
                <c:pt idx="1179">
                  <c:v>0.77791025774263733</c:v>
                </c:pt>
                <c:pt idx="1180">
                  <c:v>1.0643417586786068</c:v>
                </c:pt>
                <c:pt idx="1181">
                  <c:v>1.5134538544462113</c:v>
                </c:pt>
                <c:pt idx="1182">
                  <c:v>0.97948112641800122</c:v>
                </c:pt>
                <c:pt idx="1183">
                  <c:v>1.3656123455467699</c:v>
                </c:pt>
                <c:pt idx="1184">
                  <c:v>2.645987896299788</c:v>
                </c:pt>
                <c:pt idx="1185">
                  <c:v>0.60337414285612034</c:v>
                </c:pt>
                <c:pt idx="1186">
                  <c:v>0.86044512576427579</c:v>
                </c:pt>
                <c:pt idx="1187">
                  <c:v>2.4850805879802449</c:v>
                </c:pt>
                <c:pt idx="1188">
                  <c:v>0.96590168223417638</c:v>
                </c:pt>
                <c:pt idx="1189">
                  <c:v>0.74038083136195354</c:v>
                </c:pt>
                <c:pt idx="1190">
                  <c:v>0.11425800416001408</c:v>
                </c:pt>
                <c:pt idx="1191">
                  <c:v>2.8485490894183076</c:v>
                </c:pt>
                <c:pt idx="1192">
                  <c:v>2.0633050026754738</c:v>
                </c:pt>
                <c:pt idx="1193">
                  <c:v>1.6231066516912787</c:v>
                </c:pt>
                <c:pt idx="1194">
                  <c:v>2.3380383638393316</c:v>
                </c:pt>
                <c:pt idx="1195">
                  <c:v>2.9372298173224571</c:v>
                </c:pt>
                <c:pt idx="1196">
                  <c:v>2.0413823053681268</c:v>
                </c:pt>
                <c:pt idx="1197">
                  <c:v>1.7668518522549803</c:v>
                </c:pt>
                <c:pt idx="1198">
                  <c:v>2.8221561234265584</c:v>
                </c:pt>
                <c:pt idx="1199">
                  <c:v>1.6810446655787903</c:v>
                </c:pt>
                <c:pt idx="1200">
                  <c:v>0.37172267748386734</c:v>
                </c:pt>
                <c:pt idx="1201">
                  <c:v>1.2230514281819573</c:v>
                </c:pt>
                <c:pt idx="1202">
                  <c:v>2.2460431789743609</c:v>
                </c:pt>
                <c:pt idx="1203">
                  <c:v>0.71331573828877115</c:v>
                </c:pt>
                <c:pt idx="1204">
                  <c:v>0.69230025409541085</c:v>
                </c:pt>
                <c:pt idx="1205">
                  <c:v>0.37921773599130226</c:v>
                </c:pt>
                <c:pt idx="1206">
                  <c:v>2.3450836743255863</c:v>
                </c:pt>
                <c:pt idx="1207">
                  <c:v>2.4310662521032653</c:v>
                </c:pt>
                <c:pt idx="1208">
                  <c:v>0.39001896914525958</c:v>
                </c:pt>
                <c:pt idx="1209">
                  <c:v>4.4116972115688574E-2</c:v>
                </c:pt>
                <c:pt idx="1210">
                  <c:v>2.2504215835036607</c:v>
                </c:pt>
                <c:pt idx="1211">
                  <c:v>1.0366960046094786</c:v>
                </c:pt>
                <c:pt idx="1212">
                  <c:v>0.17322011408743343</c:v>
                </c:pt>
                <c:pt idx="1213">
                  <c:v>1.4209737974370231</c:v>
                </c:pt>
                <c:pt idx="1214">
                  <c:v>1.4887996195538928</c:v>
                </c:pt>
                <c:pt idx="1215">
                  <c:v>0.21874505666957944</c:v>
                </c:pt>
                <c:pt idx="1216">
                  <c:v>0.59975360560128976</c:v>
                </c:pt>
                <c:pt idx="1217">
                  <c:v>3.8281572135407655</c:v>
                </c:pt>
                <c:pt idx="1218">
                  <c:v>2.063099260817217</c:v>
                </c:pt>
                <c:pt idx="1219">
                  <c:v>1.2746618081870089</c:v>
                </c:pt>
                <c:pt idx="1220">
                  <c:v>0.52475542701831168</c:v>
                </c:pt>
                <c:pt idx="1221">
                  <c:v>2.7907398191657808</c:v>
                </c:pt>
                <c:pt idx="1222">
                  <c:v>1.1902003745453325</c:v>
                </c:pt>
                <c:pt idx="1223">
                  <c:v>0.34235498708789969</c:v>
                </c:pt>
                <c:pt idx="1224">
                  <c:v>1.5790383958059544</c:v>
                </c:pt>
                <c:pt idx="1225">
                  <c:v>3.3496143568681394</c:v>
                </c:pt>
                <c:pt idx="1226">
                  <c:v>0.16342780602787421</c:v>
                </c:pt>
                <c:pt idx="1227">
                  <c:v>0.19699708047217079</c:v>
                </c:pt>
                <c:pt idx="1228">
                  <c:v>2.3292960242223701</c:v>
                </c:pt>
                <c:pt idx="1229">
                  <c:v>1.1776190641029221</c:v>
                </c:pt>
                <c:pt idx="1230">
                  <c:v>1.5104111155470497</c:v>
                </c:pt>
                <c:pt idx="1231">
                  <c:v>1.5189931459045578</c:v>
                </c:pt>
                <c:pt idx="1232">
                  <c:v>4.909345416520698</c:v>
                </c:pt>
                <c:pt idx="1233">
                  <c:v>3.1008997574497554</c:v>
                </c:pt>
                <c:pt idx="1234">
                  <c:v>2.9840232909689988</c:v>
                </c:pt>
                <c:pt idx="1235">
                  <c:v>0.41446538750526374</c:v>
                </c:pt>
                <c:pt idx="1236">
                  <c:v>1.6089534198211908E-2</c:v>
                </c:pt>
                <c:pt idx="1237">
                  <c:v>1.9199474840271442</c:v>
                </c:pt>
                <c:pt idx="1238">
                  <c:v>3.5424831128388679</c:v>
                </c:pt>
                <c:pt idx="1239">
                  <c:v>2.7991836583245364</c:v>
                </c:pt>
                <c:pt idx="1240">
                  <c:v>0.95891671289385361</c:v>
                </c:pt>
                <c:pt idx="1241">
                  <c:v>0.80476532048043348</c:v>
                </c:pt>
                <c:pt idx="1242">
                  <c:v>3.5702486980090358</c:v>
                </c:pt>
                <c:pt idx="1243">
                  <c:v>4.2093173164590123</c:v>
                </c:pt>
                <c:pt idx="1244">
                  <c:v>0.12562173553229883</c:v>
                </c:pt>
                <c:pt idx="1245">
                  <c:v>2.0182103937809943</c:v>
                </c:pt>
                <c:pt idx="1246">
                  <c:v>2.2438685953559823</c:v>
                </c:pt>
                <c:pt idx="1247">
                  <c:v>5.8426429188843017</c:v>
                </c:pt>
                <c:pt idx="1248">
                  <c:v>3.0262465201251016</c:v>
                </c:pt>
                <c:pt idx="1249">
                  <c:v>3.2056950575499492</c:v>
                </c:pt>
                <c:pt idx="1250">
                  <c:v>0.80484951965336826</c:v>
                </c:pt>
                <c:pt idx="1251">
                  <c:v>0.602010103434794</c:v>
                </c:pt>
                <c:pt idx="1252">
                  <c:v>2.1553264009345727</c:v>
                </c:pt>
                <c:pt idx="1253">
                  <c:v>5.0283647208155191</c:v>
                </c:pt>
                <c:pt idx="1254">
                  <c:v>3.8924766413780674</c:v>
                </c:pt>
                <c:pt idx="1255">
                  <c:v>0.55865233535132663</c:v>
                </c:pt>
                <c:pt idx="1256">
                  <c:v>0.30319645605672774</c:v>
                </c:pt>
                <c:pt idx="1257">
                  <c:v>3.6219980486735297</c:v>
                </c:pt>
                <c:pt idx="1258">
                  <c:v>4.1067934873170513</c:v>
                </c:pt>
                <c:pt idx="1259">
                  <c:v>0.31051470767518996</c:v>
                </c:pt>
                <c:pt idx="1260">
                  <c:v>1.8706387031152225</c:v>
                </c:pt>
                <c:pt idx="1261">
                  <c:v>2.1095201116276945</c:v>
                </c:pt>
                <c:pt idx="1262">
                  <c:v>5.6865938313565128</c:v>
                </c:pt>
                <c:pt idx="1263">
                  <c:v>3.1317299371833442</c:v>
                </c:pt>
                <c:pt idx="1264">
                  <c:v>1.8578454038125258</c:v>
                </c:pt>
                <c:pt idx="1265">
                  <c:v>0.33424730844869277</c:v>
                </c:pt>
                <c:pt idx="1266">
                  <c:v>4.7228066048541208</c:v>
                </c:pt>
                <c:pt idx="1267">
                  <c:v>1.2905353960341372</c:v>
                </c:pt>
                <c:pt idx="1268">
                  <c:v>3.3098294229559482</c:v>
                </c:pt>
                <c:pt idx="1269">
                  <c:v>4.9207784550664266</c:v>
                </c:pt>
                <c:pt idx="1270">
                  <c:v>0.30712014380502062</c:v>
                </c:pt>
                <c:pt idx="1271">
                  <c:v>1.4537027489209891</c:v>
                </c:pt>
                <c:pt idx="1272">
                  <c:v>3.7118513458191487</c:v>
                </c:pt>
                <c:pt idx="1273">
                  <c:v>6.3800424264893048</c:v>
                </c:pt>
                <c:pt idx="1274">
                  <c:v>1.5425785352771557</c:v>
                </c:pt>
                <c:pt idx="1275">
                  <c:v>3.5046654098071919</c:v>
                </c:pt>
                <c:pt idx="1276">
                  <c:v>1.479537388040213</c:v>
                </c:pt>
                <c:pt idx="1277">
                  <c:v>1.93066079820077</c:v>
                </c:pt>
                <c:pt idx="1278">
                  <c:v>2.2864210300926295</c:v>
                </c:pt>
                <c:pt idx="1279">
                  <c:v>0.24520882950463196</c:v>
                </c:pt>
                <c:pt idx="1280">
                  <c:v>0.93311130207548332</c:v>
                </c:pt>
                <c:pt idx="1281">
                  <c:v>5.3708776537135403</c:v>
                </c:pt>
                <c:pt idx="1282">
                  <c:v>0.54545554023180487</c:v>
                </c:pt>
                <c:pt idx="1283">
                  <c:v>1.677238180878831</c:v>
                </c:pt>
                <c:pt idx="1284">
                  <c:v>3.1467590113160044</c:v>
                </c:pt>
                <c:pt idx="1285">
                  <c:v>2.9026269788489323</c:v>
                </c:pt>
                <c:pt idx="1286">
                  <c:v>0.87698618211330892</c:v>
                </c:pt>
                <c:pt idx="1287">
                  <c:v>2.3531460226016403</c:v>
                </c:pt>
                <c:pt idx="1288">
                  <c:v>3.6769438496183815</c:v>
                </c:pt>
                <c:pt idx="1289">
                  <c:v>0.94298997745630952</c:v>
                </c:pt>
                <c:pt idx="1290">
                  <c:v>1.5445462524604334</c:v>
                </c:pt>
                <c:pt idx="1291">
                  <c:v>0.63619268992718148</c:v>
                </c:pt>
                <c:pt idx="1292">
                  <c:v>5.7290913547412003E-2</c:v>
                </c:pt>
                <c:pt idx="1293">
                  <c:v>1.0327281430463189</c:v>
                </c:pt>
                <c:pt idx="1294">
                  <c:v>0.2213846968070694</c:v>
                </c:pt>
                <c:pt idx="1295">
                  <c:v>0.52377170756077218</c:v>
                </c:pt>
                <c:pt idx="1296">
                  <c:v>5.5369705908678366</c:v>
                </c:pt>
                <c:pt idx="1297">
                  <c:v>0.53605667947921187</c:v>
                </c:pt>
                <c:pt idx="1298">
                  <c:v>0.86572549589041614</c:v>
                </c:pt>
                <c:pt idx="1299">
                  <c:v>0.73474818135373798</c:v>
                </c:pt>
                <c:pt idx="1300">
                  <c:v>3.6684028549387815</c:v>
                </c:pt>
                <c:pt idx="1301">
                  <c:v>0.52427015152303902</c:v>
                </c:pt>
                <c:pt idx="1302">
                  <c:v>0.88649288463834708</c:v>
                </c:pt>
                <c:pt idx="1303">
                  <c:v>2.7421896465280042</c:v>
                </c:pt>
                <c:pt idx="1304">
                  <c:v>0.79504539599165458</c:v>
                </c:pt>
                <c:pt idx="1305">
                  <c:v>2.9986285650134885</c:v>
                </c:pt>
                <c:pt idx="1306">
                  <c:v>0.82904740963592793</c:v>
                </c:pt>
                <c:pt idx="1307">
                  <c:v>1.6789761613324696</c:v>
                </c:pt>
                <c:pt idx="1308">
                  <c:v>1.0429505712242433</c:v>
                </c:pt>
                <c:pt idx="1309">
                  <c:v>1.3535575438903749</c:v>
                </c:pt>
                <c:pt idx="1310">
                  <c:v>0.64091482563128999</c:v>
                </c:pt>
                <c:pt idx="1311">
                  <c:v>5.842776277388511</c:v>
                </c:pt>
                <c:pt idx="1312">
                  <c:v>0.50724913247584702</c:v>
                </c:pt>
                <c:pt idx="1313">
                  <c:v>1.343836974243489</c:v>
                </c:pt>
                <c:pt idx="1314">
                  <c:v>0.3557518391182164</c:v>
                </c:pt>
                <c:pt idx="1315">
                  <c:v>4.1679125739944709</c:v>
                </c:pt>
                <c:pt idx="1316">
                  <c:v>2.4636904415996188</c:v>
                </c:pt>
                <c:pt idx="1317">
                  <c:v>0.22000531767643494</c:v>
                </c:pt>
                <c:pt idx="1318">
                  <c:v>0.18491038596391363</c:v>
                </c:pt>
                <c:pt idx="1319">
                  <c:v>0.84425488028589424</c:v>
                </c:pt>
                <c:pt idx="1320">
                  <c:v>0.51908647933395891</c:v>
                </c:pt>
                <c:pt idx="1321">
                  <c:v>0.64155025280965683</c:v>
                </c:pt>
                <c:pt idx="1322">
                  <c:v>0.19783886928309258</c:v>
                </c:pt>
                <c:pt idx="1323">
                  <c:v>2.9736358812186059E-2</c:v>
                </c:pt>
                <c:pt idx="1324">
                  <c:v>2.0127485007523571</c:v>
                </c:pt>
                <c:pt idx="1325">
                  <c:v>1.1309657968530717</c:v>
                </c:pt>
                <c:pt idx="1326">
                  <c:v>5.1732857493609181</c:v>
                </c:pt>
                <c:pt idx="1327">
                  <c:v>0.97069459261634439</c:v>
                </c:pt>
                <c:pt idx="1328">
                  <c:v>3.3227123665205482</c:v>
                </c:pt>
                <c:pt idx="1329">
                  <c:v>2.1085965281465349</c:v>
                </c:pt>
                <c:pt idx="1330">
                  <c:v>2.9717179849396054</c:v>
                </c:pt>
                <c:pt idx="1331">
                  <c:v>2.2112372284973603</c:v>
                </c:pt>
                <c:pt idx="1332">
                  <c:v>0.74106489502117245</c:v>
                </c:pt>
                <c:pt idx="1333">
                  <c:v>8.7296647946848438E-2</c:v>
                </c:pt>
                <c:pt idx="1334">
                  <c:v>1.6572620365770092</c:v>
                </c:pt>
                <c:pt idx="1335">
                  <c:v>0.27800718145121373</c:v>
                </c:pt>
                <c:pt idx="1336">
                  <c:v>2.4491966666041782</c:v>
                </c:pt>
                <c:pt idx="1337">
                  <c:v>0.38745815562525188</c:v>
                </c:pt>
                <c:pt idx="1338">
                  <c:v>1.4847732942117682</c:v>
                </c:pt>
                <c:pt idx="1339">
                  <c:v>1.2105020906353854</c:v>
                </c:pt>
                <c:pt idx="1340">
                  <c:v>0.31476678129674784</c:v>
                </c:pt>
                <c:pt idx="1341">
                  <c:v>5.9364833424258343</c:v>
                </c:pt>
                <c:pt idx="1342">
                  <c:v>1.9515382297945134</c:v>
                </c:pt>
                <c:pt idx="1343">
                  <c:v>0.65179412317542429</c:v>
                </c:pt>
                <c:pt idx="1344">
                  <c:v>0.41062207858074196</c:v>
                </c:pt>
                <c:pt idx="1345">
                  <c:v>1.379895629334591</c:v>
                </c:pt>
                <c:pt idx="1346">
                  <c:v>2.2713011876043225</c:v>
                </c:pt>
                <c:pt idx="1347">
                  <c:v>0.35403842082333448</c:v>
                </c:pt>
                <c:pt idx="1348">
                  <c:v>0.46323924009099215</c:v>
                </c:pt>
                <c:pt idx="1349">
                  <c:v>0.27884459655747484</c:v>
                </c:pt>
                <c:pt idx="1350">
                  <c:v>2.3827432589659399</c:v>
                </c:pt>
                <c:pt idx="1351">
                  <c:v>1.0878787688465641</c:v>
                </c:pt>
                <c:pt idx="1352">
                  <c:v>0.10402449690043092</c:v>
                </c:pt>
                <c:pt idx="1353">
                  <c:v>0.45657594089874154</c:v>
                </c:pt>
                <c:pt idx="1354">
                  <c:v>0.98519948931732237</c:v>
                </c:pt>
                <c:pt idx="1355">
                  <c:v>1.4674857728730553</c:v>
                </c:pt>
                <c:pt idx="1356">
                  <c:v>1.7877727804415482</c:v>
                </c:pt>
                <c:pt idx="1357">
                  <c:v>0.60269892153084559</c:v>
                </c:pt>
                <c:pt idx="1358">
                  <c:v>0.58862735512699871</c:v>
                </c:pt>
                <c:pt idx="1359">
                  <c:v>1.938584529636481</c:v>
                </c:pt>
                <c:pt idx="1360">
                  <c:v>1.4376685459292249</c:v>
                </c:pt>
                <c:pt idx="1361">
                  <c:v>0.63924897873879516</c:v>
                </c:pt>
                <c:pt idx="1362">
                  <c:v>0.45565692562343507</c:v>
                </c:pt>
                <c:pt idx="1363">
                  <c:v>1.0075290718396381</c:v>
                </c:pt>
                <c:pt idx="1364">
                  <c:v>0.61745879717213903</c:v>
                </c:pt>
                <c:pt idx="1365">
                  <c:v>1.7256015637773849</c:v>
                </c:pt>
                <c:pt idx="1366">
                  <c:v>0.49970891802182554</c:v>
                </c:pt>
                <c:pt idx="1367">
                  <c:v>1.7059364704994646</c:v>
                </c:pt>
                <c:pt idx="1368">
                  <c:v>0.3508836934959727</c:v>
                </c:pt>
                <c:pt idx="1369">
                  <c:v>1.1520395323084109</c:v>
                </c:pt>
                <c:pt idx="1370">
                  <c:v>2.7731825605279816</c:v>
                </c:pt>
                <c:pt idx="1371">
                  <c:v>2.0771718711866463</c:v>
                </c:pt>
                <c:pt idx="1372">
                  <c:v>0.10203966389858188</c:v>
                </c:pt>
                <c:pt idx="1373">
                  <c:v>0.94523993050843735</c:v>
                </c:pt>
                <c:pt idx="1374">
                  <c:v>2.7572631494292494</c:v>
                </c:pt>
                <c:pt idx="1375">
                  <c:v>1.9575702218932349</c:v>
                </c:pt>
                <c:pt idx="1376">
                  <c:v>0.59265419843472955</c:v>
                </c:pt>
                <c:pt idx="1377">
                  <c:v>0.39588797331105452</c:v>
                </c:pt>
                <c:pt idx="1378">
                  <c:v>3.1293656975546522</c:v>
                </c:pt>
                <c:pt idx="1379">
                  <c:v>0.7916229107159003</c:v>
                </c:pt>
                <c:pt idx="1380">
                  <c:v>1.0628174387083167</c:v>
                </c:pt>
                <c:pt idx="1381">
                  <c:v>3.2270562335307007E-2</c:v>
                </c:pt>
                <c:pt idx="1382">
                  <c:v>3.7801814125987594</c:v>
                </c:pt>
                <c:pt idx="1383">
                  <c:v>5.5864733308263581E-2</c:v>
                </c:pt>
                <c:pt idx="1384">
                  <c:v>0.37148500434004816</c:v>
                </c:pt>
                <c:pt idx="1385">
                  <c:v>0.59926537724676265</c:v>
                </c:pt>
                <c:pt idx="1386">
                  <c:v>3.1660749250785436</c:v>
                </c:pt>
                <c:pt idx="1387">
                  <c:v>1.1262487653479489</c:v>
                </c:pt>
                <c:pt idx="1388">
                  <c:v>0.68151560639425668</c:v>
                </c:pt>
                <c:pt idx="1389">
                  <c:v>0.29687045585399474</c:v>
                </c:pt>
                <c:pt idx="1390">
                  <c:v>1.7310793567335629</c:v>
                </c:pt>
                <c:pt idx="1391">
                  <c:v>0.44913198344961636</c:v>
                </c:pt>
                <c:pt idx="1392">
                  <c:v>0.92881151395782169</c:v>
                </c:pt>
                <c:pt idx="1393">
                  <c:v>0.95468125472904575</c:v>
                </c:pt>
                <c:pt idx="1394">
                  <c:v>1.6703078333160135</c:v>
                </c:pt>
                <c:pt idx="1395">
                  <c:v>5.8000175454999692E-2</c:v>
                </c:pt>
                <c:pt idx="1396">
                  <c:v>1.5488598206410553</c:v>
                </c:pt>
                <c:pt idx="1397">
                  <c:v>4.0032883217675348</c:v>
                </c:pt>
                <c:pt idx="1398">
                  <c:v>0.54149217369780978</c:v>
                </c:pt>
                <c:pt idx="1399">
                  <c:v>0.28657134757541058</c:v>
                </c:pt>
                <c:pt idx="1400">
                  <c:v>1.7076377645757725</c:v>
                </c:pt>
                <c:pt idx="1401">
                  <c:v>1.1264405917305371</c:v>
                </c:pt>
                <c:pt idx="1402">
                  <c:v>0.55309767537708865</c:v>
                </c:pt>
                <c:pt idx="1403">
                  <c:v>1.0188272668348297</c:v>
                </c:pt>
                <c:pt idx="1404">
                  <c:v>1.5611250472341069</c:v>
                </c:pt>
                <c:pt idx="1405">
                  <c:v>2.0080848864421323</c:v>
                </c:pt>
                <c:pt idx="1406">
                  <c:v>0.52084958442847373</c:v>
                </c:pt>
                <c:pt idx="1407">
                  <c:v>9.3333688408378856E-2</c:v>
                </c:pt>
                <c:pt idx="1408">
                  <c:v>1.1180336715008377</c:v>
                </c:pt>
                <c:pt idx="1409">
                  <c:v>0.24748049593025789</c:v>
                </c:pt>
                <c:pt idx="1410">
                  <c:v>0.95716572415860668</c:v>
                </c:pt>
                <c:pt idx="1411">
                  <c:v>1.1847330482068816</c:v>
                </c:pt>
                <c:pt idx="1412">
                  <c:v>4.6851222313460728</c:v>
                </c:pt>
                <c:pt idx="1413">
                  <c:v>0.235450611339445</c:v>
                </c:pt>
                <c:pt idx="1414">
                  <c:v>0.95627399907910515</c:v>
                </c:pt>
                <c:pt idx="1415">
                  <c:v>2.1910532210848022</c:v>
                </c:pt>
                <c:pt idx="1416">
                  <c:v>0.76799104584024835</c:v>
                </c:pt>
                <c:pt idx="1417">
                  <c:v>1.3660130947367044</c:v>
                </c:pt>
                <c:pt idx="1418">
                  <c:v>0.85944266093894672</c:v>
                </c:pt>
                <c:pt idx="1419">
                  <c:v>2.8513575734163723</c:v>
                </c:pt>
                <c:pt idx="1420">
                  <c:v>2.9970434777322428</c:v>
                </c:pt>
                <c:pt idx="1421">
                  <c:v>1.9726819222480447</c:v>
                </c:pt>
                <c:pt idx="1422">
                  <c:v>0.27867880893894881</c:v>
                </c:pt>
                <c:pt idx="1423">
                  <c:v>4.1018552691692118</c:v>
                </c:pt>
                <c:pt idx="1424">
                  <c:v>0.10383605989195743</c:v>
                </c:pt>
                <c:pt idx="1425">
                  <c:v>1.4357940904263824</c:v>
                </c:pt>
                <c:pt idx="1426">
                  <c:v>1.6720673623111146</c:v>
                </c:pt>
                <c:pt idx="1427">
                  <c:v>2.987338106299787</c:v>
                </c:pt>
                <c:pt idx="1428">
                  <c:v>0.68244477199568543</c:v>
                </c:pt>
                <c:pt idx="1429">
                  <c:v>1.0316368231885136</c:v>
                </c:pt>
                <c:pt idx="1430">
                  <c:v>1.834062889698469</c:v>
                </c:pt>
                <c:pt idx="1431">
                  <c:v>1.0049707359283326</c:v>
                </c:pt>
                <c:pt idx="1432">
                  <c:v>1.8769248947806503</c:v>
                </c:pt>
                <c:pt idx="1433">
                  <c:v>0.90864862629907872</c:v>
                </c:pt>
                <c:pt idx="1434">
                  <c:v>4.0282910332060595</c:v>
                </c:pt>
                <c:pt idx="1435">
                  <c:v>2.103346203978667</c:v>
                </c:pt>
                <c:pt idx="1436">
                  <c:v>3.0775326528574247</c:v>
                </c:pt>
                <c:pt idx="1437">
                  <c:v>0.96096948134340943</c:v>
                </c:pt>
                <c:pt idx="1438">
                  <c:v>1.0081086620219608</c:v>
                </c:pt>
                <c:pt idx="1439">
                  <c:v>0.17133719305475736</c:v>
                </c:pt>
                <c:pt idx="1440">
                  <c:v>3.7347668272186851</c:v>
                </c:pt>
                <c:pt idx="1441">
                  <c:v>3.5878330497798343</c:v>
                </c:pt>
                <c:pt idx="1442">
                  <c:v>0.96781316795599004</c:v>
                </c:pt>
                <c:pt idx="1443">
                  <c:v>1.6327971090930156</c:v>
                </c:pt>
                <c:pt idx="1444">
                  <c:v>1.7595420381033682</c:v>
                </c:pt>
                <c:pt idx="1445">
                  <c:v>3.9708139202971413</c:v>
                </c:pt>
                <c:pt idx="1446">
                  <c:v>1.8954187369625242</c:v>
                </c:pt>
                <c:pt idx="1447">
                  <c:v>0.90357809694024915</c:v>
                </c:pt>
                <c:pt idx="1448">
                  <c:v>3.3771133864775038E-3</c:v>
                </c:pt>
                <c:pt idx="1449">
                  <c:v>0.64876777315972056</c:v>
                </c:pt>
                <c:pt idx="1450">
                  <c:v>1.4242231686858551</c:v>
                </c:pt>
                <c:pt idx="1451">
                  <c:v>3.6607902505367811</c:v>
                </c:pt>
                <c:pt idx="1452">
                  <c:v>3.0519542758399489</c:v>
                </c:pt>
                <c:pt idx="1453">
                  <c:v>1.5470736661029321</c:v>
                </c:pt>
                <c:pt idx="1454">
                  <c:v>0.28383336048705132</c:v>
                </c:pt>
                <c:pt idx="1455">
                  <c:v>3.8842593542629675</c:v>
                </c:pt>
                <c:pt idx="1456">
                  <c:v>4.9389932704488029</c:v>
                </c:pt>
                <c:pt idx="1457">
                  <c:v>1.296458493552926</c:v>
                </c:pt>
                <c:pt idx="1458">
                  <c:v>3.4746892359945898</c:v>
                </c:pt>
                <c:pt idx="1459">
                  <c:v>2.7078862551869278</c:v>
                </c:pt>
                <c:pt idx="1460">
                  <c:v>2.905429407454708</c:v>
                </c:pt>
                <c:pt idx="1461">
                  <c:v>1.3972167617202293</c:v>
                </c:pt>
                <c:pt idx="1462">
                  <c:v>1.0429749804277009</c:v>
                </c:pt>
                <c:pt idx="1463">
                  <c:v>0.2686697034771961</c:v>
                </c:pt>
                <c:pt idx="1464">
                  <c:v>0.15861666872502234</c:v>
                </c:pt>
                <c:pt idx="1465">
                  <c:v>0.57077128739866467</c:v>
                </c:pt>
                <c:pt idx="1466">
                  <c:v>1.3115358928140104</c:v>
                </c:pt>
                <c:pt idx="1467">
                  <c:v>0.44387776431200043</c:v>
                </c:pt>
                <c:pt idx="1468">
                  <c:v>5.1278124014903259</c:v>
                </c:pt>
                <c:pt idx="1469">
                  <c:v>0.70752506508794077</c:v>
                </c:pt>
                <c:pt idx="1470">
                  <c:v>1.1329724503040026</c:v>
                </c:pt>
                <c:pt idx="1471">
                  <c:v>1.9246003428580414</c:v>
                </c:pt>
                <c:pt idx="1472">
                  <c:v>1.6852590837247288</c:v>
                </c:pt>
                <c:pt idx="1473">
                  <c:v>0.47082174962215184</c:v>
                </c:pt>
                <c:pt idx="1474">
                  <c:v>0.19386479477867269</c:v>
                </c:pt>
                <c:pt idx="1475">
                  <c:v>1.0393604004774986</c:v>
                </c:pt>
                <c:pt idx="1476">
                  <c:v>0.15681246517927949</c:v>
                </c:pt>
                <c:pt idx="1477">
                  <c:v>1.8760180876630361</c:v>
                </c:pt>
                <c:pt idx="1478">
                  <c:v>0.29897696212634584</c:v>
                </c:pt>
                <c:pt idx="1479">
                  <c:v>3.4084472933209735</c:v>
                </c:pt>
                <c:pt idx="1480">
                  <c:v>1.5471857492648313</c:v>
                </c:pt>
                <c:pt idx="1481">
                  <c:v>2.5430082048743401</c:v>
                </c:pt>
                <c:pt idx="1482">
                  <c:v>1.0905747514641089</c:v>
                </c:pt>
                <c:pt idx="1483">
                  <c:v>6.517721875009963</c:v>
                </c:pt>
                <c:pt idx="1484">
                  <c:v>0.86662298485189559</c:v>
                </c:pt>
                <c:pt idx="1485">
                  <c:v>2.4487395076044933</c:v>
                </c:pt>
                <c:pt idx="1486">
                  <c:v>2.6383567696762018</c:v>
                </c:pt>
                <c:pt idx="1487">
                  <c:v>4.2687903370454352</c:v>
                </c:pt>
                <c:pt idx="1488">
                  <c:v>4.3873541953206132</c:v>
                </c:pt>
                <c:pt idx="1489">
                  <c:v>0.10072034069437841</c:v>
                </c:pt>
                <c:pt idx="1490">
                  <c:v>1.7984793920736202</c:v>
                </c:pt>
                <c:pt idx="1491">
                  <c:v>1.2654434754435426</c:v>
                </c:pt>
                <c:pt idx="1492">
                  <c:v>3.1885992765880644</c:v>
                </c:pt>
                <c:pt idx="1493">
                  <c:v>0.53161034740814328</c:v>
                </c:pt>
                <c:pt idx="1494">
                  <c:v>2.3446640310808338</c:v>
                </c:pt>
                <c:pt idx="1495">
                  <c:v>0.38933991303555882</c:v>
                </c:pt>
                <c:pt idx="1496">
                  <c:v>2.3097019807485122</c:v>
                </c:pt>
                <c:pt idx="1497">
                  <c:v>1.2385785642751781</c:v>
                </c:pt>
                <c:pt idx="1498">
                  <c:v>6.7299864313302074</c:v>
                </c:pt>
                <c:pt idx="1499">
                  <c:v>1.4396010923855087</c:v>
                </c:pt>
                <c:pt idx="1500">
                  <c:v>2.1289136858857969</c:v>
                </c:pt>
                <c:pt idx="1501">
                  <c:v>2.5967752125971426</c:v>
                </c:pt>
                <c:pt idx="1502">
                  <c:v>0.93663227981475394</c:v>
                </c:pt>
                <c:pt idx="1503">
                  <c:v>2.5601071495206682</c:v>
                </c:pt>
                <c:pt idx="1504">
                  <c:v>0.17014086202430789</c:v>
                </c:pt>
                <c:pt idx="1505">
                  <c:v>0.43293262403029686</c:v>
                </c:pt>
                <c:pt idx="1506">
                  <c:v>0.36207260078489201</c:v>
                </c:pt>
                <c:pt idx="1507">
                  <c:v>4.6050570831401636</c:v>
                </c:pt>
                <c:pt idx="1508">
                  <c:v>0.94310295834642965</c:v>
                </c:pt>
                <c:pt idx="1509">
                  <c:v>3.3994419514223502</c:v>
                </c:pt>
                <c:pt idx="1510">
                  <c:v>0.16063973876528959</c:v>
                </c:pt>
                <c:pt idx="1511">
                  <c:v>3.956196988846898</c:v>
                </c:pt>
                <c:pt idx="1512">
                  <c:v>3.0588970320629763</c:v>
                </c:pt>
                <c:pt idx="1513">
                  <c:v>3.7997861541084372</c:v>
                </c:pt>
                <c:pt idx="1514">
                  <c:v>1.3618842834278411</c:v>
                </c:pt>
                <c:pt idx="1515">
                  <c:v>0.25141745543323246</c:v>
                </c:pt>
                <c:pt idx="1516">
                  <c:v>0.37496342147855088</c:v>
                </c:pt>
                <c:pt idx="1517">
                  <c:v>0.34307081430336517</c:v>
                </c:pt>
                <c:pt idx="1518">
                  <c:v>2.2329369122232414</c:v>
                </c:pt>
                <c:pt idx="1519">
                  <c:v>2.9869183430879964E-2</c:v>
                </c:pt>
                <c:pt idx="1520">
                  <c:v>9.0475965041298068E-2</c:v>
                </c:pt>
                <c:pt idx="1521">
                  <c:v>0.28764298625449913</c:v>
                </c:pt>
                <c:pt idx="1522">
                  <c:v>2.9463035495354788</c:v>
                </c:pt>
                <c:pt idx="1523">
                  <c:v>1.2729429516348005</c:v>
                </c:pt>
                <c:pt idx="1524">
                  <c:v>4.1779307636869802</c:v>
                </c:pt>
                <c:pt idx="1525">
                  <c:v>0.88127531691473138</c:v>
                </c:pt>
                <c:pt idx="1526">
                  <c:v>1.521085538892498</c:v>
                </c:pt>
                <c:pt idx="1527">
                  <c:v>0.77440377888105871</c:v>
                </c:pt>
                <c:pt idx="1528">
                  <c:v>4.1864993921793889</c:v>
                </c:pt>
                <c:pt idx="1529">
                  <c:v>0.61684355180452677</c:v>
                </c:pt>
                <c:pt idx="1530">
                  <c:v>0.20732746889413356</c:v>
                </c:pt>
                <c:pt idx="1531">
                  <c:v>1.7730963360512835</c:v>
                </c:pt>
                <c:pt idx="1532">
                  <c:v>0.66027073444368689</c:v>
                </c:pt>
                <c:pt idx="1533">
                  <c:v>1.2364879514352669</c:v>
                </c:pt>
                <c:pt idx="1534">
                  <c:v>0.51704872802361024</c:v>
                </c:pt>
                <c:pt idx="1535">
                  <c:v>1.9509195161850261</c:v>
                </c:pt>
                <c:pt idx="1536">
                  <c:v>0.57532297617929773</c:v>
                </c:pt>
                <c:pt idx="1537">
                  <c:v>0.36521656768601396</c:v>
                </c:pt>
                <c:pt idx="1538">
                  <c:v>0.71440037087266539</c:v>
                </c:pt>
                <c:pt idx="1539">
                  <c:v>3.686057571263369</c:v>
                </c:pt>
                <c:pt idx="1540">
                  <c:v>3.113133987433514E-2</c:v>
                </c:pt>
                <c:pt idx="1541">
                  <c:v>1.6624328643752424</c:v>
                </c:pt>
                <c:pt idx="1542">
                  <c:v>2.9969262577433833</c:v>
                </c:pt>
                <c:pt idx="1543">
                  <c:v>0.19830945215911022</c:v>
                </c:pt>
                <c:pt idx="1544">
                  <c:v>0.78268100349529135</c:v>
                </c:pt>
                <c:pt idx="1545">
                  <c:v>0.95627593389388821</c:v>
                </c:pt>
                <c:pt idx="1546">
                  <c:v>1.0487521497169521</c:v>
                </c:pt>
                <c:pt idx="1547">
                  <c:v>0.43424366399640402</c:v>
                </c:pt>
                <c:pt idx="1548">
                  <c:v>8.4000832397283176E-2</c:v>
                </c:pt>
                <c:pt idx="1549">
                  <c:v>4.5615315171805504E-2</c:v>
                </c:pt>
                <c:pt idx="1550">
                  <c:v>0.83743187259760887</c:v>
                </c:pt>
                <c:pt idx="1551">
                  <c:v>0.41290941270988069</c:v>
                </c:pt>
                <c:pt idx="1552">
                  <c:v>1.7391860709692608</c:v>
                </c:pt>
                <c:pt idx="1553">
                  <c:v>3.2899986393063099</c:v>
                </c:pt>
                <c:pt idx="1554">
                  <c:v>1.4547014019173705</c:v>
                </c:pt>
                <c:pt idx="1555">
                  <c:v>1.301610664380533</c:v>
                </c:pt>
                <c:pt idx="1556">
                  <c:v>2.2436320146361979</c:v>
                </c:pt>
                <c:pt idx="1557">
                  <c:v>3.8918486094479601</c:v>
                </c:pt>
                <c:pt idx="1558">
                  <c:v>1.193762586127459</c:v>
                </c:pt>
                <c:pt idx="1559">
                  <c:v>2.1275902769995945</c:v>
                </c:pt>
                <c:pt idx="1560">
                  <c:v>1.844793800371975</c:v>
                </c:pt>
                <c:pt idx="1561">
                  <c:v>6.3656768245915245</c:v>
                </c:pt>
                <c:pt idx="1562">
                  <c:v>4.4514332021375198</c:v>
                </c:pt>
                <c:pt idx="1563">
                  <c:v>3.2133934469038561</c:v>
                </c:pt>
                <c:pt idx="1564">
                  <c:v>1.3701436841069028</c:v>
                </c:pt>
                <c:pt idx="1565">
                  <c:v>0.52263138526113107</c:v>
                </c:pt>
                <c:pt idx="1566">
                  <c:v>0.19918129152019226</c:v>
                </c:pt>
                <c:pt idx="1567">
                  <c:v>3.9824225755084539</c:v>
                </c:pt>
                <c:pt idx="1568">
                  <c:v>4.1753983310384282</c:v>
                </c:pt>
                <c:pt idx="1569">
                  <c:v>0.61959899410316588</c:v>
                </c:pt>
                <c:pt idx="1570">
                  <c:v>0.29473265371985402</c:v>
                </c:pt>
                <c:pt idx="1571">
                  <c:v>1.7755080945664909</c:v>
                </c:pt>
                <c:pt idx="1572">
                  <c:v>4.1175135360215105</c:v>
                </c:pt>
                <c:pt idx="1573">
                  <c:v>2.4136036130069423</c:v>
                </c:pt>
                <c:pt idx="1574">
                  <c:v>3.4556370638988865</c:v>
                </c:pt>
                <c:pt idx="1575">
                  <c:v>1.8705663403900652</c:v>
                </c:pt>
                <c:pt idx="1576">
                  <c:v>2.4006078870851155</c:v>
                </c:pt>
                <c:pt idx="1577">
                  <c:v>3.9164624329039528</c:v>
                </c:pt>
                <c:pt idx="1578">
                  <c:v>4.4956913962446281</c:v>
                </c:pt>
                <c:pt idx="1579">
                  <c:v>1.3483333648558049</c:v>
                </c:pt>
                <c:pt idx="1580">
                  <c:v>0.71214747681098256</c:v>
                </c:pt>
                <c:pt idx="1581">
                  <c:v>0.50811331038295093</c:v>
                </c:pt>
                <c:pt idx="1582">
                  <c:v>4.3268950552402341</c:v>
                </c:pt>
                <c:pt idx="1583">
                  <c:v>4.5089106600391524</c:v>
                </c:pt>
                <c:pt idx="1584">
                  <c:v>0.86300794819310767</c:v>
                </c:pt>
                <c:pt idx="1585">
                  <c:v>2.1749198284306424</c:v>
                </c:pt>
                <c:pt idx="1586">
                  <c:v>2.3668639121381245</c:v>
                </c:pt>
                <c:pt idx="1587">
                  <c:v>6.6843287740650128</c:v>
                </c:pt>
                <c:pt idx="1588">
                  <c:v>2.8181772447967401</c:v>
                </c:pt>
                <c:pt idx="1589">
                  <c:v>3.7548582758542874</c:v>
                </c:pt>
                <c:pt idx="1590">
                  <c:v>0.16719734069917536</c:v>
                </c:pt>
                <c:pt idx="1591">
                  <c:v>2.0217236960835994</c:v>
                </c:pt>
                <c:pt idx="1592">
                  <c:v>2.297188475515799</c:v>
                </c:pt>
                <c:pt idx="1593">
                  <c:v>2.9917100650082311</c:v>
                </c:pt>
                <c:pt idx="1594">
                  <c:v>2.2241239997856033</c:v>
                </c:pt>
                <c:pt idx="1595">
                  <c:v>0.92522973314671919</c:v>
                </c:pt>
                <c:pt idx="1596">
                  <c:v>0.25411380435477726</c:v>
                </c:pt>
                <c:pt idx="1597">
                  <c:v>4.2950108768420749</c:v>
                </c:pt>
                <c:pt idx="1598">
                  <c:v>5.7082298005929228</c:v>
                </c:pt>
                <c:pt idx="1599">
                  <c:v>1.1552045092213383</c:v>
                </c:pt>
                <c:pt idx="1600">
                  <c:v>3.3903116657736958</c:v>
                </c:pt>
                <c:pt idx="1601">
                  <c:v>3.9004908717511708</c:v>
                </c:pt>
                <c:pt idx="1602">
                  <c:v>8.0072748143203594</c:v>
                </c:pt>
                <c:pt idx="1603">
                  <c:v>3.0348435294037479</c:v>
                </c:pt>
                <c:pt idx="1604">
                  <c:v>3.636236232142017</c:v>
                </c:pt>
                <c:pt idx="1605">
                  <c:v>0.4297079290898751</c:v>
                </c:pt>
                <c:pt idx="1606">
                  <c:v>1.9972956599798861</c:v>
                </c:pt>
                <c:pt idx="1607">
                  <c:v>2.5092016306988167</c:v>
                </c:pt>
                <c:pt idx="1608">
                  <c:v>2.8338274777276364</c:v>
                </c:pt>
                <c:pt idx="1609">
                  <c:v>2.9825885357875022</c:v>
                </c:pt>
                <c:pt idx="1610">
                  <c:v>2.7091033069034172</c:v>
                </c:pt>
                <c:pt idx="1611">
                  <c:v>0.56995472806278036</c:v>
                </c:pt>
                <c:pt idx="1612">
                  <c:v>2.1785936139154138</c:v>
                </c:pt>
                <c:pt idx="1613">
                  <c:v>3.5045596355505184</c:v>
                </c:pt>
                <c:pt idx="1614">
                  <c:v>0.35008825773349006</c:v>
                </c:pt>
                <c:pt idx="1615">
                  <c:v>2.0651853700837499</c:v>
                </c:pt>
                <c:pt idx="1616">
                  <c:v>2.1980135361330788</c:v>
                </c:pt>
                <c:pt idx="1617">
                  <c:v>4.7879526898932241</c:v>
                </c:pt>
                <c:pt idx="1618">
                  <c:v>2.723627684588612</c:v>
                </c:pt>
                <c:pt idx="1619">
                  <c:v>2.8597399683093663</c:v>
                </c:pt>
                <c:pt idx="1620">
                  <c:v>0.91880768873322061</c:v>
                </c:pt>
                <c:pt idx="1621">
                  <c:v>2.4043016095938645</c:v>
                </c:pt>
                <c:pt idx="1622">
                  <c:v>2.6219785612233495</c:v>
                </c:pt>
                <c:pt idx="1623">
                  <c:v>3.1986993807153059</c:v>
                </c:pt>
                <c:pt idx="1624">
                  <c:v>3.6967298117161205</c:v>
                </c:pt>
                <c:pt idx="1625">
                  <c:v>1.8014638519839066</c:v>
                </c:pt>
                <c:pt idx="1626">
                  <c:v>0.26233846032069241</c:v>
                </c:pt>
                <c:pt idx="1627">
                  <c:v>1.8688193111753755</c:v>
                </c:pt>
                <c:pt idx="1628">
                  <c:v>2.5650282565836928</c:v>
                </c:pt>
                <c:pt idx="1629">
                  <c:v>2.5902031579378919</c:v>
                </c:pt>
                <c:pt idx="1630">
                  <c:v>1.9551428368342041</c:v>
                </c:pt>
                <c:pt idx="1631">
                  <c:v>0.22698840587264257</c:v>
                </c:pt>
                <c:pt idx="1632">
                  <c:v>0.5591172646466358</c:v>
                </c:pt>
                <c:pt idx="1633">
                  <c:v>2.8476374939063325</c:v>
                </c:pt>
                <c:pt idx="1634">
                  <c:v>2.2052640574677813</c:v>
                </c:pt>
                <c:pt idx="1635">
                  <c:v>1.5113202456413506</c:v>
                </c:pt>
                <c:pt idx="1636">
                  <c:v>1.8489547605896917</c:v>
                </c:pt>
                <c:pt idx="1637">
                  <c:v>1.4928895373828541</c:v>
                </c:pt>
                <c:pt idx="1638">
                  <c:v>3.4564430829925588</c:v>
                </c:pt>
                <c:pt idx="1639">
                  <c:v>4.7549703747773808</c:v>
                </c:pt>
                <c:pt idx="1640">
                  <c:v>0.54925086013096269</c:v>
                </c:pt>
                <c:pt idx="1641">
                  <c:v>0.17432243141404413</c:v>
                </c:pt>
                <c:pt idx="1642">
                  <c:v>3.1450962536165861E-2</c:v>
                </c:pt>
                <c:pt idx="1643">
                  <c:v>2.0022531663286944</c:v>
                </c:pt>
                <c:pt idx="1644">
                  <c:v>3.3024047681810789</c:v>
                </c:pt>
                <c:pt idx="1645">
                  <c:v>2.3657155169670361</c:v>
                </c:pt>
                <c:pt idx="1646">
                  <c:v>0.77419385239887983</c:v>
                </c:pt>
                <c:pt idx="1647">
                  <c:v>0.62612199148147596</c:v>
                </c:pt>
                <c:pt idx="1648">
                  <c:v>1.9732221383836941</c:v>
                </c:pt>
                <c:pt idx="1649">
                  <c:v>0.61014408550592947</c:v>
                </c:pt>
                <c:pt idx="1650">
                  <c:v>0.74211258723341111</c:v>
                </c:pt>
                <c:pt idx="1651">
                  <c:v>5.5024861698173293</c:v>
                </c:pt>
                <c:pt idx="1652">
                  <c:v>2.130817776576821E-2</c:v>
                </c:pt>
                <c:pt idx="1653">
                  <c:v>0.23245162116412565</c:v>
                </c:pt>
                <c:pt idx="1654">
                  <c:v>0.5306008651756704</c:v>
                </c:pt>
                <c:pt idx="1655">
                  <c:v>5.2443879465290166</c:v>
                </c:pt>
                <c:pt idx="1656">
                  <c:v>1.2692796030761677</c:v>
                </c:pt>
                <c:pt idx="1657">
                  <c:v>2.2627303327610839</c:v>
                </c:pt>
                <c:pt idx="1658">
                  <c:v>1.7650989936083175</c:v>
                </c:pt>
                <c:pt idx="1659">
                  <c:v>0.64925821196069311</c:v>
                </c:pt>
                <c:pt idx="1660">
                  <c:v>1.0286824494025133</c:v>
                </c:pt>
                <c:pt idx="1661">
                  <c:v>0.72709002891339392</c:v>
                </c:pt>
                <c:pt idx="1662">
                  <c:v>0.61864147678451076</c:v>
                </c:pt>
                <c:pt idx="1663">
                  <c:v>0.11561473532128286</c:v>
                </c:pt>
                <c:pt idx="1664">
                  <c:v>1.9227242566841998</c:v>
                </c:pt>
                <c:pt idx="1665">
                  <c:v>0.63645912280206729</c:v>
                </c:pt>
                <c:pt idx="1666">
                  <c:v>3.3468221734043961</c:v>
                </c:pt>
                <c:pt idx="1667">
                  <c:v>0.6424207644386124</c:v>
                </c:pt>
                <c:pt idx="1668">
                  <c:v>4.2902188926818141</c:v>
                </c:pt>
                <c:pt idx="1669">
                  <c:v>1.9135421650440243</c:v>
                </c:pt>
                <c:pt idx="1670">
                  <c:v>6.0053596034933232</c:v>
                </c:pt>
                <c:pt idx="1671">
                  <c:v>1.6008771301988745</c:v>
                </c:pt>
                <c:pt idx="1672">
                  <c:v>1.367164830304251</c:v>
                </c:pt>
                <c:pt idx="1673">
                  <c:v>0.78132515890635901</c:v>
                </c:pt>
                <c:pt idx="1674">
                  <c:v>0.26110706037246434</c:v>
                </c:pt>
                <c:pt idx="1675">
                  <c:v>2.6189594166146435</c:v>
                </c:pt>
                <c:pt idx="1676">
                  <c:v>0.68120704025503542</c:v>
                </c:pt>
                <c:pt idx="1677">
                  <c:v>3.1038563647771831</c:v>
                </c:pt>
                <c:pt idx="1678">
                  <c:v>0.34921947624475852</c:v>
                </c:pt>
                <c:pt idx="1679">
                  <c:v>4.3640297763978069</c:v>
                </c:pt>
                <c:pt idx="1680">
                  <c:v>0.35663618906595662</c:v>
                </c:pt>
                <c:pt idx="1681">
                  <c:v>4.6290413275186157</c:v>
                </c:pt>
                <c:pt idx="1682">
                  <c:v>1.9760689294702436</c:v>
                </c:pt>
                <c:pt idx="1683">
                  <c:v>1.7217306948675493</c:v>
                </c:pt>
                <c:pt idx="1684">
                  <c:v>0.43541804749862578</c:v>
                </c:pt>
                <c:pt idx="1685">
                  <c:v>2.3538164445619252</c:v>
                </c:pt>
                <c:pt idx="1686">
                  <c:v>3.3600088071800371E-2</c:v>
                </c:pt>
                <c:pt idx="1687">
                  <c:v>0.37229975703361262</c:v>
                </c:pt>
                <c:pt idx="1688">
                  <c:v>2.8208186276784399</c:v>
                </c:pt>
                <c:pt idx="1689">
                  <c:v>0.96027484855567646</c:v>
                </c:pt>
                <c:pt idx="1690">
                  <c:v>4.2203342107753006</c:v>
                </c:pt>
                <c:pt idx="1691">
                  <c:v>1.1271856020620845</c:v>
                </c:pt>
                <c:pt idx="1692">
                  <c:v>7.7280879074537108</c:v>
                </c:pt>
                <c:pt idx="1693">
                  <c:v>0.490536501144064</c:v>
                </c:pt>
                <c:pt idx="1694">
                  <c:v>5.34063562568506</c:v>
                </c:pt>
                <c:pt idx="1695">
                  <c:v>3.0135780209107761</c:v>
                </c:pt>
                <c:pt idx="1696">
                  <c:v>3.7788908119184175</c:v>
                </c:pt>
                <c:pt idx="1697">
                  <c:v>1.9439546675045012</c:v>
                </c:pt>
                <c:pt idx="1698">
                  <c:v>1.1210593876564499</c:v>
                </c:pt>
                <c:pt idx="1699">
                  <c:v>0.32677609202141511</c:v>
                </c:pt>
                <c:pt idx="1700">
                  <c:v>1.957403800353136</c:v>
                </c:pt>
                <c:pt idx="1701">
                  <c:v>1.4992737918714703</c:v>
                </c:pt>
                <c:pt idx="1702">
                  <c:v>0.1787445451090921</c:v>
                </c:pt>
                <c:pt idx="1703">
                  <c:v>3.0410700293959749</c:v>
                </c:pt>
                <c:pt idx="1704">
                  <c:v>2.132936664755368</c:v>
                </c:pt>
                <c:pt idx="1705">
                  <c:v>4.6980220839257658</c:v>
                </c:pt>
                <c:pt idx="1706">
                  <c:v>1.6006681258288413E-2</c:v>
                </c:pt>
                <c:pt idx="1707">
                  <c:v>4.1571644344672833</c:v>
                </c:pt>
                <c:pt idx="1708">
                  <c:v>8.3763442778170383E-2</c:v>
                </c:pt>
                <c:pt idx="1709">
                  <c:v>2.8740581238151695</c:v>
                </c:pt>
                <c:pt idx="1710">
                  <c:v>0.82231078702658778</c:v>
                </c:pt>
                <c:pt idx="1711">
                  <c:v>2.724115858586913</c:v>
                </c:pt>
                <c:pt idx="1712">
                  <c:v>1.1887101982144053</c:v>
                </c:pt>
                <c:pt idx="1713">
                  <c:v>3.1895416778943027</c:v>
                </c:pt>
                <c:pt idx="1714">
                  <c:v>3.2427349743448897</c:v>
                </c:pt>
                <c:pt idx="1715">
                  <c:v>1.947051024886683</c:v>
                </c:pt>
                <c:pt idx="1716">
                  <c:v>3.4249882001898904</c:v>
                </c:pt>
                <c:pt idx="1717">
                  <c:v>0.67733815632178551</c:v>
                </c:pt>
                <c:pt idx="1718">
                  <c:v>3.1320677446238427</c:v>
                </c:pt>
                <c:pt idx="1719">
                  <c:v>0.1970060611112503</c:v>
                </c:pt>
                <c:pt idx="1720">
                  <c:v>1.1233894734364682</c:v>
                </c:pt>
                <c:pt idx="1721">
                  <c:v>0.27861827325387611</c:v>
                </c:pt>
                <c:pt idx="1722">
                  <c:v>2.7963154973256188</c:v>
                </c:pt>
                <c:pt idx="1723">
                  <c:v>1.6024756594720786</c:v>
                </c:pt>
                <c:pt idx="1724">
                  <c:v>0.25347692670668387</c:v>
                </c:pt>
                <c:pt idx="1725">
                  <c:v>1.1197333676234429</c:v>
                </c:pt>
                <c:pt idx="1726">
                  <c:v>3.0034596379039531</c:v>
                </c:pt>
                <c:pt idx="1727">
                  <c:v>0.21485235247326528</c:v>
                </c:pt>
                <c:pt idx="1728">
                  <c:v>1.0930865667900651</c:v>
                </c:pt>
                <c:pt idx="1729">
                  <c:v>0.97746040834318748</c:v>
                </c:pt>
                <c:pt idx="1730">
                  <c:v>0.63438323860906998</c:v>
                </c:pt>
                <c:pt idx="1731">
                  <c:v>1.4393916291968374</c:v>
                </c:pt>
                <c:pt idx="1732">
                  <c:v>0.76636864318232689</c:v>
                </c:pt>
                <c:pt idx="1733">
                  <c:v>0.583760297295699</c:v>
                </c:pt>
                <c:pt idx="1734">
                  <c:v>1.2831789621056089</c:v>
                </c:pt>
                <c:pt idx="1735">
                  <c:v>0.7490250532154743</c:v>
                </c:pt>
                <c:pt idx="1736">
                  <c:v>0.37779825721190197</c:v>
                </c:pt>
                <c:pt idx="1737">
                  <c:v>3.0711812990274243</c:v>
                </c:pt>
                <c:pt idx="1738">
                  <c:v>0.20910082891427351</c:v>
                </c:pt>
                <c:pt idx="1739">
                  <c:v>0.23746941697923418</c:v>
                </c:pt>
                <c:pt idx="1740">
                  <c:v>1.7936045126375015</c:v>
                </c:pt>
                <c:pt idx="1741">
                  <c:v>1.8467644109461467</c:v>
                </c:pt>
                <c:pt idx="1742">
                  <c:v>0.35882728350576265</c:v>
                </c:pt>
                <c:pt idx="1743">
                  <c:v>0.31988095915871995</c:v>
                </c:pt>
                <c:pt idx="1744">
                  <c:v>3.4249571920421698</c:v>
                </c:pt>
                <c:pt idx="1745">
                  <c:v>2.8341931256401578</c:v>
                </c:pt>
                <c:pt idx="1746">
                  <c:v>0.61373851594311191</c:v>
                </c:pt>
                <c:pt idx="1747">
                  <c:v>0.2069534509663109</c:v>
                </c:pt>
                <c:pt idx="1748">
                  <c:v>1.3950450787274473</c:v>
                </c:pt>
                <c:pt idx="1749">
                  <c:v>2.3316857151675872</c:v>
                </c:pt>
                <c:pt idx="1750">
                  <c:v>0.51821516371821019</c:v>
                </c:pt>
                <c:pt idx="1751">
                  <c:v>1.6629093622415603E-3</c:v>
                </c:pt>
                <c:pt idx="1752">
                  <c:v>5.0493229957903143</c:v>
                </c:pt>
                <c:pt idx="1753">
                  <c:v>1.108444167727292</c:v>
                </c:pt>
                <c:pt idx="1754">
                  <c:v>0.44923682247243946</c:v>
                </c:pt>
                <c:pt idx="1755">
                  <c:v>1.1991727723717904</c:v>
                </c:pt>
                <c:pt idx="1756">
                  <c:v>0.47183821370244594</c:v>
                </c:pt>
                <c:pt idx="1757">
                  <c:v>0.91498814746240242</c:v>
                </c:pt>
                <c:pt idx="1758">
                  <c:v>1.907805193039672</c:v>
                </c:pt>
                <c:pt idx="1759">
                  <c:v>4.5305368317806813</c:v>
                </c:pt>
                <c:pt idx="1760">
                  <c:v>3.8439328992114898</c:v>
                </c:pt>
                <c:pt idx="1761">
                  <c:v>2.3741333669729148</c:v>
                </c:pt>
                <c:pt idx="1762">
                  <c:v>0.18347195849914244</c:v>
                </c:pt>
                <c:pt idx="1763">
                  <c:v>2.0846003172171388</c:v>
                </c:pt>
                <c:pt idx="1764">
                  <c:v>0.94844901797956871</c:v>
                </c:pt>
                <c:pt idx="1765">
                  <c:v>1.9803733462268962</c:v>
                </c:pt>
                <c:pt idx="1766">
                  <c:v>2.0265184215306395</c:v>
                </c:pt>
                <c:pt idx="1767">
                  <c:v>1.5679588613664368</c:v>
                </c:pt>
                <c:pt idx="1768">
                  <c:v>0.34672054558476884</c:v>
                </c:pt>
                <c:pt idx="1769">
                  <c:v>2.7556162209841606</c:v>
                </c:pt>
                <c:pt idx="1770">
                  <c:v>5.4401661128280328</c:v>
                </c:pt>
                <c:pt idx="1771">
                  <c:v>1.6174005920090613</c:v>
                </c:pt>
                <c:pt idx="1772">
                  <c:v>3.1036065486065976</c:v>
                </c:pt>
                <c:pt idx="1773">
                  <c:v>2.0916809251848782</c:v>
                </c:pt>
                <c:pt idx="1774">
                  <c:v>6.0512773423441475</c:v>
                </c:pt>
                <c:pt idx="1775">
                  <c:v>4.2345656705516133</c:v>
                </c:pt>
                <c:pt idx="1776">
                  <c:v>3.5708030664892032</c:v>
                </c:pt>
                <c:pt idx="1777">
                  <c:v>0.24685020180042849</c:v>
                </c:pt>
                <c:pt idx="1778">
                  <c:v>0.37369315332966657</c:v>
                </c:pt>
                <c:pt idx="1779">
                  <c:v>1.529874552724009</c:v>
                </c:pt>
                <c:pt idx="1780">
                  <c:v>4.7353312723636112</c:v>
                </c:pt>
                <c:pt idx="1781">
                  <c:v>4.5638531959768098</c:v>
                </c:pt>
                <c:pt idx="1782">
                  <c:v>1.6612528309998167</c:v>
                </c:pt>
                <c:pt idx="1783">
                  <c:v>1.6439827872293304</c:v>
                </c:pt>
                <c:pt idx="1784">
                  <c:v>4.5400319448711084</c:v>
                </c:pt>
                <c:pt idx="1785">
                  <c:v>7.0409549022368587</c:v>
                </c:pt>
                <c:pt idx="1786">
                  <c:v>2.6177844747944992</c:v>
                </c:pt>
                <c:pt idx="1787">
                  <c:v>3.9251334081823872</c:v>
                </c:pt>
                <c:pt idx="1788">
                  <c:v>0.99086971806379376</c:v>
                </c:pt>
                <c:pt idx="1789">
                  <c:v>8.4772739471636882E-3</c:v>
                </c:pt>
                <c:pt idx="1790">
                  <c:v>4.1613419007772912</c:v>
                </c:pt>
                <c:pt idx="1791">
                  <c:v>4.4109857991953456</c:v>
                </c:pt>
                <c:pt idx="1792">
                  <c:v>2.4420536996352644</c:v>
                </c:pt>
                <c:pt idx="1793">
                  <c:v>1.1436149423709816</c:v>
                </c:pt>
                <c:pt idx="1794">
                  <c:v>1.1181117968036223</c:v>
                </c:pt>
                <c:pt idx="1795">
                  <c:v>4.8768248876657303</c:v>
                </c:pt>
                <c:pt idx="1796">
                  <c:v>5.4391600507438547</c:v>
                </c:pt>
                <c:pt idx="1797">
                  <c:v>0.90571767949092674</c:v>
                </c:pt>
                <c:pt idx="1798">
                  <c:v>1.9465188804989135</c:v>
                </c:pt>
                <c:pt idx="1799">
                  <c:v>3.0823779492561032</c:v>
                </c:pt>
                <c:pt idx="1800">
                  <c:v>7.5254769845049063</c:v>
                </c:pt>
                <c:pt idx="1801">
                  <c:v>2.6149494800653303</c:v>
                </c:pt>
                <c:pt idx="1802">
                  <c:v>4.8110781697002176</c:v>
                </c:pt>
                <c:pt idx="1803">
                  <c:v>0.73486162611084049</c:v>
                </c:pt>
                <c:pt idx="1804">
                  <c:v>0.17832568770914303</c:v>
                </c:pt>
                <c:pt idx="1805">
                  <c:v>3.3731119843275961</c:v>
                </c:pt>
                <c:pt idx="1806">
                  <c:v>5.6318953960542215</c:v>
                </c:pt>
                <c:pt idx="1807">
                  <c:v>3.7052863571382169</c:v>
                </c:pt>
                <c:pt idx="1808">
                  <c:v>8.520287068204091E-2</c:v>
                </c:pt>
                <c:pt idx="1809">
                  <c:v>0.61238079412747215</c:v>
                </c:pt>
                <c:pt idx="1810">
                  <c:v>3.2479143188086566</c:v>
                </c:pt>
                <c:pt idx="1811">
                  <c:v>2.3714341544663062</c:v>
                </c:pt>
                <c:pt idx="1812">
                  <c:v>4.1852967277321174</c:v>
                </c:pt>
                <c:pt idx="1813">
                  <c:v>0.90004396032698164</c:v>
                </c:pt>
                <c:pt idx="1814">
                  <c:v>2.3169846546073911</c:v>
                </c:pt>
                <c:pt idx="1815">
                  <c:v>5.4595391016883079</c:v>
                </c:pt>
                <c:pt idx="1816">
                  <c:v>2.3942363508179629</c:v>
                </c:pt>
                <c:pt idx="1817">
                  <c:v>3.280735816163296</c:v>
                </c:pt>
                <c:pt idx="1818">
                  <c:v>7.0941003214400666E-2</c:v>
                </c:pt>
                <c:pt idx="1819">
                  <c:v>1.4631160294704895</c:v>
                </c:pt>
                <c:pt idx="1820">
                  <c:v>3.776190678341528</c:v>
                </c:pt>
                <c:pt idx="1821">
                  <c:v>5.4393775225289573</c:v>
                </c:pt>
                <c:pt idx="1822">
                  <c:v>3.3888616660867443</c:v>
                </c:pt>
                <c:pt idx="1823">
                  <c:v>2.3566044556676289</c:v>
                </c:pt>
                <c:pt idx="1824">
                  <c:v>0.86179364157304317</c:v>
                </c:pt>
                <c:pt idx="1825">
                  <c:v>1.1966022712741218</c:v>
                </c:pt>
                <c:pt idx="1826">
                  <c:v>0.29646901828256844</c:v>
                </c:pt>
                <c:pt idx="1827">
                  <c:v>4.6026844241914429</c:v>
                </c:pt>
                <c:pt idx="1828">
                  <c:v>0.26294707217175883</c:v>
                </c:pt>
                <c:pt idx="1829">
                  <c:v>0.46308427908142491</c:v>
                </c:pt>
                <c:pt idx="1830">
                  <c:v>1.1039154276483245</c:v>
                </c:pt>
                <c:pt idx="1831">
                  <c:v>1.3852464077009747</c:v>
                </c:pt>
                <c:pt idx="1832">
                  <c:v>0.228983322032553</c:v>
                </c:pt>
                <c:pt idx="1833">
                  <c:v>0.52545836797852985</c:v>
                </c:pt>
                <c:pt idx="1834">
                  <c:v>4.8376131047782565</c:v>
                </c:pt>
                <c:pt idx="1835">
                  <c:v>1.5561053653915964</c:v>
                </c:pt>
                <c:pt idx="1836">
                  <c:v>6.1510675726875519E-2</c:v>
                </c:pt>
                <c:pt idx="1837">
                  <c:v>2.0808974742527715</c:v>
                </c:pt>
                <c:pt idx="1838">
                  <c:v>7.6687763369306179</c:v>
                </c:pt>
                <c:pt idx="1839">
                  <c:v>0.16487872152999916</c:v>
                </c:pt>
                <c:pt idx="1840">
                  <c:v>1.0578888219288576</c:v>
                </c:pt>
                <c:pt idx="1841">
                  <c:v>0.3003559741287205</c:v>
                </c:pt>
                <c:pt idx="1842">
                  <c:v>2.8094243846563645</c:v>
                </c:pt>
                <c:pt idx="1843">
                  <c:v>0.42493709666904245</c:v>
                </c:pt>
                <c:pt idx="1844">
                  <c:v>0.87271243013841371</c:v>
                </c:pt>
                <c:pt idx="1845">
                  <c:v>2.3945807523075437</c:v>
                </c:pt>
                <c:pt idx="1846">
                  <c:v>2.2176141148735198</c:v>
                </c:pt>
                <c:pt idx="1847">
                  <c:v>0.64683921559346835</c:v>
                </c:pt>
                <c:pt idx="1848">
                  <c:v>0.6568191582434395</c:v>
                </c:pt>
                <c:pt idx="1849">
                  <c:v>0.97846771365208163</c:v>
                </c:pt>
                <c:pt idx="1850">
                  <c:v>0.76771530433456048</c:v>
                </c:pt>
                <c:pt idx="1851">
                  <c:v>2.2827132889316104</c:v>
                </c:pt>
                <c:pt idx="1852">
                  <c:v>0.26596575533063138</c:v>
                </c:pt>
                <c:pt idx="1853">
                  <c:v>5.0759959804819843</c:v>
                </c:pt>
                <c:pt idx="1854">
                  <c:v>0.67379734385703483</c:v>
                </c:pt>
                <c:pt idx="1855">
                  <c:v>0.56228612235095987</c:v>
                </c:pt>
                <c:pt idx="1856">
                  <c:v>1.3714287446466784</c:v>
                </c:pt>
                <c:pt idx="1857">
                  <c:v>0.16826035433015818</c:v>
                </c:pt>
                <c:pt idx="1858">
                  <c:v>0.18122472358757236</c:v>
                </c:pt>
                <c:pt idx="1859">
                  <c:v>0.58871644799666001</c:v>
                </c:pt>
                <c:pt idx="1860">
                  <c:v>0.47823688537629039</c:v>
                </c:pt>
                <c:pt idx="1861">
                  <c:v>0.20781560595195003</c:v>
                </c:pt>
                <c:pt idx="1862">
                  <c:v>2.6568092766481985</c:v>
                </c:pt>
                <c:pt idx="1863">
                  <c:v>0.62885753317455362</c:v>
                </c:pt>
                <c:pt idx="1864">
                  <c:v>3.1647654918497832</c:v>
                </c:pt>
                <c:pt idx="1865">
                  <c:v>1.83353609630926</c:v>
                </c:pt>
                <c:pt idx="1866">
                  <c:v>0.41694951574935857</c:v>
                </c:pt>
                <c:pt idx="1867">
                  <c:v>1.9436375192610145</c:v>
                </c:pt>
                <c:pt idx="1868">
                  <c:v>3.0215479886669154</c:v>
                </c:pt>
                <c:pt idx="1869">
                  <c:v>0.22126390095999682</c:v>
                </c:pt>
                <c:pt idx="1870">
                  <c:v>0.3675404125949342</c:v>
                </c:pt>
                <c:pt idx="1871">
                  <c:v>0.76669204791190282</c:v>
                </c:pt>
                <c:pt idx="1872">
                  <c:v>1.3259222893056606</c:v>
                </c:pt>
                <c:pt idx="1873">
                  <c:v>2.5265540467477958</c:v>
                </c:pt>
                <c:pt idx="1874">
                  <c:v>0.2590704522227405</c:v>
                </c:pt>
                <c:pt idx="1875">
                  <c:v>4.9553525704084258</c:v>
                </c:pt>
                <c:pt idx="1876">
                  <c:v>0.92584386911893146</c:v>
                </c:pt>
                <c:pt idx="1877">
                  <c:v>2.0619881190918488</c:v>
                </c:pt>
                <c:pt idx="1878">
                  <c:v>0.12477591669218324</c:v>
                </c:pt>
                <c:pt idx="1879">
                  <c:v>0.49351124068174279</c:v>
                </c:pt>
                <c:pt idx="1880">
                  <c:v>1.1478558658385101</c:v>
                </c:pt>
                <c:pt idx="1881">
                  <c:v>0.33631803262034055</c:v>
                </c:pt>
                <c:pt idx="1882">
                  <c:v>2.0234408237096595</c:v>
                </c:pt>
                <c:pt idx="1883">
                  <c:v>2.6168446513714372</c:v>
                </c:pt>
                <c:pt idx="1884">
                  <c:v>4.1494658812650798E-2</c:v>
                </c:pt>
                <c:pt idx="1885">
                  <c:v>0.71216846430218439</c:v>
                </c:pt>
                <c:pt idx="1886">
                  <c:v>0.5350403647007056</c:v>
                </c:pt>
                <c:pt idx="1887">
                  <c:v>0.40385723009328345</c:v>
                </c:pt>
                <c:pt idx="1888">
                  <c:v>1.6398373430708144</c:v>
                </c:pt>
                <c:pt idx="1889">
                  <c:v>0.2309159502625322</c:v>
                </c:pt>
                <c:pt idx="1890">
                  <c:v>1.9000037495865616</c:v>
                </c:pt>
                <c:pt idx="1891">
                  <c:v>1.4589143478483801</c:v>
                </c:pt>
                <c:pt idx="1892">
                  <c:v>0.36106669526796153</c:v>
                </c:pt>
                <c:pt idx="1893">
                  <c:v>1.2944426906607516</c:v>
                </c:pt>
                <c:pt idx="1894">
                  <c:v>3.2095638159629942</c:v>
                </c:pt>
                <c:pt idx="1895">
                  <c:v>0.3636950645753636</c:v>
                </c:pt>
                <c:pt idx="1896">
                  <c:v>5.5048921962233877E-2</c:v>
                </c:pt>
                <c:pt idx="1897">
                  <c:v>0.1875980540880624</c:v>
                </c:pt>
                <c:pt idx="1898">
                  <c:v>3.9496644592558807</c:v>
                </c:pt>
                <c:pt idx="1899">
                  <c:v>1.5683277340626116</c:v>
                </c:pt>
                <c:pt idx="1900">
                  <c:v>0.44660810962182573</c:v>
                </c:pt>
                <c:pt idx="1901">
                  <c:v>1.9752092055608923</c:v>
                </c:pt>
                <c:pt idx="1902">
                  <c:v>2.9481863737815059</c:v>
                </c:pt>
                <c:pt idx="1903">
                  <c:v>2.6338953984280948</c:v>
                </c:pt>
                <c:pt idx="1904">
                  <c:v>0.44842269647904498</c:v>
                </c:pt>
                <c:pt idx="1905">
                  <c:v>1.5155773128553758</c:v>
                </c:pt>
                <c:pt idx="1906">
                  <c:v>2.5225590124208228</c:v>
                </c:pt>
                <c:pt idx="1907">
                  <c:v>0.5051964784810572</c:v>
                </c:pt>
                <c:pt idx="1908">
                  <c:v>0.37789232900000247</c:v>
                </c:pt>
                <c:pt idx="1909">
                  <c:v>4.6449085547327362</c:v>
                </c:pt>
                <c:pt idx="1910">
                  <c:v>0.78828525772963509</c:v>
                </c:pt>
                <c:pt idx="1911">
                  <c:v>1.5277347377265809</c:v>
                </c:pt>
                <c:pt idx="1912">
                  <c:v>0.81486354005308215</c:v>
                </c:pt>
                <c:pt idx="1913">
                  <c:v>2.9287909835878043</c:v>
                </c:pt>
                <c:pt idx="1914">
                  <c:v>0.34369019631425957</c:v>
                </c:pt>
                <c:pt idx="1915">
                  <c:v>0.94016368016428942</c:v>
                </c:pt>
                <c:pt idx="1916">
                  <c:v>2.177840240327356</c:v>
                </c:pt>
                <c:pt idx="1917">
                  <c:v>2.4693930126762522</c:v>
                </c:pt>
                <c:pt idx="1918">
                  <c:v>0.85094513823269224</c:v>
                </c:pt>
                <c:pt idx="1919">
                  <c:v>0.33934629414864359</c:v>
                </c:pt>
                <c:pt idx="1920">
                  <c:v>1.4656560600622033</c:v>
                </c:pt>
                <c:pt idx="1921">
                  <c:v>1.2134444059839113</c:v>
                </c:pt>
                <c:pt idx="1922">
                  <c:v>8.0835285148861402E-3</c:v>
                </c:pt>
                <c:pt idx="1923">
                  <c:v>2.4009871037367958E-2</c:v>
                </c:pt>
                <c:pt idx="1924">
                  <c:v>4.6801471226436355</c:v>
                </c:pt>
                <c:pt idx="1925">
                  <c:v>0.15193224001686279</c:v>
                </c:pt>
                <c:pt idx="1926">
                  <c:v>2.6795726760752814E-2</c:v>
                </c:pt>
                <c:pt idx="1927">
                  <c:v>0.59390868786677231</c:v>
                </c:pt>
                <c:pt idx="1928">
                  <c:v>1.0061383917312439</c:v>
                </c:pt>
                <c:pt idx="1929">
                  <c:v>0.95095687946355412</c:v>
                </c:pt>
                <c:pt idx="1930">
                  <c:v>0.68253272807264498</c:v>
                </c:pt>
                <c:pt idx="1931">
                  <c:v>0.42679276284457401</c:v>
                </c:pt>
                <c:pt idx="1932">
                  <c:v>1.4092620958139723</c:v>
                </c:pt>
                <c:pt idx="1933">
                  <c:v>1.126190423977091</c:v>
                </c:pt>
                <c:pt idx="1934">
                  <c:v>0.48717369096714258</c:v>
                </c:pt>
                <c:pt idx="1935">
                  <c:v>1.598042303184787</c:v>
                </c:pt>
                <c:pt idx="1936">
                  <c:v>6.8823632596725304E-2</c:v>
                </c:pt>
                <c:pt idx="1937">
                  <c:v>1.3592278534863311</c:v>
                </c:pt>
                <c:pt idx="1938">
                  <c:v>0.59400167508793889</c:v>
                </c:pt>
                <c:pt idx="1939">
                  <c:v>3.6263240064955511</c:v>
                </c:pt>
                <c:pt idx="1940">
                  <c:v>0.37406968305483623</c:v>
                </c:pt>
                <c:pt idx="1941">
                  <c:v>1.0122472235565567</c:v>
                </c:pt>
                <c:pt idx="1942">
                  <c:v>2.5518929512942741</c:v>
                </c:pt>
                <c:pt idx="1943">
                  <c:v>0.48778423436827367</c:v>
                </c:pt>
                <c:pt idx="1944">
                  <c:v>0.3935680146328604</c:v>
                </c:pt>
                <c:pt idx="1945">
                  <c:v>5.1817306301683352E-2</c:v>
                </c:pt>
                <c:pt idx="1946">
                  <c:v>0.44683712254212082</c:v>
                </c:pt>
                <c:pt idx="1947">
                  <c:v>2.3289101386030842</c:v>
                </c:pt>
                <c:pt idx="1948">
                  <c:v>0.86733024221409138</c:v>
                </c:pt>
                <c:pt idx="1949">
                  <c:v>0.33852208581381382</c:v>
                </c:pt>
                <c:pt idx="1950">
                  <c:v>3.2932694237264073</c:v>
                </c:pt>
                <c:pt idx="1951">
                  <c:v>1.0060085430983015</c:v>
                </c:pt>
                <c:pt idx="1952">
                  <c:v>0.5386854791701392</c:v>
                </c:pt>
                <c:pt idx="1953">
                  <c:v>0.80546118952724566</c:v>
                </c:pt>
                <c:pt idx="1954">
                  <c:v>2.2678849455140053</c:v>
                </c:pt>
                <c:pt idx="1955">
                  <c:v>0.19951667779218241</c:v>
                </c:pt>
                <c:pt idx="1956">
                  <c:v>0.63878421218701753</c:v>
                </c:pt>
                <c:pt idx="1957">
                  <c:v>1.9419581962384243</c:v>
                </c:pt>
                <c:pt idx="1958">
                  <c:v>1.2128120639181841</c:v>
                </c:pt>
                <c:pt idx="1959">
                  <c:v>6.9255788302848842E-2</c:v>
                </c:pt>
                <c:pt idx="1960">
                  <c:v>0.30016569720455388</c:v>
                </c:pt>
                <c:pt idx="1961">
                  <c:v>2.2465860149989432</c:v>
                </c:pt>
                <c:pt idx="1962">
                  <c:v>1.5870266867895124</c:v>
                </c:pt>
                <c:pt idx="1963">
                  <c:v>1.4729632162212916</c:v>
                </c:pt>
                <c:pt idx="1964">
                  <c:v>1.9235101528486589</c:v>
                </c:pt>
                <c:pt idx="1965">
                  <c:v>1.7776792379527082</c:v>
                </c:pt>
                <c:pt idx="1966">
                  <c:v>0.11575806232022234</c:v>
                </c:pt>
                <c:pt idx="1967">
                  <c:v>2.1839084857463504</c:v>
                </c:pt>
                <c:pt idx="1968">
                  <c:v>4.0597467340323972</c:v>
                </c:pt>
                <c:pt idx="1969">
                  <c:v>0.10904771319617002</c:v>
                </c:pt>
                <c:pt idx="1970">
                  <c:v>2.0492764965583712</c:v>
                </c:pt>
                <c:pt idx="1971">
                  <c:v>1.7524954660916272</c:v>
                </c:pt>
                <c:pt idx="1972">
                  <c:v>1.7425327148524481</c:v>
                </c:pt>
                <c:pt idx="1973">
                  <c:v>2.3437170207995326</c:v>
                </c:pt>
                <c:pt idx="1974">
                  <c:v>1.3807631324812792</c:v>
                </c:pt>
                <c:pt idx="1975">
                  <c:v>0.79232869436610809</c:v>
                </c:pt>
                <c:pt idx="1976">
                  <c:v>0.37678851789483048</c:v>
                </c:pt>
                <c:pt idx="1977">
                  <c:v>3.677472594735252</c:v>
                </c:pt>
                <c:pt idx="1978">
                  <c:v>3.1456772946607341</c:v>
                </c:pt>
                <c:pt idx="1979">
                  <c:v>2.4775606097217153</c:v>
                </c:pt>
                <c:pt idx="1980">
                  <c:v>0.10560932908917309</c:v>
                </c:pt>
                <c:pt idx="1981">
                  <c:v>0.64335911781919553</c:v>
                </c:pt>
                <c:pt idx="1982">
                  <c:v>3.4109650641271125</c:v>
                </c:pt>
                <c:pt idx="1983">
                  <c:v>4.9313235694285771</c:v>
                </c:pt>
                <c:pt idx="1984">
                  <c:v>0.26499241179253996</c:v>
                </c:pt>
                <c:pt idx="1985">
                  <c:v>1.7077129763218366</c:v>
                </c:pt>
                <c:pt idx="1986">
                  <c:v>2.5021664121573037</c:v>
                </c:pt>
                <c:pt idx="1987">
                  <c:v>6.1890424388046412</c:v>
                </c:pt>
                <c:pt idx="1988">
                  <c:v>3.9838102529648038</c:v>
                </c:pt>
                <c:pt idx="1989">
                  <c:v>4.0977980560990721</c:v>
                </c:pt>
                <c:pt idx="1990">
                  <c:v>0.37832214675919973</c:v>
                </c:pt>
                <c:pt idx="1991">
                  <c:v>3.5777407700430865</c:v>
                </c:pt>
                <c:pt idx="1992">
                  <c:v>1.6620770013887904</c:v>
                </c:pt>
                <c:pt idx="1993">
                  <c:v>0.30051596028759775</c:v>
                </c:pt>
                <c:pt idx="1994">
                  <c:v>2.5421135965058239</c:v>
                </c:pt>
                <c:pt idx="1995">
                  <c:v>2.1420408012277612</c:v>
                </c:pt>
                <c:pt idx="1996">
                  <c:v>1.4883141383099323</c:v>
                </c:pt>
                <c:pt idx="1997">
                  <c:v>1.7185662599530751</c:v>
                </c:pt>
                <c:pt idx="1998">
                  <c:v>4.5888864252055059</c:v>
                </c:pt>
                <c:pt idx="1999">
                  <c:v>1.2742357909274622</c:v>
                </c:pt>
                <c:pt idx="2000">
                  <c:v>2.5473667536332476</c:v>
                </c:pt>
                <c:pt idx="2001">
                  <c:v>1.5960720716516894</c:v>
                </c:pt>
                <c:pt idx="2002">
                  <c:v>3.3314720434572598</c:v>
                </c:pt>
                <c:pt idx="2003">
                  <c:v>3.6711310981034981</c:v>
                </c:pt>
                <c:pt idx="2004">
                  <c:v>0.58418493323080334</c:v>
                </c:pt>
                <c:pt idx="2005">
                  <c:v>0.30595857489962963</c:v>
                </c:pt>
                <c:pt idx="2006">
                  <c:v>5.8869379804753361</c:v>
                </c:pt>
                <c:pt idx="2007">
                  <c:v>0.56644272886898017</c:v>
                </c:pt>
                <c:pt idx="2008">
                  <c:v>2.4128926171422069</c:v>
                </c:pt>
                <c:pt idx="2009">
                  <c:v>0.14602257168327881</c:v>
                </c:pt>
                <c:pt idx="2010">
                  <c:v>5.3188101870967532</c:v>
                </c:pt>
                <c:pt idx="2011">
                  <c:v>0.31611619660465173</c:v>
                </c:pt>
                <c:pt idx="2012">
                  <c:v>0.12340619931489982</c:v>
                </c:pt>
                <c:pt idx="2013">
                  <c:v>0.49964160409112246</c:v>
                </c:pt>
                <c:pt idx="2014">
                  <c:v>0.39725654604430005</c:v>
                </c:pt>
                <c:pt idx="2015">
                  <c:v>0.31458257970110814</c:v>
                </c:pt>
                <c:pt idx="2016">
                  <c:v>0.26788187301259292</c:v>
                </c:pt>
                <c:pt idx="2017">
                  <c:v>1.7587254143524707</c:v>
                </c:pt>
                <c:pt idx="2018">
                  <c:v>0.70728419412948096</c:v>
                </c:pt>
                <c:pt idx="2019">
                  <c:v>3.6313458143915298</c:v>
                </c:pt>
                <c:pt idx="2020">
                  <c:v>0.62989936160879989</c:v>
                </c:pt>
                <c:pt idx="2021">
                  <c:v>3.9131324559992535</c:v>
                </c:pt>
                <c:pt idx="2022">
                  <c:v>1.1621405287255429</c:v>
                </c:pt>
                <c:pt idx="2023">
                  <c:v>2.4815637371792398</c:v>
                </c:pt>
                <c:pt idx="2024">
                  <c:v>0.49236861555532929</c:v>
                </c:pt>
                <c:pt idx="2025">
                  <c:v>5.2619562374265776</c:v>
                </c:pt>
                <c:pt idx="2026">
                  <c:v>0.36045043565736457</c:v>
                </c:pt>
                <c:pt idx="2027">
                  <c:v>1.3354198784027353</c:v>
                </c:pt>
                <c:pt idx="2028">
                  <c:v>3.2071887152027365</c:v>
                </c:pt>
                <c:pt idx="2029">
                  <c:v>2.3055387031517256</c:v>
                </c:pt>
                <c:pt idx="2030">
                  <c:v>4.1662208514317935</c:v>
                </c:pt>
                <c:pt idx="2031">
                  <c:v>0.85451821835471886</c:v>
                </c:pt>
                <c:pt idx="2032">
                  <c:v>5.8928169394668757</c:v>
                </c:pt>
                <c:pt idx="2033">
                  <c:v>0.69094767323477235</c:v>
                </c:pt>
                <c:pt idx="2034">
                  <c:v>3.0372204640249691</c:v>
                </c:pt>
                <c:pt idx="2035">
                  <c:v>2.4625399501333423</c:v>
                </c:pt>
                <c:pt idx="2036">
                  <c:v>1.3700600252661843E-2</c:v>
                </c:pt>
                <c:pt idx="2037">
                  <c:v>1.632508592114152</c:v>
                </c:pt>
                <c:pt idx="2038">
                  <c:v>1.3328560458835632</c:v>
                </c:pt>
                <c:pt idx="2039">
                  <c:v>5.035705275974145E-2</c:v>
                </c:pt>
                <c:pt idx="2040">
                  <c:v>4.984346702472175</c:v>
                </c:pt>
                <c:pt idx="2041">
                  <c:v>2.9764902433900797</c:v>
                </c:pt>
                <c:pt idx="2042">
                  <c:v>1.7307038924961358</c:v>
                </c:pt>
                <c:pt idx="2043">
                  <c:v>4.2621023090657708</c:v>
                </c:pt>
                <c:pt idx="2044">
                  <c:v>2.0954895572292713</c:v>
                </c:pt>
                <c:pt idx="2045">
                  <c:v>3.2328136496122575</c:v>
                </c:pt>
                <c:pt idx="2046">
                  <c:v>0.92393186707566866</c:v>
                </c:pt>
                <c:pt idx="2047">
                  <c:v>1.1849795106908552</c:v>
                </c:pt>
                <c:pt idx="2048">
                  <c:v>0.18336398069796916</c:v>
                </c:pt>
                <c:pt idx="2049">
                  <c:v>1.1768520241496834</c:v>
                </c:pt>
                <c:pt idx="2050">
                  <c:v>0.66331351364930402</c:v>
                </c:pt>
                <c:pt idx="2051">
                  <c:v>1.2871722187271946</c:v>
                </c:pt>
                <c:pt idx="2052">
                  <c:v>0.1903805390182276</c:v>
                </c:pt>
                <c:pt idx="2053">
                  <c:v>3.4796623609544266</c:v>
                </c:pt>
                <c:pt idx="2054">
                  <c:v>2.7595502716576803</c:v>
                </c:pt>
                <c:pt idx="2055">
                  <c:v>4.1204602077829033</c:v>
                </c:pt>
                <c:pt idx="2056">
                  <c:v>3.0175536499867466</c:v>
                </c:pt>
                <c:pt idx="2057">
                  <c:v>1.5802167708341042</c:v>
                </c:pt>
                <c:pt idx="2058">
                  <c:v>1.6464329747784454</c:v>
                </c:pt>
                <c:pt idx="2059">
                  <c:v>1.6404030249493022</c:v>
                </c:pt>
                <c:pt idx="2060">
                  <c:v>1.230181089879796</c:v>
                </c:pt>
                <c:pt idx="2061">
                  <c:v>0.90822469551490226</c:v>
                </c:pt>
                <c:pt idx="2062">
                  <c:v>0.15574065937137149</c:v>
                </c:pt>
                <c:pt idx="2063">
                  <c:v>1.4470680065670223</c:v>
                </c:pt>
                <c:pt idx="2064">
                  <c:v>1.8872310501594178</c:v>
                </c:pt>
                <c:pt idx="2065">
                  <c:v>1.0675250736818764</c:v>
                </c:pt>
                <c:pt idx="2066">
                  <c:v>2.0172553816585008</c:v>
                </c:pt>
                <c:pt idx="2067">
                  <c:v>0.96154874935471302</c:v>
                </c:pt>
                <c:pt idx="2068">
                  <c:v>1.2590624904430161</c:v>
                </c:pt>
                <c:pt idx="2069">
                  <c:v>7.8990509631502448E-2</c:v>
                </c:pt>
                <c:pt idx="2070">
                  <c:v>1.0191779166886192</c:v>
                </c:pt>
                <c:pt idx="2071">
                  <c:v>1.1141194024120189</c:v>
                </c:pt>
                <c:pt idx="2072">
                  <c:v>0.34558739936388516</c:v>
                </c:pt>
                <c:pt idx="2073">
                  <c:v>0.56378482356240056</c:v>
                </c:pt>
                <c:pt idx="2074">
                  <c:v>1.4664516078636796</c:v>
                </c:pt>
                <c:pt idx="2075">
                  <c:v>1.5060318730067639</c:v>
                </c:pt>
                <c:pt idx="2076">
                  <c:v>0.25899407491895909</c:v>
                </c:pt>
                <c:pt idx="2077">
                  <c:v>0.88203056687690307</c:v>
                </c:pt>
                <c:pt idx="2078">
                  <c:v>0.18316237669341229</c:v>
                </c:pt>
                <c:pt idx="2079">
                  <c:v>1.3275468103717216</c:v>
                </c:pt>
                <c:pt idx="2080">
                  <c:v>1.4571345174241719</c:v>
                </c:pt>
                <c:pt idx="2081">
                  <c:v>2.7755933066934109</c:v>
                </c:pt>
                <c:pt idx="2082">
                  <c:v>0.214863934758033</c:v>
                </c:pt>
                <c:pt idx="2083">
                  <c:v>1.4182844910452195</c:v>
                </c:pt>
                <c:pt idx="2084">
                  <c:v>4.6455506405420799</c:v>
                </c:pt>
                <c:pt idx="2085">
                  <c:v>2.2524934767652729</c:v>
                </c:pt>
                <c:pt idx="2086">
                  <c:v>1.1482918814139254</c:v>
                </c:pt>
                <c:pt idx="2087">
                  <c:v>0.41259319385807913</c:v>
                </c:pt>
                <c:pt idx="2088">
                  <c:v>1.4405516534530047</c:v>
                </c:pt>
                <c:pt idx="2089">
                  <c:v>0.95659631309230342</c:v>
                </c:pt>
                <c:pt idx="2090">
                  <c:v>0.69251280602681042</c:v>
                </c:pt>
                <c:pt idx="2091">
                  <c:v>1.8398252890653302</c:v>
                </c:pt>
                <c:pt idx="2092">
                  <c:v>4.2808866489368533</c:v>
                </c:pt>
                <c:pt idx="2093">
                  <c:v>0.49371715107566727</c:v>
                </c:pt>
                <c:pt idx="2094">
                  <c:v>1.6596990555866</c:v>
                </c:pt>
                <c:pt idx="2095">
                  <c:v>2.9677355605641322</c:v>
                </c:pt>
                <c:pt idx="2096">
                  <c:v>0.93446866985385491</c:v>
                </c:pt>
                <c:pt idx="2097">
                  <c:v>1.153445806860824</c:v>
                </c:pt>
                <c:pt idx="2098">
                  <c:v>2.4648449778379327</c:v>
                </c:pt>
                <c:pt idx="2099">
                  <c:v>4.4494777726311181</c:v>
                </c:pt>
                <c:pt idx="2100">
                  <c:v>2.8181853238123642</c:v>
                </c:pt>
                <c:pt idx="2101">
                  <c:v>2.1387405947234797</c:v>
                </c:pt>
                <c:pt idx="2102">
                  <c:v>0.23215637913506137</c:v>
                </c:pt>
                <c:pt idx="2103">
                  <c:v>4.0489035683520918</c:v>
                </c:pt>
                <c:pt idx="2104">
                  <c:v>2.6945944254357994</c:v>
                </c:pt>
                <c:pt idx="2105">
                  <c:v>3.2888510334980676</c:v>
                </c:pt>
                <c:pt idx="2106">
                  <c:v>1.6443719700954618</c:v>
                </c:pt>
                <c:pt idx="2107">
                  <c:v>1.1979013478773322</c:v>
                </c:pt>
                <c:pt idx="2108">
                  <c:v>1.8591506299327847</c:v>
                </c:pt>
                <c:pt idx="2109">
                  <c:v>2.2305844017209555</c:v>
                </c:pt>
                <c:pt idx="2110">
                  <c:v>3.6324260297955755</c:v>
                </c:pt>
                <c:pt idx="2111">
                  <c:v>1.2417926744048549</c:v>
                </c:pt>
                <c:pt idx="2112">
                  <c:v>1.332104826759668</c:v>
                </c:pt>
                <c:pt idx="2113">
                  <c:v>2.132453018826082</c:v>
                </c:pt>
                <c:pt idx="2114">
                  <c:v>4.2576369763511739</c:v>
                </c:pt>
                <c:pt idx="2115">
                  <c:v>2.2359267004730787</c:v>
                </c:pt>
                <c:pt idx="2116">
                  <c:v>1.4477786297053683</c:v>
                </c:pt>
                <c:pt idx="2117">
                  <c:v>0.41272381333773644</c:v>
                </c:pt>
                <c:pt idx="2118">
                  <c:v>0.44500432995490691</c:v>
                </c:pt>
                <c:pt idx="2119">
                  <c:v>2.236179589859987</c:v>
                </c:pt>
                <c:pt idx="2120">
                  <c:v>3.2432516248383454</c:v>
                </c:pt>
                <c:pt idx="2121">
                  <c:v>1.8698940063914535</c:v>
                </c:pt>
                <c:pt idx="2122">
                  <c:v>1.1327732521955687</c:v>
                </c:pt>
                <c:pt idx="2123">
                  <c:v>1.2902949198534928</c:v>
                </c:pt>
                <c:pt idx="2124">
                  <c:v>3.0190947938515791</c:v>
                </c:pt>
                <c:pt idx="2125">
                  <c:v>4.3462516156809166</c:v>
                </c:pt>
                <c:pt idx="2126">
                  <c:v>9.0429419176309978E-3</c:v>
                </c:pt>
                <c:pt idx="2127">
                  <c:v>2.7107651481986625</c:v>
                </c:pt>
                <c:pt idx="2128">
                  <c:v>2.1803529763641798</c:v>
                </c:pt>
                <c:pt idx="2129">
                  <c:v>4.5118313072257035</c:v>
                </c:pt>
                <c:pt idx="2130">
                  <c:v>3.0331843740705975</c:v>
                </c:pt>
                <c:pt idx="2131">
                  <c:v>1.9703893554840111</c:v>
                </c:pt>
                <c:pt idx="2132">
                  <c:v>0.20987319141369931</c:v>
                </c:pt>
                <c:pt idx="2133">
                  <c:v>3.5348906748809936</c:v>
                </c:pt>
                <c:pt idx="2134">
                  <c:v>0.8518486896712143</c:v>
                </c:pt>
                <c:pt idx="2135">
                  <c:v>2.2730180383741914</c:v>
                </c:pt>
                <c:pt idx="2136">
                  <c:v>2.3176789912892763</c:v>
                </c:pt>
                <c:pt idx="2137">
                  <c:v>1.9453959416639179</c:v>
                </c:pt>
                <c:pt idx="2138">
                  <c:v>0.10720275021772796</c:v>
                </c:pt>
                <c:pt idx="2139">
                  <c:v>2.3388427045311344</c:v>
                </c:pt>
                <c:pt idx="2140">
                  <c:v>4.3621569827250273</c:v>
                </c:pt>
                <c:pt idx="2141">
                  <c:v>0.45182324985174915</c:v>
                </c:pt>
                <c:pt idx="2142">
                  <c:v>2.2522081026788472</c:v>
                </c:pt>
                <c:pt idx="2143">
                  <c:v>1.4790103152925589</c:v>
                </c:pt>
                <c:pt idx="2144">
                  <c:v>5.6803879497889822</c:v>
                </c:pt>
                <c:pt idx="2145">
                  <c:v>3.7406292117604769</c:v>
                </c:pt>
                <c:pt idx="2146">
                  <c:v>3.085313078093149</c:v>
                </c:pt>
                <c:pt idx="2147">
                  <c:v>1.7266721006260446</c:v>
                </c:pt>
                <c:pt idx="2148">
                  <c:v>3.1114935138082274</c:v>
                </c:pt>
                <c:pt idx="2149">
                  <c:v>1.2158851392155166</c:v>
                </c:pt>
                <c:pt idx="2150">
                  <c:v>1.6945098038315312</c:v>
                </c:pt>
                <c:pt idx="2151">
                  <c:v>2.916230807039129</c:v>
                </c:pt>
                <c:pt idx="2152">
                  <c:v>2.4238309443731794</c:v>
                </c:pt>
                <c:pt idx="2153">
                  <c:v>0.79852454751659341</c:v>
                </c:pt>
                <c:pt idx="2154">
                  <c:v>2.3401952358107581</c:v>
                </c:pt>
                <c:pt idx="2155">
                  <c:v>4.4132259671731253</c:v>
                </c:pt>
                <c:pt idx="2156">
                  <c:v>0.86425190769151605</c:v>
                </c:pt>
                <c:pt idx="2157">
                  <c:v>1.8545987110442139</c:v>
                </c:pt>
                <c:pt idx="2158">
                  <c:v>0.19487699161196614</c:v>
                </c:pt>
                <c:pt idx="2159">
                  <c:v>2.4208878757258443</c:v>
                </c:pt>
                <c:pt idx="2160">
                  <c:v>3.7778515611543773</c:v>
                </c:pt>
                <c:pt idx="2161">
                  <c:v>3.0533694354392296</c:v>
                </c:pt>
                <c:pt idx="2162">
                  <c:v>0.75261163877306969</c:v>
                </c:pt>
                <c:pt idx="2163">
                  <c:v>2.582455435664885</c:v>
                </c:pt>
                <c:pt idx="2164">
                  <c:v>1.5803213887683953</c:v>
                </c:pt>
                <c:pt idx="2165">
                  <c:v>3.0176646282177675</c:v>
                </c:pt>
                <c:pt idx="2166">
                  <c:v>4.4182141765326417</c:v>
                </c:pt>
                <c:pt idx="2167">
                  <c:v>0.17879443976927334</c:v>
                </c:pt>
                <c:pt idx="2168">
                  <c:v>1.6348988179505062</c:v>
                </c:pt>
                <c:pt idx="2169">
                  <c:v>2.5141843147858127</c:v>
                </c:pt>
                <c:pt idx="2170">
                  <c:v>4.3675428884165841</c:v>
                </c:pt>
                <c:pt idx="2171">
                  <c:v>0.35632062849743473</c:v>
                </c:pt>
                <c:pt idx="2172">
                  <c:v>0.39082481531899127</c:v>
                </c:pt>
                <c:pt idx="2173">
                  <c:v>5.1588405177247054E-2</c:v>
                </c:pt>
                <c:pt idx="2174">
                  <c:v>0.42831850470459365</c:v>
                </c:pt>
                <c:pt idx="2175">
                  <c:v>3.4113202402418237</c:v>
                </c:pt>
                <c:pt idx="2176">
                  <c:v>2.320206988831174</c:v>
                </c:pt>
                <c:pt idx="2177">
                  <c:v>1.0927948392101661</c:v>
                </c:pt>
                <c:pt idx="2178">
                  <c:v>1.8690744845611071</c:v>
                </c:pt>
                <c:pt idx="2179">
                  <c:v>0.32669950911329915</c:v>
                </c:pt>
                <c:pt idx="2180">
                  <c:v>3.8224327247325398</c:v>
                </c:pt>
                <c:pt idx="2181">
                  <c:v>5.9835936191045498</c:v>
                </c:pt>
                <c:pt idx="2182">
                  <c:v>0.79429508031861573</c:v>
                </c:pt>
                <c:pt idx="2183">
                  <c:v>1.4908230819826747</c:v>
                </c:pt>
                <c:pt idx="2184">
                  <c:v>0.61649965408541263</c:v>
                </c:pt>
                <c:pt idx="2185">
                  <c:v>1.0042987616871066</c:v>
                </c:pt>
                <c:pt idx="2186">
                  <c:v>0.52504117897214453</c:v>
                </c:pt>
                <c:pt idx="2187">
                  <c:v>1.3127296993384814</c:v>
                </c:pt>
                <c:pt idx="2188">
                  <c:v>0.67506270699433957</c:v>
                </c:pt>
                <c:pt idx="2189">
                  <c:v>0.85589202672371201</c:v>
                </c:pt>
                <c:pt idx="2190">
                  <c:v>1.0930061111351164</c:v>
                </c:pt>
                <c:pt idx="2191">
                  <c:v>1.3446359761483695</c:v>
                </c:pt>
                <c:pt idx="2192">
                  <c:v>1.7822575859362255</c:v>
                </c:pt>
                <c:pt idx="2193">
                  <c:v>3.1915592124074745</c:v>
                </c:pt>
                <c:pt idx="2194">
                  <c:v>1.0517920867729722</c:v>
                </c:pt>
                <c:pt idx="2195">
                  <c:v>2.1354053919781073</c:v>
                </c:pt>
                <c:pt idx="2196">
                  <c:v>2.0097833637256262</c:v>
                </c:pt>
                <c:pt idx="2197">
                  <c:v>3.621451455917553</c:v>
                </c:pt>
                <c:pt idx="2198">
                  <c:v>0.48759387495954165</c:v>
                </c:pt>
                <c:pt idx="2199">
                  <c:v>0.58115769354742319</c:v>
                </c:pt>
                <c:pt idx="2200">
                  <c:v>0.65045307411103792</c:v>
                </c:pt>
                <c:pt idx="2201">
                  <c:v>0.98456051584588167</c:v>
                </c:pt>
                <c:pt idx="2202">
                  <c:v>0.38924706915119955</c:v>
                </c:pt>
                <c:pt idx="2203">
                  <c:v>0.50076778461023386</c:v>
                </c:pt>
                <c:pt idx="2204">
                  <c:v>0.96321903307241996</c:v>
                </c:pt>
                <c:pt idx="2205">
                  <c:v>0.99530664573113548</c:v>
                </c:pt>
                <c:pt idx="2206">
                  <c:v>0.36152630850584799</c:v>
                </c:pt>
                <c:pt idx="2207">
                  <c:v>3.8700205505313612E-2</c:v>
                </c:pt>
                <c:pt idx="2208">
                  <c:v>7.0917065747580459</c:v>
                </c:pt>
                <c:pt idx="2209">
                  <c:v>1.1452330069521492</c:v>
                </c:pt>
                <c:pt idx="2210">
                  <c:v>2.6883266525494083</c:v>
                </c:pt>
                <c:pt idx="2211">
                  <c:v>2.7687713591192136</c:v>
                </c:pt>
                <c:pt idx="2212">
                  <c:v>4.0084211142695416</c:v>
                </c:pt>
                <c:pt idx="2213">
                  <c:v>0.75783416992610952</c:v>
                </c:pt>
                <c:pt idx="2214">
                  <c:v>0.29085246343893267</c:v>
                </c:pt>
                <c:pt idx="2215">
                  <c:v>1.0402183558652744</c:v>
                </c:pt>
                <c:pt idx="2216">
                  <c:v>2.6277526534816196</c:v>
                </c:pt>
                <c:pt idx="2217">
                  <c:v>0.27240336936306164</c:v>
                </c:pt>
                <c:pt idx="2218">
                  <c:v>1.155151017509314</c:v>
                </c:pt>
                <c:pt idx="2219">
                  <c:v>1.3376974496993679</c:v>
                </c:pt>
                <c:pt idx="2220">
                  <c:v>1.2040908903360794</c:v>
                </c:pt>
                <c:pt idx="2221">
                  <c:v>3.4705571397770569</c:v>
                </c:pt>
                <c:pt idx="2222">
                  <c:v>1.9700980273820221</c:v>
                </c:pt>
                <c:pt idx="2223">
                  <c:v>4.4877123866937083</c:v>
                </c:pt>
                <c:pt idx="2224">
                  <c:v>1.2828427864331911</c:v>
                </c:pt>
                <c:pt idx="2225">
                  <c:v>1.5171564271741111</c:v>
                </c:pt>
                <c:pt idx="2226">
                  <c:v>0.98091606732527836</c:v>
                </c:pt>
                <c:pt idx="2227">
                  <c:v>1.7051303210002278</c:v>
                </c:pt>
                <c:pt idx="2228">
                  <c:v>1.3475755445462685</c:v>
                </c:pt>
                <c:pt idx="2229">
                  <c:v>0.11761265594170034</c:v>
                </c:pt>
                <c:pt idx="2230">
                  <c:v>1.75300990248736</c:v>
                </c:pt>
                <c:pt idx="2231">
                  <c:v>0.63152747158533273</c:v>
                </c:pt>
                <c:pt idx="2232">
                  <c:v>4.3217254358845949</c:v>
                </c:pt>
                <c:pt idx="2233">
                  <c:v>1.6693840749969064</c:v>
                </c:pt>
                <c:pt idx="2234">
                  <c:v>7.2642370429414633</c:v>
                </c:pt>
                <c:pt idx="2235">
                  <c:v>0.4515154123179812</c:v>
                </c:pt>
                <c:pt idx="2236">
                  <c:v>4.324907057408538</c:v>
                </c:pt>
                <c:pt idx="2237">
                  <c:v>0.92170101017390049</c:v>
                </c:pt>
                <c:pt idx="2238">
                  <c:v>5.0707870898852754</c:v>
                </c:pt>
                <c:pt idx="2239">
                  <c:v>0.81490128729878553</c:v>
                </c:pt>
                <c:pt idx="2240">
                  <c:v>0.89837799992622713</c:v>
                </c:pt>
                <c:pt idx="2241">
                  <c:v>0.61084711212935972</c:v>
                </c:pt>
                <c:pt idx="2242">
                  <c:v>0.13578010808671337</c:v>
                </c:pt>
                <c:pt idx="2243">
                  <c:v>2.2894259150563698</c:v>
                </c:pt>
                <c:pt idx="2244">
                  <c:v>0.96755050208294602</c:v>
                </c:pt>
                <c:pt idx="2245">
                  <c:v>3.4528406051871201</c:v>
                </c:pt>
                <c:pt idx="2246">
                  <c:v>0.3759884168562726</c:v>
                </c:pt>
                <c:pt idx="2247">
                  <c:v>4.0876429676956434</c:v>
                </c:pt>
                <c:pt idx="2248">
                  <c:v>0.24918421005435853</c:v>
                </c:pt>
                <c:pt idx="2249">
                  <c:v>3.0527884944850392</c:v>
                </c:pt>
                <c:pt idx="2250">
                  <c:v>0.16969217427403294</c:v>
                </c:pt>
                <c:pt idx="2251">
                  <c:v>0.78951318079365329</c:v>
                </c:pt>
                <c:pt idx="2252">
                  <c:v>1.5643353420220372</c:v>
                </c:pt>
                <c:pt idx="2253">
                  <c:v>2.7169280405450689</c:v>
                </c:pt>
                <c:pt idx="2254">
                  <c:v>0.30398214364548437</c:v>
                </c:pt>
                <c:pt idx="2255">
                  <c:v>0.16887515755746207</c:v>
                </c:pt>
                <c:pt idx="2256">
                  <c:v>0.41413601408055634</c:v>
                </c:pt>
                <c:pt idx="2257">
                  <c:v>0.66725302307638934</c:v>
                </c:pt>
                <c:pt idx="2258">
                  <c:v>1.6564202484640358</c:v>
                </c:pt>
                <c:pt idx="2259">
                  <c:v>0.49757933549467603</c:v>
                </c:pt>
                <c:pt idx="2260">
                  <c:v>0.39314522093721216</c:v>
                </c:pt>
                <c:pt idx="2261">
                  <c:v>1.7378254102088928</c:v>
                </c:pt>
                <c:pt idx="2262">
                  <c:v>0.59209663277010627</c:v>
                </c:pt>
                <c:pt idx="2263">
                  <c:v>0.41621376028295409</c:v>
                </c:pt>
                <c:pt idx="2264">
                  <c:v>2.3933001388203277</c:v>
                </c:pt>
                <c:pt idx="2265">
                  <c:v>0.33386374410472719</c:v>
                </c:pt>
                <c:pt idx="2266">
                  <c:v>0.94303641766892987</c:v>
                </c:pt>
                <c:pt idx="2267">
                  <c:v>2.9746418478433796</c:v>
                </c:pt>
                <c:pt idx="2268">
                  <c:v>1.3738867833497554</c:v>
                </c:pt>
                <c:pt idx="2269">
                  <c:v>0.29798225346568508</c:v>
                </c:pt>
                <c:pt idx="2270">
                  <c:v>0.67405520268907715</c:v>
                </c:pt>
                <c:pt idx="2271">
                  <c:v>0.15595391419342874</c:v>
                </c:pt>
                <c:pt idx="2272">
                  <c:v>1.7445424524509665</c:v>
                </c:pt>
                <c:pt idx="2273">
                  <c:v>0.29001268196019758</c:v>
                </c:pt>
                <c:pt idx="2274">
                  <c:v>0.89018784021099195</c:v>
                </c:pt>
                <c:pt idx="2275">
                  <c:v>2.5957502366022336</c:v>
                </c:pt>
                <c:pt idx="2276">
                  <c:v>1.7289499338317385</c:v>
                </c:pt>
                <c:pt idx="2277">
                  <c:v>0.7839467730480898</c:v>
                </c:pt>
                <c:pt idx="2278">
                  <c:v>1.7166656593479077</c:v>
                </c:pt>
                <c:pt idx="2279">
                  <c:v>3.2601209971146883</c:v>
                </c:pt>
                <c:pt idx="2280">
                  <c:v>0.40507373498228727</c:v>
                </c:pt>
                <c:pt idx="2281">
                  <c:v>0.39683102821199334</c:v>
                </c:pt>
                <c:pt idx="2282">
                  <c:v>1.4244962760909523</c:v>
                </c:pt>
                <c:pt idx="2283">
                  <c:v>1.1224189198875312</c:v>
                </c:pt>
                <c:pt idx="2284">
                  <c:v>0.52722882051328668</c:v>
                </c:pt>
                <c:pt idx="2285">
                  <c:v>1.2419277270666358</c:v>
                </c:pt>
                <c:pt idx="2286">
                  <c:v>2.3375884849486397</c:v>
                </c:pt>
                <c:pt idx="2287">
                  <c:v>2.3916800584038951</c:v>
                </c:pt>
                <c:pt idx="2288">
                  <c:v>0.99594946253082917</c:v>
                </c:pt>
                <c:pt idx="2289">
                  <c:v>2.549076373489596</c:v>
                </c:pt>
                <c:pt idx="2290">
                  <c:v>1.3021490900182506</c:v>
                </c:pt>
                <c:pt idx="2291">
                  <c:v>1.3295122769384746</c:v>
                </c:pt>
                <c:pt idx="2292">
                  <c:v>2.1244574560217444E-3</c:v>
                </c:pt>
                <c:pt idx="2293">
                  <c:v>1.3297158573591474</c:v>
                </c:pt>
                <c:pt idx="2294">
                  <c:v>4.1661727712562291</c:v>
                </c:pt>
                <c:pt idx="2295">
                  <c:v>0.4261203885019027</c:v>
                </c:pt>
                <c:pt idx="2296">
                  <c:v>0.35960694649088509</c:v>
                </c:pt>
                <c:pt idx="2297">
                  <c:v>1.4836489956374557</c:v>
                </c:pt>
                <c:pt idx="2298">
                  <c:v>0.10753916775959116</c:v>
                </c:pt>
                <c:pt idx="2299">
                  <c:v>1.1064003511771148</c:v>
                </c:pt>
                <c:pt idx="2300">
                  <c:v>1.4762079903558449</c:v>
                </c:pt>
                <c:pt idx="2301">
                  <c:v>4.3572643179051873</c:v>
                </c:pt>
                <c:pt idx="2302">
                  <c:v>1.3726295510618649</c:v>
                </c:pt>
                <c:pt idx="2303">
                  <c:v>1.3915754559871321</c:v>
                </c:pt>
                <c:pt idx="2304">
                  <c:v>2.1796829994101583</c:v>
                </c:pt>
                <c:pt idx="2305">
                  <c:v>3.0244794362794867</c:v>
                </c:pt>
                <c:pt idx="2306">
                  <c:v>0.62130021050653639</c:v>
                </c:pt>
                <c:pt idx="2307">
                  <c:v>2.0000593862383624</c:v>
                </c:pt>
                <c:pt idx="2308">
                  <c:v>3.1134003600213949</c:v>
                </c:pt>
                <c:pt idx="2309">
                  <c:v>0.88626330674598996</c:v>
                </c:pt>
                <c:pt idx="2310">
                  <c:v>0.73757199702841714</c:v>
                </c:pt>
                <c:pt idx="2311">
                  <c:v>1.8690957865249258</c:v>
                </c:pt>
                <c:pt idx="2312">
                  <c:v>4.7542920602786483</c:v>
                </c:pt>
                <c:pt idx="2313">
                  <c:v>2.0154786942194063</c:v>
                </c:pt>
                <c:pt idx="2314">
                  <c:v>2.2973479693601959</c:v>
                </c:pt>
                <c:pt idx="2315">
                  <c:v>0.52896368527228699</c:v>
                </c:pt>
                <c:pt idx="2316">
                  <c:v>4.3418091117542001</c:v>
                </c:pt>
                <c:pt idx="2317">
                  <c:v>1.8062973753978528</c:v>
                </c:pt>
                <c:pt idx="2318">
                  <c:v>0.94780932691623043</c:v>
                </c:pt>
                <c:pt idx="2319">
                  <c:v>1.4460605404783888</c:v>
                </c:pt>
                <c:pt idx="2320">
                  <c:v>2.6575178523711518</c:v>
                </c:pt>
                <c:pt idx="2321">
                  <c:v>0.46399772817798413</c:v>
                </c:pt>
                <c:pt idx="2322">
                  <c:v>2.3042715400998262</c:v>
                </c:pt>
                <c:pt idx="2323">
                  <c:v>3.7870612723750199</c:v>
                </c:pt>
                <c:pt idx="2324">
                  <c:v>0.19659506054812947</c:v>
                </c:pt>
                <c:pt idx="2325">
                  <c:v>2.2389850523330557</c:v>
                </c:pt>
                <c:pt idx="2326">
                  <c:v>2.1730285120598634</c:v>
                </c:pt>
                <c:pt idx="2327">
                  <c:v>4.7954309355994553</c:v>
                </c:pt>
                <c:pt idx="2328">
                  <c:v>2.1478904815978606</c:v>
                </c:pt>
                <c:pt idx="2329">
                  <c:v>1.8833149619518661</c:v>
                </c:pt>
                <c:pt idx="2330">
                  <c:v>3.4822637058947947E-2</c:v>
                </c:pt>
                <c:pt idx="2331">
                  <c:v>0.2943300580262882</c:v>
                </c:pt>
                <c:pt idx="2332">
                  <c:v>2.4866503557583797</c:v>
                </c:pt>
                <c:pt idx="2333">
                  <c:v>1.9523305898462571</c:v>
                </c:pt>
                <c:pt idx="2334">
                  <c:v>0.58978266939842805</c:v>
                </c:pt>
                <c:pt idx="2335">
                  <c:v>2.661857440820544</c:v>
                </c:pt>
                <c:pt idx="2336">
                  <c:v>0.96636165878696945</c:v>
                </c:pt>
                <c:pt idx="2337">
                  <c:v>2.9146403208452227</c:v>
                </c:pt>
                <c:pt idx="2338">
                  <c:v>3.9716254437823615</c:v>
                </c:pt>
                <c:pt idx="2339">
                  <c:v>0.30519807694255441</c:v>
                </c:pt>
                <c:pt idx="2340">
                  <c:v>1.3393642044775849</c:v>
                </c:pt>
                <c:pt idx="2341">
                  <c:v>2.545362895127095</c:v>
                </c:pt>
                <c:pt idx="2342">
                  <c:v>5.0247160197768315</c:v>
                </c:pt>
                <c:pt idx="2343">
                  <c:v>2.6108444922134861</c:v>
                </c:pt>
                <c:pt idx="2344">
                  <c:v>2.6794500048044565</c:v>
                </c:pt>
                <c:pt idx="2345">
                  <c:v>0.28795442729060738</c:v>
                </c:pt>
                <c:pt idx="2346">
                  <c:v>1.4246490461405568</c:v>
                </c:pt>
                <c:pt idx="2347">
                  <c:v>1.8725152086308015</c:v>
                </c:pt>
                <c:pt idx="2348">
                  <c:v>3.9834742597269965</c:v>
                </c:pt>
                <c:pt idx="2349">
                  <c:v>3.2149671420180477</c:v>
                </c:pt>
                <c:pt idx="2350">
                  <c:v>2.6315701495355732</c:v>
                </c:pt>
                <c:pt idx="2351">
                  <c:v>0.15227380029827842</c:v>
                </c:pt>
                <c:pt idx="2352">
                  <c:v>5.8881914734694618E-2</c:v>
                </c:pt>
                <c:pt idx="2353">
                  <c:v>0.71875669732592762</c:v>
                </c:pt>
                <c:pt idx="2354">
                  <c:v>1.6985140890591595</c:v>
                </c:pt>
                <c:pt idx="2355">
                  <c:v>1.3870630285735732</c:v>
                </c:pt>
                <c:pt idx="2356">
                  <c:v>2.1275816782282702</c:v>
                </c:pt>
                <c:pt idx="2357">
                  <c:v>4.4372027981646234</c:v>
                </c:pt>
                <c:pt idx="2358">
                  <c:v>3.5542091416031139</c:v>
                </c:pt>
                <c:pt idx="2359">
                  <c:v>3.7691736185151541</c:v>
                </c:pt>
                <c:pt idx="2360">
                  <c:v>0.46610392760078212</c:v>
                </c:pt>
                <c:pt idx="2361">
                  <c:v>0.5067208617365182</c:v>
                </c:pt>
                <c:pt idx="2362">
                  <c:v>2.7103894179459687</c:v>
                </c:pt>
                <c:pt idx="2363">
                  <c:v>2.8507057131363212</c:v>
                </c:pt>
                <c:pt idx="2364">
                  <c:v>1.0636072385510649</c:v>
                </c:pt>
                <c:pt idx="2365">
                  <c:v>8.0810494006115015</c:v>
                </c:pt>
                <c:pt idx="2366">
                  <c:v>1.5967919287958781</c:v>
                </c:pt>
                <c:pt idx="2367">
                  <c:v>1.9128071982381787</c:v>
                </c:pt>
                <c:pt idx="2368">
                  <c:v>1.3411500153046791</c:v>
                </c:pt>
                <c:pt idx="2369">
                  <c:v>2.4068004994731629</c:v>
                </c:pt>
                <c:pt idx="2370">
                  <c:v>1.0133140247791133</c:v>
                </c:pt>
                <c:pt idx="2371">
                  <c:v>8.4686945021608118E-2</c:v>
                </c:pt>
                <c:pt idx="2372">
                  <c:v>2.5002165385569981</c:v>
                </c:pt>
                <c:pt idx="2373">
                  <c:v>2.3867481708794793</c:v>
                </c:pt>
                <c:pt idx="2374">
                  <c:v>1.2926880195995842</c:v>
                </c:pt>
                <c:pt idx="2375">
                  <c:v>1.4444996463043591</c:v>
                </c:pt>
                <c:pt idx="2376">
                  <c:v>5.2422038446994073</c:v>
                </c:pt>
                <c:pt idx="2377">
                  <c:v>1.9141605594768694</c:v>
                </c:pt>
                <c:pt idx="2378">
                  <c:v>1.1843760744743257</c:v>
                </c:pt>
                <c:pt idx="2379">
                  <c:v>0.12365677008803111</c:v>
                </c:pt>
                <c:pt idx="2380">
                  <c:v>5.2382908430420958</c:v>
                </c:pt>
                <c:pt idx="2381">
                  <c:v>0.39346391206171294</c:v>
                </c:pt>
                <c:pt idx="2382">
                  <c:v>0.10336256756300699</c:v>
                </c:pt>
                <c:pt idx="2383">
                  <c:v>1.2350629920334235</c:v>
                </c:pt>
                <c:pt idx="2384">
                  <c:v>0.74238303127552552</c:v>
                </c:pt>
                <c:pt idx="2385">
                  <c:v>1.3879270961700989</c:v>
                </c:pt>
                <c:pt idx="2386">
                  <c:v>0.57722756228679906</c:v>
                </c:pt>
                <c:pt idx="2387">
                  <c:v>0.86618943960132455</c:v>
                </c:pt>
                <c:pt idx="2388">
                  <c:v>0.17460294778104002</c:v>
                </c:pt>
                <c:pt idx="2389">
                  <c:v>2.2278163853882624</c:v>
                </c:pt>
                <c:pt idx="2390">
                  <c:v>1.3832784009419592</c:v>
                </c:pt>
                <c:pt idx="2391">
                  <c:v>2.2644247515701963</c:v>
                </c:pt>
                <c:pt idx="2392">
                  <c:v>1.4322602236088229</c:v>
                </c:pt>
                <c:pt idx="2393">
                  <c:v>0.13006505633086896</c:v>
                </c:pt>
                <c:pt idx="2394">
                  <c:v>2.6983963441723624</c:v>
                </c:pt>
                <c:pt idx="2395">
                  <c:v>0.99997206029619257</c:v>
                </c:pt>
                <c:pt idx="2396">
                  <c:v>1.5501897445935162</c:v>
                </c:pt>
                <c:pt idx="2397">
                  <c:v>1.3758382550421224</c:v>
                </c:pt>
                <c:pt idx="2398">
                  <c:v>2.7273135667119952</c:v>
                </c:pt>
                <c:pt idx="2399">
                  <c:v>1.1711529783327679</c:v>
                </c:pt>
                <c:pt idx="2400">
                  <c:v>0.76296791530975128</c:v>
                </c:pt>
                <c:pt idx="2401">
                  <c:v>0.59510941523958305</c:v>
                </c:pt>
                <c:pt idx="2402">
                  <c:v>3.233702584917749</c:v>
                </c:pt>
                <c:pt idx="2403">
                  <c:v>1.7337673383159453</c:v>
                </c:pt>
                <c:pt idx="2404">
                  <c:v>2.2700383741088643</c:v>
                </c:pt>
                <c:pt idx="2405">
                  <c:v>7.4584269805116898E-2</c:v>
                </c:pt>
                <c:pt idx="2406">
                  <c:v>5.2128110011305901</c:v>
                </c:pt>
                <c:pt idx="2407">
                  <c:v>1.51539768599859</c:v>
                </c:pt>
                <c:pt idx="2408">
                  <c:v>0.76336041386336895</c:v>
                </c:pt>
                <c:pt idx="2409">
                  <c:v>1.6590421128063184</c:v>
                </c:pt>
                <c:pt idx="2410">
                  <c:v>1.92296031692916</c:v>
                </c:pt>
                <c:pt idx="2411">
                  <c:v>4.4772319729217358E-2</c:v>
                </c:pt>
                <c:pt idx="2412">
                  <c:v>1.0716639362770746</c:v>
                </c:pt>
                <c:pt idx="2413">
                  <c:v>2.6770347651256916</c:v>
                </c:pt>
                <c:pt idx="2414">
                  <c:v>1.2055436183512773</c:v>
                </c:pt>
                <c:pt idx="2415">
                  <c:v>4.4449244294440966</c:v>
                </c:pt>
                <c:pt idx="2416">
                  <c:v>0.23103564714483404</c:v>
                </c:pt>
                <c:pt idx="2417">
                  <c:v>2.3577050485449522</c:v>
                </c:pt>
                <c:pt idx="2418">
                  <c:v>1.8656659610713295</c:v>
                </c:pt>
                <c:pt idx="2419">
                  <c:v>0.16334337978378421</c:v>
                </c:pt>
                <c:pt idx="2420">
                  <c:v>0.5734319018490277</c:v>
                </c:pt>
                <c:pt idx="2421">
                  <c:v>3.377973364297981</c:v>
                </c:pt>
                <c:pt idx="2422">
                  <c:v>0.12928215930646747</c:v>
                </c:pt>
                <c:pt idx="2423">
                  <c:v>0.16207849894553839</c:v>
                </c:pt>
                <c:pt idx="2424">
                  <c:v>0.65664663504463405</c:v>
                </c:pt>
                <c:pt idx="2425">
                  <c:v>3.142819937873341</c:v>
                </c:pt>
                <c:pt idx="2426">
                  <c:v>1.5901582856636072</c:v>
                </c:pt>
                <c:pt idx="2427">
                  <c:v>1.0476671215592148</c:v>
                </c:pt>
                <c:pt idx="2428">
                  <c:v>1.9348789914016571</c:v>
                </c:pt>
                <c:pt idx="2429">
                  <c:v>0.44906074497354975</c:v>
                </c:pt>
                <c:pt idx="2430">
                  <c:v>1.4864191331180372</c:v>
                </c:pt>
                <c:pt idx="2431">
                  <c:v>1.2638049654177888</c:v>
                </c:pt>
                <c:pt idx="2432">
                  <c:v>1.108174105781794</c:v>
                </c:pt>
                <c:pt idx="2433">
                  <c:v>0.9101122740283305</c:v>
                </c:pt>
                <c:pt idx="2434">
                  <c:v>0.91413437694910549</c:v>
                </c:pt>
                <c:pt idx="2435">
                  <c:v>0.21338112123430175</c:v>
                </c:pt>
                <c:pt idx="2436">
                  <c:v>5.5064824615684724</c:v>
                </c:pt>
                <c:pt idx="2437">
                  <c:v>1.0717081713312808</c:v>
                </c:pt>
                <c:pt idx="2438">
                  <c:v>1.1939670544628367</c:v>
                </c:pt>
                <c:pt idx="2439">
                  <c:v>0.47853971153679886</c:v>
                </c:pt>
                <c:pt idx="2440">
                  <c:v>1.5207042511375164</c:v>
                </c:pt>
                <c:pt idx="2441">
                  <c:v>1.1536508202608324</c:v>
                </c:pt>
                <c:pt idx="2442">
                  <c:v>0.26561657673714656</c:v>
                </c:pt>
                <c:pt idx="2443">
                  <c:v>2.909273621102562</c:v>
                </c:pt>
                <c:pt idx="2444">
                  <c:v>3.0475033329956087</c:v>
                </c:pt>
                <c:pt idx="2445">
                  <c:v>0.62264313424471496</c:v>
                </c:pt>
                <c:pt idx="2446">
                  <c:v>2.663592060494766</c:v>
                </c:pt>
                <c:pt idx="2447">
                  <c:v>0.95094118356824708</c:v>
                </c:pt>
                <c:pt idx="2448">
                  <c:v>0.25953598444236414</c:v>
                </c:pt>
                <c:pt idx="2449">
                  <c:v>0.99147849570185542</c:v>
                </c:pt>
                <c:pt idx="2450">
                  <c:v>1.1389000825617748</c:v>
                </c:pt>
                <c:pt idx="2451">
                  <c:v>5.4582809598655668</c:v>
                </c:pt>
                <c:pt idx="2452">
                  <c:v>0.58808215465600533</c:v>
                </c:pt>
                <c:pt idx="2453">
                  <c:v>0.40779517093800521</c:v>
                </c:pt>
                <c:pt idx="2454">
                  <c:v>2.153070539031761</c:v>
                </c:pt>
                <c:pt idx="2455">
                  <c:v>0.32094007442637551</c:v>
                </c:pt>
                <c:pt idx="2456">
                  <c:v>8.5939684358587343E-2</c:v>
                </c:pt>
                <c:pt idx="2457">
                  <c:v>0.62408104242044526</c:v>
                </c:pt>
                <c:pt idx="2458">
                  <c:v>0.75503926948611699</c:v>
                </c:pt>
                <c:pt idx="2459">
                  <c:v>1.2961396795144258</c:v>
                </c:pt>
                <c:pt idx="2460">
                  <c:v>0.63691264444177698</c:v>
                </c:pt>
                <c:pt idx="2461">
                  <c:v>1.116462806263306</c:v>
                </c:pt>
                <c:pt idx="2462">
                  <c:v>0.51560613398870636</c:v>
                </c:pt>
                <c:pt idx="2463">
                  <c:v>1.3440037876429338</c:v>
                </c:pt>
                <c:pt idx="2464">
                  <c:v>0.68234281521145057</c:v>
                </c:pt>
                <c:pt idx="2465">
                  <c:v>1.5115855976665244</c:v>
                </c:pt>
                <c:pt idx="2466">
                  <c:v>2.1488532515777141</c:v>
                </c:pt>
                <c:pt idx="2467">
                  <c:v>8.4804692389361946E-3</c:v>
                </c:pt>
                <c:pt idx="2468">
                  <c:v>0.31469812760610338</c:v>
                </c:pt>
                <c:pt idx="2469">
                  <c:v>1.5508660233201361</c:v>
                </c:pt>
                <c:pt idx="2470">
                  <c:v>1.0406178791438743</c:v>
                </c:pt>
                <c:pt idx="2471">
                  <c:v>0.19525103813526279</c:v>
                </c:pt>
                <c:pt idx="2472">
                  <c:v>0.83435210852973274</c:v>
                </c:pt>
                <c:pt idx="2473">
                  <c:v>0.15084187805246074</c:v>
                </c:pt>
                <c:pt idx="2474">
                  <c:v>1.3817519038039121</c:v>
                </c:pt>
                <c:pt idx="2475">
                  <c:v>0.78973882942369933</c:v>
                </c:pt>
                <c:pt idx="2476">
                  <c:v>1.1573676704770828</c:v>
                </c:pt>
                <c:pt idx="2477">
                  <c:v>5.3459556408478894</c:v>
                </c:pt>
                <c:pt idx="2478">
                  <c:v>3.4640777019477653E-2</c:v>
                </c:pt>
                <c:pt idx="2479">
                  <c:v>0.10035542712596524</c:v>
                </c:pt>
                <c:pt idx="2480">
                  <c:v>1.6221370209621977</c:v>
                </c:pt>
                <c:pt idx="2481">
                  <c:v>2.0572347044380441</c:v>
                </c:pt>
                <c:pt idx="2482">
                  <c:v>1.0799422951516728</c:v>
                </c:pt>
                <c:pt idx="2483">
                  <c:v>0.53554557567405059</c:v>
                </c:pt>
                <c:pt idx="2484">
                  <c:v>1.574783894374729</c:v>
                </c:pt>
                <c:pt idx="2485">
                  <c:v>1.8062100352549422</c:v>
                </c:pt>
                <c:pt idx="2486">
                  <c:v>0.41204415908462799</c:v>
                </c:pt>
                <c:pt idx="2487">
                  <c:v>0.31257725500703382</c:v>
                </c:pt>
                <c:pt idx="2488">
                  <c:v>1.8283002867823139</c:v>
                </c:pt>
                <c:pt idx="2489">
                  <c:v>1.1743838130417594</c:v>
                </c:pt>
                <c:pt idx="2490">
                  <c:v>0.59845091134910611</c:v>
                </c:pt>
                <c:pt idx="2491">
                  <c:v>0.7682701021248195</c:v>
                </c:pt>
                <c:pt idx="2492">
                  <c:v>3.705044641234295</c:v>
                </c:pt>
                <c:pt idx="2493">
                  <c:v>0.31961347271443241</c:v>
                </c:pt>
                <c:pt idx="2494">
                  <c:v>0.52187256695328266</c:v>
                </c:pt>
                <c:pt idx="2495">
                  <c:v>2.3985720604940575</c:v>
                </c:pt>
                <c:pt idx="2496">
                  <c:v>1.7358955142734285</c:v>
                </c:pt>
                <c:pt idx="2497">
                  <c:v>0.41752772141618166</c:v>
                </c:pt>
                <c:pt idx="2498">
                  <c:v>0.6812324948392634</c:v>
                </c:pt>
                <c:pt idx="2499">
                  <c:v>1.497494370841018</c:v>
                </c:pt>
                <c:pt idx="2500">
                  <c:v>2.2266391217888941</c:v>
                </c:pt>
                <c:pt idx="2501">
                  <c:v>0.50407483911605766</c:v>
                </c:pt>
                <c:pt idx="2502">
                  <c:v>0.32953865014134509</c:v>
                </c:pt>
                <c:pt idx="2503">
                  <c:v>3.2635974367550897</c:v>
                </c:pt>
                <c:pt idx="2504">
                  <c:v>2.5296682445478087</c:v>
                </c:pt>
                <c:pt idx="2505">
                  <c:v>2.0551492777632294</c:v>
                </c:pt>
                <c:pt idx="2506">
                  <c:v>3.2516423599128679</c:v>
                </c:pt>
                <c:pt idx="2507">
                  <c:v>1.0156240337136735</c:v>
                </c:pt>
                <c:pt idx="2508">
                  <c:v>0.85465138720276013</c:v>
                </c:pt>
                <c:pt idx="2509">
                  <c:v>2.694083683695716</c:v>
                </c:pt>
                <c:pt idx="2510">
                  <c:v>4.4288070723786008</c:v>
                </c:pt>
                <c:pt idx="2511">
                  <c:v>0.86344636946887476</c:v>
                </c:pt>
                <c:pt idx="2512">
                  <c:v>2.3819939900069027</c:v>
                </c:pt>
                <c:pt idx="2513">
                  <c:v>1.6170880928736118</c:v>
                </c:pt>
                <c:pt idx="2514">
                  <c:v>5.0116555968125009</c:v>
                </c:pt>
                <c:pt idx="2515">
                  <c:v>3.3314597371553267</c:v>
                </c:pt>
                <c:pt idx="2516">
                  <c:v>3.4591184554283583</c:v>
                </c:pt>
                <c:pt idx="2517">
                  <c:v>9.4618919135439516E-2</c:v>
                </c:pt>
                <c:pt idx="2518">
                  <c:v>2.0547504600529498</c:v>
                </c:pt>
                <c:pt idx="2519">
                  <c:v>1.207520849973819</c:v>
                </c:pt>
                <c:pt idx="2520">
                  <c:v>3.1235854269864838</c:v>
                </c:pt>
                <c:pt idx="2521">
                  <c:v>2.5737703741932716</c:v>
                </c:pt>
                <c:pt idx="2522">
                  <c:v>1.406925886034216</c:v>
                </c:pt>
                <c:pt idx="2523">
                  <c:v>1.3522828746016522</c:v>
                </c:pt>
                <c:pt idx="2524">
                  <c:v>2.7869519470453437</c:v>
                </c:pt>
                <c:pt idx="2525">
                  <c:v>5.5703954032891811</c:v>
                </c:pt>
                <c:pt idx="2526">
                  <c:v>2.1715977978370713</c:v>
                </c:pt>
                <c:pt idx="2527">
                  <c:v>3.3171823838888059</c:v>
                </c:pt>
                <c:pt idx="2528">
                  <c:v>2.0201314607272338</c:v>
                </c:pt>
                <c:pt idx="2529">
                  <c:v>0.59384583299460125</c:v>
                </c:pt>
                <c:pt idx="2530">
                  <c:v>2.9478389003718162</c:v>
                </c:pt>
                <c:pt idx="2531">
                  <c:v>2.1524797696298119</c:v>
                </c:pt>
                <c:pt idx="2532">
                  <c:v>9.3992047265595652E-2</c:v>
                </c:pt>
                <c:pt idx="2533">
                  <c:v>7.4398581721963275</c:v>
                </c:pt>
                <c:pt idx="2534">
                  <c:v>0.24868431452098028</c:v>
                </c:pt>
                <c:pt idx="2535">
                  <c:v>0.40173632831234229</c:v>
                </c:pt>
                <c:pt idx="2536">
                  <c:v>2.5643375503141037</c:v>
                </c:pt>
                <c:pt idx="2537">
                  <c:v>2.4647166585720406</c:v>
                </c:pt>
                <c:pt idx="2538">
                  <c:v>1.0187935281070049</c:v>
                </c:pt>
                <c:pt idx="2539">
                  <c:v>1.7778281923364201</c:v>
                </c:pt>
                <c:pt idx="2540">
                  <c:v>4.7781929674268095</c:v>
                </c:pt>
                <c:pt idx="2541">
                  <c:v>2.659033179334334</c:v>
                </c:pt>
                <c:pt idx="2542">
                  <c:v>3.7398098627755045</c:v>
                </c:pt>
                <c:pt idx="2543">
                  <c:v>0.68928807592677943</c:v>
                </c:pt>
                <c:pt idx="2544">
                  <c:v>0.43985907563388515</c:v>
                </c:pt>
                <c:pt idx="2545">
                  <c:v>0.35645709098099543</c:v>
                </c:pt>
                <c:pt idx="2546">
                  <c:v>3.7000920253006839</c:v>
                </c:pt>
                <c:pt idx="2547">
                  <c:v>0.81172350526781822</c:v>
                </c:pt>
                <c:pt idx="2548">
                  <c:v>7.2714045495698709</c:v>
                </c:pt>
                <c:pt idx="2549">
                  <c:v>0.61371993004896108</c:v>
                </c:pt>
                <c:pt idx="2550">
                  <c:v>1.7198600189426614</c:v>
                </c:pt>
                <c:pt idx="2551">
                  <c:v>0.57668546682358723</c:v>
                </c:pt>
                <c:pt idx="2552">
                  <c:v>4.2188278076589221</c:v>
                </c:pt>
                <c:pt idx="2553">
                  <c:v>0.24639438762370425</c:v>
                </c:pt>
                <c:pt idx="2554">
                  <c:v>0.55880731317592058</c:v>
                </c:pt>
                <c:pt idx="2555">
                  <c:v>1.9231078045943395</c:v>
                </c:pt>
                <c:pt idx="2556">
                  <c:v>0.96430845957904765</c:v>
                </c:pt>
                <c:pt idx="2557">
                  <c:v>1.499170533790414</c:v>
                </c:pt>
                <c:pt idx="2558">
                  <c:v>5.3002093123077465E-2</c:v>
                </c:pt>
                <c:pt idx="2559">
                  <c:v>2.8767609692338212</c:v>
                </c:pt>
                <c:pt idx="2560">
                  <c:v>1.2227198993568305</c:v>
                </c:pt>
                <c:pt idx="2561">
                  <c:v>2.5637556166938786</c:v>
                </c:pt>
                <c:pt idx="2562">
                  <c:v>1.4597229655985799</c:v>
                </c:pt>
                <c:pt idx="2563">
                  <c:v>5.4408355216773545</c:v>
                </c:pt>
                <c:pt idx="2564">
                  <c:v>8.9337061930470973E-2</c:v>
                </c:pt>
                <c:pt idx="2565">
                  <c:v>1.0630473011429942E-2</c:v>
                </c:pt>
                <c:pt idx="2566">
                  <c:v>1.3658513630795728</c:v>
                </c:pt>
                <c:pt idx="2567">
                  <c:v>2.3882438142116271</c:v>
                </c:pt>
                <c:pt idx="2568">
                  <c:v>1.3052898663137977</c:v>
                </c:pt>
                <c:pt idx="2569">
                  <c:v>1.0098782627803278</c:v>
                </c:pt>
                <c:pt idx="2570">
                  <c:v>3.9156040706382118</c:v>
                </c:pt>
                <c:pt idx="2571">
                  <c:v>1.2327662516455353</c:v>
                </c:pt>
                <c:pt idx="2572">
                  <c:v>3.9619857019864924</c:v>
                </c:pt>
                <c:pt idx="2573">
                  <c:v>0.56843241290748336</c:v>
                </c:pt>
                <c:pt idx="2574">
                  <c:v>1.217625290115798E-2</c:v>
                </c:pt>
                <c:pt idx="2575">
                  <c:v>0.83700160078924379</c:v>
                </c:pt>
                <c:pt idx="2576">
                  <c:v>0.81436380445514089</c:v>
                </c:pt>
                <c:pt idx="2577">
                  <c:v>1.0544053434078666</c:v>
                </c:pt>
                <c:pt idx="2578">
                  <c:v>2.9422270023935564</c:v>
                </c:pt>
                <c:pt idx="2579">
                  <c:v>1.0662405428271668</c:v>
                </c:pt>
                <c:pt idx="2580">
                  <c:v>0.50787551381881713</c:v>
                </c:pt>
                <c:pt idx="2581">
                  <c:v>0.36630595450140291</c:v>
                </c:pt>
                <c:pt idx="2582">
                  <c:v>3.5969110194278766</c:v>
                </c:pt>
                <c:pt idx="2583">
                  <c:v>2.9773269231901711</c:v>
                </c:pt>
                <c:pt idx="2584">
                  <c:v>1.2971907008027284</c:v>
                </c:pt>
                <c:pt idx="2585">
                  <c:v>3.4329174031021203</c:v>
                </c:pt>
                <c:pt idx="2586">
                  <c:v>0.57904927951010876</c:v>
                </c:pt>
                <c:pt idx="2587">
                  <c:v>1.6956963835421988</c:v>
                </c:pt>
                <c:pt idx="2588">
                  <c:v>0.53434979490629175</c:v>
                </c:pt>
                <c:pt idx="2589">
                  <c:v>0.86586872549706584</c:v>
                </c:pt>
                <c:pt idx="2590">
                  <c:v>1.4484976420124123</c:v>
                </c:pt>
                <c:pt idx="2591">
                  <c:v>0.6578289459394977</c:v>
                </c:pt>
                <c:pt idx="2592">
                  <c:v>0.73586179742431845</c:v>
                </c:pt>
                <c:pt idx="2593">
                  <c:v>6.8563898803585097</c:v>
                </c:pt>
                <c:pt idx="2594">
                  <c:v>1.1076425212721208</c:v>
                </c:pt>
                <c:pt idx="2595">
                  <c:v>2.4798258272206581</c:v>
                </c:pt>
                <c:pt idx="2596">
                  <c:v>3.9519016577085289</c:v>
                </c:pt>
                <c:pt idx="2597">
                  <c:v>2.4763723861256235</c:v>
                </c:pt>
                <c:pt idx="2598">
                  <c:v>1.6780880465765566</c:v>
                </c:pt>
                <c:pt idx="2599">
                  <c:v>0.39707898253942542</c:v>
                </c:pt>
                <c:pt idx="2600">
                  <c:v>1.2391453300338711</c:v>
                </c:pt>
                <c:pt idx="2601">
                  <c:v>2.2654104081741111</c:v>
                </c:pt>
                <c:pt idx="2602">
                  <c:v>0.64255972227846492</c:v>
                </c:pt>
                <c:pt idx="2603">
                  <c:v>0.57429255676227453</c:v>
                </c:pt>
                <c:pt idx="2604">
                  <c:v>0.60504544723163356</c:v>
                </c:pt>
                <c:pt idx="2605">
                  <c:v>0.65629095835113072</c:v>
                </c:pt>
                <c:pt idx="2606">
                  <c:v>2.454242972855802</c:v>
                </c:pt>
                <c:pt idx="2607">
                  <c:v>1.5812683164565033</c:v>
                </c:pt>
                <c:pt idx="2608">
                  <c:v>5.4760531111542097</c:v>
                </c:pt>
                <c:pt idx="2609">
                  <c:v>0.72968144111840516</c:v>
                </c:pt>
                <c:pt idx="2610">
                  <c:v>0.16307158938819377</c:v>
                </c:pt>
                <c:pt idx="2611">
                  <c:v>0.99034103237644011</c:v>
                </c:pt>
                <c:pt idx="2612">
                  <c:v>1.2636876591529029</c:v>
                </c:pt>
                <c:pt idx="2613">
                  <c:v>0.26730251405334116</c:v>
                </c:pt>
                <c:pt idx="2614">
                  <c:v>0.99227146686342049</c:v>
                </c:pt>
                <c:pt idx="2615">
                  <c:v>0.19092787710934189</c:v>
                </c:pt>
                <c:pt idx="2616">
                  <c:v>0.49308300224956669</c:v>
                </c:pt>
                <c:pt idx="2617">
                  <c:v>1.9850136891914829</c:v>
                </c:pt>
                <c:pt idx="2618">
                  <c:v>0.49489429558930709</c:v>
                </c:pt>
                <c:pt idx="2619">
                  <c:v>1.0876642424135738</c:v>
                </c:pt>
                <c:pt idx="2620">
                  <c:v>1.7982710709981236</c:v>
                </c:pt>
                <c:pt idx="2621">
                  <c:v>0.34544645762324677</c:v>
                </c:pt>
                <c:pt idx="2622">
                  <c:v>3.1548364347795559</c:v>
                </c:pt>
                <c:pt idx="2623">
                  <c:v>9.5324525879572519E-2</c:v>
                </c:pt>
                <c:pt idx="2624">
                  <c:v>1.2665641050122867</c:v>
                </c:pt>
                <c:pt idx="2625">
                  <c:v>1.0052948874067091</c:v>
                </c:pt>
                <c:pt idx="2626">
                  <c:v>3.2692338709928492</c:v>
                </c:pt>
                <c:pt idx="2627">
                  <c:v>1.8451422199194685</c:v>
                </c:pt>
                <c:pt idx="2628">
                  <c:v>0.70089878604375322</c:v>
                </c:pt>
                <c:pt idx="2629">
                  <c:v>0.53029282535081368</c:v>
                </c:pt>
                <c:pt idx="2630">
                  <c:v>0.12095412662689498</c:v>
                </c:pt>
                <c:pt idx="2631">
                  <c:v>1.7418153511190937</c:v>
                </c:pt>
                <c:pt idx="2632">
                  <c:v>0.3876604012476399</c:v>
                </c:pt>
                <c:pt idx="2633">
                  <c:v>1.1134253537877166</c:v>
                </c:pt>
                <c:pt idx="2634">
                  <c:v>2.3804133055103627</c:v>
                </c:pt>
                <c:pt idx="2635">
                  <c:v>1.8842036749814866</c:v>
                </c:pt>
                <c:pt idx="2636">
                  <c:v>1.9817064983516612</c:v>
                </c:pt>
                <c:pt idx="2637">
                  <c:v>4.1104798672646945</c:v>
                </c:pt>
                <c:pt idx="2638">
                  <c:v>0.24413841282130466</c:v>
                </c:pt>
                <c:pt idx="2639">
                  <c:v>0.70703414710991019</c:v>
                </c:pt>
                <c:pt idx="2640">
                  <c:v>1.3152608095960332</c:v>
                </c:pt>
                <c:pt idx="2641">
                  <c:v>2.2462753843533232</c:v>
                </c:pt>
                <c:pt idx="2642">
                  <c:v>2.8025630312771508</c:v>
                </c:pt>
                <c:pt idx="2643">
                  <c:v>0.55367705880058082</c:v>
                </c:pt>
                <c:pt idx="2644">
                  <c:v>0.54763146982590927</c:v>
                </c:pt>
                <c:pt idx="2645">
                  <c:v>1.6336471034605893E-4</c:v>
                </c:pt>
                <c:pt idx="2646">
                  <c:v>2.0677428067980412</c:v>
                </c:pt>
                <c:pt idx="2647">
                  <c:v>2.7085981799028804</c:v>
                </c:pt>
                <c:pt idx="2648">
                  <c:v>2.0964097114026936</c:v>
                </c:pt>
                <c:pt idx="2649">
                  <c:v>1.8619147820538711</c:v>
                </c:pt>
                <c:pt idx="2650">
                  <c:v>0.34599748595414592</c:v>
                </c:pt>
                <c:pt idx="2651">
                  <c:v>1.6099389749606345</c:v>
                </c:pt>
                <c:pt idx="2652">
                  <c:v>2.0860691971707199</c:v>
                </c:pt>
                <c:pt idx="2653">
                  <c:v>0.73851346660848716</c:v>
                </c:pt>
                <c:pt idx="2654">
                  <c:v>0.22584765844879584</c:v>
                </c:pt>
                <c:pt idx="2655">
                  <c:v>0.92523276118529907</c:v>
                </c:pt>
                <c:pt idx="2656">
                  <c:v>2.7601951568174083</c:v>
                </c:pt>
                <c:pt idx="2657">
                  <c:v>3.5353261885074501</c:v>
                </c:pt>
                <c:pt idx="2658">
                  <c:v>1.8515688329201136</c:v>
                </c:pt>
                <c:pt idx="2659">
                  <c:v>2.4430495634794869</c:v>
                </c:pt>
                <c:pt idx="2660">
                  <c:v>1.2765033594164414</c:v>
                </c:pt>
                <c:pt idx="2661">
                  <c:v>0.57298549337021965</c:v>
                </c:pt>
                <c:pt idx="2662">
                  <c:v>2.1857171675088729</c:v>
                </c:pt>
                <c:pt idx="2663">
                  <c:v>2.8940212360555315</c:v>
                </c:pt>
                <c:pt idx="2664">
                  <c:v>1.2308052594666927</c:v>
                </c:pt>
                <c:pt idx="2665">
                  <c:v>0.90010172792235554</c:v>
                </c:pt>
                <c:pt idx="2666">
                  <c:v>1.6232299025507384</c:v>
                </c:pt>
                <c:pt idx="2667">
                  <c:v>4.3863705475846766</c:v>
                </c:pt>
                <c:pt idx="2668">
                  <c:v>0.99180108604509876</c:v>
                </c:pt>
                <c:pt idx="2669">
                  <c:v>1.608850639283057</c:v>
                </c:pt>
                <c:pt idx="2670">
                  <c:v>6.9506185310083346E-2</c:v>
                </c:pt>
                <c:pt idx="2671">
                  <c:v>5.3940779637176721</c:v>
                </c:pt>
                <c:pt idx="2672">
                  <c:v>4.2877773332687639</c:v>
                </c:pt>
                <c:pt idx="2673">
                  <c:v>3.9140627380921407</c:v>
                </c:pt>
                <c:pt idx="2674">
                  <c:v>1.7818109123968116</c:v>
                </c:pt>
                <c:pt idx="2675">
                  <c:v>1.4805139193328642</c:v>
                </c:pt>
                <c:pt idx="2676">
                  <c:v>1.2769654974064806</c:v>
                </c:pt>
                <c:pt idx="2677">
                  <c:v>2.6197562885191683</c:v>
                </c:pt>
                <c:pt idx="2678">
                  <c:v>3.7370904660331097</c:v>
                </c:pt>
                <c:pt idx="2679">
                  <c:v>1.7386188651667656</c:v>
                </c:pt>
                <c:pt idx="2680">
                  <c:v>0.99551149422540153</c:v>
                </c:pt>
                <c:pt idx="2681">
                  <c:v>1.8054107609232046</c:v>
                </c:pt>
                <c:pt idx="2682">
                  <c:v>2.7819041262342186</c:v>
                </c:pt>
                <c:pt idx="2683">
                  <c:v>0.89094306520525812</c:v>
                </c:pt>
                <c:pt idx="2684">
                  <c:v>1.9273592963135879</c:v>
                </c:pt>
                <c:pt idx="2685">
                  <c:v>1.3221371138320634</c:v>
                </c:pt>
                <c:pt idx="2686">
                  <c:v>0.34828939269244952</c:v>
                </c:pt>
                <c:pt idx="2687">
                  <c:v>3.2947024067310116</c:v>
                </c:pt>
                <c:pt idx="2688">
                  <c:v>3.7078603811528534</c:v>
                </c:pt>
                <c:pt idx="2689">
                  <c:v>3.1039355627716487</c:v>
                </c:pt>
                <c:pt idx="2690">
                  <c:v>1.6259688679539597</c:v>
                </c:pt>
                <c:pt idx="2691">
                  <c:v>0.28918002398893927</c:v>
                </c:pt>
                <c:pt idx="2692">
                  <c:v>3.1354651513205081</c:v>
                </c:pt>
                <c:pt idx="2693">
                  <c:v>4.8251413377637382</c:v>
                </c:pt>
                <c:pt idx="2694">
                  <c:v>0.5055242719285884</c:v>
                </c:pt>
                <c:pt idx="2695">
                  <c:v>1.8661471199321094</c:v>
                </c:pt>
                <c:pt idx="2696">
                  <c:v>2.6377281584914494</c:v>
                </c:pt>
                <c:pt idx="2697">
                  <c:v>5.9623389949261663</c:v>
                </c:pt>
                <c:pt idx="2698">
                  <c:v>2.7864837400924034</c:v>
                </c:pt>
                <c:pt idx="2699">
                  <c:v>3.4342108895415748</c:v>
                </c:pt>
                <c:pt idx="2700">
                  <c:v>0.64952729946679177</c:v>
                </c:pt>
                <c:pt idx="2701">
                  <c:v>0.75900850106396778</c:v>
                </c:pt>
                <c:pt idx="2702">
                  <c:v>3.59008612353656</c:v>
                </c:pt>
                <c:pt idx="2703">
                  <c:v>3.7049210502048204</c:v>
                </c:pt>
                <c:pt idx="2704">
                  <c:v>3.0691520331673496</c:v>
                </c:pt>
                <c:pt idx="2705">
                  <c:v>1.3557089316460189</c:v>
                </c:pt>
                <c:pt idx="2706">
                  <c:v>0.59739092852856057</c:v>
                </c:pt>
                <c:pt idx="2707">
                  <c:v>3.8193393458930984</c:v>
                </c:pt>
                <c:pt idx="2708">
                  <c:v>5.373381974997435</c:v>
                </c:pt>
                <c:pt idx="2709">
                  <c:v>2.3918044584202169</c:v>
                </c:pt>
                <c:pt idx="2710">
                  <c:v>4.4098127541508614</c:v>
                </c:pt>
                <c:pt idx="2711">
                  <c:v>2.3916090522299802</c:v>
                </c:pt>
                <c:pt idx="2712">
                  <c:v>4.1799814823941688</c:v>
                </c:pt>
                <c:pt idx="2713">
                  <c:v>1.3076064262527112</c:v>
                </c:pt>
                <c:pt idx="2714">
                  <c:v>0.22804491814527061</c:v>
                </c:pt>
                <c:pt idx="2715">
                  <c:v>0.89210155755550335</c:v>
                </c:pt>
                <c:pt idx="2716">
                  <c:v>3.5954030674787623</c:v>
                </c:pt>
                <c:pt idx="2717">
                  <c:v>2.5131315866321535</c:v>
                </c:pt>
                <c:pt idx="2718">
                  <c:v>2.6831486352872123</c:v>
                </c:pt>
                <c:pt idx="2719">
                  <c:v>2.309433134813009</c:v>
                </c:pt>
                <c:pt idx="2720">
                  <c:v>0.78067126395670705</c:v>
                </c:pt>
                <c:pt idx="2721">
                  <c:v>1.3164275061328996</c:v>
                </c:pt>
                <c:pt idx="2722">
                  <c:v>5.1585611630764845</c:v>
                </c:pt>
                <c:pt idx="2723">
                  <c:v>8.1418971552641501</c:v>
                </c:pt>
                <c:pt idx="2724">
                  <c:v>0.85822993396988245</c:v>
                </c:pt>
                <c:pt idx="2725">
                  <c:v>0.96617656411365971</c:v>
                </c:pt>
                <c:pt idx="2726">
                  <c:v>6.3347141191952616E-2</c:v>
                </c:pt>
                <c:pt idx="2727">
                  <c:v>2.0760161651231339</c:v>
                </c:pt>
                <c:pt idx="2728">
                  <c:v>0.74600866090340112</c:v>
                </c:pt>
                <c:pt idx="2729">
                  <c:v>1.7764712490050449</c:v>
                </c:pt>
                <c:pt idx="2730">
                  <c:v>0.1185648947044573</c:v>
                </c:pt>
                <c:pt idx="2731">
                  <c:v>3.2703634282411773</c:v>
                </c:pt>
                <c:pt idx="2732">
                  <c:v>1.9522466888050367</c:v>
                </c:pt>
                <c:pt idx="2733">
                  <c:v>0.85615628108497788</c:v>
                </c:pt>
                <c:pt idx="2734">
                  <c:v>2.750638504793637</c:v>
                </c:pt>
                <c:pt idx="2735">
                  <c:v>2.0262400087211221</c:v>
                </c:pt>
                <c:pt idx="2736">
                  <c:v>1.0785028006845163</c:v>
                </c:pt>
                <c:pt idx="2737">
                  <c:v>0.67056349094048961</c:v>
                </c:pt>
                <c:pt idx="2738">
                  <c:v>1.2688990288361861</c:v>
                </c:pt>
                <c:pt idx="2739">
                  <c:v>2.2336011407406078</c:v>
                </c:pt>
                <c:pt idx="2740">
                  <c:v>0.20490700814310614</c:v>
                </c:pt>
                <c:pt idx="2741">
                  <c:v>0.53323476118631419</c:v>
                </c:pt>
                <c:pt idx="2742">
                  <c:v>0.19276873704596298</c:v>
                </c:pt>
                <c:pt idx="2743">
                  <c:v>2.0515828123446078</c:v>
                </c:pt>
                <c:pt idx="2744">
                  <c:v>0.87199421698081991</c:v>
                </c:pt>
                <c:pt idx="2745">
                  <c:v>0.15633657750411534</c:v>
                </c:pt>
                <c:pt idx="2746">
                  <c:v>4.793611723317996</c:v>
                </c:pt>
                <c:pt idx="2747">
                  <c:v>1.5546481174602502</c:v>
                </c:pt>
                <c:pt idx="2748">
                  <c:v>0.99785226836453056</c:v>
                </c:pt>
                <c:pt idx="2749">
                  <c:v>2.8281915601018781E-2</c:v>
                </c:pt>
                <c:pt idx="2750">
                  <c:v>7.9916469322191421</c:v>
                </c:pt>
                <c:pt idx="2751">
                  <c:v>1.7751372549561832</c:v>
                </c:pt>
                <c:pt idx="2752">
                  <c:v>3.7664562101038186</c:v>
                </c:pt>
                <c:pt idx="2753">
                  <c:v>3.3010655809337468</c:v>
                </c:pt>
                <c:pt idx="2754">
                  <c:v>1.9718385862059122</c:v>
                </c:pt>
                <c:pt idx="2755">
                  <c:v>1.9524577407951629</c:v>
                </c:pt>
                <c:pt idx="2756">
                  <c:v>4.9903673580534047E-2</c:v>
                </c:pt>
                <c:pt idx="2757">
                  <c:v>1.1358709124001347</c:v>
                </c:pt>
                <c:pt idx="2758">
                  <c:v>2.2796143203731343</c:v>
                </c:pt>
                <c:pt idx="2759">
                  <c:v>0.34646145912293846</c:v>
                </c:pt>
                <c:pt idx="2760">
                  <c:v>0.6373696812341203</c:v>
                </c:pt>
                <c:pt idx="2761">
                  <c:v>2.3425155783759699</c:v>
                </c:pt>
                <c:pt idx="2762">
                  <c:v>0.15953279736694803</c:v>
                </c:pt>
                <c:pt idx="2763">
                  <c:v>5.2326697907181554</c:v>
                </c:pt>
                <c:pt idx="2764">
                  <c:v>4.1463738464107287</c:v>
                </c:pt>
                <c:pt idx="2765">
                  <c:v>6.1466037663858994</c:v>
                </c:pt>
                <c:pt idx="2766">
                  <c:v>3.2128597762858462</c:v>
                </c:pt>
                <c:pt idx="2767">
                  <c:v>2.1739950835416266</c:v>
                </c:pt>
                <c:pt idx="2768">
                  <c:v>2.9593721507220074</c:v>
                </c:pt>
                <c:pt idx="2769">
                  <c:v>0.42020857531034395</c:v>
                </c:pt>
                <c:pt idx="2770">
                  <c:v>2.4929965888653154</c:v>
                </c:pt>
                <c:pt idx="2771">
                  <c:v>0.73532706179033092</c:v>
                </c:pt>
                <c:pt idx="2772">
                  <c:v>3.1747030241182053</c:v>
                </c:pt>
                <c:pt idx="2773">
                  <c:v>0.27082563156301731</c:v>
                </c:pt>
                <c:pt idx="2774">
                  <c:v>5.5322347412951274</c:v>
                </c:pt>
                <c:pt idx="2775">
                  <c:v>0.79117274719785602</c:v>
                </c:pt>
                <c:pt idx="2776">
                  <c:v>6.6503247876559719</c:v>
                </c:pt>
                <c:pt idx="2777">
                  <c:v>1.8723661660231476</c:v>
                </c:pt>
                <c:pt idx="2778">
                  <c:v>3.4772194868157058</c:v>
                </c:pt>
                <c:pt idx="2779">
                  <c:v>1.0037543987790425</c:v>
                </c:pt>
                <c:pt idx="2780">
                  <c:v>3.2742328636995719</c:v>
                </c:pt>
                <c:pt idx="2781">
                  <c:v>1.2630872705814014</c:v>
                </c:pt>
                <c:pt idx="2782">
                  <c:v>7.2679893409324237E-2</c:v>
                </c:pt>
                <c:pt idx="2783">
                  <c:v>1.13682936976066</c:v>
                </c:pt>
                <c:pt idx="2784">
                  <c:v>0.15294740728841827</c:v>
                </c:pt>
                <c:pt idx="2785">
                  <c:v>3.3905296603357975</c:v>
                </c:pt>
                <c:pt idx="2786">
                  <c:v>0.30346233689318414</c:v>
                </c:pt>
                <c:pt idx="2787">
                  <c:v>6.3307289855988351</c:v>
                </c:pt>
                <c:pt idx="2788">
                  <c:v>1.8386844248063763</c:v>
                </c:pt>
                <c:pt idx="2789">
                  <c:v>4.777553992936042</c:v>
                </c:pt>
                <c:pt idx="2790">
                  <c:v>1.8772726614999955</c:v>
                </c:pt>
                <c:pt idx="2791">
                  <c:v>1.8665142519596269</c:v>
                </c:pt>
                <c:pt idx="2792">
                  <c:v>1.6642900106084646</c:v>
                </c:pt>
                <c:pt idx="2793">
                  <c:v>0.69140230280202175</c:v>
                </c:pt>
                <c:pt idx="2794">
                  <c:v>0.72907439549449471</c:v>
                </c:pt>
                <c:pt idx="2795">
                  <c:v>1.8298062324915509</c:v>
                </c:pt>
                <c:pt idx="2796">
                  <c:v>1.6207160340291171</c:v>
                </c:pt>
                <c:pt idx="2797">
                  <c:v>0.51398730967585493</c:v>
                </c:pt>
                <c:pt idx="2798">
                  <c:v>3.5256262192185659</c:v>
                </c:pt>
                <c:pt idx="2799">
                  <c:v>2.7136044268977901</c:v>
                </c:pt>
                <c:pt idx="2800">
                  <c:v>4.054714862280079</c:v>
                </c:pt>
                <c:pt idx="2801">
                  <c:v>1.32892140967237</c:v>
                </c:pt>
                <c:pt idx="2802">
                  <c:v>2.0626422828375546</c:v>
                </c:pt>
                <c:pt idx="2803">
                  <c:v>1.789429752536152</c:v>
                </c:pt>
                <c:pt idx="2804">
                  <c:v>0.57220237119376627</c:v>
                </c:pt>
                <c:pt idx="2805">
                  <c:v>0.84534964209726748</c:v>
                </c:pt>
                <c:pt idx="2806">
                  <c:v>1.1453502483576088</c:v>
                </c:pt>
                <c:pt idx="2807">
                  <c:v>0.36162325156517827</c:v>
                </c:pt>
                <c:pt idx="2808">
                  <c:v>1.144393675692033</c:v>
                </c:pt>
                <c:pt idx="2809">
                  <c:v>1.3197416140651477</c:v>
                </c:pt>
                <c:pt idx="2810">
                  <c:v>2.36678047705675</c:v>
                </c:pt>
                <c:pt idx="2811">
                  <c:v>2.9542520056182102</c:v>
                </c:pt>
                <c:pt idx="2812">
                  <c:v>1.4157900033014128</c:v>
                </c:pt>
                <c:pt idx="2813">
                  <c:v>4.1450286609908567</c:v>
                </c:pt>
                <c:pt idx="2814">
                  <c:v>0.53133194454474975</c:v>
                </c:pt>
                <c:pt idx="2815">
                  <c:v>2.0855672034019541</c:v>
                </c:pt>
                <c:pt idx="2816">
                  <c:v>0.88024797169893287</c:v>
                </c:pt>
                <c:pt idx="2817">
                  <c:v>0.28226321153552014</c:v>
                </c:pt>
                <c:pt idx="2818">
                  <c:v>1.6602575115471481</c:v>
                </c:pt>
                <c:pt idx="2819">
                  <c:v>0.13510075405699773</c:v>
                </c:pt>
                <c:pt idx="2820">
                  <c:v>1.7375866423184378</c:v>
                </c:pt>
                <c:pt idx="2821">
                  <c:v>3.6295198227359808</c:v>
                </c:pt>
                <c:pt idx="2822">
                  <c:v>0.73904497587419016</c:v>
                </c:pt>
                <c:pt idx="2823">
                  <c:v>0.50624177554416327</c:v>
                </c:pt>
                <c:pt idx="2824">
                  <c:v>1.6054237517875922</c:v>
                </c:pt>
                <c:pt idx="2825">
                  <c:v>0.10746819193835222</c:v>
                </c:pt>
                <c:pt idx="2826">
                  <c:v>1.0145130254955959</c:v>
                </c:pt>
                <c:pt idx="2827">
                  <c:v>0.36506668656613783</c:v>
                </c:pt>
                <c:pt idx="2828">
                  <c:v>0.21469157750028778</c:v>
                </c:pt>
                <c:pt idx="2829">
                  <c:v>0.28783113689165551</c:v>
                </c:pt>
                <c:pt idx="2830">
                  <c:v>0.82637659323801849</c:v>
                </c:pt>
                <c:pt idx="2831">
                  <c:v>0.34873431472566357</c:v>
                </c:pt>
                <c:pt idx="2832">
                  <c:v>0.56810221373497072</c:v>
                </c:pt>
                <c:pt idx="2833">
                  <c:v>1.5929949387343079</c:v>
                </c:pt>
                <c:pt idx="2834">
                  <c:v>0.30116493951367751</c:v>
                </c:pt>
                <c:pt idx="2835">
                  <c:v>1.0656378791428782</c:v>
                </c:pt>
                <c:pt idx="2836">
                  <c:v>1.9301226650897139</c:v>
                </c:pt>
                <c:pt idx="2837">
                  <c:v>2.7487432406033463E-2</c:v>
                </c:pt>
                <c:pt idx="2838">
                  <c:v>1.2737625532566401</c:v>
                </c:pt>
                <c:pt idx="2839">
                  <c:v>2.3223904912320918</c:v>
                </c:pt>
                <c:pt idx="2840">
                  <c:v>2.8259617492852742</c:v>
                </c:pt>
                <c:pt idx="2841">
                  <c:v>1.9389757039441466</c:v>
                </c:pt>
                <c:pt idx="2842">
                  <c:v>0.67294623433429468</c:v>
                </c:pt>
                <c:pt idx="2843">
                  <c:v>3.9021244233438708</c:v>
                </c:pt>
                <c:pt idx="2844">
                  <c:v>1.6292534924014106</c:v>
                </c:pt>
                <c:pt idx="2845">
                  <c:v>2.029151862040111</c:v>
                </c:pt>
                <c:pt idx="2846">
                  <c:v>0.23837649278949891</c:v>
                </c:pt>
                <c:pt idx="2847">
                  <c:v>2.8907070090817335</c:v>
                </c:pt>
                <c:pt idx="2848">
                  <c:v>0.31115245009560422</c:v>
                </c:pt>
                <c:pt idx="2849">
                  <c:v>0.87485566104445489</c:v>
                </c:pt>
                <c:pt idx="2850">
                  <c:v>3.1065466522177978</c:v>
                </c:pt>
                <c:pt idx="2851">
                  <c:v>0.26640138831414717</c:v>
                </c:pt>
                <c:pt idx="2852">
                  <c:v>1.295356547757776</c:v>
                </c:pt>
                <c:pt idx="2853">
                  <c:v>1.848788715703054</c:v>
                </c:pt>
                <c:pt idx="2854">
                  <c:v>5.2522694440867577</c:v>
                </c:pt>
                <c:pt idx="2855">
                  <c:v>3.7964481326408692</c:v>
                </c:pt>
                <c:pt idx="2856">
                  <c:v>3.1662959566794457</c:v>
                </c:pt>
                <c:pt idx="2857">
                  <c:v>0.54565696225468452</c:v>
                </c:pt>
                <c:pt idx="2858">
                  <c:v>0.97424246589652697</c:v>
                </c:pt>
                <c:pt idx="2859">
                  <c:v>2.8801782736141694</c:v>
                </c:pt>
                <c:pt idx="2860">
                  <c:v>2.6770050812300745</c:v>
                </c:pt>
                <c:pt idx="2861">
                  <c:v>2.0139485381836195</c:v>
                </c:pt>
                <c:pt idx="2862">
                  <c:v>2.2245411888066489</c:v>
                </c:pt>
                <c:pt idx="2863">
                  <c:v>0.23720471110629404</c:v>
                </c:pt>
                <c:pt idx="2864">
                  <c:v>2.5091505965130274</c:v>
                </c:pt>
                <c:pt idx="2865">
                  <c:v>4.2045307106703174</c:v>
                </c:pt>
                <c:pt idx="2866">
                  <c:v>0.99959516661198666</c:v>
                </c:pt>
                <c:pt idx="2867">
                  <c:v>3.0356211785779665</c:v>
                </c:pt>
                <c:pt idx="2868">
                  <c:v>2.3778539484157388</c:v>
                </c:pt>
                <c:pt idx="2869">
                  <c:v>6.650314140364789</c:v>
                </c:pt>
                <c:pt idx="2870">
                  <c:v>4.0741918326820628</c:v>
                </c:pt>
                <c:pt idx="2871">
                  <c:v>3.7237504290824281</c:v>
                </c:pt>
                <c:pt idx="2872">
                  <c:v>0.43902847527514821</c:v>
                </c:pt>
                <c:pt idx="2873">
                  <c:v>1.198693828958791</c:v>
                </c:pt>
                <c:pt idx="2874">
                  <c:v>2.2939653254819676</c:v>
                </c:pt>
                <c:pt idx="2875">
                  <c:v>3.5886536108018259</c:v>
                </c:pt>
                <c:pt idx="2876">
                  <c:v>3.3988229887820012</c:v>
                </c:pt>
                <c:pt idx="2877">
                  <c:v>0.91649238594239701</c:v>
                </c:pt>
                <c:pt idx="2878">
                  <c:v>0.66297129237674124</c:v>
                </c:pt>
                <c:pt idx="2879">
                  <c:v>3.2634464986254121</c:v>
                </c:pt>
                <c:pt idx="2880">
                  <c:v>6.136358519750666</c:v>
                </c:pt>
                <c:pt idx="2881">
                  <c:v>1.3788646490571548</c:v>
                </c:pt>
                <c:pt idx="2882">
                  <c:v>2.9224203416253616</c:v>
                </c:pt>
                <c:pt idx="2883">
                  <c:v>1.5580545844785436</c:v>
                </c:pt>
                <c:pt idx="2884">
                  <c:v>4.9910501145115767</c:v>
                </c:pt>
                <c:pt idx="2885">
                  <c:v>3.1450881459400959</c:v>
                </c:pt>
                <c:pt idx="2886">
                  <c:v>3.1754679922546476</c:v>
                </c:pt>
                <c:pt idx="2887">
                  <c:v>2.2034234979378069</c:v>
                </c:pt>
                <c:pt idx="2888">
                  <c:v>0.26093365268883417</c:v>
                </c:pt>
                <c:pt idx="2889">
                  <c:v>2.0642180130826464</c:v>
                </c:pt>
                <c:pt idx="2890">
                  <c:v>5.1920152793289933</c:v>
                </c:pt>
                <c:pt idx="2891">
                  <c:v>5.6065265023497739</c:v>
                </c:pt>
                <c:pt idx="2892">
                  <c:v>0.4585196935755258</c:v>
                </c:pt>
                <c:pt idx="2893">
                  <c:v>1.6372169644379424</c:v>
                </c:pt>
                <c:pt idx="2894">
                  <c:v>0.76693255810315009</c:v>
                </c:pt>
                <c:pt idx="2895">
                  <c:v>1.574181137905752</c:v>
                </c:pt>
                <c:pt idx="2896">
                  <c:v>0.78290937114466619</c:v>
                </c:pt>
                <c:pt idx="2897">
                  <c:v>0.88287423373149743</c:v>
                </c:pt>
                <c:pt idx="2898">
                  <c:v>0.63554752668916903</c:v>
                </c:pt>
                <c:pt idx="2899">
                  <c:v>3.5381183317362641</c:v>
                </c:pt>
                <c:pt idx="2900">
                  <c:v>2.549053305777202</c:v>
                </c:pt>
                <c:pt idx="2901">
                  <c:v>4.1244984240988236</c:v>
                </c:pt>
                <c:pt idx="2902">
                  <c:v>2.5824098973912832</c:v>
                </c:pt>
                <c:pt idx="2903">
                  <c:v>0.57543031697877023</c:v>
                </c:pt>
                <c:pt idx="2904">
                  <c:v>0.9351134140855879</c:v>
                </c:pt>
                <c:pt idx="2905">
                  <c:v>4.5536442285013345</c:v>
                </c:pt>
                <c:pt idx="2906">
                  <c:v>3.1446901002446372</c:v>
                </c:pt>
                <c:pt idx="2907">
                  <c:v>4.4221103766453425</c:v>
                </c:pt>
                <c:pt idx="2908">
                  <c:v>1.2516220046460491</c:v>
                </c:pt>
                <c:pt idx="2909">
                  <c:v>0.55988990534786609</c:v>
                </c:pt>
                <c:pt idx="2910">
                  <c:v>0.21819775774969941</c:v>
                </c:pt>
                <c:pt idx="2911">
                  <c:v>0.58505207984423624</c:v>
                </c:pt>
                <c:pt idx="2912">
                  <c:v>0.17936137317392209</c:v>
                </c:pt>
                <c:pt idx="2913">
                  <c:v>0.99807609279247211</c:v>
                </c:pt>
                <c:pt idx="2914">
                  <c:v>0.55672939641946151</c:v>
                </c:pt>
                <c:pt idx="2915">
                  <c:v>2.2721388458177767</c:v>
                </c:pt>
                <c:pt idx="2916">
                  <c:v>3.180926879211734</c:v>
                </c:pt>
                <c:pt idx="2917">
                  <c:v>3.2302653374035666</c:v>
                </c:pt>
                <c:pt idx="2918">
                  <c:v>2.9255167169080121</c:v>
                </c:pt>
                <c:pt idx="2919">
                  <c:v>1.1832574289960851</c:v>
                </c:pt>
                <c:pt idx="2920">
                  <c:v>0.98798956055219911</c:v>
                </c:pt>
                <c:pt idx="2921">
                  <c:v>1.6342499431383626</c:v>
                </c:pt>
                <c:pt idx="2922">
                  <c:v>2.1284775709511061</c:v>
                </c:pt>
                <c:pt idx="2923">
                  <c:v>0.92819269640525714</c:v>
                </c:pt>
                <c:pt idx="2924">
                  <c:v>2.0272197123272235</c:v>
                </c:pt>
                <c:pt idx="2925">
                  <c:v>4.2394263218595318</c:v>
                </c:pt>
                <c:pt idx="2926">
                  <c:v>2.65102331175494</c:v>
                </c:pt>
                <c:pt idx="2927">
                  <c:v>2.9215092755592611</c:v>
                </c:pt>
                <c:pt idx="2928">
                  <c:v>0.37345756092536631</c:v>
                </c:pt>
                <c:pt idx="2929">
                  <c:v>3.8186326657248877</c:v>
                </c:pt>
                <c:pt idx="2930">
                  <c:v>2.1770609303117783</c:v>
                </c:pt>
                <c:pt idx="2931">
                  <c:v>1.027246532526279</c:v>
                </c:pt>
                <c:pt idx="2932">
                  <c:v>1.1549232099038977</c:v>
                </c:pt>
                <c:pt idx="2933">
                  <c:v>8.0843743817375469</c:v>
                </c:pt>
                <c:pt idx="2934">
                  <c:v>0.39398776685557468</c:v>
                </c:pt>
                <c:pt idx="2935">
                  <c:v>0.31031312667952626</c:v>
                </c:pt>
                <c:pt idx="2936">
                  <c:v>3.1856400888565917</c:v>
                </c:pt>
                <c:pt idx="2937">
                  <c:v>0.10591135591400125</c:v>
                </c:pt>
                <c:pt idx="2938">
                  <c:v>2.421621456113261</c:v>
                </c:pt>
                <c:pt idx="2939">
                  <c:v>2.2716356876584429</c:v>
                </c:pt>
                <c:pt idx="2940">
                  <c:v>5.5016151082188927</c:v>
                </c:pt>
                <c:pt idx="2941">
                  <c:v>3.1747399327537806</c:v>
                </c:pt>
                <c:pt idx="2942">
                  <c:v>1.1565095236198744</c:v>
                </c:pt>
                <c:pt idx="2943">
                  <c:v>0.49992398213053568</c:v>
                </c:pt>
                <c:pt idx="2944">
                  <c:v>1.028444449782052</c:v>
                </c:pt>
                <c:pt idx="2945">
                  <c:v>0.35419311654517582</c:v>
                </c:pt>
                <c:pt idx="2946">
                  <c:v>2.6242178341956901</c:v>
                </c:pt>
                <c:pt idx="2947">
                  <c:v>2.2076988733846914</c:v>
                </c:pt>
                <c:pt idx="2948">
                  <c:v>5.7823498532594204</c:v>
                </c:pt>
                <c:pt idx="2949">
                  <c:v>0.10746720787683639</c:v>
                </c:pt>
                <c:pt idx="2950">
                  <c:v>0.82666556161860605</c:v>
                </c:pt>
                <c:pt idx="2951">
                  <c:v>1.7182579399964233</c:v>
                </c:pt>
                <c:pt idx="2952">
                  <c:v>0.70191511797066841</c:v>
                </c:pt>
                <c:pt idx="2953">
                  <c:v>7.4734256457329451E-3</c:v>
                </c:pt>
                <c:pt idx="2954">
                  <c:v>1.3734908842445215E-2</c:v>
                </c:pt>
                <c:pt idx="2955">
                  <c:v>1.1693470722617292</c:v>
                </c:pt>
                <c:pt idx="2956">
                  <c:v>0.87752670187172033</c:v>
                </c:pt>
                <c:pt idx="2957">
                  <c:v>2.0263890033128114</c:v>
                </c:pt>
                <c:pt idx="2958">
                  <c:v>0.7327746488502066</c:v>
                </c:pt>
                <c:pt idx="2959">
                  <c:v>0.27241069972312282</c:v>
                </c:pt>
                <c:pt idx="2960">
                  <c:v>0.35255249414555934</c:v>
                </c:pt>
                <c:pt idx="2961">
                  <c:v>0.57646439442575392</c:v>
                </c:pt>
                <c:pt idx="2962">
                  <c:v>1.18991063897335</c:v>
                </c:pt>
                <c:pt idx="2963">
                  <c:v>3.3011123152236781</c:v>
                </c:pt>
                <c:pt idx="2964">
                  <c:v>0.34243503740829873</c:v>
                </c:pt>
                <c:pt idx="2965">
                  <c:v>0.80743417298922893</c:v>
                </c:pt>
                <c:pt idx="2966">
                  <c:v>1.2649539568065062</c:v>
                </c:pt>
                <c:pt idx="2967">
                  <c:v>1.2252652953772891</c:v>
                </c:pt>
                <c:pt idx="2968">
                  <c:v>1.7570451103433768</c:v>
                </c:pt>
                <c:pt idx="2969">
                  <c:v>0.21349693092032584</c:v>
                </c:pt>
                <c:pt idx="2970">
                  <c:v>1.4266340131605446</c:v>
                </c:pt>
                <c:pt idx="2971">
                  <c:v>1.6393508149476617</c:v>
                </c:pt>
                <c:pt idx="2972">
                  <c:v>0.22794613430430033</c:v>
                </c:pt>
                <c:pt idx="2973">
                  <c:v>0.21898772766424218</c:v>
                </c:pt>
                <c:pt idx="2974">
                  <c:v>4.2986735659335977</c:v>
                </c:pt>
                <c:pt idx="2975">
                  <c:v>0.26816716430270793</c:v>
                </c:pt>
                <c:pt idx="2976">
                  <c:v>2.2325345164503574E-2</c:v>
                </c:pt>
                <c:pt idx="2977">
                  <c:v>0.81190945745544063</c:v>
                </c:pt>
                <c:pt idx="2978">
                  <c:v>4.7115375255928029</c:v>
                </c:pt>
                <c:pt idx="2979">
                  <c:v>1.247934681279764</c:v>
                </c:pt>
                <c:pt idx="2980">
                  <c:v>1.2022394886579786</c:v>
                </c:pt>
                <c:pt idx="2981">
                  <c:v>0.15752141382007956</c:v>
                </c:pt>
                <c:pt idx="2982">
                  <c:v>0.21145094318849988</c:v>
                </c:pt>
                <c:pt idx="2983">
                  <c:v>1.7108967144586984E-2</c:v>
                </c:pt>
                <c:pt idx="2984">
                  <c:v>0.7982978724774803</c:v>
                </c:pt>
                <c:pt idx="2985">
                  <c:v>3.0213364782066954</c:v>
                </c:pt>
                <c:pt idx="2986">
                  <c:v>1.8082139340781216</c:v>
                </c:pt>
                <c:pt idx="2987">
                  <c:v>0.69603542206198199</c:v>
                </c:pt>
                <c:pt idx="2988">
                  <c:v>1.9786785910190183</c:v>
                </c:pt>
                <c:pt idx="2989">
                  <c:v>4.9267419878110896</c:v>
                </c:pt>
                <c:pt idx="2990">
                  <c:v>2.9104535751844907E-4</c:v>
                </c:pt>
                <c:pt idx="2991">
                  <c:v>1.423349243121244</c:v>
                </c:pt>
                <c:pt idx="2992">
                  <c:v>5.5535194963148626E-2</c:v>
                </c:pt>
                <c:pt idx="2993">
                  <c:v>4.8837444058223403</c:v>
                </c:pt>
                <c:pt idx="2994">
                  <c:v>1.7731327316219669</c:v>
                </c:pt>
                <c:pt idx="2995">
                  <c:v>0.30275408311896612</c:v>
                </c:pt>
                <c:pt idx="2996">
                  <c:v>2.2787353492699225E-2</c:v>
                </c:pt>
                <c:pt idx="2997">
                  <c:v>1.313493340515592</c:v>
                </c:pt>
                <c:pt idx="2998">
                  <c:v>0.37987766045304383</c:v>
                </c:pt>
                <c:pt idx="2999">
                  <c:v>0.11692069699100216</c:v>
                </c:pt>
                <c:pt idx="3000">
                  <c:v>0.44377815640073415</c:v>
                </c:pt>
                <c:pt idx="3001">
                  <c:v>2.2402750460155216</c:v>
                </c:pt>
                <c:pt idx="3002">
                  <c:v>0.52192861744042673</c:v>
                </c:pt>
                <c:pt idx="3003">
                  <c:v>1.469995763873309</c:v>
                </c:pt>
                <c:pt idx="3004">
                  <c:v>5.1712785211230123</c:v>
                </c:pt>
                <c:pt idx="3005">
                  <c:v>1.0582214204698204</c:v>
                </c:pt>
                <c:pt idx="3006">
                  <c:v>0.82016645212263839</c:v>
                </c:pt>
                <c:pt idx="3007">
                  <c:v>0.61287083258098995</c:v>
                </c:pt>
                <c:pt idx="3008">
                  <c:v>2.6951201368870752</c:v>
                </c:pt>
                <c:pt idx="3009">
                  <c:v>0.98283789904360219</c:v>
                </c:pt>
                <c:pt idx="3010">
                  <c:v>0.54119590637530557</c:v>
                </c:pt>
                <c:pt idx="3011">
                  <c:v>0.36218320580557162</c:v>
                </c:pt>
                <c:pt idx="3012">
                  <c:v>1.2250052001081757</c:v>
                </c:pt>
                <c:pt idx="3013">
                  <c:v>1.7060810312637269</c:v>
                </c:pt>
                <c:pt idx="3014">
                  <c:v>0.25084706069874807</c:v>
                </c:pt>
                <c:pt idx="3015">
                  <c:v>1.4251245543075797</c:v>
                </c:pt>
                <c:pt idx="3016">
                  <c:v>0.59945186705846931</c:v>
                </c:pt>
                <c:pt idx="3017">
                  <c:v>1.094576596290608</c:v>
                </c:pt>
                <c:pt idx="3018">
                  <c:v>0.89316033284549112</c:v>
                </c:pt>
                <c:pt idx="3019">
                  <c:v>4.5538913501143181</c:v>
                </c:pt>
                <c:pt idx="3020">
                  <c:v>3.8683954144003607E-2</c:v>
                </c:pt>
                <c:pt idx="3021">
                  <c:v>0.24788858871985653</c:v>
                </c:pt>
                <c:pt idx="3022">
                  <c:v>1.2201786133832826</c:v>
                </c:pt>
                <c:pt idx="3023">
                  <c:v>0.92528080763028075</c:v>
                </c:pt>
                <c:pt idx="3024">
                  <c:v>2.181457435739631E-2</c:v>
                </c:pt>
                <c:pt idx="3025">
                  <c:v>1.132317306560819</c:v>
                </c:pt>
                <c:pt idx="3026">
                  <c:v>0.88935124908553043</c:v>
                </c:pt>
                <c:pt idx="3027">
                  <c:v>0.43416383119536928</c:v>
                </c:pt>
                <c:pt idx="3028">
                  <c:v>1.4426425511020078</c:v>
                </c:pt>
                <c:pt idx="3029">
                  <c:v>0.55646824941798045</c:v>
                </c:pt>
                <c:pt idx="3030">
                  <c:v>0.79489298334146596</c:v>
                </c:pt>
                <c:pt idx="3031">
                  <c:v>1.9266057483629588</c:v>
                </c:pt>
                <c:pt idx="3032">
                  <c:v>1.2239121740742025</c:v>
                </c:pt>
                <c:pt idx="3033">
                  <c:v>1.5409310773637293</c:v>
                </c:pt>
                <c:pt idx="3034">
                  <c:v>4.1821051481805949</c:v>
                </c:pt>
                <c:pt idx="3035">
                  <c:v>0.54489445746120246</c:v>
                </c:pt>
                <c:pt idx="3036">
                  <c:v>0.64064847755830634</c:v>
                </c:pt>
                <c:pt idx="3037">
                  <c:v>0.79818180610415723</c:v>
                </c:pt>
                <c:pt idx="3038">
                  <c:v>9.8594247454198758E-2</c:v>
                </c:pt>
                <c:pt idx="3039">
                  <c:v>0.38143904422439512</c:v>
                </c:pt>
                <c:pt idx="3040">
                  <c:v>0.84921666364348258</c:v>
                </c:pt>
                <c:pt idx="3041">
                  <c:v>2.1488281550717723</c:v>
                </c:pt>
                <c:pt idx="3042">
                  <c:v>1.0714146645659706</c:v>
                </c:pt>
                <c:pt idx="3043">
                  <c:v>0.69949048458896002</c:v>
                </c:pt>
                <c:pt idx="3044">
                  <c:v>1.2645583826523132</c:v>
                </c:pt>
                <c:pt idx="3045">
                  <c:v>3.5255137407783543</c:v>
                </c:pt>
                <c:pt idx="3046">
                  <c:v>0.917572675017293</c:v>
                </c:pt>
                <c:pt idx="3047">
                  <c:v>1.3876482588122858</c:v>
                </c:pt>
                <c:pt idx="3048">
                  <c:v>1.6449337359542442</c:v>
                </c:pt>
                <c:pt idx="3049">
                  <c:v>1.5791525649689833</c:v>
                </c:pt>
                <c:pt idx="3050">
                  <c:v>1.0827852977956676</c:v>
                </c:pt>
                <c:pt idx="3051">
                  <c:v>0.66442721899776025</c:v>
                </c:pt>
                <c:pt idx="3052">
                  <c:v>2.9896815456140633</c:v>
                </c:pt>
                <c:pt idx="3053">
                  <c:v>1.6731713843529867</c:v>
                </c:pt>
                <c:pt idx="3054">
                  <c:v>1.5141087435774718</c:v>
                </c:pt>
                <c:pt idx="3055">
                  <c:v>2.772758558318511E-2</c:v>
                </c:pt>
                <c:pt idx="3056">
                  <c:v>5.1180100438038973</c:v>
                </c:pt>
                <c:pt idx="3057">
                  <c:v>2.3205580088681454</c:v>
                </c:pt>
                <c:pt idx="3058">
                  <c:v>2.9014216766297221</c:v>
                </c:pt>
                <c:pt idx="3059">
                  <c:v>2.7758641032972617</c:v>
                </c:pt>
                <c:pt idx="3060">
                  <c:v>0.67172807947541457</c:v>
                </c:pt>
                <c:pt idx="3061">
                  <c:v>6.9475741775701483E-2</c:v>
                </c:pt>
                <c:pt idx="3062">
                  <c:v>2.8590605955828874</c:v>
                </c:pt>
                <c:pt idx="3063">
                  <c:v>3.6306610584923273</c:v>
                </c:pt>
                <c:pt idx="3064">
                  <c:v>1.0580422530629825</c:v>
                </c:pt>
                <c:pt idx="3065">
                  <c:v>0.66032759470502889</c:v>
                </c:pt>
                <c:pt idx="3066">
                  <c:v>1.5331586513451922</c:v>
                </c:pt>
                <c:pt idx="3067">
                  <c:v>2.575077480372002</c:v>
                </c:pt>
                <c:pt idx="3068">
                  <c:v>1.9385479750680066</c:v>
                </c:pt>
                <c:pt idx="3069">
                  <c:v>2.0354867958324601</c:v>
                </c:pt>
                <c:pt idx="3070">
                  <c:v>0.87313968879836357</c:v>
                </c:pt>
                <c:pt idx="3071">
                  <c:v>1.9064171638248073</c:v>
                </c:pt>
                <c:pt idx="3072">
                  <c:v>2.5925740470871377</c:v>
                </c:pt>
                <c:pt idx="3073">
                  <c:v>2.9586394773394495</c:v>
                </c:pt>
                <c:pt idx="3074">
                  <c:v>1.5024054944025766</c:v>
                </c:pt>
                <c:pt idx="3075">
                  <c:v>5.0577235145274599</c:v>
                </c:pt>
                <c:pt idx="3076">
                  <c:v>0.3422957462159788</c:v>
                </c:pt>
                <c:pt idx="3077">
                  <c:v>1.6131037201990281</c:v>
                </c:pt>
                <c:pt idx="3078">
                  <c:v>0.47009511925955394</c:v>
                </c:pt>
                <c:pt idx="3079">
                  <c:v>3.6836370567683776</c:v>
                </c:pt>
                <c:pt idx="3080">
                  <c:v>1.3853668418714058</c:v>
                </c:pt>
                <c:pt idx="3081">
                  <c:v>0.1384806906720355</c:v>
                </c:pt>
                <c:pt idx="3082">
                  <c:v>2.6399328033725808</c:v>
                </c:pt>
                <c:pt idx="3083">
                  <c:v>2.8602085919042368</c:v>
                </c:pt>
                <c:pt idx="3084">
                  <c:v>1.9581428021520857</c:v>
                </c:pt>
                <c:pt idx="3085">
                  <c:v>0.33445106310408734</c:v>
                </c:pt>
                <c:pt idx="3086">
                  <c:v>2.1071395720703237</c:v>
                </c:pt>
                <c:pt idx="3087">
                  <c:v>0.78637653968165777</c:v>
                </c:pt>
                <c:pt idx="3088">
                  <c:v>3.4113196272732793E-2</c:v>
                </c:pt>
                <c:pt idx="3089">
                  <c:v>0.77021638935150216</c:v>
                </c:pt>
                <c:pt idx="3090">
                  <c:v>9.4219926354825496</c:v>
                </c:pt>
                <c:pt idx="3091">
                  <c:v>1.3355065506015853</c:v>
                </c:pt>
                <c:pt idx="3092">
                  <c:v>2.3624590288892175</c:v>
                </c:pt>
                <c:pt idx="3093">
                  <c:v>1.2986087223556186</c:v>
                </c:pt>
                <c:pt idx="3094">
                  <c:v>3.2055792135159002</c:v>
                </c:pt>
                <c:pt idx="3095">
                  <c:v>0.92239719479594662</c:v>
                </c:pt>
                <c:pt idx="3096">
                  <c:v>7.5296440067611492E-2</c:v>
                </c:pt>
                <c:pt idx="3097">
                  <c:v>0.94992929548657479</c:v>
                </c:pt>
                <c:pt idx="3098">
                  <c:v>1.4678088274399395</c:v>
                </c:pt>
                <c:pt idx="3099">
                  <c:v>0.19102118795242262</c:v>
                </c:pt>
                <c:pt idx="3100">
                  <c:v>0.21857745419211239</c:v>
                </c:pt>
                <c:pt idx="3101">
                  <c:v>0.4479018350019075</c:v>
                </c:pt>
                <c:pt idx="3102">
                  <c:v>7.7204376770036998E-3</c:v>
                </c:pt>
                <c:pt idx="3103">
                  <c:v>1.7178757318144555</c:v>
                </c:pt>
                <c:pt idx="3104">
                  <c:v>0.48765318457936679</c:v>
                </c:pt>
                <c:pt idx="3105">
                  <c:v>4.9021387049537353</c:v>
                </c:pt>
                <c:pt idx="3106">
                  <c:v>0.41272649662099514</c:v>
                </c:pt>
                <c:pt idx="3107">
                  <c:v>0.88557599998045156</c:v>
                </c:pt>
                <c:pt idx="3108">
                  <c:v>2.8631026169558149</c:v>
                </c:pt>
                <c:pt idx="3109">
                  <c:v>0.50064521915018645</c:v>
                </c:pt>
                <c:pt idx="3110">
                  <c:v>0.45329735854869213</c:v>
                </c:pt>
                <c:pt idx="3111">
                  <c:v>0.17568115335486212</c:v>
                </c:pt>
                <c:pt idx="3112">
                  <c:v>1.9237064359897005</c:v>
                </c:pt>
                <c:pt idx="3113">
                  <c:v>0.91518286217124967</c:v>
                </c:pt>
                <c:pt idx="3114">
                  <c:v>4.7986455829933217</c:v>
                </c:pt>
                <c:pt idx="3115">
                  <c:v>0.23859709139259111</c:v>
                </c:pt>
                <c:pt idx="3116">
                  <c:v>5.0575906414401466</c:v>
                </c:pt>
                <c:pt idx="3117">
                  <c:v>0.69389634235254993</c:v>
                </c:pt>
                <c:pt idx="3118">
                  <c:v>1.1576496688261155</c:v>
                </c:pt>
                <c:pt idx="3119">
                  <c:v>1.5584955892731704</c:v>
                </c:pt>
                <c:pt idx="3120">
                  <c:v>2.3679693122824936</c:v>
                </c:pt>
                <c:pt idx="3121">
                  <c:v>0.9610533424924439</c:v>
                </c:pt>
                <c:pt idx="3122">
                  <c:v>0.92747012967434372</c:v>
                </c:pt>
                <c:pt idx="3123">
                  <c:v>1.6092889879130787</c:v>
                </c:pt>
                <c:pt idx="3124">
                  <c:v>9.7987286551745711E-2</c:v>
                </c:pt>
                <c:pt idx="3125">
                  <c:v>1.8868275785273294</c:v>
                </c:pt>
                <c:pt idx="3126">
                  <c:v>1.071711657234129</c:v>
                </c:pt>
                <c:pt idx="3127">
                  <c:v>5.1592488158323615</c:v>
                </c:pt>
                <c:pt idx="3128">
                  <c:v>1.1198365969903568</c:v>
                </c:pt>
                <c:pt idx="3129">
                  <c:v>3.832969975880399</c:v>
                </c:pt>
                <c:pt idx="3130">
                  <c:v>0.14839447940443262</c:v>
                </c:pt>
                <c:pt idx="3131">
                  <c:v>0.98944388641995928</c:v>
                </c:pt>
                <c:pt idx="3132">
                  <c:v>0.99469289010118267</c:v>
                </c:pt>
                <c:pt idx="3133">
                  <c:v>0.47063050992971434</c:v>
                </c:pt>
                <c:pt idx="3134">
                  <c:v>1.2257561166877382</c:v>
                </c:pt>
                <c:pt idx="3135">
                  <c:v>3.4060308758758726</c:v>
                </c:pt>
                <c:pt idx="3136">
                  <c:v>1.2149752126043172</c:v>
                </c:pt>
                <c:pt idx="3137">
                  <c:v>1.2188580345161526</c:v>
                </c:pt>
                <c:pt idx="3138">
                  <c:v>3.4207856227725326</c:v>
                </c:pt>
                <c:pt idx="3139">
                  <c:v>1.2017172564936356</c:v>
                </c:pt>
                <c:pt idx="3140">
                  <c:v>2.4243089270015155</c:v>
                </c:pt>
                <c:pt idx="3141">
                  <c:v>0.79802388848021089</c:v>
                </c:pt>
                <c:pt idx="3142">
                  <c:v>0.13423314478921178</c:v>
                </c:pt>
                <c:pt idx="3143">
                  <c:v>2.3600685936753165</c:v>
                </c:pt>
                <c:pt idx="3144">
                  <c:v>0.35930592309258458</c:v>
                </c:pt>
                <c:pt idx="3145">
                  <c:v>0.6134749482132138</c:v>
                </c:pt>
                <c:pt idx="3146">
                  <c:v>1.4661558092517115</c:v>
                </c:pt>
                <c:pt idx="3147">
                  <c:v>0.39069715563795082</c:v>
                </c:pt>
                <c:pt idx="3148">
                  <c:v>0.36534151368416801</c:v>
                </c:pt>
                <c:pt idx="3149">
                  <c:v>0.62957529201321805</c:v>
                </c:pt>
                <c:pt idx="3150">
                  <c:v>3.6968473236887078</c:v>
                </c:pt>
                <c:pt idx="3151">
                  <c:v>1.5120678308666751</c:v>
                </c:pt>
                <c:pt idx="3152">
                  <c:v>2.6119162877833446E-3</c:v>
                </c:pt>
                <c:pt idx="3153">
                  <c:v>0.32355023715229514</c:v>
                </c:pt>
                <c:pt idx="3154">
                  <c:v>1.2556037811142255</c:v>
                </c:pt>
                <c:pt idx="3155">
                  <c:v>0.60615909283220226</c:v>
                </c:pt>
                <c:pt idx="3156">
                  <c:v>0.16106556769732583</c:v>
                </c:pt>
                <c:pt idx="3157">
                  <c:v>3.0050435751142075</c:v>
                </c:pt>
                <c:pt idx="3158">
                  <c:v>0.74195264608786071</c:v>
                </c:pt>
                <c:pt idx="3159">
                  <c:v>0.36687084397014402</c:v>
                </c:pt>
                <c:pt idx="3160">
                  <c:v>1.6300162419821338</c:v>
                </c:pt>
                <c:pt idx="3161">
                  <c:v>4.4455428342793564</c:v>
                </c:pt>
                <c:pt idx="3162">
                  <c:v>0.14156259621018386</c:v>
                </c:pt>
                <c:pt idx="3163">
                  <c:v>2.1536595228923261E-2</c:v>
                </c:pt>
                <c:pt idx="3164">
                  <c:v>1.7646975863917982</c:v>
                </c:pt>
                <c:pt idx="3165">
                  <c:v>2.7770710677790689E-2</c:v>
                </c:pt>
                <c:pt idx="3166">
                  <c:v>1.7302911692573693</c:v>
                </c:pt>
                <c:pt idx="3167">
                  <c:v>0.95109301089142662</c:v>
                </c:pt>
                <c:pt idx="3168">
                  <c:v>5.1923937941085239</c:v>
                </c:pt>
                <c:pt idx="3169">
                  <c:v>3.370685682746446</c:v>
                </c:pt>
                <c:pt idx="3170">
                  <c:v>2.5422549023838297</c:v>
                </c:pt>
                <c:pt idx="3171">
                  <c:v>2.6287042663355784</c:v>
                </c:pt>
                <c:pt idx="3172">
                  <c:v>1.1702417725478753E-2</c:v>
                </c:pt>
                <c:pt idx="3173">
                  <c:v>0.70826216919432061</c:v>
                </c:pt>
                <c:pt idx="3174">
                  <c:v>2.8532249287975375E-2</c:v>
                </c:pt>
                <c:pt idx="3175">
                  <c:v>2.0531649513771617</c:v>
                </c:pt>
                <c:pt idx="3176">
                  <c:v>4.1295664213507202</c:v>
                </c:pt>
                <c:pt idx="3177">
                  <c:v>0.45718992132358238</c:v>
                </c:pt>
                <c:pt idx="3178">
                  <c:v>1.7537570519655166</c:v>
                </c:pt>
                <c:pt idx="3179">
                  <c:v>2.819916038656781</c:v>
                </c:pt>
                <c:pt idx="3180">
                  <c:v>0.8447841573324899</c:v>
                </c:pt>
                <c:pt idx="3181">
                  <c:v>1.157281418259192</c:v>
                </c:pt>
                <c:pt idx="3182">
                  <c:v>1.7554603216374121</c:v>
                </c:pt>
                <c:pt idx="3183">
                  <c:v>5.1249207739720521</c:v>
                </c:pt>
                <c:pt idx="3184">
                  <c:v>3.4613175071276081</c:v>
                </c:pt>
                <c:pt idx="3185">
                  <c:v>2.3311123463014276</c:v>
                </c:pt>
                <c:pt idx="3186">
                  <c:v>1.7231193276845433</c:v>
                </c:pt>
                <c:pt idx="3187">
                  <c:v>2.5937597966154602</c:v>
                </c:pt>
                <c:pt idx="3188">
                  <c:v>2.055820037263056</c:v>
                </c:pt>
                <c:pt idx="3189">
                  <c:v>1.9306874991597365</c:v>
                </c:pt>
                <c:pt idx="3190">
                  <c:v>3.242055317180669</c:v>
                </c:pt>
                <c:pt idx="3191">
                  <c:v>1.0775561292818381</c:v>
                </c:pt>
                <c:pt idx="3192">
                  <c:v>0.65751323118615446</c:v>
                </c:pt>
                <c:pt idx="3193">
                  <c:v>1.6694425231633145</c:v>
                </c:pt>
                <c:pt idx="3194">
                  <c:v>2.8603386567879108</c:v>
                </c:pt>
                <c:pt idx="3195">
                  <c:v>0.75038214844370543</c:v>
                </c:pt>
                <c:pt idx="3196">
                  <c:v>1.1920137912280584</c:v>
                </c:pt>
                <c:pt idx="3197">
                  <c:v>1.0967392185685672</c:v>
                </c:pt>
                <c:pt idx="3198">
                  <c:v>2.689744178486885</c:v>
                </c:pt>
                <c:pt idx="3199">
                  <c:v>1.3731383764227769</c:v>
                </c:pt>
                <c:pt idx="3200">
                  <c:v>1.2734890071808227</c:v>
                </c:pt>
                <c:pt idx="3201">
                  <c:v>0.79400611634325879</c:v>
                </c:pt>
                <c:pt idx="3202">
                  <c:v>2.837453876669958</c:v>
                </c:pt>
                <c:pt idx="3203">
                  <c:v>0.19355293181741695</c:v>
                </c:pt>
                <c:pt idx="3204">
                  <c:v>2.9067747483496085</c:v>
                </c:pt>
                <c:pt idx="3205">
                  <c:v>3.4894886961066733</c:v>
                </c:pt>
                <c:pt idx="3206">
                  <c:v>0.55765428047552135</c:v>
                </c:pt>
                <c:pt idx="3207">
                  <c:v>1.5070408537955382</c:v>
                </c:pt>
                <c:pt idx="3208">
                  <c:v>2.5025777631550463</c:v>
                </c:pt>
                <c:pt idx="3209">
                  <c:v>3.46044123372622</c:v>
                </c:pt>
                <c:pt idx="3210">
                  <c:v>1.273830536897167</c:v>
                </c:pt>
                <c:pt idx="3211">
                  <c:v>0.96777025582112053</c:v>
                </c:pt>
                <c:pt idx="3212">
                  <c:v>0.77355057872226451</c:v>
                </c:pt>
                <c:pt idx="3213">
                  <c:v>1.3950325412382565</c:v>
                </c:pt>
                <c:pt idx="3214">
                  <c:v>2.3108039798886137</c:v>
                </c:pt>
                <c:pt idx="3215">
                  <c:v>0.69525993397241237</c:v>
                </c:pt>
                <c:pt idx="3216">
                  <c:v>0.4396238751360646</c:v>
                </c:pt>
                <c:pt idx="3217">
                  <c:v>3.3368865334016338</c:v>
                </c:pt>
                <c:pt idx="3218">
                  <c:v>0.86824521297597412</c:v>
                </c:pt>
                <c:pt idx="3219">
                  <c:v>2.3244948070442479</c:v>
                </c:pt>
                <c:pt idx="3220">
                  <c:v>3.6780489995433712</c:v>
                </c:pt>
                <c:pt idx="3221">
                  <c:v>0.93188080872243528</c:v>
                </c:pt>
                <c:pt idx="3222">
                  <c:v>1.7684909832647229</c:v>
                </c:pt>
                <c:pt idx="3223">
                  <c:v>1.1866731507292556</c:v>
                </c:pt>
                <c:pt idx="3224">
                  <c:v>3.1237620386008373</c:v>
                </c:pt>
                <c:pt idx="3225">
                  <c:v>2.1919624158189563</c:v>
                </c:pt>
                <c:pt idx="3226">
                  <c:v>1.2670993261755417</c:v>
                </c:pt>
                <c:pt idx="3227">
                  <c:v>0.61052008368604804</c:v>
                </c:pt>
                <c:pt idx="3228">
                  <c:v>4.1697886107926543</c:v>
                </c:pt>
                <c:pt idx="3229">
                  <c:v>0.55393731620654219</c:v>
                </c:pt>
                <c:pt idx="3230">
                  <c:v>1.3234924991066706</c:v>
                </c:pt>
                <c:pt idx="3231">
                  <c:v>1.5169578993183306</c:v>
                </c:pt>
                <c:pt idx="3232">
                  <c:v>2.5902669132501757</c:v>
                </c:pt>
                <c:pt idx="3233">
                  <c:v>0.57904240006481089</c:v>
                </c:pt>
                <c:pt idx="3234">
                  <c:v>2.0960642094517983</c:v>
                </c:pt>
                <c:pt idx="3235">
                  <c:v>3.1956592483455202</c:v>
                </c:pt>
                <c:pt idx="3236">
                  <c:v>0.27817300899029007</c:v>
                </c:pt>
                <c:pt idx="3237">
                  <c:v>1.8302028518300553</c:v>
                </c:pt>
                <c:pt idx="3238">
                  <c:v>1.9105233241632034</c:v>
                </c:pt>
                <c:pt idx="3239">
                  <c:v>5.726561796608582</c:v>
                </c:pt>
                <c:pt idx="3240">
                  <c:v>3.8246586734988779</c:v>
                </c:pt>
                <c:pt idx="3241">
                  <c:v>3.2710100287360131</c:v>
                </c:pt>
                <c:pt idx="3242">
                  <c:v>1.2416488995245751</c:v>
                </c:pt>
                <c:pt idx="3243">
                  <c:v>1.2052385097100959</c:v>
                </c:pt>
                <c:pt idx="3244">
                  <c:v>2.7925739994609255</c:v>
                </c:pt>
                <c:pt idx="3245">
                  <c:v>3.0130781355852889</c:v>
                </c:pt>
                <c:pt idx="3246">
                  <c:v>2.3117044065980101</c:v>
                </c:pt>
                <c:pt idx="3247">
                  <c:v>2.3568670778238108</c:v>
                </c:pt>
                <c:pt idx="3248">
                  <c:v>0.11134695911695669</c:v>
                </c:pt>
                <c:pt idx="3249">
                  <c:v>2.2876384758362418</c:v>
                </c:pt>
                <c:pt idx="3250">
                  <c:v>3.6806440278911889</c:v>
                </c:pt>
                <c:pt idx="3251">
                  <c:v>0.38978439247983676</c:v>
                </c:pt>
                <c:pt idx="3252">
                  <c:v>3.0165153160061271</c:v>
                </c:pt>
                <c:pt idx="3253">
                  <c:v>1.4580962196610092</c:v>
                </c:pt>
                <c:pt idx="3254">
                  <c:v>3.5803272032080686</c:v>
                </c:pt>
                <c:pt idx="3255">
                  <c:v>4.4250633860760589</c:v>
                </c:pt>
                <c:pt idx="3256">
                  <c:v>4.1104764542401186</c:v>
                </c:pt>
                <c:pt idx="3257">
                  <c:v>1.2390605749902814</c:v>
                </c:pt>
                <c:pt idx="3258">
                  <c:v>4.9752746540172019</c:v>
                </c:pt>
                <c:pt idx="3259">
                  <c:v>1.6035360066572111</c:v>
                </c:pt>
                <c:pt idx="3260">
                  <c:v>1.1283234480239202</c:v>
                </c:pt>
                <c:pt idx="3261">
                  <c:v>1.560180114332117</c:v>
                </c:pt>
                <c:pt idx="3262">
                  <c:v>3.6769328866430042</c:v>
                </c:pt>
                <c:pt idx="3263">
                  <c:v>0.70729253488144028</c:v>
                </c:pt>
                <c:pt idx="3264">
                  <c:v>1.1048083801806712</c:v>
                </c:pt>
                <c:pt idx="3265">
                  <c:v>3.7139457538535083</c:v>
                </c:pt>
                <c:pt idx="3266">
                  <c:v>1.8138961755689706</c:v>
                </c:pt>
                <c:pt idx="3267">
                  <c:v>4.1270716049339651</c:v>
                </c:pt>
                <c:pt idx="3268">
                  <c:v>1.0317469717577241</c:v>
                </c:pt>
                <c:pt idx="3269">
                  <c:v>0.55115536996439563</c:v>
                </c:pt>
                <c:pt idx="3270">
                  <c:v>3.5179107405500387</c:v>
                </c:pt>
                <c:pt idx="3271">
                  <c:v>0.11567729256593395</c:v>
                </c:pt>
                <c:pt idx="3272">
                  <c:v>0.71725551184053349</c:v>
                </c:pt>
                <c:pt idx="3273">
                  <c:v>8.252571453794399</c:v>
                </c:pt>
                <c:pt idx="3274">
                  <c:v>0.46784371970652661</c:v>
                </c:pt>
                <c:pt idx="3275">
                  <c:v>1.0871058432290504</c:v>
                </c:pt>
                <c:pt idx="3276">
                  <c:v>0.14544118953707841</c:v>
                </c:pt>
                <c:pt idx="3277">
                  <c:v>3.9141553027826479</c:v>
                </c:pt>
                <c:pt idx="3278">
                  <c:v>0.40845527922908431</c:v>
                </c:pt>
                <c:pt idx="3279">
                  <c:v>1.8373196430359178</c:v>
                </c:pt>
                <c:pt idx="3280">
                  <c:v>2.9036354887803526</c:v>
                </c:pt>
                <c:pt idx="3281">
                  <c:v>1.338908362142484</c:v>
                </c:pt>
                <c:pt idx="3282">
                  <c:v>1.0025952745324496</c:v>
                </c:pt>
                <c:pt idx="3283">
                  <c:v>0.56995045868339123</c:v>
                </c:pt>
                <c:pt idx="3284">
                  <c:v>0.9435963083468355</c:v>
                </c:pt>
                <c:pt idx="3285">
                  <c:v>0.1966069962329382</c:v>
                </c:pt>
                <c:pt idx="3286">
                  <c:v>1.3272720471992514</c:v>
                </c:pt>
                <c:pt idx="3287">
                  <c:v>0.30234435613142385</c:v>
                </c:pt>
                <c:pt idx="3288">
                  <c:v>5.5197004145009325</c:v>
                </c:pt>
                <c:pt idx="3289">
                  <c:v>0.2394761194064019</c:v>
                </c:pt>
                <c:pt idx="3290">
                  <c:v>1.056801138426108</c:v>
                </c:pt>
                <c:pt idx="3291">
                  <c:v>1.8482865364130943</c:v>
                </c:pt>
                <c:pt idx="3292">
                  <c:v>2.1013231618930615</c:v>
                </c:pt>
                <c:pt idx="3293">
                  <c:v>0.25480693345227046</c:v>
                </c:pt>
                <c:pt idx="3294">
                  <c:v>0.48263496937272166</c:v>
                </c:pt>
                <c:pt idx="3295">
                  <c:v>4.1546679393921888</c:v>
                </c:pt>
                <c:pt idx="3296">
                  <c:v>2.3323433028346088</c:v>
                </c:pt>
                <c:pt idx="3297">
                  <c:v>6.0728491026791929</c:v>
                </c:pt>
                <c:pt idx="3298">
                  <c:v>0.40039077978009008</c:v>
                </c:pt>
                <c:pt idx="3299">
                  <c:v>5.8270578212862745</c:v>
                </c:pt>
                <c:pt idx="3300">
                  <c:v>0.51655687028337038</c:v>
                </c:pt>
                <c:pt idx="3301">
                  <c:v>2.1134590816207233</c:v>
                </c:pt>
                <c:pt idx="3302">
                  <c:v>0.39641554312473426</c:v>
                </c:pt>
                <c:pt idx="3303">
                  <c:v>4.0999827143975995</c:v>
                </c:pt>
                <c:pt idx="3304">
                  <c:v>0.46104527838806053</c:v>
                </c:pt>
                <c:pt idx="3305">
                  <c:v>0.2714735824139467</c:v>
                </c:pt>
                <c:pt idx="3306">
                  <c:v>0.24582740833819194</c:v>
                </c:pt>
                <c:pt idx="3307">
                  <c:v>3.8891889924800207</c:v>
                </c:pt>
                <c:pt idx="3308">
                  <c:v>3.1721580123130408</c:v>
                </c:pt>
                <c:pt idx="3309">
                  <c:v>1.3787027288585811</c:v>
                </c:pt>
                <c:pt idx="3310">
                  <c:v>6.6068030671670641</c:v>
                </c:pt>
                <c:pt idx="3311">
                  <c:v>2.2584433883341344</c:v>
                </c:pt>
                <c:pt idx="3312">
                  <c:v>4.0120801706262554</c:v>
                </c:pt>
                <c:pt idx="3313">
                  <c:v>0.94681802040061425</c:v>
                </c:pt>
                <c:pt idx="3314">
                  <c:v>2.8536621465485155</c:v>
                </c:pt>
                <c:pt idx="3315">
                  <c:v>1.6720812692715703</c:v>
                </c:pt>
                <c:pt idx="3316">
                  <c:v>2.1728443713963532</c:v>
                </c:pt>
                <c:pt idx="3317">
                  <c:v>0.14255573268887201</c:v>
                </c:pt>
                <c:pt idx="3318">
                  <c:v>2.6743299244212775</c:v>
                </c:pt>
                <c:pt idx="3319">
                  <c:v>2.2653312061979403</c:v>
                </c:pt>
                <c:pt idx="3320">
                  <c:v>3.8558376503272598</c:v>
                </c:pt>
                <c:pt idx="3321">
                  <c:v>3.6832803130181819</c:v>
                </c:pt>
                <c:pt idx="3322">
                  <c:v>2.8571437053477258</c:v>
                </c:pt>
                <c:pt idx="3323">
                  <c:v>2.4356672388050757</c:v>
                </c:pt>
                <c:pt idx="3324">
                  <c:v>8.7194549583341718E-2</c:v>
                </c:pt>
                <c:pt idx="3325">
                  <c:v>0.35283745731463334</c:v>
                </c:pt>
                <c:pt idx="3326">
                  <c:v>1.7020605592400084</c:v>
                </c:pt>
                <c:pt idx="3327">
                  <c:v>1.5604714234075683</c:v>
                </c:pt>
                <c:pt idx="3328">
                  <c:v>2.3907180476508403</c:v>
                </c:pt>
                <c:pt idx="3329">
                  <c:v>0.886903818877391</c:v>
                </c:pt>
                <c:pt idx="3330">
                  <c:v>1.6193581804289146</c:v>
                </c:pt>
                <c:pt idx="3331">
                  <c:v>3.1964175473773189</c:v>
                </c:pt>
                <c:pt idx="3332">
                  <c:v>1.8782449377927932</c:v>
                </c:pt>
                <c:pt idx="3333">
                  <c:v>4.4752110823968163</c:v>
                </c:pt>
                <c:pt idx="3334">
                  <c:v>1.4063505846036986</c:v>
                </c:pt>
                <c:pt idx="3335">
                  <c:v>2.1536363983714786</c:v>
                </c:pt>
                <c:pt idx="3336">
                  <c:v>1.3757192343290132</c:v>
                </c:pt>
                <c:pt idx="3337">
                  <c:v>0.63317779870973112</c:v>
                </c:pt>
                <c:pt idx="3338">
                  <c:v>1.6494870469335758</c:v>
                </c:pt>
                <c:pt idx="3339">
                  <c:v>0.33520921019556926</c:v>
                </c:pt>
                <c:pt idx="3340">
                  <c:v>0.59322801789965851</c:v>
                </c:pt>
                <c:pt idx="3341">
                  <c:v>1.1221496894125411</c:v>
                </c:pt>
                <c:pt idx="3342">
                  <c:v>2.635522199591259</c:v>
                </c:pt>
                <c:pt idx="3343">
                  <c:v>1.165130468462686</c:v>
                </c:pt>
                <c:pt idx="3344">
                  <c:v>3.3719057185619139</c:v>
                </c:pt>
                <c:pt idx="3345">
                  <c:v>0.22765792958592845</c:v>
                </c:pt>
                <c:pt idx="3346">
                  <c:v>2.7017761061835603</c:v>
                </c:pt>
                <c:pt idx="3347">
                  <c:v>5.7503566654290239E-2</c:v>
                </c:pt>
                <c:pt idx="3348">
                  <c:v>3.1438421844685571</c:v>
                </c:pt>
                <c:pt idx="3349">
                  <c:v>0.20980885160486373</c:v>
                </c:pt>
                <c:pt idx="3350">
                  <c:v>0.35164984815186706</c:v>
                </c:pt>
                <c:pt idx="3351">
                  <c:v>0.94090465995198613</c:v>
                </c:pt>
                <c:pt idx="3352">
                  <c:v>1.6050653542710247</c:v>
                </c:pt>
                <c:pt idx="3353">
                  <c:v>0.36366998563495834</c:v>
                </c:pt>
                <c:pt idx="3354">
                  <c:v>0.91638732423295721</c:v>
                </c:pt>
                <c:pt idx="3355">
                  <c:v>0.44005678803724102</c:v>
                </c:pt>
                <c:pt idx="3356">
                  <c:v>1.0132838675289759</c:v>
                </c:pt>
                <c:pt idx="3357">
                  <c:v>2.566990376104112</c:v>
                </c:pt>
                <c:pt idx="3358">
                  <c:v>0.81649068605734332</c:v>
                </c:pt>
                <c:pt idx="3359">
                  <c:v>1.2171027698875676</c:v>
                </c:pt>
                <c:pt idx="3360">
                  <c:v>0.21464504624111758</c:v>
                </c:pt>
                <c:pt idx="3361">
                  <c:v>0.22788739728131269</c:v>
                </c:pt>
                <c:pt idx="3362">
                  <c:v>1.4049611466888701</c:v>
                </c:pt>
                <c:pt idx="3363">
                  <c:v>1.4393588439799156</c:v>
                </c:pt>
                <c:pt idx="3364">
                  <c:v>9.4887140466909159E-2</c:v>
                </c:pt>
                <c:pt idx="3365">
                  <c:v>0.93994002886886108</c:v>
                </c:pt>
                <c:pt idx="3366">
                  <c:v>2.3826552909151921</c:v>
                </c:pt>
                <c:pt idx="3367">
                  <c:v>2.6181259357903928</c:v>
                </c:pt>
                <c:pt idx="3368">
                  <c:v>0.27034672620615829</c:v>
                </c:pt>
                <c:pt idx="3369">
                  <c:v>0.16783197354422796</c:v>
                </c:pt>
                <c:pt idx="3370">
                  <c:v>3.0302580973617843</c:v>
                </c:pt>
                <c:pt idx="3371">
                  <c:v>2.4020609961079673</c:v>
                </c:pt>
                <c:pt idx="3372">
                  <c:v>1.2631569465475732</c:v>
                </c:pt>
                <c:pt idx="3373">
                  <c:v>1.0912815932302107</c:v>
                </c:pt>
                <c:pt idx="3374">
                  <c:v>2.1190133957062525</c:v>
                </c:pt>
                <c:pt idx="3375">
                  <c:v>0.35520481507096857</c:v>
                </c:pt>
                <c:pt idx="3376">
                  <c:v>1.8973191908799087</c:v>
                </c:pt>
                <c:pt idx="3377">
                  <c:v>3.5827595048982621</c:v>
                </c:pt>
                <c:pt idx="3378">
                  <c:v>0.14105295291715692</c:v>
                </c:pt>
                <c:pt idx="3379">
                  <c:v>0.42109503506904211</c:v>
                </c:pt>
                <c:pt idx="3380">
                  <c:v>1.3812110950344776</c:v>
                </c:pt>
                <c:pt idx="3381">
                  <c:v>3.4285131511622886</c:v>
                </c:pt>
                <c:pt idx="3382">
                  <c:v>2.9000228401174803</c:v>
                </c:pt>
                <c:pt idx="3383">
                  <c:v>1.8884951232168277</c:v>
                </c:pt>
                <c:pt idx="3384">
                  <c:v>0.84693781674518898</c:v>
                </c:pt>
                <c:pt idx="3385">
                  <c:v>1.2875540249400341</c:v>
                </c:pt>
                <c:pt idx="3386">
                  <c:v>1.2072694899184488</c:v>
                </c:pt>
                <c:pt idx="3387">
                  <c:v>3.3544961998291711</c:v>
                </c:pt>
                <c:pt idx="3388">
                  <c:v>3.7053840553586683</c:v>
                </c:pt>
                <c:pt idx="3389">
                  <c:v>0.4517238507556911</c:v>
                </c:pt>
                <c:pt idx="3390">
                  <c:v>1.4219251088866134</c:v>
                </c:pt>
                <c:pt idx="3391">
                  <c:v>2.3869483711026636</c:v>
                </c:pt>
                <c:pt idx="3392">
                  <c:v>4.5064246241147607</c:v>
                </c:pt>
                <c:pt idx="3393">
                  <c:v>0.18999891560385151</c:v>
                </c:pt>
                <c:pt idx="3394">
                  <c:v>1.2151208761045549</c:v>
                </c:pt>
                <c:pt idx="3395">
                  <c:v>1.4750034462111916</c:v>
                </c:pt>
                <c:pt idx="3396">
                  <c:v>3.2049410665567404</c:v>
                </c:pt>
                <c:pt idx="3397">
                  <c:v>3.1234495317574082</c:v>
                </c:pt>
                <c:pt idx="3398">
                  <c:v>1.6462590719797454</c:v>
                </c:pt>
                <c:pt idx="3399">
                  <c:v>0.73863173686424566</c:v>
                </c:pt>
                <c:pt idx="3400">
                  <c:v>2.2023621284061514</c:v>
                </c:pt>
                <c:pt idx="3401">
                  <c:v>1.2546833934565562</c:v>
                </c:pt>
                <c:pt idx="3402">
                  <c:v>2.7372524343296174</c:v>
                </c:pt>
                <c:pt idx="3403">
                  <c:v>1.142143976535944</c:v>
                </c:pt>
                <c:pt idx="3404">
                  <c:v>1.5174841214204005</c:v>
                </c:pt>
                <c:pt idx="3405">
                  <c:v>0.95568403243750666</c:v>
                </c:pt>
                <c:pt idx="3406">
                  <c:v>1.8750853371910106</c:v>
                </c:pt>
                <c:pt idx="3407">
                  <c:v>4.3413032779235969</c:v>
                </c:pt>
                <c:pt idx="3408">
                  <c:v>0.67201131794357938</c:v>
                </c:pt>
                <c:pt idx="3409">
                  <c:v>1.2130560758946274</c:v>
                </c:pt>
                <c:pt idx="3410">
                  <c:v>0.99404925674809963</c:v>
                </c:pt>
                <c:pt idx="3411">
                  <c:v>3.7950217368742134</c:v>
                </c:pt>
                <c:pt idx="3412">
                  <c:v>2.4204024058445701</c:v>
                </c:pt>
                <c:pt idx="3413">
                  <c:v>2.697604633340303</c:v>
                </c:pt>
                <c:pt idx="3414">
                  <c:v>0.40539777873351068</c:v>
                </c:pt>
                <c:pt idx="3415">
                  <c:v>2.3738800487377549</c:v>
                </c:pt>
                <c:pt idx="3416">
                  <c:v>1.5183718318200512</c:v>
                </c:pt>
                <c:pt idx="3417">
                  <c:v>2.2396414368707216</c:v>
                </c:pt>
                <c:pt idx="3418">
                  <c:v>2.6456036035575128</c:v>
                </c:pt>
                <c:pt idx="3419">
                  <c:v>1.6121404229553349</c:v>
                </c:pt>
                <c:pt idx="3420">
                  <c:v>1.5848435299642478</c:v>
                </c:pt>
                <c:pt idx="3421">
                  <c:v>2.2466605200243794</c:v>
                </c:pt>
                <c:pt idx="3422">
                  <c:v>5.3624749389416619</c:v>
                </c:pt>
                <c:pt idx="3423">
                  <c:v>2.03281254046468</c:v>
                </c:pt>
                <c:pt idx="3424">
                  <c:v>2.7889577609407494</c:v>
                </c:pt>
                <c:pt idx="3425">
                  <c:v>1.0994392436791229</c:v>
                </c:pt>
                <c:pt idx="3426">
                  <c:v>0.60492775291446321</c:v>
                </c:pt>
                <c:pt idx="3427">
                  <c:v>2.0770052614689343</c:v>
                </c:pt>
                <c:pt idx="3428">
                  <c:v>2.8930455676721465</c:v>
                </c:pt>
                <c:pt idx="3429">
                  <c:v>1.8715255462590752</c:v>
                </c:pt>
                <c:pt idx="3430">
                  <c:v>3.0735740496780313</c:v>
                </c:pt>
                <c:pt idx="3431">
                  <c:v>0.27624135928669746</c:v>
                </c:pt>
                <c:pt idx="3432">
                  <c:v>1.8759690562527815</c:v>
                </c:pt>
                <c:pt idx="3433">
                  <c:v>2.3972411770344175</c:v>
                </c:pt>
                <c:pt idx="3434">
                  <c:v>1.9809473273250795</c:v>
                </c:pt>
                <c:pt idx="3435">
                  <c:v>1.3493086149945528</c:v>
                </c:pt>
                <c:pt idx="3436">
                  <c:v>2.8476734652435693</c:v>
                </c:pt>
                <c:pt idx="3437">
                  <c:v>4.845306709618546</c:v>
                </c:pt>
                <c:pt idx="3438">
                  <c:v>2.3814931888499205</c:v>
                </c:pt>
                <c:pt idx="3439">
                  <c:v>2.382455074808453</c:v>
                </c:pt>
                <c:pt idx="3440">
                  <c:v>0.50894543781931212</c:v>
                </c:pt>
                <c:pt idx="3441">
                  <c:v>0.5679825291645173</c:v>
                </c:pt>
                <c:pt idx="3442">
                  <c:v>0.11969247497365298</c:v>
                </c:pt>
                <c:pt idx="3443">
                  <c:v>0.6083059465860039</c:v>
                </c:pt>
                <c:pt idx="3444">
                  <c:v>2.1919981681357981</c:v>
                </c:pt>
                <c:pt idx="3445">
                  <c:v>4.0651347893140244</c:v>
                </c:pt>
                <c:pt idx="3446">
                  <c:v>0.3952125663108248</c:v>
                </c:pt>
                <c:pt idx="3447">
                  <c:v>2.013586383794765</c:v>
                </c:pt>
                <c:pt idx="3448">
                  <c:v>4.4006483846026159</c:v>
                </c:pt>
                <c:pt idx="3449">
                  <c:v>0.95334511362072671</c:v>
                </c:pt>
                <c:pt idx="3450">
                  <c:v>3.4168974112125792</c:v>
                </c:pt>
                <c:pt idx="3451">
                  <c:v>2.9402021348406113</c:v>
                </c:pt>
                <c:pt idx="3452">
                  <c:v>7.4494037176616805</c:v>
                </c:pt>
                <c:pt idx="3453">
                  <c:v>3.2942556060920105</c:v>
                </c:pt>
                <c:pt idx="3454">
                  <c:v>1.314556606157792</c:v>
                </c:pt>
                <c:pt idx="3455">
                  <c:v>0.73526918673746744</c:v>
                </c:pt>
                <c:pt idx="3456">
                  <c:v>3.0810444164366579</c:v>
                </c:pt>
                <c:pt idx="3457">
                  <c:v>0.76651505627982597</c:v>
                </c:pt>
                <c:pt idx="3458">
                  <c:v>0.58482266246117298</c:v>
                </c:pt>
                <c:pt idx="3459">
                  <c:v>1.4925526346202296</c:v>
                </c:pt>
                <c:pt idx="3460">
                  <c:v>2.5751082142582087</c:v>
                </c:pt>
                <c:pt idx="3461">
                  <c:v>1.4268161940195005</c:v>
                </c:pt>
                <c:pt idx="3462">
                  <c:v>2.4534237443003146</c:v>
                </c:pt>
                <c:pt idx="3463">
                  <c:v>4.9171130093932076</c:v>
                </c:pt>
                <c:pt idx="3464">
                  <c:v>0.55885717116043487</c:v>
                </c:pt>
                <c:pt idx="3465">
                  <c:v>1.9248853874096978</c:v>
                </c:pt>
                <c:pt idx="3466">
                  <c:v>1.5840082085054341</c:v>
                </c:pt>
                <c:pt idx="3467">
                  <c:v>3.0231262712137568</c:v>
                </c:pt>
                <c:pt idx="3468">
                  <c:v>2.6029870263245276</c:v>
                </c:pt>
                <c:pt idx="3469">
                  <c:v>2.0135812794724259</c:v>
                </c:pt>
                <c:pt idx="3470">
                  <c:v>0.25702796104802206</c:v>
                </c:pt>
                <c:pt idx="3471">
                  <c:v>2.5939241463975327</c:v>
                </c:pt>
                <c:pt idx="3472">
                  <c:v>1.3965870238009184</c:v>
                </c:pt>
                <c:pt idx="3473">
                  <c:v>3.2539266502970445</c:v>
                </c:pt>
                <c:pt idx="3474">
                  <c:v>4.099328673845406</c:v>
                </c:pt>
                <c:pt idx="3475">
                  <c:v>1.3416791658586176</c:v>
                </c:pt>
                <c:pt idx="3476">
                  <c:v>0.92461227045935424</c:v>
                </c:pt>
                <c:pt idx="3477">
                  <c:v>0.48576458939465184</c:v>
                </c:pt>
                <c:pt idx="3478">
                  <c:v>0.10686239012690102</c:v>
                </c:pt>
                <c:pt idx="3479">
                  <c:v>3.0942753469330881</c:v>
                </c:pt>
                <c:pt idx="3480">
                  <c:v>2.5696506036248348</c:v>
                </c:pt>
                <c:pt idx="3481">
                  <c:v>0.53348240079598419</c:v>
                </c:pt>
                <c:pt idx="3482">
                  <c:v>1.6511663167300377</c:v>
                </c:pt>
                <c:pt idx="3483">
                  <c:v>2.0953446357157084</c:v>
                </c:pt>
                <c:pt idx="3484">
                  <c:v>1.0277072293569596</c:v>
                </c:pt>
                <c:pt idx="3485">
                  <c:v>1.4982516150996303</c:v>
                </c:pt>
                <c:pt idx="3486">
                  <c:v>2.5789406627593614</c:v>
                </c:pt>
                <c:pt idx="3487">
                  <c:v>1.3017523723880062</c:v>
                </c:pt>
                <c:pt idx="3488">
                  <c:v>2.7004004924886758</c:v>
                </c:pt>
                <c:pt idx="3489">
                  <c:v>2.2883192941245332</c:v>
                </c:pt>
                <c:pt idx="3490">
                  <c:v>3.4761751296850054</c:v>
                </c:pt>
                <c:pt idx="3491">
                  <c:v>0.48695376273659896</c:v>
                </c:pt>
                <c:pt idx="3492">
                  <c:v>0.31255908104006913</c:v>
                </c:pt>
                <c:pt idx="3493">
                  <c:v>1.3371050852762938</c:v>
                </c:pt>
                <c:pt idx="3494">
                  <c:v>1.1653760035467045</c:v>
                </c:pt>
                <c:pt idx="3495">
                  <c:v>1.6587861314673464</c:v>
                </c:pt>
                <c:pt idx="3496">
                  <c:v>0.27440545433274632</c:v>
                </c:pt>
                <c:pt idx="3497">
                  <c:v>0.16860245472340729</c:v>
                </c:pt>
                <c:pt idx="3498">
                  <c:v>0.89536253484507711</c:v>
                </c:pt>
                <c:pt idx="3499">
                  <c:v>1.0066515978284691</c:v>
                </c:pt>
                <c:pt idx="3500">
                  <c:v>0.21969561843561025</c:v>
                </c:pt>
                <c:pt idx="3501">
                  <c:v>4.7744815831123972</c:v>
                </c:pt>
                <c:pt idx="3502">
                  <c:v>0.31348016095941134</c:v>
                </c:pt>
                <c:pt idx="3503">
                  <c:v>2.6384830693003121</c:v>
                </c:pt>
                <c:pt idx="3504">
                  <c:v>0.2790782765477644</c:v>
                </c:pt>
                <c:pt idx="3505">
                  <c:v>5.2581359876357423</c:v>
                </c:pt>
                <c:pt idx="3506">
                  <c:v>0.74492093984804519</c:v>
                </c:pt>
                <c:pt idx="3507">
                  <c:v>0.28352687232402829</c:v>
                </c:pt>
                <c:pt idx="3508">
                  <c:v>0.99657533173287938</c:v>
                </c:pt>
                <c:pt idx="3509">
                  <c:v>1.3154348150144344</c:v>
                </c:pt>
                <c:pt idx="3510">
                  <c:v>0.35321266891517311</c:v>
                </c:pt>
                <c:pt idx="3511">
                  <c:v>0.10286684046690242</c:v>
                </c:pt>
                <c:pt idx="3512">
                  <c:v>0.50741675842130718</c:v>
                </c:pt>
                <c:pt idx="3513">
                  <c:v>1.6677646800858081</c:v>
                </c:pt>
                <c:pt idx="3514">
                  <c:v>2.7122324311393555</c:v>
                </c:pt>
                <c:pt idx="3515">
                  <c:v>0.33729215561012138</c:v>
                </c:pt>
                <c:pt idx="3516">
                  <c:v>3.8143844263259474</c:v>
                </c:pt>
                <c:pt idx="3517">
                  <c:v>1.2378614671011299</c:v>
                </c:pt>
                <c:pt idx="3518">
                  <c:v>2.3297863777170811</c:v>
                </c:pt>
                <c:pt idx="3519">
                  <c:v>0.91960623034038758</c:v>
                </c:pt>
                <c:pt idx="3520">
                  <c:v>3.2482169705540773</c:v>
                </c:pt>
                <c:pt idx="3521">
                  <c:v>1.2094494603471819</c:v>
                </c:pt>
                <c:pt idx="3522">
                  <c:v>0.27929519038572614</c:v>
                </c:pt>
                <c:pt idx="3523">
                  <c:v>0.94156198352757769</c:v>
                </c:pt>
                <c:pt idx="3524">
                  <c:v>0.48846485277784879</c:v>
                </c:pt>
                <c:pt idx="3525">
                  <c:v>2.4346970141709789</c:v>
                </c:pt>
                <c:pt idx="3526">
                  <c:v>0.195248017588463</c:v>
                </c:pt>
                <c:pt idx="3527">
                  <c:v>2.8266274208309099</c:v>
                </c:pt>
                <c:pt idx="3528">
                  <c:v>0.51725682454915578</c:v>
                </c:pt>
                <c:pt idx="3529">
                  <c:v>2.5769736918520465</c:v>
                </c:pt>
                <c:pt idx="3530">
                  <c:v>0.9149782274845637</c:v>
                </c:pt>
                <c:pt idx="3531">
                  <c:v>3.1111938439435871</c:v>
                </c:pt>
                <c:pt idx="3532">
                  <c:v>0.27261649360964224</c:v>
                </c:pt>
                <c:pt idx="3533">
                  <c:v>1.2254179019442137</c:v>
                </c:pt>
                <c:pt idx="3534">
                  <c:v>0.57278954470173815</c:v>
                </c:pt>
                <c:pt idx="3535">
                  <c:v>2.1687290803461554</c:v>
                </c:pt>
                <c:pt idx="3536">
                  <c:v>2.4596223567614324</c:v>
                </c:pt>
                <c:pt idx="3537">
                  <c:v>0.19763711317009225</c:v>
                </c:pt>
                <c:pt idx="3538">
                  <c:v>2.1150416744852745</c:v>
                </c:pt>
                <c:pt idx="3539">
                  <c:v>0.62732552720063506</c:v>
                </c:pt>
                <c:pt idx="3540">
                  <c:v>3.3473926016221025</c:v>
                </c:pt>
                <c:pt idx="3541">
                  <c:v>0.44708180261931552</c:v>
                </c:pt>
                <c:pt idx="3542">
                  <c:v>2.3000081906675618</c:v>
                </c:pt>
                <c:pt idx="3543">
                  <c:v>3.4352369558506179E-2</c:v>
                </c:pt>
                <c:pt idx="3544">
                  <c:v>2.0121359183528238</c:v>
                </c:pt>
                <c:pt idx="3545">
                  <c:v>0.29367485276750305</c:v>
                </c:pt>
                <c:pt idx="3546">
                  <c:v>4.2389724720221196</c:v>
                </c:pt>
                <c:pt idx="3547">
                  <c:v>0.59604717763138382</c:v>
                </c:pt>
                <c:pt idx="3548">
                  <c:v>0.68635387585459107</c:v>
                </c:pt>
                <c:pt idx="3549">
                  <c:v>0.67961554657741985</c:v>
                </c:pt>
                <c:pt idx="3550">
                  <c:v>1.132225317967988</c:v>
                </c:pt>
                <c:pt idx="3551">
                  <c:v>1.1802784767193639</c:v>
                </c:pt>
                <c:pt idx="3552">
                  <c:v>0.46533119370685849</c:v>
                </c:pt>
                <c:pt idx="3553">
                  <c:v>0.43139144377560612</c:v>
                </c:pt>
                <c:pt idx="3554">
                  <c:v>1.6071141141213188</c:v>
                </c:pt>
                <c:pt idx="3555">
                  <c:v>0.7124427898321315</c:v>
                </c:pt>
                <c:pt idx="3556">
                  <c:v>1.928559038620296</c:v>
                </c:pt>
                <c:pt idx="3557">
                  <c:v>0.14542866311557923</c:v>
                </c:pt>
                <c:pt idx="3558">
                  <c:v>0.95205465890420293</c:v>
                </c:pt>
                <c:pt idx="3559">
                  <c:v>0.31667815115075726</c:v>
                </c:pt>
                <c:pt idx="3560">
                  <c:v>1.2537199390049736</c:v>
                </c:pt>
                <c:pt idx="3561">
                  <c:v>3.434878749170835</c:v>
                </c:pt>
                <c:pt idx="3562">
                  <c:v>1.1616433889666569</c:v>
                </c:pt>
                <c:pt idx="3563">
                  <c:v>0.26014487506315831</c:v>
                </c:pt>
                <c:pt idx="3564">
                  <c:v>0.87273049200305053</c:v>
                </c:pt>
                <c:pt idx="3565">
                  <c:v>0.6078810512230417</c:v>
                </c:pt>
                <c:pt idx="3566">
                  <c:v>0.38767758365533034</c:v>
                </c:pt>
                <c:pt idx="3567">
                  <c:v>0.84269125544314516</c:v>
                </c:pt>
                <c:pt idx="3568">
                  <c:v>2.0158322563982818</c:v>
                </c:pt>
                <c:pt idx="3569">
                  <c:v>1.9183218834005924</c:v>
                </c:pt>
                <c:pt idx="3570">
                  <c:v>0.28973473504169611</c:v>
                </c:pt>
                <c:pt idx="3571">
                  <c:v>1.1340427526446004</c:v>
                </c:pt>
                <c:pt idx="3572">
                  <c:v>3.0429732204031943</c:v>
                </c:pt>
                <c:pt idx="3573">
                  <c:v>1.319963628380926</c:v>
                </c:pt>
                <c:pt idx="3574">
                  <c:v>1.5274951509160211</c:v>
                </c:pt>
                <c:pt idx="3575">
                  <c:v>2.7931345250274795</c:v>
                </c:pt>
                <c:pt idx="3576">
                  <c:v>1.4016116373182346</c:v>
                </c:pt>
                <c:pt idx="3577">
                  <c:v>1.5195608472377442</c:v>
                </c:pt>
                <c:pt idx="3578">
                  <c:v>0.49871325767229635</c:v>
                </c:pt>
                <c:pt idx="3579">
                  <c:v>2.2111613060610136</c:v>
                </c:pt>
                <c:pt idx="3580">
                  <c:v>2.0072013611477812</c:v>
                </c:pt>
                <c:pt idx="3581">
                  <c:v>1.0035022891558665</c:v>
                </c:pt>
                <c:pt idx="3582">
                  <c:v>0.19270343879806395</c:v>
                </c:pt>
                <c:pt idx="3583">
                  <c:v>3.4612745364855737</c:v>
                </c:pt>
                <c:pt idx="3584">
                  <c:v>2.224553518213773</c:v>
                </c:pt>
                <c:pt idx="3585">
                  <c:v>1.4753618141189921</c:v>
                </c:pt>
                <c:pt idx="3586">
                  <c:v>2.7614725025964253</c:v>
                </c:pt>
                <c:pt idx="3587">
                  <c:v>1.9353053520376076</c:v>
                </c:pt>
                <c:pt idx="3588">
                  <c:v>0.58694752325908839</c:v>
                </c:pt>
                <c:pt idx="3589">
                  <c:v>2.0664247035407968</c:v>
                </c:pt>
                <c:pt idx="3590">
                  <c:v>3.7627860577247594</c:v>
                </c:pt>
                <c:pt idx="3591">
                  <c:v>0.31021058684298719</c:v>
                </c:pt>
                <c:pt idx="3592">
                  <c:v>1.8934483187284945</c:v>
                </c:pt>
                <c:pt idx="3593">
                  <c:v>1.9634576436365139</c:v>
                </c:pt>
                <c:pt idx="3594">
                  <c:v>4.8374818896820546</c:v>
                </c:pt>
                <c:pt idx="3595">
                  <c:v>3.5216824467783079</c:v>
                </c:pt>
                <c:pt idx="3596">
                  <c:v>2.8755234783124326</c:v>
                </c:pt>
                <c:pt idx="3597">
                  <c:v>0.29261947374246899</c:v>
                </c:pt>
                <c:pt idx="3598">
                  <c:v>2.4601934827003245</c:v>
                </c:pt>
                <c:pt idx="3599">
                  <c:v>1.7198201036106562</c:v>
                </c:pt>
                <c:pt idx="3600">
                  <c:v>2.49926565413171</c:v>
                </c:pt>
                <c:pt idx="3601">
                  <c:v>1.783957890966406</c:v>
                </c:pt>
                <c:pt idx="3602">
                  <c:v>1.797001536632914</c:v>
                </c:pt>
                <c:pt idx="3603">
                  <c:v>3.0695948146502339E-2</c:v>
                </c:pt>
                <c:pt idx="3604">
                  <c:v>2.5868452531309325</c:v>
                </c:pt>
                <c:pt idx="3605">
                  <c:v>3.054402342757105</c:v>
                </c:pt>
                <c:pt idx="3606">
                  <c:v>0.39879703054051774</c:v>
                </c:pt>
                <c:pt idx="3607">
                  <c:v>1.6421794617394312</c:v>
                </c:pt>
                <c:pt idx="3608">
                  <c:v>1.3408464119534846</c:v>
                </c:pt>
                <c:pt idx="3609">
                  <c:v>4.4669342194301542</c:v>
                </c:pt>
                <c:pt idx="3610">
                  <c:v>2.8958007847597957</c:v>
                </c:pt>
                <c:pt idx="3611">
                  <c:v>1.7164329849972635</c:v>
                </c:pt>
                <c:pt idx="3612">
                  <c:v>0.55756254566307906</c:v>
                </c:pt>
                <c:pt idx="3613">
                  <c:v>3.8467991632253149</c:v>
                </c:pt>
                <c:pt idx="3614">
                  <c:v>1.1880483101800845</c:v>
                </c:pt>
                <c:pt idx="3615">
                  <c:v>0.91733545322841614</c:v>
                </c:pt>
                <c:pt idx="3616">
                  <c:v>1.4129135155913484</c:v>
                </c:pt>
                <c:pt idx="3617">
                  <c:v>3.9140108386891939</c:v>
                </c:pt>
                <c:pt idx="3618">
                  <c:v>0.5853768937486219</c:v>
                </c:pt>
                <c:pt idx="3619">
                  <c:v>1.5245543843442473</c:v>
                </c:pt>
                <c:pt idx="3620">
                  <c:v>3.4264112559480822</c:v>
                </c:pt>
                <c:pt idx="3621">
                  <c:v>0.40953793239489666</c:v>
                </c:pt>
                <c:pt idx="3622">
                  <c:v>0.89403514226907177</c:v>
                </c:pt>
                <c:pt idx="3623">
                  <c:v>0.99448652521552638</c:v>
                </c:pt>
                <c:pt idx="3624">
                  <c:v>8.5952636808405813E-2</c:v>
                </c:pt>
                <c:pt idx="3625">
                  <c:v>8.9525443382938441E-3</c:v>
                </c:pt>
                <c:pt idx="3626">
                  <c:v>2.3049077152142825</c:v>
                </c:pt>
                <c:pt idx="3627">
                  <c:v>1.8254446769696298</c:v>
                </c:pt>
                <c:pt idx="3628">
                  <c:v>6.3398320991442727</c:v>
                </c:pt>
                <c:pt idx="3629">
                  <c:v>1.9126603953072645</c:v>
                </c:pt>
                <c:pt idx="3630">
                  <c:v>0.19775064542261411</c:v>
                </c:pt>
                <c:pt idx="3631">
                  <c:v>1.9940260653507824</c:v>
                </c:pt>
                <c:pt idx="3632">
                  <c:v>2.3394214396683779</c:v>
                </c:pt>
                <c:pt idx="3633">
                  <c:v>1.2589374505653943</c:v>
                </c:pt>
                <c:pt idx="3634">
                  <c:v>1.5228664972061088</c:v>
                </c:pt>
                <c:pt idx="3635">
                  <c:v>4.5120155937352369</c:v>
                </c:pt>
                <c:pt idx="3636">
                  <c:v>1.5125331229588115</c:v>
                </c:pt>
                <c:pt idx="3637">
                  <c:v>0.82274988587895592</c:v>
                </c:pt>
                <c:pt idx="3638">
                  <c:v>0.26779075720972045</c:v>
                </c:pt>
                <c:pt idx="3639">
                  <c:v>1.0011761885356876</c:v>
                </c:pt>
                <c:pt idx="3640">
                  <c:v>2.095027259222443</c:v>
                </c:pt>
                <c:pt idx="3641">
                  <c:v>0.92255929706539952</c:v>
                </c:pt>
                <c:pt idx="3642">
                  <c:v>0.2134587990940402</c:v>
                </c:pt>
                <c:pt idx="3643">
                  <c:v>5.6248278598840162</c:v>
                </c:pt>
                <c:pt idx="3644">
                  <c:v>0.49343741598510826</c:v>
                </c:pt>
                <c:pt idx="3645">
                  <c:v>0.1881251574269438</c:v>
                </c:pt>
                <c:pt idx="3646">
                  <c:v>1.9386424987358533</c:v>
                </c:pt>
                <c:pt idx="3647">
                  <c:v>2.9465854747779261</c:v>
                </c:pt>
                <c:pt idx="3648">
                  <c:v>0.16989128293457512</c:v>
                </c:pt>
                <c:pt idx="3649">
                  <c:v>0.40880059815693848</c:v>
                </c:pt>
                <c:pt idx="3650">
                  <c:v>1.6043363549311316</c:v>
                </c:pt>
                <c:pt idx="3651">
                  <c:v>0.62490301957192163</c:v>
                </c:pt>
                <c:pt idx="3652">
                  <c:v>4.1552968472462481E-3</c:v>
                </c:pt>
                <c:pt idx="3653">
                  <c:v>9.1494817216434488E-2</c:v>
                </c:pt>
                <c:pt idx="3654">
                  <c:v>2.0566470616699633</c:v>
                </c:pt>
                <c:pt idx="3655">
                  <c:v>1.6700877098821123</c:v>
                </c:pt>
                <c:pt idx="3656">
                  <c:v>1.1901329223470949</c:v>
                </c:pt>
                <c:pt idx="3657">
                  <c:v>2.7093291095856635</c:v>
                </c:pt>
                <c:pt idx="3658">
                  <c:v>2.6038177810567502</c:v>
                </c:pt>
                <c:pt idx="3659">
                  <c:v>0.43545282027873977</c:v>
                </c:pt>
                <c:pt idx="3660">
                  <c:v>0.19504823130429116</c:v>
                </c:pt>
                <c:pt idx="3661">
                  <c:v>0.26712871194900334</c:v>
                </c:pt>
                <c:pt idx="3662">
                  <c:v>4.8723094960890379</c:v>
                </c:pt>
                <c:pt idx="3663">
                  <c:v>1.5982046559603429</c:v>
                </c:pt>
                <c:pt idx="3664">
                  <c:v>0.47342038518592133</c:v>
                </c:pt>
                <c:pt idx="3665">
                  <c:v>2.786296533607139</c:v>
                </c:pt>
                <c:pt idx="3666">
                  <c:v>8.5826634201533025E-2</c:v>
                </c:pt>
                <c:pt idx="3667">
                  <c:v>0.18902285698924182</c:v>
                </c:pt>
                <c:pt idx="3668">
                  <c:v>0.62151512347929572</c:v>
                </c:pt>
                <c:pt idx="3669">
                  <c:v>0.48050758007104299</c:v>
                </c:pt>
                <c:pt idx="3670">
                  <c:v>2.7243802571430011</c:v>
                </c:pt>
                <c:pt idx="3671">
                  <c:v>1.3267262506024089</c:v>
                </c:pt>
                <c:pt idx="3672">
                  <c:v>1.6126340568156974</c:v>
                </c:pt>
                <c:pt idx="3673">
                  <c:v>4.5901304826397578</c:v>
                </c:pt>
                <c:pt idx="3674">
                  <c:v>1.055184126862005</c:v>
                </c:pt>
                <c:pt idx="3675">
                  <c:v>1.1685475983938751</c:v>
                </c:pt>
                <c:pt idx="3676">
                  <c:v>0.43305691556928849</c:v>
                </c:pt>
                <c:pt idx="3677">
                  <c:v>3.2322812915725248</c:v>
                </c:pt>
                <c:pt idx="3678">
                  <c:v>0.8147080539665037</c:v>
                </c:pt>
                <c:pt idx="3679">
                  <c:v>0.84464754084961946</c:v>
                </c:pt>
                <c:pt idx="3680">
                  <c:v>1.6350811043037901</c:v>
                </c:pt>
                <c:pt idx="3681">
                  <c:v>2.1798337831867309</c:v>
                </c:pt>
                <c:pt idx="3682">
                  <c:v>0.12659503520804982</c:v>
                </c:pt>
                <c:pt idx="3683">
                  <c:v>0.85922744325449352</c:v>
                </c:pt>
                <c:pt idx="3684">
                  <c:v>0.21386387333991941</c:v>
                </c:pt>
                <c:pt idx="3685">
                  <c:v>1.4206899426812079</c:v>
                </c:pt>
                <c:pt idx="3686">
                  <c:v>1.9123998840745546</c:v>
                </c:pt>
                <c:pt idx="3687">
                  <c:v>0.88226001881351834</c:v>
                </c:pt>
                <c:pt idx="3688">
                  <c:v>5.6215215138580312</c:v>
                </c:pt>
                <c:pt idx="3689">
                  <c:v>0.24901973293752455</c:v>
                </c:pt>
                <c:pt idx="3690">
                  <c:v>7.2009101768319539E-2</c:v>
                </c:pt>
                <c:pt idx="3691">
                  <c:v>1.311693381660973</c:v>
                </c:pt>
                <c:pt idx="3692">
                  <c:v>0.16749155673513449</c:v>
                </c:pt>
                <c:pt idx="3693">
                  <c:v>0.81703630737969846</c:v>
                </c:pt>
                <c:pt idx="3694">
                  <c:v>0.32423499771442721</c:v>
                </c:pt>
                <c:pt idx="3695">
                  <c:v>2.6052481776918412</c:v>
                </c:pt>
                <c:pt idx="3696">
                  <c:v>0.36478549175864838</c:v>
                </c:pt>
                <c:pt idx="3697">
                  <c:v>0.74622318436298585</c:v>
                </c:pt>
                <c:pt idx="3698">
                  <c:v>0.53978866560051986</c:v>
                </c:pt>
                <c:pt idx="3699">
                  <c:v>0.75389122831019684</c:v>
                </c:pt>
                <c:pt idx="3700">
                  <c:v>0.53465073338484692</c:v>
                </c:pt>
                <c:pt idx="3701">
                  <c:v>1.0142251989253452</c:v>
                </c:pt>
                <c:pt idx="3702">
                  <c:v>0.77403138955807993</c:v>
                </c:pt>
                <c:pt idx="3703">
                  <c:v>2.7493587428211175</c:v>
                </c:pt>
                <c:pt idx="3704">
                  <c:v>0.88679386252283798</c:v>
                </c:pt>
                <c:pt idx="3705">
                  <c:v>0.6278320811175373</c:v>
                </c:pt>
                <c:pt idx="3706">
                  <c:v>0.76342021774754265</c:v>
                </c:pt>
                <c:pt idx="3707">
                  <c:v>5.5912272239483585E-2</c:v>
                </c:pt>
                <c:pt idx="3708">
                  <c:v>0.56358292421299083</c:v>
                </c:pt>
                <c:pt idx="3709">
                  <c:v>1.1741114888144999E-2</c:v>
                </c:pt>
                <c:pt idx="3710">
                  <c:v>1.0304175350284748</c:v>
                </c:pt>
                <c:pt idx="3711">
                  <c:v>1.0668650490431997</c:v>
                </c:pt>
                <c:pt idx="3712">
                  <c:v>1.3575852969894608</c:v>
                </c:pt>
                <c:pt idx="3713">
                  <c:v>3.9858451705545805E-2</c:v>
                </c:pt>
                <c:pt idx="3714">
                  <c:v>4.9903426952964232</c:v>
                </c:pt>
                <c:pt idx="3715">
                  <c:v>0.60712737611348055</c:v>
                </c:pt>
                <c:pt idx="3716">
                  <c:v>0.57874024204798857</c:v>
                </c:pt>
                <c:pt idx="3717">
                  <c:v>2.4624373488630162</c:v>
                </c:pt>
                <c:pt idx="3718">
                  <c:v>1.9532638624305836</c:v>
                </c:pt>
                <c:pt idx="3719">
                  <c:v>0.70614485070941857</c:v>
                </c:pt>
                <c:pt idx="3720">
                  <c:v>0.46731528578862225</c:v>
                </c:pt>
                <c:pt idx="3721">
                  <c:v>1.2346197039250324</c:v>
                </c:pt>
                <c:pt idx="3722">
                  <c:v>0.51828769978891209</c:v>
                </c:pt>
                <c:pt idx="3723">
                  <c:v>1.024973957425626</c:v>
                </c:pt>
                <c:pt idx="3724">
                  <c:v>0.92931673549158589</c:v>
                </c:pt>
                <c:pt idx="3725">
                  <c:v>0.13412797689520772</c:v>
                </c:pt>
                <c:pt idx="3726">
                  <c:v>0.24120542168208381</c:v>
                </c:pt>
                <c:pt idx="3727">
                  <c:v>0.15381698577281533</c:v>
                </c:pt>
                <c:pt idx="3728">
                  <c:v>2.9001992922938093</c:v>
                </c:pt>
                <c:pt idx="3729">
                  <c:v>4.9878228245255674</c:v>
                </c:pt>
                <c:pt idx="3730">
                  <c:v>0.248712627982699</c:v>
                </c:pt>
                <c:pt idx="3731">
                  <c:v>2.9079938958174623E-2</c:v>
                </c:pt>
                <c:pt idx="3732">
                  <c:v>1.5398875808319632</c:v>
                </c:pt>
                <c:pt idx="3733">
                  <c:v>2.6485864279100895</c:v>
                </c:pt>
                <c:pt idx="3734">
                  <c:v>4.7265579037372163E-2</c:v>
                </c:pt>
                <c:pt idx="3735">
                  <c:v>0.29692532451846176</c:v>
                </c:pt>
                <c:pt idx="3736">
                  <c:v>1.8293695516245805</c:v>
                </c:pt>
                <c:pt idx="3737">
                  <c:v>2.5093230679462417</c:v>
                </c:pt>
                <c:pt idx="3738">
                  <c:v>0.48049064977866962</c:v>
                </c:pt>
                <c:pt idx="3739">
                  <c:v>0.41665200828286997</c:v>
                </c:pt>
                <c:pt idx="3740">
                  <c:v>2.2930102222182835</c:v>
                </c:pt>
                <c:pt idx="3741">
                  <c:v>1.6836871023268516</c:v>
                </c:pt>
                <c:pt idx="3742">
                  <c:v>0.64120434390902936</c:v>
                </c:pt>
                <c:pt idx="3743">
                  <c:v>2.0293109159273879</c:v>
                </c:pt>
                <c:pt idx="3744">
                  <c:v>4.6175933098419319</c:v>
                </c:pt>
                <c:pt idx="3745">
                  <c:v>1.4282418669476895</c:v>
                </c:pt>
                <c:pt idx="3746">
                  <c:v>0.55500955003367558</c:v>
                </c:pt>
                <c:pt idx="3747">
                  <c:v>0.97567373779805955</c:v>
                </c:pt>
                <c:pt idx="3748">
                  <c:v>2.0506058383368941</c:v>
                </c:pt>
                <c:pt idx="3749">
                  <c:v>0.56505095025273278</c:v>
                </c:pt>
                <c:pt idx="3750">
                  <c:v>0.69387517211393401</c:v>
                </c:pt>
                <c:pt idx="3751">
                  <c:v>1.5229353293564252</c:v>
                </c:pt>
                <c:pt idx="3752">
                  <c:v>1.4790381139629423</c:v>
                </c:pt>
                <c:pt idx="3753">
                  <c:v>0.40195978516533515</c:v>
                </c:pt>
                <c:pt idx="3754">
                  <c:v>0.2848350136366915</c:v>
                </c:pt>
                <c:pt idx="3755">
                  <c:v>0.52463203089823018</c:v>
                </c:pt>
                <c:pt idx="3756">
                  <c:v>0.49622520717549573</c:v>
                </c:pt>
                <c:pt idx="3757">
                  <c:v>0.84918559676468419</c:v>
                </c:pt>
                <c:pt idx="3758">
                  <c:v>1.8139587044217751</c:v>
                </c:pt>
                <c:pt idx="3759">
                  <c:v>3.4180810972015641</c:v>
                </c:pt>
                <c:pt idx="3760">
                  <c:v>0.90203331342095172</c:v>
                </c:pt>
                <c:pt idx="3761">
                  <c:v>0.95643697878686851</c:v>
                </c:pt>
                <c:pt idx="3762">
                  <c:v>1.6317589701060609</c:v>
                </c:pt>
                <c:pt idx="3763">
                  <c:v>0.77033314934809205</c:v>
                </c:pt>
                <c:pt idx="3764">
                  <c:v>0.43162175575573336</c:v>
                </c:pt>
                <c:pt idx="3765">
                  <c:v>1.1720831064601427</c:v>
                </c:pt>
                <c:pt idx="3766">
                  <c:v>3.1081199161732442</c:v>
                </c:pt>
                <c:pt idx="3767">
                  <c:v>3.0105082654506994</c:v>
                </c:pt>
                <c:pt idx="3768">
                  <c:v>1.303657055683459</c:v>
                </c:pt>
                <c:pt idx="3769">
                  <c:v>1.330399384949057</c:v>
                </c:pt>
                <c:pt idx="3770">
                  <c:v>3.1205512968196576</c:v>
                </c:pt>
                <c:pt idx="3771">
                  <c:v>1.2044600988509302</c:v>
                </c:pt>
                <c:pt idx="3772">
                  <c:v>2.1357928538481534</c:v>
                </c:pt>
                <c:pt idx="3773">
                  <c:v>3.7254843545024832</c:v>
                </c:pt>
                <c:pt idx="3774">
                  <c:v>1.1623546406610297</c:v>
                </c:pt>
                <c:pt idx="3775">
                  <c:v>0.93168167168559535</c:v>
                </c:pt>
                <c:pt idx="3776">
                  <c:v>1.6572666586713751</c:v>
                </c:pt>
                <c:pt idx="3777">
                  <c:v>4.0929529150305113</c:v>
                </c:pt>
                <c:pt idx="3778">
                  <c:v>1.6283357548283721</c:v>
                </c:pt>
                <c:pt idx="3779">
                  <c:v>2.4343980890121664</c:v>
                </c:pt>
                <c:pt idx="3780">
                  <c:v>1.3492204767600167</c:v>
                </c:pt>
                <c:pt idx="3781">
                  <c:v>4.9439572506970411</c:v>
                </c:pt>
                <c:pt idx="3782">
                  <c:v>1.7016855733148091</c:v>
                </c:pt>
                <c:pt idx="3783">
                  <c:v>2.3397976118295851</c:v>
                </c:pt>
                <c:pt idx="3784">
                  <c:v>1.2223462412941335</c:v>
                </c:pt>
                <c:pt idx="3785">
                  <c:v>2.3349475721637791</c:v>
                </c:pt>
                <c:pt idx="3786">
                  <c:v>0.33208130261388025</c:v>
                </c:pt>
                <c:pt idx="3787">
                  <c:v>2.7066038304268307</c:v>
                </c:pt>
                <c:pt idx="3788">
                  <c:v>4.3975581809460946</c:v>
                </c:pt>
                <c:pt idx="3789">
                  <c:v>0.47702439724955426</c:v>
                </c:pt>
                <c:pt idx="3790">
                  <c:v>2.1311952984884783</c:v>
                </c:pt>
                <c:pt idx="3791">
                  <c:v>1.9603856815421432</c:v>
                </c:pt>
                <c:pt idx="3792">
                  <c:v>5.4532680625709924</c:v>
                </c:pt>
                <c:pt idx="3793">
                  <c:v>2.2069753959078913</c:v>
                </c:pt>
                <c:pt idx="3794">
                  <c:v>2.1720311330516715</c:v>
                </c:pt>
                <c:pt idx="3795">
                  <c:v>7.6343118224452944E-2</c:v>
                </c:pt>
                <c:pt idx="3796">
                  <c:v>0.5181837721552327</c:v>
                </c:pt>
                <c:pt idx="3797">
                  <c:v>1.1605298742871448</c:v>
                </c:pt>
                <c:pt idx="3798">
                  <c:v>1.8165124533703363</c:v>
                </c:pt>
                <c:pt idx="3799">
                  <c:v>0.39599867871227579</c:v>
                </c:pt>
                <c:pt idx="3800">
                  <c:v>3.1637054189175497</c:v>
                </c:pt>
                <c:pt idx="3801">
                  <c:v>0.82297532313826505</c:v>
                </c:pt>
                <c:pt idx="3802">
                  <c:v>2.3972381607951085</c:v>
                </c:pt>
                <c:pt idx="3803">
                  <c:v>3.9686234584029254</c:v>
                </c:pt>
                <c:pt idx="3804">
                  <c:v>0.23102903361484017</c:v>
                </c:pt>
                <c:pt idx="3805">
                  <c:v>1.7206682932372006</c:v>
                </c:pt>
                <c:pt idx="3806">
                  <c:v>1.6453714582825612</c:v>
                </c:pt>
                <c:pt idx="3807">
                  <c:v>3.5968120306894598</c:v>
                </c:pt>
                <c:pt idx="3808">
                  <c:v>1.634034744740017</c:v>
                </c:pt>
                <c:pt idx="3809">
                  <c:v>0.17615982982776579</c:v>
                </c:pt>
                <c:pt idx="3810">
                  <c:v>0.23795896732881339</c:v>
                </c:pt>
                <c:pt idx="3811">
                  <c:v>2.7435629383569271</c:v>
                </c:pt>
                <c:pt idx="3812">
                  <c:v>1.2597548376750798</c:v>
                </c:pt>
                <c:pt idx="3813">
                  <c:v>1.1224631429969723</c:v>
                </c:pt>
                <c:pt idx="3814">
                  <c:v>1.839315757727082</c:v>
                </c:pt>
                <c:pt idx="3815">
                  <c:v>3.787864724196834</c:v>
                </c:pt>
                <c:pt idx="3816">
                  <c:v>0.1053546560467602</c:v>
                </c:pt>
                <c:pt idx="3817">
                  <c:v>2.3860912736918785</c:v>
                </c:pt>
                <c:pt idx="3818">
                  <c:v>3.7064805908949907</c:v>
                </c:pt>
                <c:pt idx="3819">
                  <c:v>0.44616233846305775</c:v>
                </c:pt>
                <c:pt idx="3820">
                  <c:v>1.4767075311546076</c:v>
                </c:pt>
                <c:pt idx="3821">
                  <c:v>1.2148008676322064</c:v>
                </c:pt>
                <c:pt idx="3822">
                  <c:v>1.7376572940527524</c:v>
                </c:pt>
                <c:pt idx="3823">
                  <c:v>1.3820037233040559</c:v>
                </c:pt>
                <c:pt idx="3824">
                  <c:v>0.6173569626237736</c:v>
                </c:pt>
                <c:pt idx="3825">
                  <c:v>0.96888999609931759</c:v>
                </c:pt>
                <c:pt idx="3826">
                  <c:v>2.9939983189654509</c:v>
                </c:pt>
                <c:pt idx="3827">
                  <c:v>3.9141885120936637E-2</c:v>
                </c:pt>
                <c:pt idx="3828">
                  <c:v>1.2069955513833719E-3</c:v>
                </c:pt>
                <c:pt idx="3829">
                  <c:v>1.3348248204894957</c:v>
                </c:pt>
                <c:pt idx="3830">
                  <c:v>4.8856379892118085</c:v>
                </c:pt>
                <c:pt idx="3831">
                  <c:v>5.7899857925090004E-2</c:v>
                </c:pt>
                <c:pt idx="3832">
                  <c:v>0.39508004202237856</c:v>
                </c:pt>
                <c:pt idx="3833">
                  <c:v>0.71682412718634581</c:v>
                </c:pt>
                <c:pt idx="3834">
                  <c:v>2.3256704184656485</c:v>
                </c:pt>
                <c:pt idx="3835">
                  <c:v>1.6672418113133229</c:v>
                </c:pt>
                <c:pt idx="3836">
                  <c:v>0.42306009425981905</c:v>
                </c:pt>
                <c:pt idx="3837">
                  <c:v>0.11755246299035882</c:v>
                </c:pt>
                <c:pt idx="3838">
                  <c:v>2.1564175134188144</c:v>
                </c:pt>
                <c:pt idx="3839">
                  <c:v>1.8850336989096661E-2</c:v>
                </c:pt>
                <c:pt idx="3840">
                  <c:v>0.31846965276627515</c:v>
                </c:pt>
                <c:pt idx="3841">
                  <c:v>1.2146911831679645</c:v>
                </c:pt>
                <c:pt idx="3842">
                  <c:v>0.81969817607053541</c:v>
                </c:pt>
                <c:pt idx="3843">
                  <c:v>1.1434912279283367</c:v>
                </c:pt>
                <c:pt idx="3844">
                  <c:v>0.68530465460976409</c:v>
                </c:pt>
                <c:pt idx="3845">
                  <c:v>5.8002445550104653</c:v>
                </c:pt>
                <c:pt idx="3846">
                  <c:v>1.3383424542375568</c:v>
                </c:pt>
                <c:pt idx="3847">
                  <c:v>1.5711780603260603</c:v>
                </c:pt>
                <c:pt idx="3848">
                  <c:v>2.7565304982465477</c:v>
                </c:pt>
                <c:pt idx="3849">
                  <c:v>2.5087717413901354</c:v>
                </c:pt>
                <c:pt idx="3850">
                  <c:v>2.5153692817870059</c:v>
                </c:pt>
                <c:pt idx="3851">
                  <c:v>0.4315711629689325</c:v>
                </c:pt>
                <c:pt idx="3852">
                  <c:v>0.29032641126713443</c:v>
                </c:pt>
                <c:pt idx="3853">
                  <c:v>1.503075438584887</c:v>
                </c:pt>
                <c:pt idx="3854">
                  <c:v>2.4246580844939913E-2</c:v>
                </c:pt>
                <c:pt idx="3855">
                  <c:v>9.2625826548443549E-2</c:v>
                </c:pt>
                <c:pt idx="3856">
                  <c:v>4.4566489598348316</c:v>
                </c:pt>
                <c:pt idx="3857">
                  <c:v>5.8294940748259805E-2</c:v>
                </c:pt>
                <c:pt idx="3858">
                  <c:v>0.83732116502589626</c:v>
                </c:pt>
                <c:pt idx="3859">
                  <c:v>0.42128062047210069</c:v>
                </c:pt>
                <c:pt idx="3860">
                  <c:v>5.5790781007929535</c:v>
                </c:pt>
                <c:pt idx="3861">
                  <c:v>0.33435692018892382</c:v>
                </c:pt>
                <c:pt idx="3862">
                  <c:v>0.60959317442552319</c:v>
                </c:pt>
                <c:pt idx="3863">
                  <c:v>0.41964378390937718</c:v>
                </c:pt>
                <c:pt idx="3864">
                  <c:v>0.11714703426845574</c:v>
                </c:pt>
                <c:pt idx="3865">
                  <c:v>0.67313606938149562</c:v>
                </c:pt>
                <c:pt idx="3866">
                  <c:v>0.56304280939821716</c:v>
                </c:pt>
                <c:pt idx="3867">
                  <c:v>0.58314614280347676</c:v>
                </c:pt>
                <c:pt idx="3868">
                  <c:v>0.38736486454538732</c:v>
                </c:pt>
                <c:pt idx="3869">
                  <c:v>2.4074033903412921</c:v>
                </c:pt>
                <c:pt idx="3870">
                  <c:v>0.18312114674895441</c:v>
                </c:pt>
                <c:pt idx="3871">
                  <c:v>2.7860469457918029</c:v>
                </c:pt>
                <c:pt idx="3872">
                  <c:v>4.4023683251142032E-2</c:v>
                </c:pt>
                <c:pt idx="3873">
                  <c:v>1.6093166024727594</c:v>
                </c:pt>
                <c:pt idx="3874">
                  <c:v>0.43202867400130618</c:v>
                </c:pt>
                <c:pt idx="3875">
                  <c:v>3.1236192050382314</c:v>
                </c:pt>
                <c:pt idx="3876">
                  <c:v>0.12421058650222605</c:v>
                </c:pt>
                <c:pt idx="3877">
                  <c:v>0.76004067371474271</c:v>
                </c:pt>
                <c:pt idx="3878">
                  <c:v>1.1593877095939931</c:v>
                </c:pt>
                <c:pt idx="3879">
                  <c:v>1.5615591672236455</c:v>
                </c:pt>
                <c:pt idx="3880">
                  <c:v>0.63829107560325404</c:v>
                </c:pt>
                <c:pt idx="3881">
                  <c:v>0.97295408482773027</c:v>
                </c:pt>
                <c:pt idx="3882">
                  <c:v>1.518750479238177</c:v>
                </c:pt>
                <c:pt idx="3883">
                  <c:v>0.66105783333527268</c:v>
                </c:pt>
                <c:pt idx="3884">
                  <c:v>2.9675443640980426</c:v>
                </c:pt>
                <c:pt idx="3885">
                  <c:v>0.22564908224783942</c:v>
                </c:pt>
                <c:pt idx="3886">
                  <c:v>4.1434239531620261</c:v>
                </c:pt>
                <c:pt idx="3887">
                  <c:v>0.70318541323397721</c:v>
                </c:pt>
                <c:pt idx="3888">
                  <c:v>0.27745236433648834</c:v>
                </c:pt>
                <c:pt idx="3889">
                  <c:v>1.5538649104015869</c:v>
                </c:pt>
                <c:pt idx="3890">
                  <c:v>1.7811292988026022</c:v>
                </c:pt>
                <c:pt idx="3891">
                  <c:v>0.81821092981149413</c:v>
                </c:pt>
                <c:pt idx="3892">
                  <c:v>0.12442225898118231</c:v>
                </c:pt>
                <c:pt idx="3893">
                  <c:v>1.2825365850650616</c:v>
                </c:pt>
                <c:pt idx="3894">
                  <c:v>0.5399152833018217</c:v>
                </c:pt>
                <c:pt idx="3895">
                  <c:v>3.0294580121356987</c:v>
                </c:pt>
                <c:pt idx="3896">
                  <c:v>0.89059000269552291</c:v>
                </c:pt>
                <c:pt idx="3897">
                  <c:v>1.5215947608645681</c:v>
                </c:pt>
                <c:pt idx="3898">
                  <c:v>0.99824066971148673</c:v>
                </c:pt>
                <c:pt idx="3899">
                  <c:v>0.96193956776432898</c:v>
                </c:pt>
                <c:pt idx="3900">
                  <c:v>0.23633810741206007</c:v>
                </c:pt>
                <c:pt idx="3901">
                  <c:v>4.3078249432997175</c:v>
                </c:pt>
                <c:pt idx="3902">
                  <c:v>0.39695536418684707</c:v>
                </c:pt>
                <c:pt idx="3903">
                  <c:v>6.8115549373770179E-2</c:v>
                </c:pt>
                <c:pt idx="3904">
                  <c:v>0.77434464357836319</c:v>
                </c:pt>
                <c:pt idx="3905">
                  <c:v>1.5226546004504549</c:v>
                </c:pt>
                <c:pt idx="3906">
                  <c:v>0.70633867261512329</c:v>
                </c:pt>
                <c:pt idx="3907">
                  <c:v>6.2219093174560314E-2</c:v>
                </c:pt>
                <c:pt idx="3908">
                  <c:v>0.23313621013648778</c:v>
                </c:pt>
                <c:pt idx="3909">
                  <c:v>0.99637986639024057</c:v>
                </c:pt>
                <c:pt idx="3910">
                  <c:v>1.0753509605327949</c:v>
                </c:pt>
                <c:pt idx="3911">
                  <c:v>0.11104128995987739</c:v>
                </c:pt>
                <c:pt idx="3912">
                  <c:v>1.6068696159374678</c:v>
                </c:pt>
                <c:pt idx="3913">
                  <c:v>0.77533968814039878</c:v>
                </c:pt>
                <c:pt idx="3914">
                  <c:v>0.2251840634284008</c:v>
                </c:pt>
                <c:pt idx="3915">
                  <c:v>1.7833237223998539</c:v>
                </c:pt>
                <c:pt idx="3916">
                  <c:v>4.0596647265311994</c:v>
                </c:pt>
                <c:pt idx="3917">
                  <c:v>0.63124745063210508</c:v>
                </c:pt>
                <c:pt idx="3918">
                  <c:v>0.36581246362836062</c:v>
                </c:pt>
                <c:pt idx="3919">
                  <c:v>1.2518034735075556</c:v>
                </c:pt>
                <c:pt idx="3920">
                  <c:v>6.5300151582325938E-2</c:v>
                </c:pt>
                <c:pt idx="3921">
                  <c:v>0.172483283249246</c:v>
                </c:pt>
                <c:pt idx="3922">
                  <c:v>0.17981724649293529</c:v>
                </c:pt>
                <c:pt idx="3923">
                  <c:v>1.7402978881864648</c:v>
                </c:pt>
                <c:pt idx="3924">
                  <c:v>1.7129987900333035</c:v>
                </c:pt>
                <c:pt idx="3925">
                  <c:v>1.2191548006246027</c:v>
                </c:pt>
                <c:pt idx="3926">
                  <c:v>0.38093791766275276</c:v>
                </c:pt>
                <c:pt idx="3927">
                  <c:v>3.5454800548989605</c:v>
                </c:pt>
                <c:pt idx="3928">
                  <c:v>0.99160535667142446</c:v>
                </c:pt>
                <c:pt idx="3929">
                  <c:v>9.1127070351767259E-2</c:v>
                </c:pt>
                <c:pt idx="3930">
                  <c:v>0.55546080414469934</c:v>
                </c:pt>
                <c:pt idx="3931">
                  <c:v>3.5392189828280234</c:v>
                </c:pt>
                <c:pt idx="3932">
                  <c:v>0.12816522779541373</c:v>
                </c:pt>
                <c:pt idx="3933">
                  <c:v>4.969971321475164E-2</c:v>
                </c:pt>
                <c:pt idx="3934">
                  <c:v>1.5710238396705183</c:v>
                </c:pt>
                <c:pt idx="3935">
                  <c:v>0.63499203378477365</c:v>
                </c:pt>
                <c:pt idx="3936">
                  <c:v>0.16304404514868764</c:v>
                </c:pt>
                <c:pt idx="3937">
                  <c:v>1.0592780878312826</c:v>
                </c:pt>
                <c:pt idx="3938">
                  <c:v>2.2205101485402512</c:v>
                </c:pt>
                <c:pt idx="3939">
                  <c:v>1.1335641719425757</c:v>
                </c:pt>
                <c:pt idx="3940">
                  <c:v>0.65587386974092254</c:v>
                </c:pt>
                <c:pt idx="3941">
                  <c:v>2.2269658052272909</c:v>
                </c:pt>
                <c:pt idx="3942">
                  <c:v>3.7696976047473534</c:v>
                </c:pt>
                <c:pt idx="3943">
                  <c:v>0.48985789691663895</c:v>
                </c:pt>
                <c:pt idx="3944">
                  <c:v>1.2319724072984055</c:v>
                </c:pt>
                <c:pt idx="3945">
                  <c:v>1.9792855763713728</c:v>
                </c:pt>
                <c:pt idx="3946">
                  <c:v>2.1558091884401511</c:v>
                </c:pt>
                <c:pt idx="3947">
                  <c:v>0.37479610427568577</c:v>
                </c:pt>
                <c:pt idx="3948">
                  <c:v>1.2450695073901183</c:v>
                </c:pt>
                <c:pt idx="3949">
                  <c:v>2.4583634149874829</c:v>
                </c:pt>
                <c:pt idx="3950">
                  <c:v>2.2551591352198548</c:v>
                </c:pt>
                <c:pt idx="3951">
                  <c:v>1.1879079619936803</c:v>
                </c:pt>
                <c:pt idx="3952">
                  <c:v>0.13262524276742305</c:v>
                </c:pt>
                <c:pt idx="3953">
                  <c:v>2.8381940577466143</c:v>
                </c:pt>
                <c:pt idx="3954">
                  <c:v>1.5361921794569922</c:v>
                </c:pt>
                <c:pt idx="3955">
                  <c:v>1.2647853470483099</c:v>
                </c:pt>
                <c:pt idx="3956">
                  <c:v>2.1465391705561276</c:v>
                </c:pt>
                <c:pt idx="3957">
                  <c:v>2.5031394254669035</c:v>
                </c:pt>
                <c:pt idx="3958">
                  <c:v>0.96993422139623098</c:v>
                </c:pt>
                <c:pt idx="3959">
                  <c:v>1.7378310309343927</c:v>
                </c:pt>
                <c:pt idx="3960">
                  <c:v>3.1959342725314652</c:v>
                </c:pt>
                <c:pt idx="3961">
                  <c:v>0.58859592406281891</c:v>
                </c:pt>
                <c:pt idx="3962">
                  <c:v>0.82013547222577365</c:v>
                </c:pt>
                <c:pt idx="3963">
                  <c:v>1.7494606219013198</c:v>
                </c:pt>
                <c:pt idx="3964">
                  <c:v>4.3000074396957579</c:v>
                </c:pt>
                <c:pt idx="3965">
                  <c:v>2.9793992205634918</c:v>
                </c:pt>
                <c:pt idx="3966">
                  <c:v>1.4839993819133568</c:v>
                </c:pt>
                <c:pt idx="3967">
                  <c:v>0.39329389095718836</c:v>
                </c:pt>
                <c:pt idx="3968">
                  <c:v>3.5191474671052401</c:v>
                </c:pt>
                <c:pt idx="3969">
                  <c:v>2.8594558985303071</c:v>
                </c:pt>
                <c:pt idx="3970">
                  <c:v>1.4034538435243231</c:v>
                </c:pt>
                <c:pt idx="3971">
                  <c:v>1.6211278186849332</c:v>
                </c:pt>
                <c:pt idx="3972">
                  <c:v>2.007139396676676</c:v>
                </c:pt>
                <c:pt idx="3973">
                  <c:v>0.53462555904519071</c:v>
                </c:pt>
                <c:pt idx="3974">
                  <c:v>2.6952360144437169</c:v>
                </c:pt>
                <c:pt idx="3975">
                  <c:v>3.7895829196797797</c:v>
                </c:pt>
                <c:pt idx="3976">
                  <c:v>0.69184294374304667</c:v>
                </c:pt>
                <c:pt idx="3977">
                  <c:v>1.3051287038629864</c:v>
                </c:pt>
                <c:pt idx="3978">
                  <c:v>1.6052090973356501</c:v>
                </c:pt>
                <c:pt idx="3979">
                  <c:v>3.9398242062250457</c:v>
                </c:pt>
                <c:pt idx="3980">
                  <c:v>3.380695240561725</c:v>
                </c:pt>
                <c:pt idx="3981">
                  <c:v>1.8801826911403268</c:v>
                </c:pt>
                <c:pt idx="3982">
                  <c:v>0.81636100723922822</c:v>
                </c:pt>
                <c:pt idx="3983">
                  <c:v>3.1257171759788047</c:v>
                </c:pt>
                <c:pt idx="3984">
                  <c:v>0.71890486276283438</c:v>
                </c:pt>
                <c:pt idx="3985">
                  <c:v>2.921481312090469</c:v>
                </c:pt>
                <c:pt idx="3986">
                  <c:v>3.8203484554198361</c:v>
                </c:pt>
                <c:pt idx="3987">
                  <c:v>0.89714519587797881</c:v>
                </c:pt>
                <c:pt idx="3988">
                  <c:v>1.9552755865790683</c:v>
                </c:pt>
                <c:pt idx="3989">
                  <c:v>2.5701087533938018</c:v>
                </c:pt>
                <c:pt idx="3990">
                  <c:v>4.8820255458451536</c:v>
                </c:pt>
                <c:pt idx="3991">
                  <c:v>1.6838754329819414</c:v>
                </c:pt>
                <c:pt idx="3992">
                  <c:v>2.4728286031251701</c:v>
                </c:pt>
                <c:pt idx="3993">
                  <c:v>1.9715355915235064</c:v>
                </c:pt>
                <c:pt idx="3994">
                  <c:v>1.8322813781444101</c:v>
                </c:pt>
                <c:pt idx="3995">
                  <c:v>3.0934639635203647</c:v>
                </c:pt>
                <c:pt idx="3996">
                  <c:v>1.9151559471102111</c:v>
                </c:pt>
                <c:pt idx="3997">
                  <c:v>2.0910051936433853</c:v>
                </c:pt>
                <c:pt idx="3998">
                  <c:v>1.7272607858509286</c:v>
                </c:pt>
                <c:pt idx="3999">
                  <c:v>1.0071614048724671</c:v>
                </c:pt>
                <c:pt idx="4000">
                  <c:v>3.2095461687439304</c:v>
                </c:pt>
                <c:pt idx="4001">
                  <c:v>3.5742186236740441</c:v>
                </c:pt>
                <c:pt idx="4002">
                  <c:v>0.58451502141168188</c:v>
                </c:pt>
                <c:pt idx="4003">
                  <c:v>1.4229245982303915</c:v>
                </c:pt>
                <c:pt idx="4004">
                  <c:v>3.5508428529175164</c:v>
                </c:pt>
                <c:pt idx="4005">
                  <c:v>6.9567305062062923</c:v>
                </c:pt>
                <c:pt idx="4006">
                  <c:v>2.6017148634433291</c:v>
                </c:pt>
                <c:pt idx="4007">
                  <c:v>3.9824408962004965</c:v>
                </c:pt>
                <c:pt idx="4008">
                  <c:v>1.8474375824511866</c:v>
                </c:pt>
                <c:pt idx="4009">
                  <c:v>2.6963616533972488</c:v>
                </c:pt>
                <c:pt idx="4010">
                  <c:v>2.9040911834665835</c:v>
                </c:pt>
                <c:pt idx="4011">
                  <c:v>2.574329373462044</c:v>
                </c:pt>
                <c:pt idx="4012">
                  <c:v>2.1199351519339218</c:v>
                </c:pt>
                <c:pt idx="4013">
                  <c:v>3.0272195136969318</c:v>
                </c:pt>
                <c:pt idx="4014">
                  <c:v>5.1609491855070022E-2</c:v>
                </c:pt>
                <c:pt idx="4015">
                  <c:v>1.8586088144426895</c:v>
                </c:pt>
                <c:pt idx="4016">
                  <c:v>2.9717082118371012</c:v>
                </c:pt>
                <c:pt idx="4017">
                  <c:v>1.6189318325244262</c:v>
                </c:pt>
                <c:pt idx="4018">
                  <c:v>1.1237022987220975</c:v>
                </c:pt>
                <c:pt idx="4019">
                  <c:v>1.7340575627207899</c:v>
                </c:pt>
                <c:pt idx="4020">
                  <c:v>2.7633038646476979</c:v>
                </c:pt>
                <c:pt idx="4021">
                  <c:v>0.98594224287309995</c:v>
                </c:pt>
                <c:pt idx="4022">
                  <c:v>0.82117486811730345</c:v>
                </c:pt>
                <c:pt idx="4023">
                  <c:v>0.49544392304761331</c:v>
                </c:pt>
                <c:pt idx="4024">
                  <c:v>3.6452750941385377</c:v>
                </c:pt>
                <c:pt idx="4025">
                  <c:v>1.8492516100803196</c:v>
                </c:pt>
                <c:pt idx="4026">
                  <c:v>2.2407581774930581</c:v>
                </c:pt>
                <c:pt idx="4027">
                  <c:v>2.3059956089239586</c:v>
                </c:pt>
                <c:pt idx="4028">
                  <c:v>3.0895334741870322</c:v>
                </c:pt>
                <c:pt idx="4029">
                  <c:v>0.89565175700337729</c:v>
                </c:pt>
                <c:pt idx="4030">
                  <c:v>1.4493619159470104</c:v>
                </c:pt>
                <c:pt idx="4031">
                  <c:v>1.5546456124429708</c:v>
                </c:pt>
                <c:pt idx="4032">
                  <c:v>3.6315849792375916</c:v>
                </c:pt>
                <c:pt idx="4033">
                  <c:v>0.42511401328319209</c:v>
                </c:pt>
                <c:pt idx="4034">
                  <c:v>0.56868656129270256</c:v>
                </c:pt>
                <c:pt idx="4035">
                  <c:v>0.47075401020716257</c:v>
                </c:pt>
                <c:pt idx="4036">
                  <c:v>0.70193396030385102</c:v>
                </c:pt>
                <c:pt idx="4037">
                  <c:v>0.4303611060123238</c:v>
                </c:pt>
                <c:pt idx="4038">
                  <c:v>0.71731314432503712</c:v>
                </c:pt>
                <c:pt idx="4039">
                  <c:v>1.2655220520745107</c:v>
                </c:pt>
                <c:pt idx="4040">
                  <c:v>1.6783465883695026</c:v>
                </c:pt>
                <c:pt idx="4041">
                  <c:v>1.0229215478408396</c:v>
                </c:pt>
                <c:pt idx="4042">
                  <c:v>2.0465585019585046</c:v>
                </c:pt>
                <c:pt idx="4043">
                  <c:v>4.4118441063891733</c:v>
                </c:pt>
                <c:pt idx="4044">
                  <c:v>0.50506979421823228</c:v>
                </c:pt>
                <c:pt idx="4045">
                  <c:v>0.76186443965089978</c:v>
                </c:pt>
                <c:pt idx="4046">
                  <c:v>0.55375092842876583</c:v>
                </c:pt>
                <c:pt idx="4047">
                  <c:v>3.1156178760397175</c:v>
                </c:pt>
                <c:pt idx="4048">
                  <c:v>0.29848237895815188</c:v>
                </c:pt>
                <c:pt idx="4049">
                  <c:v>0.28527102607026666</c:v>
                </c:pt>
                <c:pt idx="4050">
                  <c:v>1.138136491905847</c:v>
                </c:pt>
                <c:pt idx="4051">
                  <c:v>1.7570489164731935</c:v>
                </c:pt>
                <c:pt idx="4052">
                  <c:v>0.29622723458475342</c:v>
                </c:pt>
                <c:pt idx="4053">
                  <c:v>0.74002463036789301</c:v>
                </c:pt>
                <c:pt idx="4054">
                  <c:v>1.0906664119178906</c:v>
                </c:pt>
                <c:pt idx="4055">
                  <c:v>1.8494132864861457</c:v>
                </c:pt>
                <c:pt idx="4056">
                  <c:v>1.3560397243429332</c:v>
                </c:pt>
                <c:pt idx="4057">
                  <c:v>0.27947930664807519</c:v>
                </c:pt>
                <c:pt idx="4058">
                  <c:v>6.607613878097963</c:v>
                </c:pt>
                <c:pt idx="4059">
                  <c:v>1.3262940961978922</c:v>
                </c:pt>
                <c:pt idx="4060">
                  <c:v>0.49865402107148782</c:v>
                </c:pt>
                <c:pt idx="4061">
                  <c:v>1.108865719885495</c:v>
                </c:pt>
                <c:pt idx="4062">
                  <c:v>0.85201644284411593</c:v>
                </c:pt>
                <c:pt idx="4063">
                  <c:v>0.18301319801959259</c:v>
                </c:pt>
                <c:pt idx="4064">
                  <c:v>0.45316861062986469</c:v>
                </c:pt>
                <c:pt idx="4065">
                  <c:v>0.19967492880498661</c:v>
                </c:pt>
                <c:pt idx="4066">
                  <c:v>1.8285618244517137</c:v>
                </c:pt>
                <c:pt idx="4067">
                  <c:v>2.0352126562991231</c:v>
                </c:pt>
                <c:pt idx="4068">
                  <c:v>2.1577620445367014</c:v>
                </c:pt>
                <c:pt idx="4069">
                  <c:v>3.0246392235588004</c:v>
                </c:pt>
                <c:pt idx="4070">
                  <c:v>0.55631497882170722</c:v>
                </c:pt>
                <c:pt idx="4071">
                  <c:v>2.6577132185645524</c:v>
                </c:pt>
                <c:pt idx="4072">
                  <c:v>0.17684512395740892</c:v>
                </c:pt>
                <c:pt idx="4073">
                  <c:v>4.5202346449326445</c:v>
                </c:pt>
                <c:pt idx="4074">
                  <c:v>2.3645905332303485E-2</c:v>
                </c:pt>
                <c:pt idx="4075">
                  <c:v>0.15521453948693065</c:v>
                </c:pt>
                <c:pt idx="4076">
                  <c:v>0.42355272254075693</c:v>
                </c:pt>
                <c:pt idx="4077">
                  <c:v>0.32186895283267436</c:v>
                </c:pt>
                <c:pt idx="4078">
                  <c:v>1.6582004886540176</c:v>
                </c:pt>
                <c:pt idx="4079">
                  <c:v>0.57166409319289446</c:v>
                </c:pt>
                <c:pt idx="4080">
                  <c:v>2.7745977237550346</c:v>
                </c:pt>
                <c:pt idx="4081">
                  <c:v>0.82526184475970443</c:v>
                </c:pt>
                <c:pt idx="4082">
                  <c:v>2.927692684828024</c:v>
                </c:pt>
                <c:pt idx="4083">
                  <c:v>0.67244290278398222</c:v>
                </c:pt>
                <c:pt idx="4084">
                  <c:v>1.5282437582245176</c:v>
                </c:pt>
                <c:pt idx="4085">
                  <c:v>1.9062608364238782</c:v>
                </c:pt>
                <c:pt idx="4086">
                  <c:v>0.96153595895609456</c:v>
                </c:pt>
                <c:pt idx="4087">
                  <c:v>1.4312774766809682</c:v>
                </c:pt>
                <c:pt idx="4088">
                  <c:v>3.2819531260909418</c:v>
                </c:pt>
                <c:pt idx="4089">
                  <c:v>6.7494711606677527E-2</c:v>
                </c:pt>
                <c:pt idx="4090">
                  <c:v>0.23594821922871745</c:v>
                </c:pt>
                <c:pt idx="4091">
                  <c:v>1.2735663996672795</c:v>
                </c:pt>
                <c:pt idx="4092">
                  <c:v>0.45599845257144267</c:v>
                </c:pt>
                <c:pt idx="4093">
                  <c:v>2.6049801801750512</c:v>
                </c:pt>
                <c:pt idx="4094">
                  <c:v>0.41576410135609532</c:v>
                </c:pt>
                <c:pt idx="4095">
                  <c:v>0.60384177448731613</c:v>
                </c:pt>
                <c:pt idx="4096">
                  <c:v>2.128139350794565</c:v>
                </c:pt>
                <c:pt idx="4097">
                  <c:v>0.66925776828579231</c:v>
                </c:pt>
                <c:pt idx="4098">
                  <c:v>0.77879259970747383</c:v>
                </c:pt>
                <c:pt idx="4099">
                  <c:v>4.6782606022506563</c:v>
                </c:pt>
                <c:pt idx="4100">
                  <c:v>0.19080157491789507</c:v>
                </c:pt>
                <c:pt idx="4101">
                  <c:v>0.51355854508727461</c:v>
                </c:pt>
                <c:pt idx="4102">
                  <c:v>0.11180792333847567</c:v>
                </c:pt>
                <c:pt idx="4103">
                  <c:v>3.4112467168467262</c:v>
                </c:pt>
                <c:pt idx="4104">
                  <c:v>0.73850733725387485</c:v>
                </c:pt>
                <c:pt idx="4105">
                  <c:v>1.1182543573371522</c:v>
                </c:pt>
                <c:pt idx="4106">
                  <c:v>0.73504260997085069</c:v>
                </c:pt>
                <c:pt idx="4107">
                  <c:v>1.0983587309136347</c:v>
                </c:pt>
                <c:pt idx="4108">
                  <c:v>0.51012345931073</c:v>
                </c:pt>
                <c:pt idx="4109">
                  <c:v>0.56868160434006088</c:v>
                </c:pt>
                <c:pt idx="4110">
                  <c:v>1.0992152993932276</c:v>
                </c:pt>
                <c:pt idx="4111">
                  <c:v>1.8773598647277301</c:v>
                </c:pt>
                <c:pt idx="4112">
                  <c:v>4.7048487712345377E-2</c:v>
                </c:pt>
                <c:pt idx="4113">
                  <c:v>7.0386562235525751E-2</c:v>
                </c:pt>
                <c:pt idx="4114">
                  <c:v>4.5286902766415569</c:v>
                </c:pt>
                <c:pt idx="4115">
                  <c:v>0.59271061961601035</c:v>
                </c:pt>
                <c:pt idx="4116">
                  <c:v>1.3160669082543848</c:v>
                </c:pt>
                <c:pt idx="4117">
                  <c:v>0.98572494717859449</c:v>
                </c:pt>
                <c:pt idx="4118">
                  <c:v>2.000982631809693</c:v>
                </c:pt>
                <c:pt idx="4119">
                  <c:v>1.3807540873252933</c:v>
                </c:pt>
                <c:pt idx="4120">
                  <c:v>0.67443336896054262</c:v>
                </c:pt>
                <c:pt idx="4121">
                  <c:v>1.3373610456496436</c:v>
                </c:pt>
                <c:pt idx="4122">
                  <c:v>2.612518810957118</c:v>
                </c:pt>
                <c:pt idx="4123">
                  <c:v>4.4724280993131416E-2</c:v>
                </c:pt>
                <c:pt idx="4124">
                  <c:v>1.2860235227927437</c:v>
                </c:pt>
                <c:pt idx="4125">
                  <c:v>1.0428859143992284</c:v>
                </c:pt>
                <c:pt idx="4126">
                  <c:v>1.9165982184811601</c:v>
                </c:pt>
                <c:pt idx="4127">
                  <c:v>0.38134375764061623</c:v>
                </c:pt>
                <c:pt idx="4128">
                  <c:v>0.60469424790049775</c:v>
                </c:pt>
                <c:pt idx="4129">
                  <c:v>3.9225370826001074</c:v>
                </c:pt>
                <c:pt idx="4130">
                  <c:v>0.46097057941555253</c:v>
                </c:pt>
                <c:pt idx="4131">
                  <c:v>0.40745440434830904</c:v>
                </c:pt>
                <c:pt idx="4132">
                  <c:v>1.8328777358426773</c:v>
                </c:pt>
                <c:pt idx="4133">
                  <c:v>0.36197681862573106</c:v>
                </c:pt>
                <c:pt idx="4134">
                  <c:v>0.29888992606725751</c:v>
                </c:pt>
                <c:pt idx="4135">
                  <c:v>0.49512085546742579</c:v>
                </c:pt>
                <c:pt idx="4136">
                  <c:v>1.8883924945848971</c:v>
                </c:pt>
                <c:pt idx="4137">
                  <c:v>2.0825829936241136</c:v>
                </c:pt>
                <c:pt idx="4138">
                  <c:v>4.1775237925948616E-2</c:v>
                </c:pt>
                <c:pt idx="4139">
                  <c:v>2.0195997416895053</c:v>
                </c:pt>
                <c:pt idx="4140">
                  <c:v>2.0166392275562277</c:v>
                </c:pt>
                <c:pt idx="4141">
                  <c:v>0.10107294442670112</c:v>
                </c:pt>
                <c:pt idx="4142">
                  <c:v>0.45790665351087512</c:v>
                </c:pt>
                <c:pt idx="4143">
                  <c:v>0.29057685916911158</c:v>
                </c:pt>
                <c:pt idx="4144">
                  <c:v>3.8561326247064756</c:v>
                </c:pt>
                <c:pt idx="4145">
                  <c:v>8.674513122384031E-2</c:v>
                </c:pt>
                <c:pt idx="4146">
                  <c:v>0.78953512315759333</c:v>
                </c:pt>
                <c:pt idx="4147">
                  <c:v>0.90799035297708386</c:v>
                </c:pt>
                <c:pt idx="4148">
                  <c:v>5.8017268187135151E-2</c:v>
                </c:pt>
                <c:pt idx="4149">
                  <c:v>0.33649492565776917</c:v>
                </c:pt>
                <c:pt idx="4150">
                  <c:v>0.72161998560770524</c:v>
                </c:pt>
                <c:pt idx="4151">
                  <c:v>5.7014867035976025E-2</c:v>
                </c:pt>
                <c:pt idx="4152">
                  <c:v>1.626392601589163</c:v>
                </c:pt>
                <c:pt idx="4153">
                  <c:v>1.3070785847097017</c:v>
                </c:pt>
                <c:pt idx="4154">
                  <c:v>0.90440759877011501</c:v>
                </c:pt>
                <c:pt idx="4155">
                  <c:v>3.5067876364807962</c:v>
                </c:pt>
                <c:pt idx="4156">
                  <c:v>2.2247776592263131</c:v>
                </c:pt>
                <c:pt idx="4157">
                  <c:v>1.0704952743625036</c:v>
                </c:pt>
                <c:pt idx="4158">
                  <c:v>0.66236101534408132</c:v>
                </c:pt>
                <c:pt idx="4159">
                  <c:v>3.394453556950892</c:v>
                </c:pt>
                <c:pt idx="4160">
                  <c:v>0.4271592036624785</c:v>
                </c:pt>
                <c:pt idx="4161">
                  <c:v>0.34422782118410389</c:v>
                </c:pt>
                <c:pt idx="4162">
                  <c:v>1.0066591343734324</c:v>
                </c:pt>
                <c:pt idx="4163">
                  <c:v>1.050035709122028</c:v>
                </c:pt>
                <c:pt idx="4164">
                  <c:v>0.73925080398850085</c:v>
                </c:pt>
                <c:pt idx="4165">
                  <c:v>1.2587111516450271</c:v>
                </c:pt>
                <c:pt idx="4166">
                  <c:v>0.72854284245212497</c:v>
                </c:pt>
                <c:pt idx="4167">
                  <c:v>1.7861505844276391</c:v>
                </c:pt>
                <c:pt idx="4168">
                  <c:v>0.52617681816149897</c:v>
                </c:pt>
                <c:pt idx="4169">
                  <c:v>0.91176953760783075</c:v>
                </c:pt>
                <c:pt idx="4170">
                  <c:v>4.4808658943320285</c:v>
                </c:pt>
                <c:pt idx="4171">
                  <c:v>2.4994784340890583</c:v>
                </c:pt>
                <c:pt idx="4172">
                  <c:v>1.0354075052421567</c:v>
                </c:pt>
                <c:pt idx="4173">
                  <c:v>3.1554149217954839</c:v>
                </c:pt>
                <c:pt idx="4174">
                  <c:v>1.6248864097404585</c:v>
                </c:pt>
                <c:pt idx="4175">
                  <c:v>0.93330708680773888</c:v>
                </c:pt>
                <c:pt idx="4176">
                  <c:v>0.61782441409066724</c:v>
                </c:pt>
                <c:pt idx="4177">
                  <c:v>2.0993558352183452</c:v>
                </c:pt>
                <c:pt idx="4178">
                  <c:v>2.3497791382346485</c:v>
                </c:pt>
                <c:pt idx="4179">
                  <c:v>0.85196134782131416</c:v>
                </c:pt>
                <c:pt idx="4180">
                  <c:v>0.61658887761792647</c:v>
                </c:pt>
                <c:pt idx="4181">
                  <c:v>2.8649964966767989</c:v>
                </c:pt>
                <c:pt idx="4182">
                  <c:v>2.002811497220859</c:v>
                </c:pt>
                <c:pt idx="4183">
                  <c:v>1.2863627956673476</c:v>
                </c:pt>
                <c:pt idx="4184">
                  <c:v>0.70993546446202416</c:v>
                </c:pt>
                <c:pt idx="4185">
                  <c:v>3.9059862197310036</c:v>
                </c:pt>
                <c:pt idx="4186">
                  <c:v>0.62675458053547128</c:v>
                </c:pt>
                <c:pt idx="4187">
                  <c:v>0.90870338562936759</c:v>
                </c:pt>
                <c:pt idx="4188">
                  <c:v>2.6351248958208151</c:v>
                </c:pt>
                <c:pt idx="4189">
                  <c:v>1.2379010533248902</c:v>
                </c:pt>
                <c:pt idx="4190">
                  <c:v>8.7636748920003171E-2</c:v>
                </c:pt>
                <c:pt idx="4191">
                  <c:v>1.0284936469304888</c:v>
                </c:pt>
                <c:pt idx="4192">
                  <c:v>3.6713498864360528</c:v>
                </c:pt>
                <c:pt idx="4193">
                  <c:v>3.2941259233113436</c:v>
                </c:pt>
                <c:pt idx="4194">
                  <c:v>2.3736508409903259</c:v>
                </c:pt>
                <c:pt idx="4195">
                  <c:v>0.16897541319948761</c:v>
                </c:pt>
                <c:pt idx="4196">
                  <c:v>2.263556389789894</c:v>
                </c:pt>
                <c:pt idx="4197">
                  <c:v>1.3647323440999926</c:v>
                </c:pt>
                <c:pt idx="4198">
                  <c:v>0.67397128055657518</c:v>
                </c:pt>
                <c:pt idx="4199">
                  <c:v>2.1063039465414612</c:v>
                </c:pt>
                <c:pt idx="4200">
                  <c:v>2.9661960027488252</c:v>
                </c:pt>
                <c:pt idx="4201">
                  <c:v>1.6232939246418017</c:v>
                </c:pt>
                <c:pt idx="4202">
                  <c:v>0.66101351486621773</c:v>
                </c:pt>
                <c:pt idx="4203">
                  <c:v>1.9662100457229652</c:v>
                </c:pt>
                <c:pt idx="4204">
                  <c:v>0.56882856893940215</c:v>
                </c:pt>
                <c:pt idx="4205">
                  <c:v>1.0002055534521226</c:v>
                </c:pt>
                <c:pt idx="4206">
                  <c:v>1.3620477052436319</c:v>
                </c:pt>
                <c:pt idx="4207">
                  <c:v>3.3230292597980942</c:v>
                </c:pt>
                <c:pt idx="4208">
                  <c:v>1.92968520727909</c:v>
                </c:pt>
                <c:pt idx="4209">
                  <c:v>0.82301353885334905</c:v>
                </c:pt>
                <c:pt idx="4210">
                  <c:v>0.11490016882850318</c:v>
                </c:pt>
                <c:pt idx="4211">
                  <c:v>3.776636026032909</c:v>
                </c:pt>
                <c:pt idx="4212">
                  <c:v>6.2131882319523157E-2</c:v>
                </c:pt>
                <c:pt idx="4213">
                  <c:v>1.0991350591385096</c:v>
                </c:pt>
                <c:pt idx="4214">
                  <c:v>0.37248483166696644</c:v>
                </c:pt>
                <c:pt idx="4215">
                  <c:v>2.2028955602243592</c:v>
                </c:pt>
                <c:pt idx="4216">
                  <c:v>0.70143878696342821</c:v>
                </c:pt>
                <c:pt idx="4217">
                  <c:v>2.2637731950092972</c:v>
                </c:pt>
                <c:pt idx="4218">
                  <c:v>4.2802337181490939</c:v>
                </c:pt>
                <c:pt idx="4219">
                  <c:v>1.0002393353882173</c:v>
                </c:pt>
                <c:pt idx="4220">
                  <c:v>1.0709872182990896</c:v>
                </c:pt>
                <c:pt idx="4221">
                  <c:v>0.73751303052921724</c:v>
                </c:pt>
                <c:pt idx="4222">
                  <c:v>2.0480469632772973</c:v>
                </c:pt>
                <c:pt idx="4223">
                  <c:v>0.65600018453422315</c:v>
                </c:pt>
                <c:pt idx="4224">
                  <c:v>0.25833707032085584</c:v>
                </c:pt>
                <c:pt idx="4225">
                  <c:v>0.61594209484160101</c:v>
                </c:pt>
                <c:pt idx="4226">
                  <c:v>4.2447107044128449</c:v>
                </c:pt>
                <c:pt idx="4227">
                  <c:v>0.31897244362515131</c:v>
                </c:pt>
                <c:pt idx="4228">
                  <c:v>1.0537459779486618</c:v>
                </c:pt>
                <c:pt idx="4229">
                  <c:v>3.0521061245720231</c:v>
                </c:pt>
                <c:pt idx="4230">
                  <c:v>2.2193010042272459</c:v>
                </c:pt>
                <c:pt idx="4231">
                  <c:v>1.3799166943101122</c:v>
                </c:pt>
                <c:pt idx="4232">
                  <c:v>0.96144972538376727</c:v>
                </c:pt>
                <c:pt idx="4233">
                  <c:v>1.715187636155262</c:v>
                </c:pt>
                <c:pt idx="4234">
                  <c:v>0.38595431480655762</c:v>
                </c:pt>
                <c:pt idx="4235">
                  <c:v>4.6781301518690199E-2</c:v>
                </c:pt>
                <c:pt idx="4236">
                  <c:v>1.2539035531982297</c:v>
                </c:pt>
                <c:pt idx="4237">
                  <c:v>1.5890282680814654</c:v>
                </c:pt>
                <c:pt idx="4238">
                  <c:v>2.6978915412169755</c:v>
                </c:pt>
                <c:pt idx="4239">
                  <c:v>1.0653667344522848</c:v>
                </c:pt>
                <c:pt idx="4240">
                  <c:v>0.37537467812382275</c:v>
                </c:pt>
                <c:pt idx="4241">
                  <c:v>3.4687302993673583</c:v>
                </c:pt>
                <c:pt idx="4242">
                  <c:v>1.097410184949942</c:v>
                </c:pt>
                <c:pt idx="4243">
                  <c:v>0.87185075163814751</c:v>
                </c:pt>
                <c:pt idx="4244">
                  <c:v>1.2729257663814506</c:v>
                </c:pt>
                <c:pt idx="4245">
                  <c:v>3.4060820691053255</c:v>
                </c:pt>
                <c:pt idx="4246">
                  <c:v>0.3583203849880654</c:v>
                </c:pt>
                <c:pt idx="4247">
                  <c:v>0.29498011804477109</c:v>
                </c:pt>
                <c:pt idx="4248">
                  <c:v>0.29406763694866811</c:v>
                </c:pt>
                <c:pt idx="4249">
                  <c:v>1.2723211785447672</c:v>
                </c:pt>
                <c:pt idx="4250">
                  <c:v>0.14628829716522063</c:v>
                </c:pt>
                <c:pt idx="4251">
                  <c:v>0.65732984830985774</c:v>
                </c:pt>
                <c:pt idx="4252">
                  <c:v>1.9863279735603143</c:v>
                </c:pt>
                <c:pt idx="4253">
                  <c:v>2.4386424314903268</c:v>
                </c:pt>
                <c:pt idx="4254">
                  <c:v>0.49056797307193811</c:v>
                </c:pt>
                <c:pt idx="4255">
                  <c:v>0.2121292215288082</c:v>
                </c:pt>
                <c:pt idx="4256">
                  <c:v>5.3683771806845701</c:v>
                </c:pt>
                <c:pt idx="4257">
                  <c:v>0.9126725876944306</c:v>
                </c:pt>
                <c:pt idx="4258">
                  <c:v>0.98080998228634009</c:v>
                </c:pt>
                <c:pt idx="4259">
                  <c:v>0.18454451812601036</c:v>
                </c:pt>
                <c:pt idx="4260">
                  <c:v>2.9440941601970376</c:v>
                </c:pt>
                <c:pt idx="4261">
                  <c:v>0.4469280720280544</c:v>
                </c:pt>
                <c:pt idx="4262">
                  <c:v>1.4713592661321089</c:v>
                </c:pt>
                <c:pt idx="4263">
                  <c:v>2.8652645882480492</c:v>
                </c:pt>
                <c:pt idx="4264">
                  <c:v>2.6584644917697595</c:v>
                </c:pt>
                <c:pt idx="4265">
                  <c:v>0.77371531013134565</c:v>
                </c:pt>
                <c:pt idx="4266">
                  <c:v>0.39912156324788128</c:v>
                </c:pt>
                <c:pt idx="4267">
                  <c:v>1.8055731767863001</c:v>
                </c:pt>
                <c:pt idx="4268">
                  <c:v>0.38317254717123017</c:v>
                </c:pt>
                <c:pt idx="4269">
                  <c:v>0.91288209185480085</c:v>
                </c:pt>
                <c:pt idx="4270">
                  <c:v>0.20630194984860895</c:v>
                </c:pt>
                <c:pt idx="4271">
                  <c:v>5.7435801389960286</c:v>
                </c:pt>
                <c:pt idx="4272">
                  <c:v>2.5003467638021526E-2</c:v>
                </c:pt>
                <c:pt idx="4273">
                  <c:v>0.2434550775770763</c:v>
                </c:pt>
                <c:pt idx="4274">
                  <c:v>1.090412055236591</c:v>
                </c:pt>
                <c:pt idx="4275">
                  <c:v>0.60665873423942429</c:v>
                </c:pt>
                <c:pt idx="4276">
                  <c:v>0.29209453769749061</c:v>
                </c:pt>
                <c:pt idx="4277">
                  <c:v>0.97637567561677763</c:v>
                </c:pt>
                <c:pt idx="4278">
                  <c:v>2.0022964207993006</c:v>
                </c:pt>
                <c:pt idx="4279">
                  <c:v>2.3243904832283948</c:v>
                </c:pt>
                <c:pt idx="4280">
                  <c:v>1.0267749358642675</c:v>
                </c:pt>
                <c:pt idx="4281">
                  <c:v>1.1731801681276677</c:v>
                </c:pt>
                <c:pt idx="4282">
                  <c:v>0.57646199803608766</c:v>
                </c:pt>
                <c:pt idx="4283">
                  <c:v>1.3309760003524862</c:v>
                </c:pt>
                <c:pt idx="4284">
                  <c:v>0.34297490168825284</c:v>
                </c:pt>
                <c:pt idx="4285">
                  <c:v>1.5177576511358239</c:v>
                </c:pt>
                <c:pt idx="4286">
                  <c:v>3.2127880779033182</c:v>
                </c:pt>
                <c:pt idx="4287">
                  <c:v>1.79412958108216E-3</c:v>
                </c:pt>
                <c:pt idx="4288">
                  <c:v>0.98960959285019179</c:v>
                </c:pt>
                <c:pt idx="4289">
                  <c:v>1.5754740075168421</c:v>
                </c:pt>
                <c:pt idx="4290">
                  <c:v>0.30116128045952451</c:v>
                </c:pt>
                <c:pt idx="4291">
                  <c:v>0.56551761668278111</c:v>
                </c:pt>
                <c:pt idx="4292">
                  <c:v>0.37511498217601424</c:v>
                </c:pt>
                <c:pt idx="4293">
                  <c:v>0.23722236548796083</c:v>
                </c:pt>
                <c:pt idx="4294">
                  <c:v>0.75930807321879756</c:v>
                </c:pt>
                <c:pt idx="4295">
                  <c:v>0.54027103717962177</c:v>
                </c:pt>
                <c:pt idx="4296">
                  <c:v>0.80921275481863653</c:v>
                </c:pt>
                <c:pt idx="4297">
                  <c:v>4.0398589596900507</c:v>
                </c:pt>
                <c:pt idx="4298">
                  <c:v>0.18676611699833678</c:v>
                </c:pt>
                <c:pt idx="4299">
                  <c:v>1.3377788786360671</c:v>
                </c:pt>
                <c:pt idx="4300">
                  <c:v>2.0488332797325111</c:v>
                </c:pt>
                <c:pt idx="4301">
                  <c:v>2.2745791511891502</c:v>
                </c:pt>
                <c:pt idx="4302">
                  <c:v>0.17482088102273963</c:v>
                </c:pt>
                <c:pt idx="4303">
                  <c:v>0.90303117495916929</c:v>
                </c:pt>
                <c:pt idx="4304">
                  <c:v>1.4949195127993313</c:v>
                </c:pt>
                <c:pt idx="4305">
                  <c:v>0.37220092803996163</c:v>
                </c:pt>
                <c:pt idx="4306">
                  <c:v>0.31576573978352585</c:v>
                </c:pt>
                <c:pt idx="4307">
                  <c:v>0.33609147609466472</c:v>
                </c:pt>
                <c:pt idx="4308">
                  <c:v>2.4305189341903901</c:v>
                </c:pt>
                <c:pt idx="4309">
                  <c:v>2.4849148296196608</c:v>
                </c:pt>
                <c:pt idx="4310">
                  <c:v>1.5123693557259426</c:v>
                </c:pt>
                <c:pt idx="4311">
                  <c:v>1.5437323723437546</c:v>
                </c:pt>
                <c:pt idx="4312">
                  <c:v>3.0068918775650832</c:v>
                </c:pt>
                <c:pt idx="4313">
                  <c:v>0.44067317589657451</c:v>
                </c:pt>
                <c:pt idx="4314">
                  <c:v>1.3033247749142358</c:v>
                </c:pt>
                <c:pt idx="4315">
                  <c:v>2.6273826266473721</c:v>
                </c:pt>
                <c:pt idx="4316">
                  <c:v>1.6596557856639738</c:v>
                </c:pt>
                <c:pt idx="4317">
                  <c:v>1.657049542222242</c:v>
                </c:pt>
                <c:pt idx="4318">
                  <c:v>0.82568454629565124</c:v>
                </c:pt>
                <c:pt idx="4319">
                  <c:v>3.1705277451867833</c:v>
                </c:pt>
                <c:pt idx="4320">
                  <c:v>2.1536572696246763</c:v>
                </c:pt>
                <c:pt idx="4321">
                  <c:v>1.3576957746414191</c:v>
                </c:pt>
                <c:pt idx="4322">
                  <c:v>0.750278131207331</c:v>
                </c:pt>
                <c:pt idx="4323">
                  <c:v>2.7945890632459562</c:v>
                </c:pt>
                <c:pt idx="4324">
                  <c:v>1.1870969290119016</c:v>
                </c:pt>
                <c:pt idx="4325">
                  <c:v>0.90498636226289619</c:v>
                </c:pt>
                <c:pt idx="4326">
                  <c:v>1.8874479256960091</c:v>
                </c:pt>
                <c:pt idx="4327">
                  <c:v>4.2229870854376346</c:v>
                </c:pt>
                <c:pt idx="4328">
                  <c:v>0.20146648374606091</c:v>
                </c:pt>
                <c:pt idx="4329">
                  <c:v>0.3259250847289028</c:v>
                </c:pt>
                <c:pt idx="4330">
                  <c:v>1.514289340846517</c:v>
                </c:pt>
                <c:pt idx="4331">
                  <c:v>1.3812727939834506</c:v>
                </c:pt>
                <c:pt idx="4332">
                  <c:v>0.52340739229234323</c:v>
                </c:pt>
                <c:pt idx="4333">
                  <c:v>1.2654701955907379</c:v>
                </c:pt>
                <c:pt idx="4334">
                  <c:v>2.2761694919434348</c:v>
                </c:pt>
                <c:pt idx="4335">
                  <c:v>2.6148555599862267</c:v>
                </c:pt>
                <c:pt idx="4336">
                  <c:v>0.7158434099858102</c:v>
                </c:pt>
                <c:pt idx="4337">
                  <c:v>0.32725947312381365</c:v>
                </c:pt>
                <c:pt idx="4338">
                  <c:v>1.2708960320729208</c:v>
                </c:pt>
                <c:pt idx="4339">
                  <c:v>2.2147452828841394</c:v>
                </c:pt>
                <c:pt idx="4340">
                  <c:v>0.12013107910581411</c:v>
                </c:pt>
                <c:pt idx="4341">
                  <c:v>2.1173088035596366</c:v>
                </c:pt>
                <c:pt idx="4342">
                  <c:v>4.408290968547</c:v>
                </c:pt>
                <c:pt idx="4343">
                  <c:v>0.59799293758409</c:v>
                </c:pt>
                <c:pt idx="4344">
                  <c:v>0.76607977807922722</c:v>
                </c:pt>
                <c:pt idx="4345">
                  <c:v>0.97421365529778825</c:v>
                </c:pt>
                <c:pt idx="4346">
                  <c:v>1.3435838924825347</c:v>
                </c:pt>
                <c:pt idx="4347">
                  <c:v>0.54711958831633112</c:v>
                </c:pt>
                <c:pt idx="4348">
                  <c:v>0.67786376998858522</c:v>
                </c:pt>
                <c:pt idx="4349">
                  <c:v>2.1383802058340233</c:v>
                </c:pt>
                <c:pt idx="4350">
                  <c:v>2.0525468334094406</c:v>
                </c:pt>
                <c:pt idx="4351">
                  <c:v>0.69507413363356996</c:v>
                </c:pt>
                <c:pt idx="4352">
                  <c:v>0.24471361595693275</c:v>
                </c:pt>
                <c:pt idx="4353">
                  <c:v>4.7962748156777737</c:v>
                </c:pt>
                <c:pt idx="4354">
                  <c:v>1.9437262064116083</c:v>
                </c:pt>
                <c:pt idx="4355">
                  <c:v>0.36308919615545676</c:v>
                </c:pt>
                <c:pt idx="4356">
                  <c:v>1.3482750915944495</c:v>
                </c:pt>
                <c:pt idx="4357">
                  <c:v>3.5916630606287576</c:v>
                </c:pt>
                <c:pt idx="4358">
                  <c:v>3.4360283762370436E-2</c:v>
                </c:pt>
                <c:pt idx="4359">
                  <c:v>0.91682046846832854</c:v>
                </c:pt>
                <c:pt idx="4360">
                  <c:v>1.5677502373120458</c:v>
                </c:pt>
                <c:pt idx="4361">
                  <c:v>0.19632750113541952</c:v>
                </c:pt>
                <c:pt idx="4362">
                  <c:v>0.49141621341958874</c:v>
                </c:pt>
                <c:pt idx="4363">
                  <c:v>0.81381668404213592</c:v>
                </c:pt>
                <c:pt idx="4364">
                  <c:v>2.3506842298170874</c:v>
                </c:pt>
                <c:pt idx="4365">
                  <c:v>1.3295856550935516</c:v>
                </c:pt>
                <c:pt idx="4366">
                  <c:v>0.41890367597431855</c:v>
                </c:pt>
                <c:pt idx="4367">
                  <c:v>0.72629302875677937</c:v>
                </c:pt>
                <c:pt idx="4368">
                  <c:v>4.5196661643391742</c:v>
                </c:pt>
                <c:pt idx="4369">
                  <c:v>0.38593993562137818</c:v>
                </c:pt>
                <c:pt idx="4370">
                  <c:v>0.74336452696586974</c:v>
                </c:pt>
                <c:pt idx="4371">
                  <c:v>2.6149628771353148</c:v>
                </c:pt>
                <c:pt idx="4372">
                  <c:v>2.6295184037083645</c:v>
                </c:pt>
                <c:pt idx="4373">
                  <c:v>0.56259985928335965</c:v>
                </c:pt>
                <c:pt idx="4374">
                  <c:v>0.68095027529897756</c:v>
                </c:pt>
                <c:pt idx="4375">
                  <c:v>2.4484090779828076</c:v>
                </c:pt>
                <c:pt idx="4376">
                  <c:v>0.61422343746971908</c:v>
                </c:pt>
                <c:pt idx="4377">
                  <c:v>0.23379198386086131</c:v>
                </c:pt>
                <c:pt idx="4378">
                  <c:v>0.5638358278944553</c:v>
                </c:pt>
                <c:pt idx="4379">
                  <c:v>1.212543759092588</c:v>
                </c:pt>
                <c:pt idx="4380">
                  <c:v>2.909569829215247</c:v>
                </c:pt>
                <c:pt idx="4381">
                  <c:v>0.81795315874705743</c:v>
                </c:pt>
                <c:pt idx="4382">
                  <c:v>0.23345670772920624</c:v>
                </c:pt>
                <c:pt idx="4383">
                  <c:v>4.3354485198969819</c:v>
                </c:pt>
                <c:pt idx="4384">
                  <c:v>0.71447551292901945</c:v>
                </c:pt>
                <c:pt idx="4385">
                  <c:v>1.8134477032350258</c:v>
                </c:pt>
                <c:pt idx="4386">
                  <c:v>4.213012158109227</c:v>
                </c:pt>
                <c:pt idx="4387">
                  <c:v>0.62773481560651234</c:v>
                </c:pt>
                <c:pt idx="4388">
                  <c:v>1.6590547882001774</c:v>
                </c:pt>
                <c:pt idx="4389">
                  <c:v>1.1365219454717446</c:v>
                </c:pt>
                <c:pt idx="4390">
                  <c:v>1.6355440666835985</c:v>
                </c:pt>
                <c:pt idx="4391">
                  <c:v>1.135510676047903</c:v>
                </c:pt>
                <c:pt idx="4392">
                  <c:v>0.71745244694464638</c:v>
                </c:pt>
                <c:pt idx="4393">
                  <c:v>0.60034499336825098</c:v>
                </c:pt>
                <c:pt idx="4394">
                  <c:v>2.8584571673669679</c:v>
                </c:pt>
                <c:pt idx="4395">
                  <c:v>1.4742295806884984</c:v>
                </c:pt>
                <c:pt idx="4396">
                  <c:v>1.032444248350803</c:v>
                </c:pt>
                <c:pt idx="4397">
                  <c:v>0.8318469362702503</c:v>
                </c:pt>
                <c:pt idx="4398">
                  <c:v>2.3428595279041406</c:v>
                </c:pt>
                <c:pt idx="4399">
                  <c:v>0.38109760898278289</c:v>
                </c:pt>
                <c:pt idx="4400">
                  <c:v>1.5819729020788706</c:v>
                </c:pt>
                <c:pt idx="4401">
                  <c:v>2.3872863484284048</c:v>
                </c:pt>
                <c:pt idx="4402">
                  <c:v>1.9747876316336441</c:v>
                </c:pt>
                <c:pt idx="4403">
                  <c:v>3.7775553969540354E-2</c:v>
                </c:pt>
                <c:pt idx="4404">
                  <c:v>1.3471438812789396</c:v>
                </c:pt>
                <c:pt idx="4405">
                  <c:v>2.8236262693065584</c:v>
                </c:pt>
                <c:pt idx="4406">
                  <c:v>2.7627452144330311</c:v>
                </c:pt>
                <c:pt idx="4407">
                  <c:v>1.9375265789150973</c:v>
                </c:pt>
                <c:pt idx="4408">
                  <c:v>0.43073283721533873</c:v>
                </c:pt>
                <c:pt idx="4409">
                  <c:v>2.5544249161474664</c:v>
                </c:pt>
                <c:pt idx="4410">
                  <c:v>2.2669302852432365</c:v>
                </c:pt>
                <c:pt idx="4411">
                  <c:v>2.1548048244574201</c:v>
                </c:pt>
                <c:pt idx="4412">
                  <c:v>2.2274934587662099</c:v>
                </c:pt>
                <c:pt idx="4413">
                  <c:v>3.7991579177712236</c:v>
                </c:pt>
                <c:pt idx="4414">
                  <c:v>0.6759595738564963</c:v>
                </c:pt>
                <c:pt idx="4415">
                  <c:v>0.44115357611840267</c:v>
                </c:pt>
                <c:pt idx="4416">
                  <c:v>1.1327831206448709</c:v>
                </c:pt>
                <c:pt idx="4417">
                  <c:v>1.6196399682409943</c:v>
                </c:pt>
                <c:pt idx="4418">
                  <c:v>0.92787181966022736</c:v>
                </c:pt>
                <c:pt idx="4419">
                  <c:v>1.4279687021586014</c:v>
                </c:pt>
                <c:pt idx="4420">
                  <c:v>3.7282438408136791</c:v>
                </c:pt>
                <c:pt idx="4421">
                  <c:v>2.158502309574549</c:v>
                </c:pt>
                <c:pt idx="4422">
                  <c:v>0.95049033582948006</c:v>
                </c:pt>
                <c:pt idx="4423">
                  <c:v>0.16411190014019783</c:v>
                </c:pt>
                <c:pt idx="4424">
                  <c:v>1.8760715045062977</c:v>
                </c:pt>
                <c:pt idx="4425">
                  <c:v>2.0332217154978727</c:v>
                </c:pt>
                <c:pt idx="4426">
                  <c:v>1.1116154984754285</c:v>
                </c:pt>
                <c:pt idx="4427">
                  <c:v>7.4402075515343391E-2</c:v>
                </c:pt>
                <c:pt idx="4428">
                  <c:v>5.7807871827172921</c:v>
                </c:pt>
                <c:pt idx="4429">
                  <c:v>0.77077850076316423</c:v>
                </c:pt>
                <c:pt idx="4430">
                  <c:v>0.44495781696131864</c:v>
                </c:pt>
                <c:pt idx="4431">
                  <c:v>1.5177309422773071</c:v>
                </c:pt>
                <c:pt idx="4432">
                  <c:v>2.7917949929009644E-2</c:v>
                </c:pt>
                <c:pt idx="4433">
                  <c:v>0.11106221481830048</c:v>
                </c:pt>
                <c:pt idx="4434">
                  <c:v>1.0789664908057999</c:v>
                </c:pt>
                <c:pt idx="4435">
                  <c:v>1.3638827219751768</c:v>
                </c:pt>
                <c:pt idx="4436">
                  <c:v>1.6876860606817892</c:v>
                </c:pt>
                <c:pt idx="4437">
                  <c:v>0.95705345772726247</c:v>
                </c:pt>
                <c:pt idx="4438">
                  <c:v>1.0287956879701095</c:v>
                </c:pt>
                <c:pt idx="4439">
                  <c:v>4.0247807871183365</c:v>
                </c:pt>
                <c:pt idx="4440">
                  <c:v>0.56032221823602235</c:v>
                </c:pt>
                <c:pt idx="4441">
                  <c:v>0.57594512791734687</c:v>
                </c:pt>
                <c:pt idx="4442">
                  <c:v>1.4946595872066135</c:v>
                </c:pt>
                <c:pt idx="4443">
                  <c:v>3.0914435366113295</c:v>
                </c:pt>
                <c:pt idx="4444">
                  <c:v>0.60267490534213319</c:v>
                </c:pt>
                <c:pt idx="4445">
                  <c:v>0.2221295514895516</c:v>
                </c:pt>
                <c:pt idx="4446">
                  <c:v>1.6476895078867404</c:v>
                </c:pt>
                <c:pt idx="4447">
                  <c:v>0.18712133029062272</c:v>
                </c:pt>
                <c:pt idx="4448">
                  <c:v>1.1520205787569004</c:v>
                </c:pt>
                <c:pt idx="4449">
                  <c:v>1.5117781682531009</c:v>
                </c:pt>
                <c:pt idx="4450">
                  <c:v>0.79217521536930846</c:v>
                </c:pt>
                <c:pt idx="4451">
                  <c:v>1.7439908299582347</c:v>
                </c:pt>
                <c:pt idx="4452">
                  <c:v>1.193175936549677</c:v>
                </c:pt>
                <c:pt idx="4453">
                  <c:v>7.7960929373860788E-2</c:v>
                </c:pt>
                <c:pt idx="4454">
                  <c:v>4.2833091402614478</c:v>
                </c:pt>
                <c:pt idx="4455">
                  <c:v>0.55278477306329821</c:v>
                </c:pt>
                <c:pt idx="4456">
                  <c:v>0.98518238966682325</c:v>
                </c:pt>
                <c:pt idx="4457">
                  <c:v>1.8900768024938941</c:v>
                </c:pt>
                <c:pt idx="4458">
                  <c:v>2.4451385122558378</c:v>
                </c:pt>
                <c:pt idx="4459">
                  <c:v>0.50015630275474265</c:v>
                </c:pt>
                <c:pt idx="4460">
                  <c:v>0.40035840294547143</c:v>
                </c:pt>
                <c:pt idx="4461">
                  <c:v>0.13821579533128414</c:v>
                </c:pt>
                <c:pt idx="4462">
                  <c:v>0.13353362293193349</c:v>
                </c:pt>
                <c:pt idx="4463">
                  <c:v>1.2637881114190339</c:v>
                </c:pt>
                <c:pt idx="4464">
                  <c:v>0.3250255268916078</c:v>
                </c:pt>
                <c:pt idx="4465">
                  <c:v>0.30422616007189873</c:v>
                </c:pt>
                <c:pt idx="4466">
                  <c:v>2.2646761726632372</c:v>
                </c:pt>
                <c:pt idx="4467">
                  <c:v>0.3408658936931257</c:v>
                </c:pt>
                <c:pt idx="4468">
                  <c:v>0.25626087537633313</c:v>
                </c:pt>
                <c:pt idx="4469">
                  <c:v>4.2579659519834365</c:v>
                </c:pt>
                <c:pt idx="4470">
                  <c:v>0.27532672122974766</c:v>
                </c:pt>
                <c:pt idx="4471">
                  <c:v>0.90619686728462234</c:v>
                </c:pt>
                <c:pt idx="4472">
                  <c:v>0.90877335376365487</c:v>
                </c:pt>
                <c:pt idx="4473">
                  <c:v>4.0554523653870298</c:v>
                </c:pt>
                <c:pt idx="4474">
                  <c:v>1.0703924012725068</c:v>
                </c:pt>
                <c:pt idx="4475">
                  <c:v>0.84904487186343047</c:v>
                </c:pt>
                <c:pt idx="4476">
                  <c:v>1.1159764373140924</c:v>
                </c:pt>
                <c:pt idx="4477">
                  <c:v>0.86433016043816657</c:v>
                </c:pt>
                <c:pt idx="4478">
                  <c:v>0.52454912940568654</c:v>
                </c:pt>
                <c:pt idx="4479">
                  <c:v>1.1719161519595058</c:v>
                </c:pt>
                <c:pt idx="4480">
                  <c:v>1.3658011969815291</c:v>
                </c:pt>
                <c:pt idx="4481">
                  <c:v>0.56970215968824844</c:v>
                </c:pt>
                <c:pt idx="4482">
                  <c:v>0.7836080948223092</c:v>
                </c:pt>
                <c:pt idx="4483">
                  <c:v>1.8842453070430407</c:v>
                </c:pt>
                <c:pt idx="4484">
                  <c:v>6.1565823952303118</c:v>
                </c:pt>
                <c:pt idx="4485">
                  <c:v>0.89723081719200692</c:v>
                </c:pt>
                <c:pt idx="4486">
                  <c:v>1.5418781400286026</c:v>
                </c:pt>
                <c:pt idx="4487">
                  <c:v>0.58990519305696232</c:v>
                </c:pt>
                <c:pt idx="4488">
                  <c:v>1.9806943321019519</c:v>
                </c:pt>
                <c:pt idx="4489">
                  <c:v>0.94695047731680226</c:v>
                </c:pt>
                <c:pt idx="4490">
                  <c:v>0.37793802525516895</c:v>
                </c:pt>
                <c:pt idx="4491">
                  <c:v>1.8291458318764136</c:v>
                </c:pt>
                <c:pt idx="4492">
                  <c:v>1.9307597037107476</c:v>
                </c:pt>
                <c:pt idx="4493">
                  <c:v>0.30091158744953006</c:v>
                </c:pt>
                <c:pt idx="4494">
                  <c:v>1.1271783232682244</c:v>
                </c:pt>
                <c:pt idx="4495">
                  <c:v>0.27070529005198729</c:v>
                </c:pt>
                <c:pt idx="4496">
                  <c:v>1.2874135410668361</c:v>
                </c:pt>
                <c:pt idx="4497">
                  <c:v>1.7112038667259259</c:v>
                </c:pt>
                <c:pt idx="4498">
                  <c:v>0.83884576525129084</c:v>
                </c:pt>
                <c:pt idx="4499">
                  <c:v>4.9921835213149315</c:v>
                </c:pt>
                <c:pt idx="4500">
                  <c:v>0.4469351904681611</c:v>
                </c:pt>
                <c:pt idx="4501">
                  <c:v>0.91915661572769736</c:v>
                </c:pt>
                <c:pt idx="4502">
                  <c:v>1.7831525949182705</c:v>
                </c:pt>
                <c:pt idx="4503">
                  <c:v>2.0416463977742438E-2</c:v>
                </c:pt>
                <c:pt idx="4504">
                  <c:v>0.70074199062407416</c:v>
                </c:pt>
                <c:pt idx="4505">
                  <c:v>0.42535441054211542</c:v>
                </c:pt>
                <c:pt idx="4506">
                  <c:v>0.33106933896748636</c:v>
                </c:pt>
                <c:pt idx="4507">
                  <c:v>1.6915634987413792</c:v>
                </c:pt>
                <c:pt idx="4508">
                  <c:v>1.4123954950486173</c:v>
                </c:pt>
                <c:pt idx="4509">
                  <c:v>0.81370989904454494</c:v>
                </c:pt>
                <c:pt idx="4510">
                  <c:v>9.8136451658989543E-2</c:v>
                </c:pt>
                <c:pt idx="4511">
                  <c:v>0.73822757174782772</c:v>
                </c:pt>
                <c:pt idx="4512">
                  <c:v>0.35828649217992847</c:v>
                </c:pt>
                <c:pt idx="4513">
                  <c:v>1.7133541888470987</c:v>
                </c:pt>
                <c:pt idx="4514">
                  <c:v>2.4218627544681324</c:v>
                </c:pt>
                <c:pt idx="4515">
                  <c:v>0.57318837369546127</c:v>
                </c:pt>
                <c:pt idx="4516">
                  <c:v>0.48671046836860832</c:v>
                </c:pt>
                <c:pt idx="4517">
                  <c:v>1.6564417883136588</c:v>
                </c:pt>
                <c:pt idx="4518">
                  <c:v>6.4885504731892141E-2</c:v>
                </c:pt>
                <c:pt idx="4519">
                  <c:v>0.39925661462862827</c:v>
                </c:pt>
                <c:pt idx="4520">
                  <c:v>0.6365145956612821</c:v>
                </c:pt>
                <c:pt idx="4521">
                  <c:v>0.64641452692769441</c:v>
                </c:pt>
                <c:pt idx="4522">
                  <c:v>0.48769748565651438</c:v>
                </c:pt>
                <c:pt idx="4523">
                  <c:v>0.25629399904187267</c:v>
                </c:pt>
                <c:pt idx="4524">
                  <c:v>8.2824735706924502E-3</c:v>
                </c:pt>
                <c:pt idx="4525">
                  <c:v>3.2060118658126573</c:v>
                </c:pt>
                <c:pt idx="4526">
                  <c:v>0.93242619755943768</c:v>
                </c:pt>
                <c:pt idx="4527">
                  <c:v>1.1923162093662878</c:v>
                </c:pt>
                <c:pt idx="4528">
                  <c:v>2.965984708983247</c:v>
                </c:pt>
                <c:pt idx="4529">
                  <c:v>1.7976852617074801</c:v>
                </c:pt>
                <c:pt idx="4530">
                  <c:v>1.2187353687111848</c:v>
                </c:pt>
                <c:pt idx="4531">
                  <c:v>9.694745549448136E-2</c:v>
                </c:pt>
                <c:pt idx="4532">
                  <c:v>2.0008771274685948</c:v>
                </c:pt>
                <c:pt idx="4533">
                  <c:v>1.4173693594102197</c:v>
                </c:pt>
                <c:pt idx="4534">
                  <c:v>1.1311237639445402</c:v>
                </c:pt>
                <c:pt idx="4535">
                  <c:v>0.41633108797680629</c:v>
                </c:pt>
                <c:pt idx="4536">
                  <c:v>0.89888776521600811</c:v>
                </c:pt>
                <c:pt idx="4537">
                  <c:v>2.9742903282641961</c:v>
                </c:pt>
                <c:pt idx="4538">
                  <c:v>2.2907647653468555</c:v>
                </c:pt>
                <c:pt idx="4539">
                  <c:v>1.7914996530086511</c:v>
                </c:pt>
                <c:pt idx="4540">
                  <c:v>2.3386545107762089</c:v>
                </c:pt>
                <c:pt idx="4541">
                  <c:v>2.0447577452142811</c:v>
                </c:pt>
                <c:pt idx="4542">
                  <c:v>1.5615789217113338</c:v>
                </c:pt>
                <c:pt idx="4543">
                  <c:v>2.4501687521582278</c:v>
                </c:pt>
                <c:pt idx="4544">
                  <c:v>1.4014925931214472</c:v>
                </c:pt>
                <c:pt idx="4545">
                  <c:v>0.37982240446929705</c:v>
                </c:pt>
                <c:pt idx="4546">
                  <c:v>1.2935477547942664</c:v>
                </c:pt>
                <c:pt idx="4547">
                  <c:v>2.6893688244473353</c:v>
                </c:pt>
                <c:pt idx="4548">
                  <c:v>2.6441177459855103</c:v>
                </c:pt>
                <c:pt idx="4549">
                  <c:v>1.7809296400675407</c:v>
                </c:pt>
                <c:pt idx="4550">
                  <c:v>9.5681534183906347E-2</c:v>
                </c:pt>
                <c:pt idx="4551">
                  <c:v>2.9225943820787084</c:v>
                </c:pt>
                <c:pt idx="4552">
                  <c:v>2.8186232885864442</c:v>
                </c:pt>
                <c:pt idx="4553">
                  <c:v>1.8470159699906503</c:v>
                </c:pt>
                <c:pt idx="4554">
                  <c:v>1.7464296165432689</c:v>
                </c:pt>
                <c:pt idx="4555">
                  <c:v>2.9260194153294314</c:v>
                </c:pt>
                <c:pt idx="4556">
                  <c:v>0.13984706509776945</c:v>
                </c:pt>
                <c:pt idx="4557">
                  <c:v>1.8760875687629284</c:v>
                </c:pt>
                <c:pt idx="4558">
                  <c:v>3.0116188597795635</c:v>
                </c:pt>
                <c:pt idx="4559">
                  <c:v>0.22084362056112905</c:v>
                </c:pt>
                <c:pt idx="4560">
                  <c:v>1.6661855185953485</c:v>
                </c:pt>
                <c:pt idx="4561">
                  <c:v>1.1885118705108155</c:v>
                </c:pt>
                <c:pt idx="4562">
                  <c:v>3.6098281751209651</c:v>
                </c:pt>
                <c:pt idx="4563">
                  <c:v>2.7644213054597251</c:v>
                </c:pt>
                <c:pt idx="4564">
                  <c:v>1.1230357488825931</c:v>
                </c:pt>
                <c:pt idx="4565">
                  <c:v>7.6561599943462122E-2</c:v>
                </c:pt>
                <c:pt idx="4566">
                  <c:v>4.6778457243172307</c:v>
                </c:pt>
                <c:pt idx="4567">
                  <c:v>0.54458430961601834</c:v>
                </c:pt>
                <c:pt idx="4568">
                  <c:v>1.0604150755609645</c:v>
                </c:pt>
                <c:pt idx="4569">
                  <c:v>2.3379496955123167</c:v>
                </c:pt>
                <c:pt idx="4570">
                  <c:v>2.4930644752525932</c:v>
                </c:pt>
                <c:pt idx="4571">
                  <c:v>0.95851862577288927</c:v>
                </c:pt>
                <c:pt idx="4572">
                  <c:v>1.4291684171903754</c:v>
                </c:pt>
                <c:pt idx="4573">
                  <c:v>2.9390567680310751</c:v>
                </c:pt>
                <c:pt idx="4574">
                  <c:v>0.16724491567738831</c:v>
                </c:pt>
                <c:pt idx="4575">
                  <c:v>0.86328178727819882</c:v>
                </c:pt>
                <c:pt idx="4576">
                  <c:v>0.16249035602505923</c:v>
                </c:pt>
                <c:pt idx="4577">
                  <c:v>1.9230632690586908</c:v>
                </c:pt>
                <c:pt idx="4578">
                  <c:v>1.666501875988744</c:v>
                </c:pt>
                <c:pt idx="4579">
                  <c:v>0.80043803526717028</c:v>
                </c:pt>
                <c:pt idx="4580">
                  <c:v>2.0854831501805529</c:v>
                </c:pt>
                <c:pt idx="4581">
                  <c:v>3.9226039952192853</c:v>
                </c:pt>
                <c:pt idx="4582">
                  <c:v>3.5949771143244824E-2</c:v>
                </c:pt>
                <c:pt idx="4583">
                  <c:v>1.3765521528453259</c:v>
                </c:pt>
                <c:pt idx="4584">
                  <c:v>1.5986804750028742</c:v>
                </c:pt>
                <c:pt idx="4585">
                  <c:v>2.2285279128083477</c:v>
                </c:pt>
                <c:pt idx="4586">
                  <c:v>0.38020750447395901</c:v>
                </c:pt>
                <c:pt idx="4587">
                  <c:v>1.4750207678405252</c:v>
                </c:pt>
                <c:pt idx="4588">
                  <c:v>3.157664459413092</c:v>
                </c:pt>
                <c:pt idx="4589">
                  <c:v>0.48041092833150678</c:v>
                </c:pt>
                <c:pt idx="4590">
                  <c:v>0.97430346377111476</c:v>
                </c:pt>
                <c:pt idx="4591">
                  <c:v>0.85150307910646905</c:v>
                </c:pt>
                <c:pt idx="4592">
                  <c:v>3.6713950336386514</c:v>
                </c:pt>
                <c:pt idx="4593">
                  <c:v>1.7704407088141618</c:v>
                </c:pt>
                <c:pt idx="4594">
                  <c:v>1.5754439679018351</c:v>
                </c:pt>
                <c:pt idx="4595">
                  <c:v>2.0004034407571658</c:v>
                </c:pt>
                <c:pt idx="4596">
                  <c:v>3.9592514794900246</c:v>
                </c:pt>
                <c:pt idx="4597">
                  <c:v>1.399636671120047</c:v>
                </c:pt>
                <c:pt idx="4598">
                  <c:v>1.2855844708930402</c:v>
                </c:pt>
                <c:pt idx="4599">
                  <c:v>1.908679513346045</c:v>
                </c:pt>
                <c:pt idx="4600">
                  <c:v>2.949895056630897</c:v>
                </c:pt>
                <c:pt idx="4601">
                  <c:v>0.11379716489390201</c:v>
                </c:pt>
                <c:pt idx="4602">
                  <c:v>0.91894245177364731</c:v>
                </c:pt>
                <c:pt idx="4603">
                  <c:v>1.4657406766477283</c:v>
                </c:pt>
                <c:pt idx="4604">
                  <c:v>0.7027828028021661</c:v>
                </c:pt>
                <c:pt idx="4605">
                  <c:v>0.47694862726641318</c:v>
                </c:pt>
                <c:pt idx="4606">
                  <c:v>0.67306001802223969</c:v>
                </c:pt>
                <c:pt idx="4607">
                  <c:v>2.1696734319602271</c:v>
                </c:pt>
                <c:pt idx="4608">
                  <c:v>2.7721083817641938</c:v>
                </c:pt>
                <c:pt idx="4609">
                  <c:v>0.57943846785740583</c:v>
                </c:pt>
                <c:pt idx="4610">
                  <c:v>2.0139158664813452</c:v>
                </c:pt>
                <c:pt idx="4611">
                  <c:v>4.7742610563511167</c:v>
                </c:pt>
                <c:pt idx="4612">
                  <c:v>0.6260342070793703</c:v>
                </c:pt>
                <c:pt idx="4613">
                  <c:v>0.4135579854343181</c:v>
                </c:pt>
                <c:pt idx="4614">
                  <c:v>1.3253177711187254</c:v>
                </c:pt>
                <c:pt idx="4615">
                  <c:v>2.7459275664486</c:v>
                </c:pt>
                <c:pt idx="4616">
                  <c:v>8.9914036314704404E-2</c:v>
                </c:pt>
                <c:pt idx="4617">
                  <c:v>0.64592562922063745</c:v>
                </c:pt>
                <c:pt idx="4618">
                  <c:v>2.2138284239367394</c:v>
                </c:pt>
                <c:pt idx="4619">
                  <c:v>1.8631691516974671</c:v>
                </c:pt>
                <c:pt idx="4620">
                  <c:v>0.19462535662912828</c:v>
                </c:pt>
                <c:pt idx="4621">
                  <c:v>0.7250432489874008</c:v>
                </c:pt>
                <c:pt idx="4622">
                  <c:v>1.5139183244206187</c:v>
                </c:pt>
                <c:pt idx="4623">
                  <c:v>1.720419001316692</c:v>
                </c:pt>
                <c:pt idx="4624">
                  <c:v>1.4263279681404839E-2</c:v>
                </c:pt>
                <c:pt idx="4625">
                  <c:v>0.66087129318288618</c:v>
                </c:pt>
                <c:pt idx="4626">
                  <c:v>5.2038271743197928</c:v>
                </c:pt>
                <c:pt idx="4627">
                  <c:v>1.2948499289852977</c:v>
                </c:pt>
                <c:pt idx="4628">
                  <c:v>0.14673104059517073</c:v>
                </c:pt>
                <c:pt idx="4629">
                  <c:v>2.0407139302265289</c:v>
                </c:pt>
                <c:pt idx="4630">
                  <c:v>1.6819929038215182</c:v>
                </c:pt>
                <c:pt idx="4631">
                  <c:v>0.46328313715621405</c:v>
                </c:pt>
                <c:pt idx="4632">
                  <c:v>0.96444081120201197</c:v>
                </c:pt>
                <c:pt idx="4633">
                  <c:v>1.2455859396303612</c:v>
                </c:pt>
                <c:pt idx="4634">
                  <c:v>2.2072620338793092</c:v>
                </c:pt>
                <c:pt idx="4635">
                  <c:v>0.18556488607199739</c:v>
                </c:pt>
                <c:pt idx="4636">
                  <c:v>0.76460841820311365</c:v>
                </c:pt>
                <c:pt idx="4637">
                  <c:v>0.80188440100063119</c:v>
                </c:pt>
                <c:pt idx="4638">
                  <c:v>0.89329969534757847</c:v>
                </c:pt>
                <c:pt idx="4639">
                  <c:v>0.33421208475482445</c:v>
                </c:pt>
                <c:pt idx="4640">
                  <c:v>0.41372109348199615</c:v>
                </c:pt>
                <c:pt idx="4641">
                  <c:v>4.2121003364189704</c:v>
                </c:pt>
                <c:pt idx="4642">
                  <c:v>4.7683674924847708E-2</c:v>
                </c:pt>
                <c:pt idx="4643">
                  <c:v>0.72050173830857744</c:v>
                </c:pt>
                <c:pt idx="4644">
                  <c:v>1.2436868205781177</c:v>
                </c:pt>
                <c:pt idx="4645">
                  <c:v>1.0868880193373407</c:v>
                </c:pt>
                <c:pt idx="4646">
                  <c:v>0.73774982473730688</c:v>
                </c:pt>
                <c:pt idx="4647">
                  <c:v>0.3571122092817598</c:v>
                </c:pt>
                <c:pt idx="4648">
                  <c:v>0.16062697668600379</c:v>
                </c:pt>
                <c:pt idx="4649">
                  <c:v>2.3452820457236196</c:v>
                </c:pt>
                <c:pt idx="4650">
                  <c:v>0.39815327458064154</c:v>
                </c:pt>
                <c:pt idx="4651">
                  <c:v>2.4465878451112948</c:v>
                </c:pt>
                <c:pt idx="4652">
                  <c:v>2.6455491185049897</c:v>
                </c:pt>
                <c:pt idx="4653">
                  <c:v>1.6438680396747538</c:v>
                </c:pt>
                <c:pt idx="4654">
                  <c:v>0.50539686783821125</c:v>
                </c:pt>
                <c:pt idx="4655">
                  <c:v>1.2542112339734661</c:v>
                </c:pt>
                <c:pt idx="4656">
                  <c:v>4.0139518260641296</c:v>
                </c:pt>
                <c:pt idx="4657">
                  <c:v>8.2992023137086868E-2</c:v>
                </c:pt>
                <c:pt idx="4658">
                  <c:v>0.91895066979592066</c:v>
                </c:pt>
                <c:pt idx="4659">
                  <c:v>0.83394125200626767</c:v>
                </c:pt>
                <c:pt idx="4660">
                  <c:v>0.72823232386124204</c:v>
                </c:pt>
                <c:pt idx="4661">
                  <c:v>0.70943685320918348</c:v>
                </c:pt>
                <c:pt idx="4662">
                  <c:v>0.62925266430578652</c:v>
                </c:pt>
                <c:pt idx="4663">
                  <c:v>0.35513987781140344</c:v>
                </c:pt>
                <c:pt idx="4664">
                  <c:v>0.57051711854288234</c:v>
                </c:pt>
                <c:pt idx="4665">
                  <c:v>0.51039556655193863</c:v>
                </c:pt>
                <c:pt idx="4666">
                  <c:v>0.62366881473242064</c:v>
                </c:pt>
                <c:pt idx="4667">
                  <c:v>2.3332643620388769</c:v>
                </c:pt>
                <c:pt idx="4668">
                  <c:v>0.40640102576125958</c:v>
                </c:pt>
                <c:pt idx="4669">
                  <c:v>0.55722103257147992</c:v>
                </c:pt>
                <c:pt idx="4670">
                  <c:v>0.3611257693505765</c:v>
                </c:pt>
                <c:pt idx="4671">
                  <c:v>4.0368090005093782</c:v>
                </c:pt>
                <c:pt idx="4672">
                  <c:v>0.70383327349304103</c:v>
                </c:pt>
                <c:pt idx="4673">
                  <c:v>3.6054328407665537E-2</c:v>
                </c:pt>
                <c:pt idx="4674">
                  <c:v>0.6244962716992486</c:v>
                </c:pt>
                <c:pt idx="4675">
                  <c:v>0.10677439182219572</c:v>
                </c:pt>
                <c:pt idx="4676">
                  <c:v>0.997951126237556</c:v>
                </c:pt>
                <c:pt idx="4677">
                  <c:v>1.1236692951056293</c:v>
                </c:pt>
                <c:pt idx="4678">
                  <c:v>0.53158007196777213</c:v>
                </c:pt>
                <c:pt idx="4679">
                  <c:v>2.1958683293941879</c:v>
                </c:pt>
                <c:pt idx="4680">
                  <c:v>1.7528592494169608</c:v>
                </c:pt>
                <c:pt idx="4681">
                  <c:v>0.1374439680631625</c:v>
                </c:pt>
                <c:pt idx="4682">
                  <c:v>4.1867971757237825</c:v>
                </c:pt>
                <c:pt idx="4683">
                  <c:v>3.2434020315029954E-2</c:v>
                </c:pt>
                <c:pt idx="4684">
                  <c:v>1.9372925583778233</c:v>
                </c:pt>
                <c:pt idx="4685">
                  <c:v>0.17455451886979478</c:v>
                </c:pt>
                <c:pt idx="4686">
                  <c:v>4.3804665198699215</c:v>
                </c:pt>
                <c:pt idx="4687">
                  <c:v>1.9362068535307397</c:v>
                </c:pt>
                <c:pt idx="4688">
                  <c:v>0.44123193126662308</c:v>
                </c:pt>
                <c:pt idx="4689">
                  <c:v>1.4928353245599197</c:v>
                </c:pt>
                <c:pt idx="4690">
                  <c:v>0.16770043317234862</c:v>
                </c:pt>
                <c:pt idx="4691">
                  <c:v>2.2951002732245573</c:v>
                </c:pt>
                <c:pt idx="4692">
                  <c:v>0.30636549868894658</c:v>
                </c:pt>
                <c:pt idx="4693">
                  <c:v>3.2211596303292893</c:v>
                </c:pt>
                <c:pt idx="4694">
                  <c:v>4.0294264344630237E-3</c:v>
                </c:pt>
                <c:pt idx="4695">
                  <c:v>3.0763400910421268</c:v>
                </c:pt>
                <c:pt idx="4696">
                  <c:v>0.87003195370617803</c:v>
                </c:pt>
                <c:pt idx="4697">
                  <c:v>2.316413338855595</c:v>
                </c:pt>
                <c:pt idx="4698">
                  <c:v>1.6994498192125125</c:v>
                </c:pt>
                <c:pt idx="4699">
                  <c:v>1.4878371091667564</c:v>
                </c:pt>
                <c:pt idx="4700">
                  <c:v>0.9985780762386387</c:v>
                </c:pt>
                <c:pt idx="4701">
                  <c:v>3.2460511631126181</c:v>
                </c:pt>
                <c:pt idx="4702">
                  <c:v>1.5247742616292932</c:v>
                </c:pt>
                <c:pt idx="4703">
                  <c:v>0.62176777535161776</c:v>
                </c:pt>
                <c:pt idx="4704">
                  <c:v>1.4044300069452227</c:v>
                </c:pt>
                <c:pt idx="4705">
                  <c:v>0.85319085872472744</c:v>
                </c:pt>
                <c:pt idx="4706">
                  <c:v>2.3502134320894363</c:v>
                </c:pt>
                <c:pt idx="4707">
                  <c:v>0.14260142159798495</c:v>
                </c:pt>
                <c:pt idx="4708">
                  <c:v>1.6179236764202862</c:v>
                </c:pt>
                <c:pt idx="4709">
                  <c:v>0.75279957483196236</c:v>
                </c:pt>
                <c:pt idx="4710">
                  <c:v>1.3893206369584217</c:v>
                </c:pt>
                <c:pt idx="4711">
                  <c:v>0.40732480811127214</c:v>
                </c:pt>
                <c:pt idx="4712">
                  <c:v>4.9601759699696935</c:v>
                </c:pt>
                <c:pt idx="4713">
                  <c:v>0.87882278702689742</c:v>
                </c:pt>
                <c:pt idx="4714">
                  <c:v>1.3120995482852447</c:v>
                </c:pt>
                <c:pt idx="4715">
                  <c:v>0.13796184552071189</c:v>
                </c:pt>
                <c:pt idx="4716">
                  <c:v>1.2620560422709239</c:v>
                </c:pt>
                <c:pt idx="4717">
                  <c:v>1.4108916722580602</c:v>
                </c:pt>
                <c:pt idx="4718">
                  <c:v>3.7743505247229692E-2</c:v>
                </c:pt>
                <c:pt idx="4719">
                  <c:v>0.16142565946770304</c:v>
                </c:pt>
                <c:pt idx="4720">
                  <c:v>0.83420528191959509</c:v>
                </c:pt>
                <c:pt idx="4721">
                  <c:v>0.92618127522617577</c:v>
                </c:pt>
                <c:pt idx="4722">
                  <c:v>0.22194098238744053</c:v>
                </c:pt>
                <c:pt idx="4723">
                  <c:v>0.72344709994783329</c:v>
                </c:pt>
                <c:pt idx="4724">
                  <c:v>0.12160504021093632</c:v>
                </c:pt>
                <c:pt idx="4725">
                  <c:v>0.20981437995493302</c:v>
                </c:pt>
                <c:pt idx="4726">
                  <c:v>1.7721121109088003</c:v>
                </c:pt>
                <c:pt idx="4727">
                  <c:v>3.278522229209722</c:v>
                </c:pt>
                <c:pt idx="4728">
                  <c:v>3.1911276603300287E-2</c:v>
                </c:pt>
                <c:pt idx="4729">
                  <c:v>0.3877489022366678</c:v>
                </c:pt>
                <c:pt idx="4730">
                  <c:v>0.11332099057538869</c:v>
                </c:pt>
                <c:pt idx="4731">
                  <c:v>0.25709029041623488</c:v>
                </c:pt>
                <c:pt idx="4732">
                  <c:v>0.84909576740390236</c:v>
                </c:pt>
                <c:pt idx="4733">
                  <c:v>4.459485544122721E-2</c:v>
                </c:pt>
                <c:pt idx="4734">
                  <c:v>1.6813538361236446</c:v>
                </c:pt>
                <c:pt idx="4735">
                  <c:v>1.4393194163930318</c:v>
                </c:pt>
                <c:pt idx="4736">
                  <c:v>0.24840336605769586</c:v>
                </c:pt>
                <c:pt idx="4737">
                  <c:v>1.2922883361269764</c:v>
                </c:pt>
                <c:pt idx="4738">
                  <c:v>3.988364186532392</c:v>
                </c:pt>
                <c:pt idx="4739">
                  <c:v>0.81716814149830386</c:v>
                </c:pt>
                <c:pt idx="4740">
                  <c:v>0.29169656103426433</c:v>
                </c:pt>
                <c:pt idx="4741">
                  <c:v>2.2704350779980897</c:v>
                </c:pt>
                <c:pt idx="4742">
                  <c:v>2.2221200181030998</c:v>
                </c:pt>
                <c:pt idx="4743">
                  <c:v>0.53867728054211295</c:v>
                </c:pt>
                <c:pt idx="4744">
                  <c:v>1.0879679923802303</c:v>
                </c:pt>
                <c:pt idx="4745">
                  <c:v>2.4758591860170487</c:v>
                </c:pt>
                <c:pt idx="4746">
                  <c:v>1.4174626797682031</c:v>
                </c:pt>
                <c:pt idx="4747">
                  <c:v>0.49749052204596111</c:v>
                </c:pt>
                <c:pt idx="4748">
                  <c:v>0.25705796347215903</c:v>
                </c:pt>
                <c:pt idx="4749">
                  <c:v>2.6953011818588237</c:v>
                </c:pt>
                <c:pt idx="4750">
                  <c:v>1.7303587429051444</c:v>
                </c:pt>
                <c:pt idx="4751">
                  <c:v>1.055119674282647</c:v>
                </c:pt>
                <c:pt idx="4752">
                  <c:v>1.849907285853714</c:v>
                </c:pt>
                <c:pt idx="4753">
                  <c:v>3.1544704239146295</c:v>
                </c:pt>
                <c:pt idx="4754">
                  <c:v>0.34657608066909251</c:v>
                </c:pt>
                <c:pt idx="4755">
                  <c:v>1.7349175031302497</c:v>
                </c:pt>
                <c:pt idx="4756">
                  <c:v>2.5504044230709164</c:v>
                </c:pt>
                <c:pt idx="4757">
                  <c:v>0.84940506580634878</c:v>
                </c:pt>
                <c:pt idx="4758">
                  <c:v>1.5310807486851461</c:v>
                </c:pt>
                <c:pt idx="4759">
                  <c:v>1.5012863233190732</c:v>
                </c:pt>
                <c:pt idx="4760">
                  <c:v>4.3761907930807755</c:v>
                </c:pt>
                <c:pt idx="4761">
                  <c:v>2.5855740366535498</c:v>
                </c:pt>
                <c:pt idx="4762">
                  <c:v>1.500081877351823</c:v>
                </c:pt>
                <c:pt idx="4763">
                  <c:v>1.1070761405899656</c:v>
                </c:pt>
                <c:pt idx="4764">
                  <c:v>2.0478187358510596</c:v>
                </c:pt>
                <c:pt idx="4765">
                  <c:v>1.1381640373532187</c:v>
                </c:pt>
                <c:pt idx="4766">
                  <c:v>2.1565173877477672</c:v>
                </c:pt>
                <c:pt idx="4767">
                  <c:v>3.0098809339597845</c:v>
                </c:pt>
                <c:pt idx="4768">
                  <c:v>1.7612253958375135</c:v>
                </c:pt>
                <c:pt idx="4769">
                  <c:v>1.2731408103096125</c:v>
                </c:pt>
                <c:pt idx="4770">
                  <c:v>2.7572260621356417</c:v>
                </c:pt>
                <c:pt idx="4771">
                  <c:v>4.113473261463894</c:v>
                </c:pt>
                <c:pt idx="4772">
                  <c:v>0.17399055699658206</c:v>
                </c:pt>
                <c:pt idx="4773">
                  <c:v>2.74047408006982</c:v>
                </c:pt>
                <c:pt idx="4774">
                  <c:v>1.7659369325223713</c:v>
                </c:pt>
                <c:pt idx="4775">
                  <c:v>4.463654261659471</c:v>
                </c:pt>
                <c:pt idx="4776">
                  <c:v>3.0815407800847741</c:v>
                </c:pt>
                <c:pt idx="4777">
                  <c:v>2.096722795270308</c:v>
                </c:pt>
                <c:pt idx="4778">
                  <c:v>0.54675978651173929</c:v>
                </c:pt>
                <c:pt idx="4779">
                  <c:v>2.8451888542272883</c:v>
                </c:pt>
                <c:pt idx="4780">
                  <c:v>2.9511877530219151</c:v>
                </c:pt>
                <c:pt idx="4781">
                  <c:v>2.0331345911985323</c:v>
                </c:pt>
                <c:pt idx="4782">
                  <c:v>2.9907990660566952</c:v>
                </c:pt>
                <c:pt idx="4783">
                  <c:v>2.4479993186474491</c:v>
                </c:pt>
                <c:pt idx="4784">
                  <c:v>0.21680299867098185</c:v>
                </c:pt>
                <c:pt idx="4785">
                  <c:v>2.4319152891120464</c:v>
                </c:pt>
                <c:pt idx="4786">
                  <c:v>4.020954101353146</c:v>
                </c:pt>
                <c:pt idx="4787">
                  <c:v>0.15295744302165026</c:v>
                </c:pt>
                <c:pt idx="4788">
                  <c:v>1.4865258067562959</c:v>
                </c:pt>
                <c:pt idx="4789">
                  <c:v>1.4215501131547397</c:v>
                </c:pt>
                <c:pt idx="4790">
                  <c:v>4.6270036721903143</c:v>
                </c:pt>
                <c:pt idx="4791">
                  <c:v>3.318182181847344</c:v>
                </c:pt>
                <c:pt idx="4792">
                  <c:v>2.0383639003695038</c:v>
                </c:pt>
                <c:pt idx="4793">
                  <c:v>0.38400389157215753</c:v>
                </c:pt>
                <c:pt idx="4794">
                  <c:v>3.2159254488766544</c:v>
                </c:pt>
                <c:pt idx="4795">
                  <c:v>1.9493028656304885</c:v>
                </c:pt>
                <c:pt idx="4796">
                  <c:v>1.9017249254298516</c:v>
                </c:pt>
                <c:pt idx="4797">
                  <c:v>2.2137803677039911</c:v>
                </c:pt>
                <c:pt idx="4798">
                  <c:v>2.3375539258913829</c:v>
                </c:pt>
                <c:pt idx="4799">
                  <c:v>0.38264748076535415</c:v>
                </c:pt>
                <c:pt idx="4800">
                  <c:v>1.7892986043931831</c:v>
                </c:pt>
                <c:pt idx="4801">
                  <c:v>3.6026600856761561</c:v>
                </c:pt>
                <c:pt idx="4802">
                  <c:v>0.32125850094135533</c:v>
                </c:pt>
                <c:pt idx="4803">
                  <c:v>0.77387199597711742</c:v>
                </c:pt>
                <c:pt idx="4804">
                  <c:v>1.0697334629521196</c:v>
                </c:pt>
                <c:pt idx="4805">
                  <c:v>4.3103519797224834</c:v>
                </c:pt>
                <c:pt idx="4806">
                  <c:v>2.5262484228195814</c:v>
                </c:pt>
                <c:pt idx="4807">
                  <c:v>2.2844159834643083</c:v>
                </c:pt>
                <c:pt idx="4808">
                  <c:v>2.2410113006210128</c:v>
                </c:pt>
                <c:pt idx="4809">
                  <c:v>3.3014408081666717</c:v>
                </c:pt>
                <c:pt idx="4810">
                  <c:v>1.4382824427594847</c:v>
                </c:pt>
                <c:pt idx="4811">
                  <c:v>1.96184744402977</c:v>
                </c:pt>
                <c:pt idx="4812">
                  <c:v>2.6391984429731021</c:v>
                </c:pt>
                <c:pt idx="4813">
                  <c:v>2.0764916268517908</c:v>
                </c:pt>
                <c:pt idx="4814">
                  <c:v>1.2308558572885993</c:v>
                </c:pt>
                <c:pt idx="4815">
                  <c:v>1.8074065386772222</c:v>
                </c:pt>
                <c:pt idx="4816">
                  <c:v>2.9952872133290054</c:v>
                </c:pt>
                <c:pt idx="4817">
                  <c:v>0.99159035363645476</c:v>
                </c:pt>
                <c:pt idx="4818">
                  <c:v>1.8007712203393318</c:v>
                </c:pt>
                <c:pt idx="4819">
                  <c:v>1.3731609463796137</c:v>
                </c:pt>
                <c:pt idx="4820">
                  <c:v>0.3738273322280552</c:v>
                </c:pt>
                <c:pt idx="4821">
                  <c:v>1.4622938564011925</c:v>
                </c:pt>
                <c:pt idx="4822">
                  <c:v>1.6914163189847233</c:v>
                </c:pt>
                <c:pt idx="4823">
                  <c:v>1.0604684442744623</c:v>
                </c:pt>
                <c:pt idx="4824">
                  <c:v>3.8772806662026875</c:v>
                </c:pt>
                <c:pt idx="4825">
                  <c:v>0.45384058873293665</c:v>
                </c:pt>
                <c:pt idx="4826">
                  <c:v>1.3075936318870554</c:v>
                </c:pt>
                <c:pt idx="4827">
                  <c:v>2.4062181604179882</c:v>
                </c:pt>
                <c:pt idx="4828">
                  <c:v>2.1428616294871592</c:v>
                </c:pt>
                <c:pt idx="4829">
                  <c:v>0.51859278038436862</c:v>
                </c:pt>
                <c:pt idx="4830">
                  <c:v>1.5663704111518033</c:v>
                </c:pt>
                <c:pt idx="4831">
                  <c:v>2.4215114047432156</c:v>
                </c:pt>
                <c:pt idx="4832">
                  <c:v>1.5120801921116156</c:v>
                </c:pt>
                <c:pt idx="4833">
                  <c:v>1.4233386850925029</c:v>
                </c:pt>
                <c:pt idx="4834">
                  <c:v>0.13113935895425977</c:v>
                </c:pt>
                <c:pt idx="4835">
                  <c:v>1.3723193486931962E-2</c:v>
                </c:pt>
                <c:pt idx="4836">
                  <c:v>3.2372030908874354</c:v>
                </c:pt>
                <c:pt idx="4837">
                  <c:v>1.3624433971781134</c:v>
                </c:pt>
                <c:pt idx="4838">
                  <c:v>6.3379955655262998E-2</c:v>
                </c:pt>
                <c:pt idx="4839">
                  <c:v>3.7399926481062273</c:v>
                </c:pt>
                <c:pt idx="4840">
                  <c:v>5.7229014971659886E-2</c:v>
                </c:pt>
                <c:pt idx="4841">
                  <c:v>1.2175376033765435</c:v>
                </c:pt>
                <c:pt idx="4842">
                  <c:v>2.9899662574895451</c:v>
                </c:pt>
                <c:pt idx="4843">
                  <c:v>1.5492821892024971</c:v>
                </c:pt>
                <c:pt idx="4844">
                  <c:v>1.2460200797170771</c:v>
                </c:pt>
                <c:pt idx="4845">
                  <c:v>1.0988294516789319</c:v>
                </c:pt>
                <c:pt idx="4846">
                  <c:v>2.4773715498320854</c:v>
                </c:pt>
                <c:pt idx="4847">
                  <c:v>2.3104583266614114</c:v>
                </c:pt>
                <c:pt idx="4848">
                  <c:v>1.0001264413020223</c:v>
                </c:pt>
                <c:pt idx="4849">
                  <c:v>0.76005709530552457</c:v>
                </c:pt>
                <c:pt idx="4850">
                  <c:v>0.82825032662828058</c:v>
                </c:pt>
                <c:pt idx="4851">
                  <c:v>1.0037303153173536</c:v>
                </c:pt>
                <c:pt idx="4852">
                  <c:v>1.1714561182518928</c:v>
                </c:pt>
                <c:pt idx="4853">
                  <c:v>2.1385029298484479</c:v>
                </c:pt>
                <c:pt idx="4854">
                  <c:v>3.2850304126572389</c:v>
                </c:pt>
                <c:pt idx="4855">
                  <c:v>0.87022908415809397</c:v>
                </c:pt>
                <c:pt idx="4856">
                  <c:v>1.548780154371844</c:v>
                </c:pt>
                <c:pt idx="4857">
                  <c:v>2.3921699190601338</c:v>
                </c:pt>
                <c:pt idx="4858">
                  <c:v>1.10736153668139</c:v>
                </c:pt>
                <c:pt idx="4859">
                  <c:v>0.20059497064859144</c:v>
                </c:pt>
                <c:pt idx="4860">
                  <c:v>0.88027249907967597</c:v>
                </c:pt>
                <c:pt idx="4861">
                  <c:v>2.0768223226071054</c:v>
                </c:pt>
                <c:pt idx="4862">
                  <c:v>2.6155100900661168</c:v>
                </c:pt>
                <c:pt idx="4863">
                  <c:v>0.32707022812929409</c:v>
                </c:pt>
                <c:pt idx="4864">
                  <c:v>0.25370781348249372</c:v>
                </c:pt>
                <c:pt idx="4865">
                  <c:v>1.8872119435512626</c:v>
                </c:pt>
                <c:pt idx="4866">
                  <c:v>1.0629257935310785</c:v>
                </c:pt>
                <c:pt idx="4867">
                  <c:v>0.20539990329567459</c:v>
                </c:pt>
                <c:pt idx="4868">
                  <c:v>0.85934590138374656</c:v>
                </c:pt>
                <c:pt idx="4869">
                  <c:v>4.7072574938852529</c:v>
                </c:pt>
                <c:pt idx="4870">
                  <c:v>0.42155994756390314</c:v>
                </c:pt>
                <c:pt idx="4871">
                  <c:v>0.43710700284759163</c:v>
                </c:pt>
                <c:pt idx="4872">
                  <c:v>0.53287976435244566</c:v>
                </c:pt>
                <c:pt idx="4873">
                  <c:v>1.5498829524156399</c:v>
                </c:pt>
                <c:pt idx="4874">
                  <c:v>0.82654983879607968</c:v>
                </c:pt>
                <c:pt idx="4875">
                  <c:v>0.52974978179248478</c:v>
                </c:pt>
                <c:pt idx="4876">
                  <c:v>0.24588471789823352</c:v>
                </c:pt>
                <c:pt idx="4877">
                  <c:v>0.8678199145729808</c:v>
                </c:pt>
                <c:pt idx="4878">
                  <c:v>1.2476017861913054</c:v>
                </c:pt>
                <c:pt idx="4879">
                  <c:v>0.92665886324253144</c:v>
                </c:pt>
                <c:pt idx="4880">
                  <c:v>0.67401458375895729</c:v>
                </c:pt>
                <c:pt idx="4881">
                  <c:v>0.43960551187422592</c:v>
                </c:pt>
                <c:pt idx="4882">
                  <c:v>1.5984192958438506</c:v>
                </c:pt>
                <c:pt idx="4883">
                  <c:v>0.486711545514245</c:v>
                </c:pt>
                <c:pt idx="4884">
                  <c:v>5.14382562003264</c:v>
                </c:pt>
                <c:pt idx="4885">
                  <c:v>7.1662073314977093E-2</c:v>
                </c:pt>
                <c:pt idx="4886">
                  <c:v>0.25007251264900709</c:v>
                </c:pt>
                <c:pt idx="4887">
                  <c:v>0.27419416926416673</c:v>
                </c:pt>
                <c:pt idx="4888">
                  <c:v>0.73328502495471781</c:v>
                </c:pt>
                <c:pt idx="4889">
                  <c:v>1.5770052499677387</c:v>
                </c:pt>
                <c:pt idx="4890">
                  <c:v>0.23145244300330248</c:v>
                </c:pt>
                <c:pt idx="4891">
                  <c:v>1.0699851287231184</c:v>
                </c:pt>
                <c:pt idx="4892">
                  <c:v>0.80398284757760718</c:v>
                </c:pt>
                <c:pt idx="4893">
                  <c:v>1.9717877904435248</c:v>
                </c:pt>
                <c:pt idx="4894">
                  <c:v>0.48820989654339064</c:v>
                </c:pt>
                <c:pt idx="4895">
                  <c:v>3.9639923943308624</c:v>
                </c:pt>
                <c:pt idx="4896">
                  <c:v>1.2579305440766673</c:v>
                </c:pt>
                <c:pt idx="4897">
                  <c:v>1.4166035390423382</c:v>
                </c:pt>
                <c:pt idx="4898">
                  <c:v>0.25803907315768715</c:v>
                </c:pt>
                <c:pt idx="4899">
                  <c:v>4.283460369808413</c:v>
                </c:pt>
                <c:pt idx="4900">
                  <c:v>0.83652294951590989</c:v>
                </c:pt>
                <c:pt idx="4901">
                  <c:v>1.3542051943628444</c:v>
                </c:pt>
                <c:pt idx="4902">
                  <c:v>0.92534423212589445</c:v>
                </c:pt>
                <c:pt idx="4903">
                  <c:v>0.19106363565297713</c:v>
                </c:pt>
                <c:pt idx="4904">
                  <c:v>1.9535683280522544</c:v>
                </c:pt>
                <c:pt idx="4905">
                  <c:v>0.17701935630628274</c:v>
                </c:pt>
                <c:pt idx="4906">
                  <c:v>1.3638472817132996</c:v>
                </c:pt>
                <c:pt idx="4907">
                  <c:v>0.93852149144468844</c:v>
                </c:pt>
                <c:pt idx="4908">
                  <c:v>1.8545648618619328</c:v>
                </c:pt>
                <c:pt idx="4909">
                  <c:v>0.5286957896777289</c:v>
                </c:pt>
                <c:pt idx="4910">
                  <c:v>3.3997064081162538</c:v>
                </c:pt>
                <c:pt idx="4911">
                  <c:v>0.52023060090889839</c:v>
                </c:pt>
                <c:pt idx="4912">
                  <c:v>1.1805901483584993</c:v>
                </c:pt>
                <c:pt idx="4913">
                  <c:v>0.68071649370119758</c:v>
                </c:pt>
                <c:pt idx="4914">
                  <c:v>3.0104420793305575</c:v>
                </c:pt>
                <c:pt idx="4915">
                  <c:v>0.35811821773158847</c:v>
                </c:pt>
                <c:pt idx="4916">
                  <c:v>0.46994411612365106</c:v>
                </c:pt>
                <c:pt idx="4917">
                  <c:v>0.31289482826452897</c:v>
                </c:pt>
                <c:pt idx="4918">
                  <c:v>0.5719657793028885</c:v>
                </c:pt>
                <c:pt idx="4919">
                  <c:v>1.3047954305651999</c:v>
                </c:pt>
                <c:pt idx="4920">
                  <c:v>0.66204819067518583</c:v>
                </c:pt>
                <c:pt idx="4921">
                  <c:v>0.54915369773905987</c:v>
                </c:pt>
                <c:pt idx="4922">
                  <c:v>0.67241780888613967</c:v>
                </c:pt>
                <c:pt idx="4923">
                  <c:v>1.1416353797166412</c:v>
                </c:pt>
                <c:pt idx="4924">
                  <c:v>0.1504638346124878</c:v>
                </c:pt>
                <c:pt idx="4925">
                  <c:v>4.6772052447636767</c:v>
                </c:pt>
                <c:pt idx="4926">
                  <c:v>0.77351125627335282</c:v>
                </c:pt>
                <c:pt idx="4927">
                  <c:v>0.96934741059404139</c:v>
                </c:pt>
                <c:pt idx="4928">
                  <c:v>0.66643359402445412</c:v>
                </c:pt>
                <c:pt idx="4929">
                  <c:v>1.6418099855763657</c:v>
                </c:pt>
                <c:pt idx="4930">
                  <c:v>0.73443711952523927</c:v>
                </c:pt>
                <c:pt idx="4931">
                  <c:v>0.68838704635214576</c:v>
                </c:pt>
                <c:pt idx="4932">
                  <c:v>0.47551168528027254</c:v>
                </c:pt>
                <c:pt idx="4933">
                  <c:v>0.71379097259602098</c:v>
                </c:pt>
                <c:pt idx="4934">
                  <c:v>0.6172258267628834</c:v>
                </c:pt>
                <c:pt idx="4935">
                  <c:v>0.72490243749306882</c:v>
                </c:pt>
                <c:pt idx="4936">
                  <c:v>0.73972717746386607</c:v>
                </c:pt>
                <c:pt idx="4937">
                  <c:v>0.5232805679103425</c:v>
                </c:pt>
                <c:pt idx="4938">
                  <c:v>0.28938581113863826</c:v>
                </c:pt>
                <c:pt idx="4939">
                  <c:v>1.4020746862055953</c:v>
                </c:pt>
                <c:pt idx="4940">
                  <c:v>3.7109658301847013</c:v>
                </c:pt>
                <c:pt idx="4941">
                  <c:v>0.65088085795255868</c:v>
                </c:pt>
                <c:pt idx="4942">
                  <c:v>0.6547868233654448</c:v>
                </c:pt>
                <c:pt idx="4943">
                  <c:v>1.6945864078472095</c:v>
                </c:pt>
                <c:pt idx="4944">
                  <c:v>0.18266555127219775</c:v>
                </c:pt>
                <c:pt idx="4945">
                  <c:v>0.25789716727830481</c:v>
                </c:pt>
                <c:pt idx="4946">
                  <c:v>9.9401770671314615E-2</c:v>
                </c:pt>
                <c:pt idx="4947">
                  <c:v>1.8130983002202861</c:v>
                </c:pt>
                <c:pt idx="4948">
                  <c:v>0.35860933104615222</c:v>
                </c:pt>
                <c:pt idx="4949">
                  <c:v>0.13622570887832453</c:v>
                </c:pt>
                <c:pt idx="4950">
                  <c:v>1.1080525921716196</c:v>
                </c:pt>
                <c:pt idx="4951">
                  <c:v>1.7373159217575633</c:v>
                </c:pt>
                <c:pt idx="4952">
                  <c:v>0.18861533222656846</c:v>
                </c:pt>
                <c:pt idx="4953">
                  <c:v>9.0184695761600153E-2</c:v>
                </c:pt>
                <c:pt idx="4954">
                  <c:v>1.5862198202451214</c:v>
                </c:pt>
                <c:pt idx="4955">
                  <c:v>3.3952096698902778</c:v>
                </c:pt>
                <c:pt idx="4956">
                  <c:v>0.16529550740634757</c:v>
                </c:pt>
                <c:pt idx="4957">
                  <c:v>0.2019986893547685</c:v>
                </c:pt>
                <c:pt idx="4958">
                  <c:v>0.30788444243280289</c:v>
                </c:pt>
                <c:pt idx="4959">
                  <c:v>0.31496067876154932</c:v>
                </c:pt>
                <c:pt idx="4960">
                  <c:v>0.18633164560449877</c:v>
                </c:pt>
                <c:pt idx="4961">
                  <c:v>0.8173936574342564</c:v>
                </c:pt>
                <c:pt idx="4962">
                  <c:v>1.64691356661511</c:v>
                </c:pt>
                <c:pt idx="4963">
                  <c:v>2.3288484794565623</c:v>
                </c:pt>
                <c:pt idx="4964">
                  <c:v>7.5769808810672856E-3</c:v>
                </c:pt>
                <c:pt idx="4965">
                  <c:v>0.28059871321075419</c:v>
                </c:pt>
                <c:pt idx="4966">
                  <c:v>4.6585784275165452</c:v>
                </c:pt>
                <c:pt idx="4967">
                  <c:v>0.75146910491869701</c:v>
                </c:pt>
                <c:pt idx="4968">
                  <c:v>0.38646051914606083</c:v>
                </c:pt>
                <c:pt idx="4969">
                  <c:v>2.2404530942518566</c:v>
                </c:pt>
                <c:pt idx="4970">
                  <c:v>2.5845518090178592</c:v>
                </c:pt>
                <c:pt idx="4971">
                  <c:v>0.62819969592869462</c:v>
                </c:pt>
                <c:pt idx="4972">
                  <c:v>0.38691180611385789</c:v>
                </c:pt>
                <c:pt idx="4973">
                  <c:v>1.5743804892340769</c:v>
                </c:pt>
                <c:pt idx="4974">
                  <c:v>1.4978810937176092</c:v>
                </c:pt>
                <c:pt idx="4975">
                  <c:v>0.20319293255373694</c:v>
                </c:pt>
                <c:pt idx="4976">
                  <c:v>0.21257007918822479</c:v>
                </c:pt>
                <c:pt idx="4977">
                  <c:v>1.98566146693231</c:v>
                </c:pt>
                <c:pt idx="4978">
                  <c:v>2.3418878038078859</c:v>
                </c:pt>
                <c:pt idx="4979">
                  <c:v>0.45107870212435586</c:v>
                </c:pt>
                <c:pt idx="4980">
                  <c:v>0.39898481148407039</c:v>
                </c:pt>
                <c:pt idx="4981">
                  <c:v>3.8641620971148249</c:v>
                </c:pt>
                <c:pt idx="4982">
                  <c:v>1.0643345847813639</c:v>
                </c:pt>
                <c:pt idx="4983">
                  <c:v>0.69959726842512815</c:v>
                </c:pt>
                <c:pt idx="4984">
                  <c:v>3.2194910013100682</c:v>
                </c:pt>
                <c:pt idx="4985">
                  <c:v>1.3740761024527046</c:v>
                </c:pt>
                <c:pt idx="4986">
                  <c:v>1.1113794074403245</c:v>
                </c:pt>
                <c:pt idx="4987">
                  <c:v>1.1164689604986995</c:v>
                </c:pt>
                <c:pt idx="4988">
                  <c:v>2.8594668251276012</c:v>
                </c:pt>
                <c:pt idx="4989">
                  <c:v>2.5080418734752277</c:v>
                </c:pt>
                <c:pt idx="4990">
                  <c:v>1.2463404811048111</c:v>
                </c:pt>
                <c:pt idx="4991">
                  <c:v>0.77923490926097738</c:v>
                </c:pt>
                <c:pt idx="4992">
                  <c:v>0.19241454075540432</c:v>
                </c:pt>
                <c:pt idx="4993">
                  <c:v>2.2771528385288486</c:v>
                </c:pt>
                <c:pt idx="4994">
                  <c:v>1.2419352766516045</c:v>
                </c:pt>
                <c:pt idx="4995">
                  <c:v>0.49015908190042046</c:v>
                </c:pt>
                <c:pt idx="4996">
                  <c:v>3.3522168508833179</c:v>
                </c:pt>
                <c:pt idx="4997">
                  <c:v>0.36035558164479831</c:v>
                </c:pt>
                <c:pt idx="4998">
                  <c:v>0.63387999351681756</c:v>
                </c:pt>
                <c:pt idx="4999">
                  <c:v>2.7417492819722336</c:v>
                </c:pt>
                <c:pt idx="5000">
                  <c:v>0.74299914789552091</c:v>
                </c:pt>
                <c:pt idx="5001">
                  <c:v>0.2213777406786761</c:v>
                </c:pt>
                <c:pt idx="5002">
                  <c:v>0.64243777898938781</c:v>
                </c:pt>
                <c:pt idx="5003">
                  <c:v>3.3042107452864702</c:v>
                </c:pt>
                <c:pt idx="5004">
                  <c:v>2.9175154970427051</c:v>
                </c:pt>
                <c:pt idx="5005">
                  <c:v>1.1762442031273501</c:v>
                </c:pt>
                <c:pt idx="5006">
                  <c:v>0.88941074175924273</c:v>
                </c:pt>
                <c:pt idx="5007">
                  <c:v>3.9457583357317318</c:v>
                </c:pt>
                <c:pt idx="5008">
                  <c:v>0.91064918890714874</c:v>
                </c:pt>
                <c:pt idx="5009">
                  <c:v>0.98405024717617628</c:v>
                </c:pt>
                <c:pt idx="5010">
                  <c:v>2.6630279415496574</c:v>
                </c:pt>
                <c:pt idx="5011">
                  <c:v>2.9881475029227058</c:v>
                </c:pt>
                <c:pt idx="5012">
                  <c:v>1.0397602859881099</c:v>
                </c:pt>
                <c:pt idx="5013">
                  <c:v>1.5989843627234688</c:v>
                </c:pt>
                <c:pt idx="5014">
                  <c:v>2.0143583299097294</c:v>
                </c:pt>
                <c:pt idx="5015">
                  <c:v>5.0436722448193194E-2</c:v>
                </c:pt>
                <c:pt idx="5016">
                  <c:v>1.5676929913068509</c:v>
                </c:pt>
                <c:pt idx="5017">
                  <c:v>1.4069359749163617</c:v>
                </c:pt>
                <c:pt idx="5018">
                  <c:v>3.1370254601681573</c:v>
                </c:pt>
                <c:pt idx="5019">
                  <c:v>2.4848511025774793</c:v>
                </c:pt>
                <c:pt idx="5020">
                  <c:v>1.7201031818726555</c:v>
                </c:pt>
                <c:pt idx="5021">
                  <c:v>0.22644300505150117</c:v>
                </c:pt>
                <c:pt idx="5022">
                  <c:v>3.2678589692975972</c:v>
                </c:pt>
                <c:pt idx="5023">
                  <c:v>1.412091325300233</c:v>
                </c:pt>
                <c:pt idx="5024">
                  <c:v>1.8377518916606395</c:v>
                </c:pt>
                <c:pt idx="5025">
                  <c:v>2.8018302245163733</c:v>
                </c:pt>
                <c:pt idx="5026">
                  <c:v>2.0084580525172608</c:v>
                </c:pt>
                <c:pt idx="5027">
                  <c:v>1.3870294708258317</c:v>
                </c:pt>
                <c:pt idx="5028">
                  <c:v>1.7877047542753361</c:v>
                </c:pt>
                <c:pt idx="5029">
                  <c:v>3.5817713644374214</c:v>
                </c:pt>
                <c:pt idx="5030">
                  <c:v>0.83798161678575855</c:v>
                </c:pt>
                <c:pt idx="5031">
                  <c:v>1.5575505178249873</c:v>
                </c:pt>
                <c:pt idx="5032">
                  <c:v>0.50210688770230494</c:v>
                </c:pt>
                <c:pt idx="5033">
                  <c:v>3.6739056754565453</c:v>
                </c:pt>
                <c:pt idx="5034">
                  <c:v>2.6814266147645265</c:v>
                </c:pt>
                <c:pt idx="5035">
                  <c:v>1.9745501690254095</c:v>
                </c:pt>
                <c:pt idx="5036">
                  <c:v>1.7104898212395345</c:v>
                </c:pt>
                <c:pt idx="5037">
                  <c:v>3.152260735115763</c:v>
                </c:pt>
                <c:pt idx="5038">
                  <c:v>1.2238798806128046</c:v>
                </c:pt>
                <c:pt idx="5039">
                  <c:v>1.8945620587518039</c:v>
                </c:pt>
                <c:pt idx="5040">
                  <c:v>2.6608879016412539</c:v>
                </c:pt>
                <c:pt idx="5041">
                  <c:v>1.9582531120634581</c:v>
                </c:pt>
                <c:pt idx="5042">
                  <c:v>0.69933315163946208</c:v>
                </c:pt>
                <c:pt idx="5043">
                  <c:v>1.8733795737143728</c:v>
                </c:pt>
                <c:pt idx="5044">
                  <c:v>3.3626530855837586</c:v>
                </c:pt>
                <c:pt idx="5045">
                  <c:v>1.1488911006476688</c:v>
                </c:pt>
                <c:pt idx="5046">
                  <c:v>0.77461262146597498</c:v>
                </c:pt>
                <c:pt idx="5047">
                  <c:v>0.33281409733740963</c:v>
                </c:pt>
                <c:pt idx="5048">
                  <c:v>2.7568363888918057</c:v>
                </c:pt>
                <c:pt idx="5049">
                  <c:v>1.82660674015129</c:v>
                </c:pt>
                <c:pt idx="5050">
                  <c:v>1.1259582867299258</c:v>
                </c:pt>
                <c:pt idx="5051">
                  <c:v>8.4925586375981243E-3</c:v>
                </c:pt>
                <c:pt idx="5052">
                  <c:v>4.1247957330096323</c:v>
                </c:pt>
                <c:pt idx="5053">
                  <c:v>0.57158898012011283</c:v>
                </c:pt>
                <c:pt idx="5054">
                  <c:v>0.82792057618443593</c:v>
                </c:pt>
                <c:pt idx="5055">
                  <c:v>1.6461570851040879</c:v>
                </c:pt>
                <c:pt idx="5056">
                  <c:v>2.0017928898104493</c:v>
                </c:pt>
                <c:pt idx="5057">
                  <c:v>1.450771276117405</c:v>
                </c:pt>
                <c:pt idx="5058">
                  <c:v>0.88560307999291066</c:v>
                </c:pt>
                <c:pt idx="5059">
                  <c:v>2.6627862434144287</c:v>
                </c:pt>
                <c:pt idx="5060">
                  <c:v>2.0153093925047685</c:v>
                </c:pt>
                <c:pt idx="5061">
                  <c:v>1.3731091732179177</c:v>
                </c:pt>
                <c:pt idx="5062">
                  <c:v>0.93175072502554879</c:v>
                </c:pt>
                <c:pt idx="5063">
                  <c:v>0.56571181388630976</c:v>
                </c:pt>
                <c:pt idx="5064">
                  <c:v>0.52370262995325867</c:v>
                </c:pt>
                <c:pt idx="5065">
                  <c:v>1.0377319768524558</c:v>
                </c:pt>
                <c:pt idx="5066">
                  <c:v>1.382985230621014</c:v>
                </c:pt>
                <c:pt idx="5067">
                  <c:v>3.5371572446723958</c:v>
                </c:pt>
                <c:pt idx="5068">
                  <c:v>0.38783995863981424</c:v>
                </c:pt>
                <c:pt idx="5069">
                  <c:v>1.4700087501266736</c:v>
                </c:pt>
                <c:pt idx="5070">
                  <c:v>3.1856254979993262</c:v>
                </c:pt>
                <c:pt idx="5071">
                  <c:v>1.0250255685310101</c:v>
                </c:pt>
                <c:pt idx="5072">
                  <c:v>1.520265143564302</c:v>
                </c:pt>
                <c:pt idx="5073">
                  <c:v>1.6055194517261304</c:v>
                </c:pt>
                <c:pt idx="5074">
                  <c:v>3.0627660759134532</c:v>
                </c:pt>
                <c:pt idx="5075">
                  <c:v>2.5659365074561742</c:v>
                </c:pt>
                <c:pt idx="5076">
                  <c:v>0.95320784474544595</c:v>
                </c:pt>
                <c:pt idx="5077">
                  <c:v>0.8697516061244821</c:v>
                </c:pt>
                <c:pt idx="5078">
                  <c:v>4.119381704918772</c:v>
                </c:pt>
                <c:pt idx="5079">
                  <c:v>0.1951630640370976</c:v>
                </c:pt>
                <c:pt idx="5080">
                  <c:v>1.329964088003381</c:v>
                </c:pt>
                <c:pt idx="5081">
                  <c:v>1.5969797026882433</c:v>
                </c:pt>
                <c:pt idx="5082">
                  <c:v>3.2230867933826897</c:v>
                </c:pt>
                <c:pt idx="5083">
                  <c:v>0.58886692194193202</c:v>
                </c:pt>
                <c:pt idx="5084">
                  <c:v>1.3571318512237376</c:v>
                </c:pt>
                <c:pt idx="5085">
                  <c:v>1.835726058722285</c:v>
                </c:pt>
                <c:pt idx="5086">
                  <c:v>0.685069484599925</c:v>
                </c:pt>
                <c:pt idx="5087">
                  <c:v>0.45231321775701616</c:v>
                </c:pt>
                <c:pt idx="5088">
                  <c:v>0.17201516982443632</c:v>
                </c:pt>
                <c:pt idx="5089">
                  <c:v>1.9758335913406082</c:v>
                </c:pt>
                <c:pt idx="5090">
                  <c:v>2.5635208810747399</c:v>
                </c:pt>
                <c:pt idx="5091">
                  <c:v>0.2461520183784689</c:v>
                </c:pt>
                <c:pt idx="5092">
                  <c:v>0.4661650057513369</c:v>
                </c:pt>
                <c:pt idx="5093">
                  <c:v>4.9989489591118179</c:v>
                </c:pt>
                <c:pt idx="5094">
                  <c:v>1.0634848274708837</c:v>
                </c:pt>
                <c:pt idx="5095">
                  <c:v>0.23128272928108728</c:v>
                </c:pt>
                <c:pt idx="5096">
                  <c:v>2.0913315598197126</c:v>
                </c:pt>
                <c:pt idx="5097">
                  <c:v>3.8616422249835409</c:v>
                </c:pt>
                <c:pt idx="5098">
                  <c:v>0.59613953700348166</c:v>
                </c:pt>
                <c:pt idx="5099">
                  <c:v>0.29995573289963318</c:v>
                </c:pt>
                <c:pt idx="5100">
                  <c:v>1.8894653689282794</c:v>
                </c:pt>
                <c:pt idx="5101">
                  <c:v>0.45108537065716714</c:v>
                </c:pt>
                <c:pt idx="5102">
                  <c:v>0.15547031905207298</c:v>
                </c:pt>
                <c:pt idx="5103">
                  <c:v>0.34086623003063288</c:v>
                </c:pt>
                <c:pt idx="5104">
                  <c:v>1.0068715611402688</c:v>
                </c:pt>
                <c:pt idx="5105">
                  <c:v>0.5194646133051477</c:v>
                </c:pt>
                <c:pt idx="5106">
                  <c:v>1.0469272629851645E-3</c:v>
                </c:pt>
                <c:pt idx="5107">
                  <c:v>1.3480651043133984</c:v>
                </c:pt>
                <c:pt idx="5108">
                  <c:v>5.1651457260707101</c:v>
                </c:pt>
                <c:pt idx="5109">
                  <c:v>0.7416161791820004</c:v>
                </c:pt>
                <c:pt idx="5110">
                  <c:v>0.21023643801436265</c:v>
                </c:pt>
                <c:pt idx="5111">
                  <c:v>2.0593176312486658</c:v>
                </c:pt>
                <c:pt idx="5112">
                  <c:v>3.1696667198973962</c:v>
                </c:pt>
                <c:pt idx="5113">
                  <c:v>0.13208846591700052</c:v>
                </c:pt>
                <c:pt idx="5114">
                  <c:v>0.81268941553156537</c:v>
                </c:pt>
                <c:pt idx="5115">
                  <c:v>1.0297612267812326</c:v>
                </c:pt>
                <c:pt idx="5116">
                  <c:v>0.71674845775399287</c:v>
                </c:pt>
                <c:pt idx="5117">
                  <c:v>0.43747303093549483</c:v>
                </c:pt>
                <c:pt idx="5118">
                  <c:v>0.24233741401208242</c:v>
                </c:pt>
                <c:pt idx="5119">
                  <c:v>1.5587445584883568</c:v>
                </c:pt>
                <c:pt idx="5120">
                  <c:v>1.6095649375571279</c:v>
                </c:pt>
                <c:pt idx="5121">
                  <c:v>0.21001515568182683</c:v>
                </c:pt>
                <c:pt idx="5122">
                  <c:v>0.51954885604127865</c:v>
                </c:pt>
                <c:pt idx="5123">
                  <c:v>4.5613720571995557</c:v>
                </c:pt>
                <c:pt idx="5124">
                  <c:v>0.89703184357954857</c:v>
                </c:pt>
                <c:pt idx="5125">
                  <c:v>0.12055718178642216</c:v>
                </c:pt>
                <c:pt idx="5126">
                  <c:v>2.118488596151213</c:v>
                </c:pt>
                <c:pt idx="5127">
                  <c:v>2.2732751595581382</c:v>
                </c:pt>
                <c:pt idx="5128">
                  <c:v>0.37235256749934287</c:v>
                </c:pt>
                <c:pt idx="5129">
                  <c:v>2.0695920283262836E-2</c:v>
                </c:pt>
                <c:pt idx="5130">
                  <c:v>1.7988262446754266</c:v>
                </c:pt>
                <c:pt idx="5131">
                  <c:v>1.6249949416421403</c:v>
                </c:pt>
                <c:pt idx="5132">
                  <c:v>0.19882865512687076</c:v>
                </c:pt>
                <c:pt idx="5133">
                  <c:v>0.30960238091311254</c:v>
                </c:pt>
                <c:pt idx="5134">
                  <c:v>1.0761206094428033</c:v>
                </c:pt>
                <c:pt idx="5135">
                  <c:v>1.1977551335238468</c:v>
                </c:pt>
                <c:pt idx="5136">
                  <c:v>0.19369141638073195</c:v>
                </c:pt>
                <c:pt idx="5137">
                  <c:v>0.59897424013459677</c:v>
                </c:pt>
                <c:pt idx="5138">
                  <c:v>5.1724948087788238</c:v>
                </c:pt>
                <c:pt idx="5139">
                  <c:v>0.52190312893630697</c:v>
                </c:pt>
                <c:pt idx="5140">
                  <c:v>7.9099839188909726E-2</c:v>
                </c:pt>
                <c:pt idx="5141">
                  <c:v>1.3839127619467222</c:v>
                </c:pt>
                <c:pt idx="5142">
                  <c:v>2.3137719809928168</c:v>
                </c:pt>
                <c:pt idx="5143">
                  <c:v>0.34163602147382655</c:v>
                </c:pt>
                <c:pt idx="5144">
                  <c:v>0.48113838378291618</c:v>
                </c:pt>
                <c:pt idx="5145">
                  <c:v>0.31076331311285266</c:v>
                </c:pt>
                <c:pt idx="5146">
                  <c:v>1.1792380735666725</c:v>
                </c:pt>
                <c:pt idx="5147">
                  <c:v>0.72568382859182279</c:v>
                </c:pt>
                <c:pt idx="5148">
                  <c:v>0.62688591880952638</c:v>
                </c:pt>
                <c:pt idx="5149">
                  <c:v>0.60124898066550081</c:v>
                </c:pt>
                <c:pt idx="5150">
                  <c:v>1.9876800474251157</c:v>
                </c:pt>
                <c:pt idx="5151">
                  <c:v>0.6239520559263525</c:v>
                </c:pt>
                <c:pt idx="5152">
                  <c:v>0.1249300260131796</c:v>
                </c:pt>
                <c:pt idx="5153">
                  <c:v>4.9803496294359473</c:v>
                </c:pt>
                <c:pt idx="5154">
                  <c:v>2.4614519679222013E-2</c:v>
                </c:pt>
                <c:pt idx="5155">
                  <c:v>0.20624031271227317</c:v>
                </c:pt>
                <c:pt idx="5156">
                  <c:v>1.2214535290807973</c:v>
                </c:pt>
                <c:pt idx="5157">
                  <c:v>1.6316282724662043</c:v>
                </c:pt>
                <c:pt idx="5158">
                  <c:v>0.87846591821407927</c:v>
                </c:pt>
                <c:pt idx="5159">
                  <c:v>0.4218467305936473</c:v>
                </c:pt>
                <c:pt idx="5160">
                  <c:v>0.55791853499545851</c:v>
                </c:pt>
                <c:pt idx="5161">
                  <c:v>1.7475618885516777</c:v>
                </c:pt>
                <c:pt idx="5162">
                  <c:v>0.55936612930759999</c:v>
                </c:pt>
                <c:pt idx="5163">
                  <c:v>0.45298365088150216</c:v>
                </c:pt>
                <c:pt idx="5164">
                  <c:v>0.66273852484779638</c:v>
                </c:pt>
                <c:pt idx="5165">
                  <c:v>2.0243146063409392</c:v>
                </c:pt>
                <c:pt idx="5166">
                  <c:v>0.62612633640877569</c:v>
                </c:pt>
                <c:pt idx="5167">
                  <c:v>0.20319576735829603</c:v>
                </c:pt>
                <c:pt idx="5168">
                  <c:v>3.9819490090443876</c:v>
                </c:pt>
                <c:pt idx="5169">
                  <c:v>0.14289226943487687</c:v>
                </c:pt>
                <c:pt idx="5170">
                  <c:v>0.38582814981921842</c:v>
                </c:pt>
                <c:pt idx="5171">
                  <c:v>1.0511287180844455</c:v>
                </c:pt>
                <c:pt idx="5172">
                  <c:v>0.42997452346332032</c:v>
                </c:pt>
                <c:pt idx="5173">
                  <c:v>1.0069713018908466</c:v>
                </c:pt>
                <c:pt idx="5174">
                  <c:v>0.45858852704443009</c:v>
                </c:pt>
                <c:pt idx="5175">
                  <c:v>0.58118188515888924</c:v>
                </c:pt>
                <c:pt idx="5176">
                  <c:v>1.6322983078718378</c:v>
                </c:pt>
                <c:pt idx="5177">
                  <c:v>0.55210127890817517</c:v>
                </c:pt>
                <c:pt idx="5178">
                  <c:v>0.24985732788443621</c:v>
                </c:pt>
                <c:pt idx="5179">
                  <c:v>2.5263979436175426</c:v>
                </c:pt>
                <c:pt idx="5180">
                  <c:v>0.13968837414584945</c:v>
                </c:pt>
                <c:pt idx="5181">
                  <c:v>0.17971520328483415</c:v>
                </c:pt>
                <c:pt idx="5182">
                  <c:v>1.1393678296485463</c:v>
                </c:pt>
                <c:pt idx="5183">
                  <c:v>3.5068693700893618</c:v>
                </c:pt>
                <c:pt idx="5184">
                  <c:v>0.36881668558198299</c:v>
                </c:pt>
                <c:pt idx="5185">
                  <c:v>0.24642454431359617</c:v>
                </c:pt>
                <c:pt idx="5186">
                  <c:v>0.49862425896966478</c:v>
                </c:pt>
                <c:pt idx="5187">
                  <c:v>0.39863088362653798</c:v>
                </c:pt>
                <c:pt idx="5188">
                  <c:v>0.86798399563221018</c:v>
                </c:pt>
                <c:pt idx="5189">
                  <c:v>0.9806846016694486</c:v>
                </c:pt>
                <c:pt idx="5190">
                  <c:v>0.29951752634624462</c:v>
                </c:pt>
                <c:pt idx="5191">
                  <c:v>1.6956555151407002</c:v>
                </c:pt>
                <c:pt idx="5192">
                  <c:v>0.46570672321506912</c:v>
                </c:pt>
                <c:pt idx="5193">
                  <c:v>0.74566021560673201</c:v>
                </c:pt>
                <c:pt idx="5194">
                  <c:v>4.9177045223455007</c:v>
                </c:pt>
                <c:pt idx="5195">
                  <c:v>0.3432874022256871</c:v>
                </c:pt>
                <c:pt idx="5196">
                  <c:v>0.13423851035740597</c:v>
                </c:pt>
                <c:pt idx="5197">
                  <c:v>2.0365361088201501</c:v>
                </c:pt>
                <c:pt idx="5198">
                  <c:v>2.78710915796501</c:v>
                </c:pt>
                <c:pt idx="5199">
                  <c:v>0.38713873872702287</c:v>
                </c:pt>
                <c:pt idx="5200">
                  <c:v>0.82730604474296854</c:v>
                </c:pt>
                <c:pt idx="5201">
                  <c:v>1.0149515422434661</c:v>
                </c:pt>
                <c:pt idx="5202">
                  <c:v>1.4122620854052581</c:v>
                </c:pt>
                <c:pt idx="5203">
                  <c:v>0.22986539177640708</c:v>
                </c:pt>
                <c:pt idx="5204">
                  <c:v>0.91059784808789779</c:v>
                </c:pt>
                <c:pt idx="5205">
                  <c:v>1.148555697055178</c:v>
                </c:pt>
                <c:pt idx="5206">
                  <c:v>0.97110353191546617</c:v>
                </c:pt>
                <c:pt idx="5207">
                  <c:v>2.9224065004296307E-3</c:v>
                </c:pt>
                <c:pt idx="5208">
                  <c:v>0.92205746516473397</c:v>
                </c:pt>
                <c:pt idx="5209">
                  <c:v>4.6318184761301691</c:v>
                </c:pt>
                <c:pt idx="5210">
                  <c:v>0.81857900851848964</c:v>
                </c:pt>
                <c:pt idx="5211">
                  <c:v>0.21343301391604008</c:v>
                </c:pt>
                <c:pt idx="5212">
                  <c:v>2.1192636803898122</c:v>
                </c:pt>
                <c:pt idx="5213">
                  <c:v>2.2640168609181774</c:v>
                </c:pt>
                <c:pt idx="5214">
                  <c:v>0.16961863754621831</c:v>
                </c:pt>
                <c:pt idx="5215">
                  <c:v>0.2775103870490625</c:v>
                </c:pt>
                <c:pt idx="5216">
                  <c:v>7.3662091320043643E-2</c:v>
                </c:pt>
                <c:pt idx="5217">
                  <c:v>1.7278404943842158</c:v>
                </c:pt>
                <c:pt idx="5218">
                  <c:v>0.41980023954300982</c:v>
                </c:pt>
                <c:pt idx="5219">
                  <c:v>0.85905426678124153</c:v>
                </c:pt>
                <c:pt idx="5220">
                  <c:v>0.1552996430084761</c:v>
                </c:pt>
                <c:pt idx="5221">
                  <c:v>1.1513255557013093</c:v>
                </c:pt>
                <c:pt idx="5222">
                  <c:v>0.91243072338479259</c:v>
                </c:pt>
                <c:pt idx="5223">
                  <c:v>0.52431773396194359</c:v>
                </c:pt>
                <c:pt idx="5224">
                  <c:v>5.2090492535868282</c:v>
                </c:pt>
                <c:pt idx="5225">
                  <c:v>0.14502553151862152</c:v>
                </c:pt>
                <c:pt idx="5226">
                  <c:v>0.94618760015498893</c:v>
                </c:pt>
                <c:pt idx="5227">
                  <c:v>0.3177604250660071</c:v>
                </c:pt>
                <c:pt idx="5228">
                  <c:v>1.7646673318810358</c:v>
                </c:pt>
                <c:pt idx="5229">
                  <c:v>0.97869099121251679</c:v>
                </c:pt>
                <c:pt idx="5230">
                  <c:v>0.5344709158723262</c:v>
                </c:pt>
                <c:pt idx="5231">
                  <c:v>4.2910513262121697E-2</c:v>
                </c:pt>
                <c:pt idx="5232">
                  <c:v>1.5427690917449244</c:v>
                </c:pt>
                <c:pt idx="5233">
                  <c:v>1.1208654363420507</c:v>
                </c:pt>
                <c:pt idx="5234">
                  <c:v>2.2284151434338257</c:v>
                </c:pt>
                <c:pt idx="5235">
                  <c:v>7.6117841644309792E-2</c:v>
                </c:pt>
                <c:pt idx="5236">
                  <c:v>1.6303465903155179</c:v>
                </c:pt>
                <c:pt idx="5237">
                  <c:v>0.47156398313317638</c:v>
                </c:pt>
                <c:pt idx="5238">
                  <c:v>0.17678654062104027</c:v>
                </c:pt>
                <c:pt idx="5239">
                  <c:v>4.1649940422859206</c:v>
                </c:pt>
                <c:pt idx="5240">
                  <c:v>0.3052373209406527</c:v>
                </c:pt>
                <c:pt idx="5241">
                  <c:v>0.6498643482764912</c:v>
                </c:pt>
                <c:pt idx="5242">
                  <c:v>1.0045132197054691</c:v>
                </c:pt>
                <c:pt idx="5243">
                  <c:v>0.17470912097024804</c:v>
                </c:pt>
                <c:pt idx="5244">
                  <c:v>0.26511732911900765</c:v>
                </c:pt>
                <c:pt idx="5245">
                  <c:v>0.39622460508780399</c:v>
                </c:pt>
                <c:pt idx="5246">
                  <c:v>1.2356762139315833</c:v>
                </c:pt>
                <c:pt idx="5247">
                  <c:v>1.4835483524663782</c:v>
                </c:pt>
                <c:pt idx="5248">
                  <c:v>0.40165357851767247</c:v>
                </c:pt>
                <c:pt idx="5249">
                  <c:v>1.1760939787172739</c:v>
                </c:pt>
                <c:pt idx="5250">
                  <c:v>3.9083125491794988</c:v>
                </c:pt>
                <c:pt idx="5251">
                  <c:v>0.53500732365892079</c:v>
                </c:pt>
                <c:pt idx="5252">
                  <c:v>0.79050049250406751</c:v>
                </c:pt>
                <c:pt idx="5253">
                  <c:v>1.5142340330791146</c:v>
                </c:pt>
                <c:pt idx="5254">
                  <c:v>2.2624855094654261</c:v>
                </c:pt>
                <c:pt idx="5255">
                  <c:v>0.74153974430906455</c:v>
                </c:pt>
                <c:pt idx="5256">
                  <c:v>0.3932056117462821</c:v>
                </c:pt>
                <c:pt idx="5257">
                  <c:v>2.3404920207459305</c:v>
                </c:pt>
                <c:pt idx="5258">
                  <c:v>1.1487254961738849</c:v>
                </c:pt>
                <c:pt idx="5259">
                  <c:v>0.44015228948012819</c:v>
                </c:pt>
                <c:pt idx="5260">
                  <c:v>1.0438390677851892</c:v>
                </c:pt>
                <c:pt idx="5261">
                  <c:v>2.894368571062607</c:v>
                </c:pt>
                <c:pt idx="5262">
                  <c:v>1.9449732357950966</c:v>
                </c:pt>
                <c:pt idx="5263">
                  <c:v>1.1581949360718049</c:v>
                </c:pt>
                <c:pt idx="5264">
                  <c:v>1.7276562749700255</c:v>
                </c:pt>
                <c:pt idx="5265">
                  <c:v>3.4839728450687115</c:v>
                </c:pt>
                <c:pt idx="5266">
                  <c:v>1.0464314837242261</c:v>
                </c:pt>
                <c:pt idx="5267">
                  <c:v>1.5847740994023898</c:v>
                </c:pt>
                <c:pt idx="5268">
                  <c:v>2.6365921668721413</c:v>
                </c:pt>
                <c:pt idx="5269">
                  <c:v>1.5183840852958888</c:v>
                </c:pt>
                <c:pt idx="5270">
                  <c:v>1.4139720468203549</c:v>
                </c:pt>
                <c:pt idx="5271">
                  <c:v>1.3893916138202087</c:v>
                </c:pt>
                <c:pt idx="5272">
                  <c:v>3.1971490709596218</c:v>
                </c:pt>
                <c:pt idx="5273">
                  <c:v>1.7351276843263737</c:v>
                </c:pt>
                <c:pt idx="5274">
                  <c:v>0.9150108552947156</c:v>
                </c:pt>
                <c:pt idx="5275">
                  <c:v>9.2452739930995342E-2</c:v>
                </c:pt>
                <c:pt idx="5276">
                  <c:v>2.300743621159878</c:v>
                </c:pt>
                <c:pt idx="5277">
                  <c:v>2.3713691587177368</c:v>
                </c:pt>
                <c:pt idx="5278">
                  <c:v>0.89376916338639667</c:v>
                </c:pt>
                <c:pt idx="5279">
                  <c:v>0.33416963820406775</c:v>
                </c:pt>
                <c:pt idx="5280">
                  <c:v>3.7928394642179519</c:v>
                </c:pt>
                <c:pt idx="5281">
                  <c:v>0.58447870274622815</c:v>
                </c:pt>
                <c:pt idx="5282">
                  <c:v>1.3994676963658321</c:v>
                </c:pt>
                <c:pt idx="5283">
                  <c:v>3.011213416799265</c:v>
                </c:pt>
                <c:pt idx="5284">
                  <c:v>1.2362151969428492</c:v>
                </c:pt>
                <c:pt idx="5285">
                  <c:v>0.67916843913214286</c:v>
                </c:pt>
                <c:pt idx="5286">
                  <c:v>1.1769568592217858</c:v>
                </c:pt>
                <c:pt idx="5287">
                  <c:v>3.1324737782715886</c:v>
                </c:pt>
                <c:pt idx="5288">
                  <c:v>2.6966856455210495</c:v>
                </c:pt>
                <c:pt idx="5289">
                  <c:v>0.93547191573477484</c:v>
                </c:pt>
                <c:pt idx="5290">
                  <c:v>0.37919490722765614</c:v>
                </c:pt>
                <c:pt idx="5291">
                  <c:v>3.8885742374532821</c:v>
                </c:pt>
                <c:pt idx="5292">
                  <c:v>1.6522862434466068</c:v>
                </c:pt>
                <c:pt idx="5293">
                  <c:v>1.1634753875608919</c:v>
                </c:pt>
                <c:pt idx="5294">
                  <c:v>2.3331090962581307</c:v>
                </c:pt>
                <c:pt idx="5295">
                  <c:v>3.3635245643333267</c:v>
                </c:pt>
                <c:pt idx="5296">
                  <c:v>0.35066207817328188</c:v>
                </c:pt>
                <c:pt idx="5297">
                  <c:v>1.0264102803366857</c:v>
                </c:pt>
                <c:pt idx="5298">
                  <c:v>2.0727714396560533</c:v>
                </c:pt>
                <c:pt idx="5299">
                  <c:v>0.91205340632911458</c:v>
                </c:pt>
                <c:pt idx="5300">
                  <c:v>0.3999714706880777</c:v>
                </c:pt>
                <c:pt idx="5301">
                  <c:v>0.52545070388811155</c:v>
                </c:pt>
                <c:pt idx="5302">
                  <c:v>2.3022770780302313</c:v>
                </c:pt>
                <c:pt idx="5303">
                  <c:v>2.1658281570668181</c:v>
                </c:pt>
                <c:pt idx="5304">
                  <c:v>0.63395979876505848</c:v>
                </c:pt>
                <c:pt idx="5305">
                  <c:v>2.2750449454511656E-3</c:v>
                </c:pt>
                <c:pt idx="5306">
                  <c:v>4.2695242624521388</c:v>
                </c:pt>
                <c:pt idx="5307">
                  <c:v>1.2755189557764575</c:v>
                </c:pt>
                <c:pt idx="5308">
                  <c:v>0.63653879608442843</c:v>
                </c:pt>
                <c:pt idx="5309">
                  <c:v>1.300455152020525</c:v>
                </c:pt>
                <c:pt idx="5310">
                  <c:v>3.5453858383448047</c:v>
                </c:pt>
                <c:pt idx="5311">
                  <c:v>0.12981601707731549</c:v>
                </c:pt>
                <c:pt idx="5312">
                  <c:v>0.61452874986927775</c:v>
                </c:pt>
                <c:pt idx="5313">
                  <c:v>1.3312254060628703</c:v>
                </c:pt>
                <c:pt idx="5314">
                  <c:v>0.589433472992269</c:v>
                </c:pt>
                <c:pt idx="5315">
                  <c:v>0.37801899010746531</c:v>
                </c:pt>
                <c:pt idx="5316">
                  <c:v>0.32386900853487788</c:v>
                </c:pt>
                <c:pt idx="5317">
                  <c:v>1.8523522602607834</c:v>
                </c:pt>
                <c:pt idx="5318">
                  <c:v>2.6131849779530252</c:v>
                </c:pt>
                <c:pt idx="5319">
                  <c:v>0.30956583446178421</c:v>
                </c:pt>
                <c:pt idx="5320">
                  <c:v>0.38369140572345634</c:v>
                </c:pt>
                <c:pt idx="5321">
                  <c:v>5.1282511342805002</c:v>
                </c:pt>
                <c:pt idx="5322">
                  <c:v>1.8106955686418882</c:v>
                </c:pt>
                <c:pt idx="5323">
                  <c:v>0.3441966475100795</c:v>
                </c:pt>
                <c:pt idx="5324">
                  <c:v>1.7197547663804462</c:v>
                </c:pt>
                <c:pt idx="5325">
                  <c:v>3.6434362926092483</c:v>
                </c:pt>
                <c:pt idx="5326">
                  <c:v>0.16843758599698067</c:v>
                </c:pt>
                <c:pt idx="5327">
                  <c:v>2.747611012985729E-2</c:v>
                </c:pt>
                <c:pt idx="5328">
                  <c:v>1.8878768897575462</c:v>
                </c:pt>
                <c:pt idx="5329">
                  <c:v>7.8759433793113232E-2</c:v>
                </c:pt>
                <c:pt idx="5330">
                  <c:v>6.5895390634761242E-2</c:v>
                </c:pt>
                <c:pt idx="5331">
                  <c:v>0.44339730315732062</c:v>
                </c:pt>
                <c:pt idx="5332">
                  <c:v>1.0367647469206549</c:v>
                </c:pt>
                <c:pt idx="5333">
                  <c:v>1.6548363540527302</c:v>
                </c:pt>
                <c:pt idx="5334">
                  <c:v>0.25333720990891528</c:v>
                </c:pt>
                <c:pt idx="5335">
                  <c:v>0.10905253806581328</c:v>
                </c:pt>
                <c:pt idx="5336">
                  <c:v>5.2699008527112339</c:v>
                </c:pt>
                <c:pt idx="5337">
                  <c:v>0.38398691000287499</c:v>
                </c:pt>
                <c:pt idx="5338">
                  <c:v>3.4905350325491469E-2</c:v>
                </c:pt>
                <c:pt idx="5339">
                  <c:v>1.9956538647453606</c:v>
                </c:pt>
                <c:pt idx="5340">
                  <c:v>2.96202229816768</c:v>
                </c:pt>
                <c:pt idx="5341">
                  <c:v>0.96300656127014506</c:v>
                </c:pt>
                <c:pt idx="5342">
                  <c:v>0.7618270886495182</c:v>
                </c:pt>
                <c:pt idx="5343">
                  <c:v>1.0843179132564984</c:v>
                </c:pt>
                <c:pt idx="5344">
                  <c:v>1.1552852373557538</c:v>
                </c:pt>
                <c:pt idx="5345">
                  <c:v>0.10583351873662927</c:v>
                </c:pt>
                <c:pt idx="5346">
                  <c:v>1.6185835757354106E-3</c:v>
                </c:pt>
                <c:pt idx="5347">
                  <c:v>1.3481319419785436</c:v>
                </c:pt>
                <c:pt idx="5348">
                  <c:v>1.2739782381912201</c:v>
                </c:pt>
                <c:pt idx="5349">
                  <c:v>4.0921267891398827E-2</c:v>
                </c:pt>
                <c:pt idx="5350">
                  <c:v>0.76978497321895323</c:v>
                </c:pt>
                <c:pt idx="5351">
                  <c:v>4.7824398857614323</c:v>
                </c:pt>
                <c:pt idx="5352">
                  <c:v>7.4139876508206193E-2</c:v>
                </c:pt>
                <c:pt idx="5353">
                  <c:v>0.42867985775777662</c:v>
                </c:pt>
                <c:pt idx="5354">
                  <c:v>1.9563149608251758</c:v>
                </c:pt>
                <c:pt idx="5355">
                  <c:v>2.1209391998447442</c:v>
                </c:pt>
                <c:pt idx="5356">
                  <c:v>0.20983846270076434</c:v>
                </c:pt>
                <c:pt idx="5357">
                  <c:v>0.59423056423247012</c:v>
                </c:pt>
                <c:pt idx="5358">
                  <c:v>1.1479670068096173</c:v>
                </c:pt>
                <c:pt idx="5359">
                  <c:v>1.437668408292982</c:v>
                </c:pt>
                <c:pt idx="5360">
                  <c:v>0.14193646104878432</c:v>
                </c:pt>
                <c:pt idx="5361">
                  <c:v>0.48119479449226654</c:v>
                </c:pt>
                <c:pt idx="5362">
                  <c:v>1.4540774263863714</c:v>
                </c:pt>
                <c:pt idx="5363">
                  <c:v>0.12313610685434215</c:v>
                </c:pt>
                <c:pt idx="5364">
                  <c:v>0.10484912485864228</c:v>
                </c:pt>
                <c:pt idx="5365">
                  <c:v>2.3201208452605284</c:v>
                </c:pt>
                <c:pt idx="5366">
                  <c:v>4.3545332647947683</c:v>
                </c:pt>
                <c:pt idx="5367">
                  <c:v>0.74658316328886087</c:v>
                </c:pt>
                <c:pt idx="5368">
                  <c:v>0.31588152406867209</c:v>
                </c:pt>
                <c:pt idx="5369">
                  <c:v>1.2705631538080926</c:v>
                </c:pt>
                <c:pt idx="5370">
                  <c:v>1.2321325060065531</c:v>
                </c:pt>
                <c:pt idx="5371">
                  <c:v>0.36705570681807664</c:v>
                </c:pt>
                <c:pt idx="5372">
                  <c:v>0.59426447724983689</c:v>
                </c:pt>
                <c:pt idx="5373">
                  <c:v>1.9390746838382977</c:v>
                </c:pt>
                <c:pt idx="5374">
                  <c:v>1.5638888211133404</c:v>
                </c:pt>
                <c:pt idx="5375">
                  <c:v>0.65103902024486615</c:v>
                </c:pt>
                <c:pt idx="5376">
                  <c:v>2.3135699469346349E-2</c:v>
                </c:pt>
                <c:pt idx="5377">
                  <c:v>0.92016283514241515</c:v>
                </c:pt>
                <c:pt idx="5378">
                  <c:v>1.5581571062921533</c:v>
                </c:pt>
                <c:pt idx="5379">
                  <c:v>0.73543574220631669</c:v>
                </c:pt>
                <c:pt idx="5380">
                  <c:v>2.152126637465019</c:v>
                </c:pt>
                <c:pt idx="5381">
                  <c:v>3.2512678700902766</c:v>
                </c:pt>
                <c:pt idx="5382">
                  <c:v>0.27027497137260159</c:v>
                </c:pt>
                <c:pt idx="5383">
                  <c:v>0.43309222375250123</c:v>
                </c:pt>
                <c:pt idx="5384">
                  <c:v>2.4121907327651568</c:v>
                </c:pt>
                <c:pt idx="5385">
                  <c:v>9.5154518543248301E-2</c:v>
                </c:pt>
                <c:pt idx="5386">
                  <c:v>0.34962725722322574</c:v>
                </c:pt>
                <c:pt idx="5387">
                  <c:v>0.42924177202856395</c:v>
                </c:pt>
                <c:pt idx="5388">
                  <c:v>3.0015412230460985</c:v>
                </c:pt>
                <c:pt idx="5389">
                  <c:v>1.4413647185974332</c:v>
                </c:pt>
                <c:pt idx="5390">
                  <c:v>0.71688071550605947</c:v>
                </c:pt>
                <c:pt idx="5391">
                  <c:v>1.1610080703423535</c:v>
                </c:pt>
                <c:pt idx="5392">
                  <c:v>4.1775675919656763</c:v>
                </c:pt>
                <c:pt idx="5393">
                  <c:v>1.8914155381385556</c:v>
                </c:pt>
                <c:pt idx="5394">
                  <c:v>0.36723425813558386</c:v>
                </c:pt>
                <c:pt idx="5395">
                  <c:v>1.3078526191175044</c:v>
                </c:pt>
                <c:pt idx="5396">
                  <c:v>3.2287957322928893</c:v>
                </c:pt>
                <c:pt idx="5397">
                  <c:v>0.54605244950082366</c:v>
                </c:pt>
                <c:pt idx="5398">
                  <c:v>0.6807335769158751</c:v>
                </c:pt>
                <c:pt idx="5399">
                  <c:v>1.4702410425045969</c:v>
                </c:pt>
                <c:pt idx="5400">
                  <c:v>3.9872930468959566E-2</c:v>
                </c:pt>
                <c:pt idx="5401">
                  <c:v>4.6099987010341792E-2</c:v>
                </c:pt>
                <c:pt idx="5402">
                  <c:v>0.19761445669428213</c:v>
                </c:pt>
                <c:pt idx="5403">
                  <c:v>0.83217386131349969</c:v>
                </c:pt>
                <c:pt idx="5404">
                  <c:v>2.1452951604197366</c:v>
                </c:pt>
                <c:pt idx="5405">
                  <c:v>0.42967034870839171</c:v>
                </c:pt>
                <c:pt idx="5406">
                  <c:v>1.2938484091905011</c:v>
                </c:pt>
                <c:pt idx="5407">
                  <c:v>5.837210531242647</c:v>
                </c:pt>
                <c:pt idx="5408">
                  <c:v>0.91458220199030427</c:v>
                </c:pt>
                <c:pt idx="5409">
                  <c:v>0.62221669245964328</c:v>
                </c:pt>
                <c:pt idx="5410">
                  <c:v>1.5126798919504481</c:v>
                </c:pt>
                <c:pt idx="5411">
                  <c:v>3.7717262125686801</c:v>
                </c:pt>
                <c:pt idx="5412">
                  <c:v>0.38090349055805284</c:v>
                </c:pt>
                <c:pt idx="5413">
                  <c:v>0.46268262233795454</c:v>
                </c:pt>
                <c:pt idx="5414">
                  <c:v>9.2165909510141475E-2</c:v>
                </c:pt>
                <c:pt idx="5415">
                  <c:v>0.48582238615352225</c:v>
                </c:pt>
                <c:pt idx="5416">
                  <c:v>1.2270973284093021</c:v>
                </c:pt>
                <c:pt idx="5417">
                  <c:v>0.44332975151715903</c:v>
                </c:pt>
                <c:pt idx="5418">
                  <c:v>3.2117542217644512E-3</c:v>
                </c:pt>
                <c:pt idx="5419">
                  <c:v>1.868644304640215</c:v>
                </c:pt>
                <c:pt idx="5420">
                  <c:v>0.87186737148138249</c:v>
                </c:pt>
                <c:pt idx="5421">
                  <c:v>1.2006138302156248</c:v>
                </c:pt>
                <c:pt idx="5422">
                  <c:v>5.6577434114136036</c:v>
                </c:pt>
                <c:pt idx="5423">
                  <c:v>0.43187526879463611</c:v>
                </c:pt>
                <c:pt idx="5424">
                  <c:v>0.37765850315559035</c:v>
                </c:pt>
                <c:pt idx="5425">
                  <c:v>0.29937686546978526</c:v>
                </c:pt>
                <c:pt idx="5426">
                  <c:v>2.8233657118399123</c:v>
                </c:pt>
                <c:pt idx="5427">
                  <c:v>0.45839205432854158</c:v>
                </c:pt>
                <c:pt idx="5428">
                  <c:v>0.31171623839441143</c:v>
                </c:pt>
                <c:pt idx="5429">
                  <c:v>1.2065463641068312</c:v>
                </c:pt>
                <c:pt idx="5430">
                  <c:v>1.6681165210061524</c:v>
                </c:pt>
                <c:pt idx="5431">
                  <c:v>0.19773021638531141</c:v>
                </c:pt>
                <c:pt idx="5432">
                  <c:v>6.2943063413125611E-2</c:v>
                </c:pt>
                <c:pt idx="5433">
                  <c:v>1.226005913086345</c:v>
                </c:pt>
                <c:pt idx="5434">
                  <c:v>2.9711384349475818</c:v>
                </c:pt>
                <c:pt idx="5435">
                  <c:v>3.4185255066013553E-2</c:v>
                </c:pt>
                <c:pt idx="5436">
                  <c:v>1.0727784542317702</c:v>
                </c:pt>
                <c:pt idx="5437">
                  <c:v>4.473408685493709</c:v>
                </c:pt>
                <c:pt idx="5438">
                  <c:v>0.54317420706308539</c:v>
                </c:pt>
                <c:pt idx="5439">
                  <c:v>4.5432220136749635E-2</c:v>
                </c:pt>
                <c:pt idx="5440">
                  <c:v>1.7700034657482506</c:v>
                </c:pt>
                <c:pt idx="5441">
                  <c:v>1.5259139338991456</c:v>
                </c:pt>
                <c:pt idx="5442">
                  <c:v>0.68420534690863022</c:v>
                </c:pt>
                <c:pt idx="5443">
                  <c:v>0.98216883036650771</c:v>
                </c:pt>
                <c:pt idx="5444">
                  <c:v>1.6744379286987439</c:v>
                </c:pt>
                <c:pt idx="5445">
                  <c:v>2.3774552892521754</c:v>
                </c:pt>
                <c:pt idx="5446">
                  <c:v>0.3517120257892401</c:v>
                </c:pt>
                <c:pt idx="5447">
                  <c:v>0.21435832552380507</c:v>
                </c:pt>
                <c:pt idx="5448">
                  <c:v>1.0178399365590067</c:v>
                </c:pt>
                <c:pt idx="5449">
                  <c:v>1.0978461873041967</c:v>
                </c:pt>
                <c:pt idx="5450">
                  <c:v>0.7261596648083124</c:v>
                </c:pt>
                <c:pt idx="5451">
                  <c:v>1.6187321936122228</c:v>
                </c:pt>
                <c:pt idx="5452">
                  <c:v>3.0859970092736981</c:v>
                </c:pt>
                <c:pt idx="5453">
                  <c:v>0.52356178323590541</c:v>
                </c:pt>
                <c:pt idx="5454">
                  <c:v>1.3289971975852346</c:v>
                </c:pt>
                <c:pt idx="5455">
                  <c:v>2.0528812585727181</c:v>
                </c:pt>
                <c:pt idx="5456">
                  <c:v>9.1118811102395725E-2</c:v>
                </c:pt>
                <c:pt idx="5457">
                  <c:v>0.71936664767966896</c:v>
                </c:pt>
                <c:pt idx="5458">
                  <c:v>0.44874113704433238</c:v>
                </c:pt>
                <c:pt idx="5459">
                  <c:v>3.4147818452713601</c:v>
                </c:pt>
                <c:pt idx="5460">
                  <c:v>3.2445430427138238</c:v>
                </c:pt>
                <c:pt idx="5461">
                  <c:v>1.6101936431832229</c:v>
                </c:pt>
                <c:pt idx="5462">
                  <c:v>0.50974608544183453</c:v>
                </c:pt>
                <c:pt idx="5463">
                  <c:v>3.0496575079794628</c:v>
                </c:pt>
                <c:pt idx="5464">
                  <c:v>0.23491966853623492</c:v>
                </c:pt>
                <c:pt idx="5465">
                  <c:v>2.0473112546691574</c:v>
                </c:pt>
                <c:pt idx="5466">
                  <c:v>2.837511244366473</c:v>
                </c:pt>
                <c:pt idx="5467">
                  <c:v>1.4852379157994484</c:v>
                </c:pt>
                <c:pt idx="5468">
                  <c:v>0.92601697261431593</c:v>
                </c:pt>
                <c:pt idx="5469">
                  <c:v>1.3132591642612494</c:v>
                </c:pt>
                <c:pt idx="5470">
                  <c:v>3.8614296091896838</c:v>
                </c:pt>
                <c:pt idx="5471">
                  <c:v>1.3155522884199078</c:v>
                </c:pt>
                <c:pt idx="5472">
                  <c:v>1.334880789228075</c:v>
                </c:pt>
                <c:pt idx="5473">
                  <c:v>1.3179871944338437</c:v>
                </c:pt>
                <c:pt idx="5474">
                  <c:v>4.1575694417878832</c:v>
                </c:pt>
                <c:pt idx="5475">
                  <c:v>0.99717171742516375</c:v>
                </c:pt>
                <c:pt idx="5476">
                  <c:v>2.0616355575703622</c:v>
                </c:pt>
                <c:pt idx="5477">
                  <c:v>0.57723954862748139</c:v>
                </c:pt>
                <c:pt idx="5478">
                  <c:v>2.996201486676247</c:v>
                </c:pt>
                <c:pt idx="5479">
                  <c:v>0.35057410822492407</c:v>
                </c:pt>
                <c:pt idx="5480">
                  <c:v>1.9011764018730233</c:v>
                </c:pt>
                <c:pt idx="5481">
                  <c:v>3.288269542473917</c:v>
                </c:pt>
                <c:pt idx="5482">
                  <c:v>1.5604245420822309</c:v>
                </c:pt>
                <c:pt idx="5483">
                  <c:v>1.0198435157995984</c:v>
                </c:pt>
                <c:pt idx="5484">
                  <c:v>2.1053655386605161</c:v>
                </c:pt>
                <c:pt idx="5485">
                  <c:v>3.482671934358736</c:v>
                </c:pt>
                <c:pt idx="5486">
                  <c:v>1.5481587902672516</c:v>
                </c:pt>
                <c:pt idx="5487">
                  <c:v>1.4845059152486115</c:v>
                </c:pt>
                <c:pt idx="5488">
                  <c:v>0.34419882070037344</c:v>
                </c:pt>
                <c:pt idx="5489">
                  <c:v>0.19151420395588836</c:v>
                </c:pt>
                <c:pt idx="5490">
                  <c:v>0.92458244597885364</c:v>
                </c:pt>
                <c:pt idx="5491">
                  <c:v>1.209617677027877</c:v>
                </c:pt>
                <c:pt idx="5492">
                  <c:v>1.4826028779314773</c:v>
                </c:pt>
                <c:pt idx="5493">
                  <c:v>4.0492723040537886</c:v>
                </c:pt>
                <c:pt idx="5494">
                  <c:v>0.1516142349285059</c:v>
                </c:pt>
                <c:pt idx="5495">
                  <c:v>0.89792984398658504</c:v>
                </c:pt>
                <c:pt idx="5496">
                  <c:v>1.5438942288704993</c:v>
                </c:pt>
                <c:pt idx="5497">
                  <c:v>1.9541077272564937</c:v>
                </c:pt>
                <c:pt idx="5498">
                  <c:v>0.67785810463245078</c:v>
                </c:pt>
                <c:pt idx="5499">
                  <c:v>0.48724088636992757</c:v>
                </c:pt>
                <c:pt idx="5500">
                  <c:v>2.522493726288431</c:v>
                </c:pt>
                <c:pt idx="5501">
                  <c:v>1.8275644511648608</c:v>
                </c:pt>
                <c:pt idx="5502">
                  <c:v>0.97777037285363377</c:v>
                </c:pt>
                <c:pt idx="5503">
                  <c:v>1.0520478528550541</c:v>
                </c:pt>
                <c:pt idx="5504">
                  <c:v>1.2322618614121534</c:v>
                </c:pt>
                <c:pt idx="5505">
                  <c:v>0.46273180775427214</c:v>
                </c:pt>
                <c:pt idx="5506">
                  <c:v>0.55498052482539961</c:v>
                </c:pt>
                <c:pt idx="5507">
                  <c:v>1.0886822017880524</c:v>
                </c:pt>
                <c:pt idx="5508">
                  <c:v>4.4353320582186484</c:v>
                </c:pt>
                <c:pt idx="5509">
                  <c:v>0.43440122870930065</c:v>
                </c:pt>
                <c:pt idx="5510">
                  <c:v>0.37217047719701313</c:v>
                </c:pt>
                <c:pt idx="5511">
                  <c:v>2.1587375640030109</c:v>
                </c:pt>
                <c:pt idx="5512">
                  <c:v>1.9460209712987906</c:v>
                </c:pt>
                <c:pt idx="5513">
                  <c:v>0.60026822498472043</c:v>
                </c:pt>
                <c:pt idx="5514">
                  <c:v>1.054317543238203</c:v>
                </c:pt>
                <c:pt idx="5515">
                  <c:v>1.5384431522018094</c:v>
                </c:pt>
                <c:pt idx="5516">
                  <c:v>1.7115477602725564</c:v>
                </c:pt>
                <c:pt idx="5517">
                  <c:v>6.582794460610053E-2</c:v>
                </c:pt>
                <c:pt idx="5518">
                  <c:v>0.62831990048073938</c:v>
                </c:pt>
                <c:pt idx="5519">
                  <c:v>2.1075979117531425</c:v>
                </c:pt>
                <c:pt idx="5520">
                  <c:v>0.86183153014196501</c:v>
                </c:pt>
                <c:pt idx="5521">
                  <c:v>0.13412236711569392</c:v>
                </c:pt>
                <c:pt idx="5522">
                  <c:v>0.44160910875846549</c:v>
                </c:pt>
                <c:pt idx="5523">
                  <c:v>4.4983569798914136</c:v>
                </c:pt>
                <c:pt idx="5524">
                  <c:v>0.16387386392860748</c:v>
                </c:pt>
                <c:pt idx="5525">
                  <c:v>4.0077497880901092E-2</c:v>
                </c:pt>
                <c:pt idx="5526">
                  <c:v>0.98950911780431561</c:v>
                </c:pt>
                <c:pt idx="5527">
                  <c:v>1.4299658236631068</c:v>
                </c:pt>
                <c:pt idx="5528">
                  <c:v>0.1850667608021439</c:v>
                </c:pt>
                <c:pt idx="5529">
                  <c:v>1.6937659684588269E-3</c:v>
                </c:pt>
                <c:pt idx="5530">
                  <c:v>1.0027477319168749</c:v>
                </c:pt>
                <c:pt idx="5531">
                  <c:v>2.3086016971237182</c:v>
                </c:pt>
                <c:pt idx="5532">
                  <c:v>0.48648016586098208</c:v>
                </c:pt>
                <c:pt idx="5533">
                  <c:v>0.37082415666902446</c:v>
                </c:pt>
                <c:pt idx="5534">
                  <c:v>3.3821190151175191</c:v>
                </c:pt>
                <c:pt idx="5535">
                  <c:v>0.17326117954791043</c:v>
                </c:pt>
                <c:pt idx="5536">
                  <c:v>0.31415517743136334</c:v>
                </c:pt>
                <c:pt idx="5537">
                  <c:v>0.16160948321836344</c:v>
                </c:pt>
                <c:pt idx="5538">
                  <c:v>4.377794901846765</c:v>
                </c:pt>
                <c:pt idx="5539">
                  <c:v>0.20724715274792782</c:v>
                </c:pt>
                <c:pt idx="5540">
                  <c:v>0.17157706700965036</c:v>
                </c:pt>
                <c:pt idx="5541">
                  <c:v>0.55813573202029332</c:v>
                </c:pt>
                <c:pt idx="5542">
                  <c:v>0.77056070445072145</c:v>
                </c:pt>
                <c:pt idx="5543">
                  <c:v>1.2049681613139054</c:v>
                </c:pt>
                <c:pt idx="5544">
                  <c:v>0.43902767680415877</c:v>
                </c:pt>
                <c:pt idx="5545">
                  <c:v>7.3168991942010209E-2</c:v>
                </c:pt>
                <c:pt idx="5546">
                  <c:v>1.4376774895734661</c:v>
                </c:pt>
                <c:pt idx="5547">
                  <c:v>0.8089660635885938</c:v>
                </c:pt>
                <c:pt idx="5548">
                  <c:v>1.5278124961001731</c:v>
                </c:pt>
                <c:pt idx="5549">
                  <c:v>2.6057135812174934</c:v>
                </c:pt>
                <c:pt idx="5550">
                  <c:v>0.75048376081086854</c:v>
                </c:pt>
                <c:pt idx="5551">
                  <c:v>0.34328737339235182</c:v>
                </c:pt>
                <c:pt idx="5552">
                  <c:v>1.8526638199894157</c:v>
                </c:pt>
                <c:pt idx="5553">
                  <c:v>3.4093034069665578</c:v>
                </c:pt>
                <c:pt idx="5554">
                  <c:v>0.57863898912175227</c:v>
                </c:pt>
                <c:pt idx="5555">
                  <c:v>8.7666273329075395E-2</c:v>
                </c:pt>
                <c:pt idx="5556">
                  <c:v>1.4113647990612819</c:v>
                </c:pt>
                <c:pt idx="5557">
                  <c:v>0.83440792196956171</c:v>
                </c:pt>
                <c:pt idx="5558">
                  <c:v>0.17930436068497713</c:v>
                </c:pt>
                <c:pt idx="5559">
                  <c:v>1.1950862711165318</c:v>
                </c:pt>
                <c:pt idx="5560">
                  <c:v>1.4663339872631251</c:v>
                </c:pt>
                <c:pt idx="5561">
                  <c:v>0.54752716698279635</c:v>
                </c:pt>
                <c:pt idx="5562">
                  <c:v>1.3447929206549247E-3</c:v>
                </c:pt>
                <c:pt idx="5563">
                  <c:v>1.4975073767949543</c:v>
                </c:pt>
                <c:pt idx="5564">
                  <c:v>4.6007662499926631</c:v>
                </c:pt>
                <c:pt idx="5565">
                  <c:v>1.3583703764240682</c:v>
                </c:pt>
                <c:pt idx="5566">
                  <c:v>8.8941354796061134E-2</c:v>
                </c:pt>
                <c:pt idx="5567">
                  <c:v>2.1960925495452654</c:v>
                </c:pt>
                <c:pt idx="5568">
                  <c:v>2.1440356184134135</c:v>
                </c:pt>
                <c:pt idx="5569">
                  <c:v>6.9198976135082191E-2</c:v>
                </c:pt>
                <c:pt idx="5570">
                  <c:v>1.1900409009876682</c:v>
                </c:pt>
                <c:pt idx="5571">
                  <c:v>1.5043159853756585</c:v>
                </c:pt>
                <c:pt idx="5572">
                  <c:v>1.8974593264030082</c:v>
                </c:pt>
                <c:pt idx="5573">
                  <c:v>0.43833284084538526</c:v>
                </c:pt>
                <c:pt idx="5574">
                  <c:v>0.67568528778980452</c:v>
                </c:pt>
                <c:pt idx="5575">
                  <c:v>1.5836076243086161</c:v>
                </c:pt>
                <c:pt idx="5576">
                  <c:v>2.2241700102922231</c:v>
                </c:pt>
                <c:pt idx="5577">
                  <c:v>9.0492508108443559E-2</c:v>
                </c:pt>
                <c:pt idx="5578">
                  <c:v>2.1067786541955957E-2</c:v>
                </c:pt>
                <c:pt idx="5579">
                  <c:v>4.5346161114963346</c:v>
                </c:pt>
                <c:pt idx="5580">
                  <c:v>0.22018530810108583</c:v>
                </c:pt>
                <c:pt idx="5581">
                  <c:v>4.884796735146324E-2</c:v>
                </c:pt>
                <c:pt idx="5582">
                  <c:v>0.43640184277234884</c:v>
                </c:pt>
                <c:pt idx="5583">
                  <c:v>2.0717019303510424</c:v>
                </c:pt>
                <c:pt idx="5584">
                  <c:v>0.88146173275295325</c:v>
                </c:pt>
                <c:pt idx="5585">
                  <c:v>0.49670291188810545</c:v>
                </c:pt>
                <c:pt idx="5586">
                  <c:v>0.89440042919168228</c:v>
                </c:pt>
                <c:pt idx="5587">
                  <c:v>1.1611097604275216</c:v>
                </c:pt>
                <c:pt idx="5588">
                  <c:v>0.51560510162637208</c:v>
                </c:pt>
                <c:pt idx="5589">
                  <c:v>0.64031205906312705</c:v>
                </c:pt>
                <c:pt idx="5590">
                  <c:v>0.9188568298483073</c:v>
                </c:pt>
                <c:pt idx="5591">
                  <c:v>0.96864105137937717</c:v>
                </c:pt>
                <c:pt idx="5592">
                  <c:v>1.2853891969033526E-3</c:v>
                </c:pt>
                <c:pt idx="5593">
                  <c:v>1.6710051242442781</c:v>
                </c:pt>
                <c:pt idx="5594">
                  <c:v>3.9670548193508504</c:v>
                </c:pt>
                <c:pt idx="5595">
                  <c:v>0.75478957973095717</c:v>
                </c:pt>
                <c:pt idx="5596">
                  <c:v>0.70179930737744556</c:v>
                </c:pt>
                <c:pt idx="5597">
                  <c:v>1.8801697820400509</c:v>
                </c:pt>
                <c:pt idx="5598">
                  <c:v>0.78498500598719456</c:v>
                </c:pt>
                <c:pt idx="5599">
                  <c:v>0.53670926500568328</c:v>
                </c:pt>
                <c:pt idx="5600">
                  <c:v>0.33156251990659857</c:v>
                </c:pt>
                <c:pt idx="5601">
                  <c:v>1.493054942443921</c:v>
                </c:pt>
                <c:pt idx="5602">
                  <c:v>2.4957509980267654</c:v>
                </c:pt>
                <c:pt idx="5603">
                  <c:v>0.67136242409035596</c:v>
                </c:pt>
                <c:pt idx="5604">
                  <c:v>1.0325656549417244</c:v>
                </c:pt>
                <c:pt idx="5605">
                  <c:v>4.1621066067204353</c:v>
                </c:pt>
                <c:pt idx="5606">
                  <c:v>1.7519675915075799</c:v>
                </c:pt>
                <c:pt idx="5607">
                  <c:v>1.0351825387812816</c:v>
                </c:pt>
                <c:pt idx="5608">
                  <c:v>1.307258979485149</c:v>
                </c:pt>
                <c:pt idx="5609">
                  <c:v>2.7932389895936911</c:v>
                </c:pt>
                <c:pt idx="5610">
                  <c:v>0.14083392352705726</c:v>
                </c:pt>
                <c:pt idx="5611">
                  <c:v>0.65049272563877558</c:v>
                </c:pt>
                <c:pt idx="5612">
                  <c:v>1.4836308975500856</c:v>
                </c:pt>
                <c:pt idx="5613">
                  <c:v>0.31197494461811992</c:v>
                </c:pt>
                <c:pt idx="5614">
                  <c:v>0.82944806286419492</c:v>
                </c:pt>
                <c:pt idx="5615">
                  <c:v>0.67396608977727723</c:v>
                </c:pt>
                <c:pt idx="5616">
                  <c:v>2.2101805580956047</c:v>
                </c:pt>
                <c:pt idx="5617">
                  <c:v>0.48846526703358606</c:v>
                </c:pt>
                <c:pt idx="5618">
                  <c:v>0.642527750222742</c:v>
                </c:pt>
                <c:pt idx="5619">
                  <c:v>1.5657287968731473</c:v>
                </c:pt>
                <c:pt idx="5620">
                  <c:v>4.4315345538420532</c:v>
                </c:pt>
                <c:pt idx="5621">
                  <c:v>0.68346686151034897</c:v>
                </c:pt>
                <c:pt idx="5622">
                  <c:v>0.7197236097396793</c:v>
                </c:pt>
                <c:pt idx="5623">
                  <c:v>2.4786020064938636</c:v>
                </c:pt>
                <c:pt idx="5624">
                  <c:v>2.9363410695656658</c:v>
                </c:pt>
                <c:pt idx="5625">
                  <c:v>0.51748349847278607</c:v>
                </c:pt>
                <c:pt idx="5626">
                  <c:v>0.43688909702649603</c:v>
                </c:pt>
                <c:pt idx="5627">
                  <c:v>2.2344605455658026</c:v>
                </c:pt>
                <c:pt idx="5628">
                  <c:v>0.40295554766356556</c:v>
                </c:pt>
                <c:pt idx="5629">
                  <c:v>0.24478539535129151</c:v>
                </c:pt>
                <c:pt idx="5630">
                  <c:v>0.73930161461986987</c:v>
                </c:pt>
                <c:pt idx="5631">
                  <c:v>1.519802719520511</c:v>
                </c:pt>
                <c:pt idx="5632">
                  <c:v>0.53233505018986094</c:v>
                </c:pt>
                <c:pt idx="5633">
                  <c:v>0.19665967615016022</c:v>
                </c:pt>
                <c:pt idx="5634">
                  <c:v>0.59328445112862815</c:v>
                </c:pt>
                <c:pt idx="5635">
                  <c:v>4.6688449658044551</c:v>
                </c:pt>
                <c:pt idx="5636">
                  <c:v>0.88255065177807523</c:v>
                </c:pt>
                <c:pt idx="5637">
                  <c:v>0.49095667758590622</c:v>
                </c:pt>
                <c:pt idx="5638">
                  <c:v>1.367971367809063</c:v>
                </c:pt>
                <c:pt idx="5639">
                  <c:v>2.4284862111907097</c:v>
                </c:pt>
                <c:pt idx="5640">
                  <c:v>0.91432522027883856</c:v>
                </c:pt>
                <c:pt idx="5641">
                  <c:v>1.2072377522971314</c:v>
                </c:pt>
                <c:pt idx="5642">
                  <c:v>2.3296126430060475</c:v>
                </c:pt>
                <c:pt idx="5643">
                  <c:v>1.6837890914238365</c:v>
                </c:pt>
                <c:pt idx="5644">
                  <c:v>0.77020021170375941</c:v>
                </c:pt>
                <c:pt idx="5645">
                  <c:v>0.2160705725776948</c:v>
                </c:pt>
                <c:pt idx="5646">
                  <c:v>2.2059501959733154</c:v>
                </c:pt>
                <c:pt idx="5647">
                  <c:v>2.6989592178443953</c:v>
                </c:pt>
                <c:pt idx="5648">
                  <c:v>0.68021526615516237</c:v>
                </c:pt>
                <c:pt idx="5649">
                  <c:v>0.6921919625395212</c:v>
                </c:pt>
                <c:pt idx="5650">
                  <c:v>3.9263398468342121</c:v>
                </c:pt>
                <c:pt idx="5651">
                  <c:v>0.39844377589862212</c:v>
                </c:pt>
                <c:pt idx="5652">
                  <c:v>0.48916191573487922</c:v>
                </c:pt>
                <c:pt idx="5653">
                  <c:v>2.6916651044897542</c:v>
                </c:pt>
                <c:pt idx="5654">
                  <c:v>1.2091322956309325</c:v>
                </c:pt>
                <c:pt idx="5655">
                  <c:v>1.5346655063983725</c:v>
                </c:pt>
                <c:pt idx="5656">
                  <c:v>1.3012209068432359</c:v>
                </c:pt>
                <c:pt idx="5657">
                  <c:v>2.8378438687909266</c:v>
                </c:pt>
                <c:pt idx="5658">
                  <c:v>2.8729756231939652</c:v>
                </c:pt>
                <c:pt idx="5659">
                  <c:v>1.4302586300131939</c:v>
                </c:pt>
                <c:pt idx="5660">
                  <c:v>1.106816378177147</c:v>
                </c:pt>
                <c:pt idx="5661">
                  <c:v>1.1526211887261439E-2</c:v>
                </c:pt>
                <c:pt idx="5662">
                  <c:v>0.88300077031479118</c:v>
                </c:pt>
                <c:pt idx="5663">
                  <c:v>1.5690772736244814</c:v>
                </c:pt>
                <c:pt idx="5664">
                  <c:v>1.4387071852019506</c:v>
                </c:pt>
                <c:pt idx="5665">
                  <c:v>2.8609786967685036</c:v>
                </c:pt>
                <c:pt idx="5666">
                  <c:v>1.0258452870536834</c:v>
                </c:pt>
                <c:pt idx="5667">
                  <c:v>0.99926914263840416</c:v>
                </c:pt>
                <c:pt idx="5668">
                  <c:v>2.6942114858846207</c:v>
                </c:pt>
                <c:pt idx="5669">
                  <c:v>0.40300193687946528</c:v>
                </c:pt>
                <c:pt idx="5670">
                  <c:v>1.4119401746224245</c:v>
                </c:pt>
                <c:pt idx="5671">
                  <c:v>1.2162387986742216</c:v>
                </c:pt>
                <c:pt idx="5672">
                  <c:v>2.9988541505963298</c:v>
                </c:pt>
                <c:pt idx="5673">
                  <c:v>2.3537781979446368</c:v>
                </c:pt>
                <c:pt idx="5674">
                  <c:v>1.1916104816475492</c:v>
                </c:pt>
                <c:pt idx="5675">
                  <c:v>0.42162968539479917</c:v>
                </c:pt>
                <c:pt idx="5676">
                  <c:v>4.0584051796891822</c:v>
                </c:pt>
                <c:pt idx="5677">
                  <c:v>1.4251131771576913</c:v>
                </c:pt>
                <c:pt idx="5678">
                  <c:v>1.256744916000752</c:v>
                </c:pt>
                <c:pt idx="5679">
                  <c:v>0.32398094377408171</c:v>
                </c:pt>
                <c:pt idx="5680">
                  <c:v>3.0605400619201353</c:v>
                </c:pt>
                <c:pt idx="5681">
                  <c:v>7.4931539643685596E-4</c:v>
                </c:pt>
                <c:pt idx="5682">
                  <c:v>1.5114589906952425</c:v>
                </c:pt>
                <c:pt idx="5683">
                  <c:v>2.0048721099979883</c:v>
                </c:pt>
                <c:pt idx="5684">
                  <c:v>9.6266240116571034E-2</c:v>
                </c:pt>
                <c:pt idx="5685">
                  <c:v>0.42462981337311057</c:v>
                </c:pt>
                <c:pt idx="5686">
                  <c:v>0.11112247941382325</c:v>
                </c:pt>
                <c:pt idx="5687">
                  <c:v>2.3695128276561288</c:v>
                </c:pt>
                <c:pt idx="5688">
                  <c:v>2.3423754656547167</c:v>
                </c:pt>
                <c:pt idx="5689">
                  <c:v>0.65362832988155795</c:v>
                </c:pt>
                <c:pt idx="5690">
                  <c:v>0.93039961356602763</c:v>
                </c:pt>
                <c:pt idx="5691">
                  <c:v>4.4157204269685053</c:v>
                </c:pt>
                <c:pt idx="5692">
                  <c:v>0.19478621280364594</c:v>
                </c:pt>
                <c:pt idx="5693">
                  <c:v>1.1114611021891267</c:v>
                </c:pt>
                <c:pt idx="5694">
                  <c:v>2.0566013382427917</c:v>
                </c:pt>
                <c:pt idx="5695">
                  <c:v>2.6625963805414221</c:v>
                </c:pt>
                <c:pt idx="5696">
                  <c:v>1.1159048110250032</c:v>
                </c:pt>
                <c:pt idx="5697">
                  <c:v>0.86776971351036991</c:v>
                </c:pt>
                <c:pt idx="5698">
                  <c:v>2.1154895154122162</c:v>
                </c:pt>
                <c:pt idx="5699">
                  <c:v>0.75792301176714272</c:v>
                </c:pt>
                <c:pt idx="5700">
                  <c:v>1.1043039295396611</c:v>
                </c:pt>
                <c:pt idx="5701">
                  <c:v>1.0387987129999692</c:v>
                </c:pt>
                <c:pt idx="5702">
                  <c:v>2.383811856870782</c:v>
                </c:pt>
                <c:pt idx="5703">
                  <c:v>1.0238542189148649</c:v>
                </c:pt>
                <c:pt idx="5704">
                  <c:v>0.75593451804812162</c:v>
                </c:pt>
                <c:pt idx="5705">
                  <c:v>0.77481739152951656</c:v>
                </c:pt>
                <c:pt idx="5706">
                  <c:v>4.4933301027229398</c:v>
                </c:pt>
                <c:pt idx="5707">
                  <c:v>1.0412735862340097</c:v>
                </c:pt>
                <c:pt idx="5708">
                  <c:v>0.90443012015031776</c:v>
                </c:pt>
                <c:pt idx="5709">
                  <c:v>2.89779827630203</c:v>
                </c:pt>
                <c:pt idx="5710">
                  <c:v>2.5859043134491504</c:v>
                </c:pt>
                <c:pt idx="5711">
                  <c:v>0.80941642859214369</c:v>
                </c:pt>
                <c:pt idx="5712">
                  <c:v>0.60762181688587269</c:v>
                </c:pt>
                <c:pt idx="5713">
                  <c:v>2.0436407486738108</c:v>
                </c:pt>
                <c:pt idx="5714">
                  <c:v>1.2121541683039814</c:v>
                </c:pt>
                <c:pt idx="5715">
                  <c:v>5.0051634035908066E-2</c:v>
                </c:pt>
                <c:pt idx="5716">
                  <c:v>0.84110086342841361</c:v>
                </c:pt>
                <c:pt idx="5717">
                  <c:v>1.7795968110638363</c:v>
                </c:pt>
                <c:pt idx="5718">
                  <c:v>2.2270388476090863</c:v>
                </c:pt>
                <c:pt idx="5719">
                  <c:v>0.13054859408454433</c:v>
                </c:pt>
                <c:pt idx="5720">
                  <c:v>9.5572946114308888E-2</c:v>
                </c:pt>
                <c:pt idx="5721">
                  <c:v>4.8120254572260031</c:v>
                </c:pt>
                <c:pt idx="5722">
                  <c:v>0.35438875814782911</c:v>
                </c:pt>
                <c:pt idx="5723">
                  <c:v>0.24417322219862214</c:v>
                </c:pt>
                <c:pt idx="5724">
                  <c:v>0.89750312982526026</c:v>
                </c:pt>
                <c:pt idx="5725">
                  <c:v>2.4202563067443883</c:v>
                </c:pt>
                <c:pt idx="5726">
                  <c:v>0.13966400092289355</c:v>
                </c:pt>
                <c:pt idx="5727">
                  <c:v>0.29812280630242416</c:v>
                </c:pt>
                <c:pt idx="5728">
                  <c:v>1.3539626422380753</c:v>
                </c:pt>
                <c:pt idx="5729">
                  <c:v>1.924151217409908</c:v>
                </c:pt>
                <c:pt idx="5730">
                  <c:v>0.22075969942996565</c:v>
                </c:pt>
                <c:pt idx="5731">
                  <c:v>0.76184100746356775</c:v>
                </c:pt>
                <c:pt idx="5732">
                  <c:v>0.68671388720019166</c:v>
                </c:pt>
                <c:pt idx="5733">
                  <c:v>0.33033473620126258</c:v>
                </c:pt>
                <c:pt idx="5734">
                  <c:v>0.42920971741652991</c:v>
                </c:pt>
                <c:pt idx="5735">
                  <c:v>1.7299507443489044</c:v>
                </c:pt>
                <c:pt idx="5736">
                  <c:v>4.9949602219276557</c:v>
                </c:pt>
                <c:pt idx="5737">
                  <c:v>0.88667239344496807</c:v>
                </c:pt>
                <c:pt idx="5738">
                  <c:v>0.49690687540544509</c:v>
                </c:pt>
                <c:pt idx="5739">
                  <c:v>1.3005065872098971</c:v>
                </c:pt>
                <c:pt idx="5740">
                  <c:v>1.7833820813178178</c:v>
                </c:pt>
                <c:pt idx="5741">
                  <c:v>8.9922552419398727E-2</c:v>
                </c:pt>
                <c:pt idx="5742">
                  <c:v>0.36682520707196975</c:v>
                </c:pt>
                <c:pt idx="5743">
                  <c:v>0.57909794328260489</c:v>
                </c:pt>
                <c:pt idx="5744">
                  <c:v>0.89323180566345428</c:v>
                </c:pt>
                <c:pt idx="5745">
                  <c:v>0.84053736015112612</c:v>
                </c:pt>
                <c:pt idx="5746">
                  <c:v>6.2126318191965568E-2</c:v>
                </c:pt>
                <c:pt idx="5747">
                  <c:v>7.1096832123538789E-2</c:v>
                </c:pt>
                <c:pt idx="5748">
                  <c:v>0.71218530420908932</c:v>
                </c:pt>
                <c:pt idx="5749">
                  <c:v>1.2237212044502304</c:v>
                </c:pt>
                <c:pt idx="5750">
                  <c:v>0.56676901145878578</c:v>
                </c:pt>
                <c:pt idx="5751">
                  <c:v>5.2793697434796796</c:v>
                </c:pt>
                <c:pt idx="5752">
                  <c:v>1.0234589903248432</c:v>
                </c:pt>
                <c:pt idx="5753">
                  <c:v>1.2831069477040646</c:v>
                </c:pt>
                <c:pt idx="5754">
                  <c:v>0.51886779721606757</c:v>
                </c:pt>
                <c:pt idx="5755">
                  <c:v>1.6700048711763991</c:v>
                </c:pt>
                <c:pt idx="5756">
                  <c:v>1.8960774752069387</c:v>
                </c:pt>
                <c:pt idx="5757">
                  <c:v>1.7951776473522862E-2</c:v>
                </c:pt>
                <c:pt idx="5758">
                  <c:v>1.3398558591313705</c:v>
                </c:pt>
                <c:pt idx="5759">
                  <c:v>0.93649078677715991</c:v>
                </c:pt>
                <c:pt idx="5760">
                  <c:v>2.016169614500777</c:v>
                </c:pt>
                <c:pt idx="5761">
                  <c:v>0.93059334678593886</c:v>
                </c:pt>
                <c:pt idx="5762">
                  <c:v>1.6475360089600439</c:v>
                </c:pt>
                <c:pt idx="5763">
                  <c:v>0.9777232865344534</c:v>
                </c:pt>
                <c:pt idx="5764">
                  <c:v>2.0840657253131152</c:v>
                </c:pt>
                <c:pt idx="5765">
                  <c:v>0.8480993699209165</c:v>
                </c:pt>
                <c:pt idx="5766">
                  <c:v>5.541581640909067</c:v>
                </c:pt>
                <c:pt idx="5767">
                  <c:v>0.39974228186784799</c:v>
                </c:pt>
                <c:pt idx="5768">
                  <c:v>1.3341994121077754</c:v>
                </c:pt>
                <c:pt idx="5769">
                  <c:v>0.76628475531183149</c:v>
                </c:pt>
                <c:pt idx="5770">
                  <c:v>0.77275630315643618</c:v>
                </c:pt>
                <c:pt idx="5771">
                  <c:v>1.8446645189151312</c:v>
                </c:pt>
                <c:pt idx="5772">
                  <c:v>0.97323262658966403</c:v>
                </c:pt>
                <c:pt idx="5773">
                  <c:v>1.600546521118801</c:v>
                </c:pt>
                <c:pt idx="5774">
                  <c:v>0.20584854560114429</c:v>
                </c:pt>
                <c:pt idx="5775">
                  <c:v>1.8721226944193212</c:v>
                </c:pt>
                <c:pt idx="5776">
                  <c:v>0.27302169246855046</c:v>
                </c:pt>
                <c:pt idx="5777">
                  <c:v>0.97996809009646491</c:v>
                </c:pt>
                <c:pt idx="5778">
                  <c:v>0.11496238965658412</c:v>
                </c:pt>
                <c:pt idx="5779">
                  <c:v>1.7164250286870519</c:v>
                </c:pt>
                <c:pt idx="5780">
                  <c:v>0.99495351836672974</c:v>
                </c:pt>
                <c:pt idx="5781">
                  <c:v>3.4866465491868492</c:v>
                </c:pt>
                <c:pt idx="5782">
                  <c:v>0.6113214284061872</c:v>
                </c:pt>
                <c:pt idx="5783">
                  <c:v>0.75659985226958071</c:v>
                </c:pt>
                <c:pt idx="5784">
                  <c:v>0.73919770342983071</c:v>
                </c:pt>
                <c:pt idx="5785">
                  <c:v>1.3440962437472539</c:v>
                </c:pt>
                <c:pt idx="5786">
                  <c:v>0.92944794098979067</c:v>
                </c:pt>
                <c:pt idx="5787">
                  <c:v>6.3651426268505507E-2</c:v>
                </c:pt>
                <c:pt idx="5788">
                  <c:v>0.62390515584472261</c:v>
                </c:pt>
                <c:pt idx="5789">
                  <c:v>1.9741164230139177</c:v>
                </c:pt>
                <c:pt idx="5790">
                  <c:v>0.4102125685066671</c:v>
                </c:pt>
                <c:pt idx="5791">
                  <c:v>0.48495617526254908</c:v>
                </c:pt>
                <c:pt idx="5792">
                  <c:v>4.6454072062543794</c:v>
                </c:pt>
                <c:pt idx="5793">
                  <c:v>6.3173146450635542E-2</c:v>
                </c:pt>
                <c:pt idx="5794">
                  <c:v>0.32475963069386715</c:v>
                </c:pt>
                <c:pt idx="5795">
                  <c:v>1.1324241006847906</c:v>
                </c:pt>
                <c:pt idx="5796">
                  <c:v>1.7274096714348595</c:v>
                </c:pt>
                <c:pt idx="5797">
                  <c:v>0.31990674453380308</c:v>
                </c:pt>
                <c:pt idx="5798">
                  <c:v>0.20870012117240311</c:v>
                </c:pt>
                <c:pt idx="5799">
                  <c:v>1.6641790522232824</c:v>
                </c:pt>
                <c:pt idx="5800">
                  <c:v>2.3728312771810147</c:v>
                </c:pt>
                <c:pt idx="5801">
                  <c:v>1.1433884507562553E-2</c:v>
                </c:pt>
                <c:pt idx="5802">
                  <c:v>0.78495312669528872</c:v>
                </c:pt>
                <c:pt idx="5803">
                  <c:v>1.9879193745686923</c:v>
                </c:pt>
                <c:pt idx="5804">
                  <c:v>2.1211172985559186</c:v>
                </c:pt>
                <c:pt idx="5805">
                  <c:v>0.39506323266140164</c:v>
                </c:pt>
                <c:pt idx="5806">
                  <c:v>1.4943241093812372</c:v>
                </c:pt>
                <c:pt idx="5807">
                  <c:v>3.4610895318498898</c:v>
                </c:pt>
                <c:pt idx="5808">
                  <c:v>0.56443706947333894</c:v>
                </c:pt>
                <c:pt idx="5809">
                  <c:v>0.39605927809488506</c:v>
                </c:pt>
                <c:pt idx="5810">
                  <c:v>2.0361880973424737</c:v>
                </c:pt>
                <c:pt idx="5811">
                  <c:v>0.85695461978904142</c:v>
                </c:pt>
                <c:pt idx="5812">
                  <c:v>0.42474235812995254</c:v>
                </c:pt>
                <c:pt idx="5813">
                  <c:v>0.43773208877136938</c:v>
                </c:pt>
                <c:pt idx="5814">
                  <c:v>1.5122015300274558</c:v>
                </c:pt>
                <c:pt idx="5815">
                  <c:v>2.0118746349494856</c:v>
                </c:pt>
                <c:pt idx="5816">
                  <c:v>0.56531152091184467</c:v>
                </c:pt>
                <c:pt idx="5817">
                  <c:v>0.65711399696518735</c:v>
                </c:pt>
                <c:pt idx="5818">
                  <c:v>0.83778740580796907</c:v>
                </c:pt>
                <c:pt idx="5819">
                  <c:v>1.1666775974709271</c:v>
                </c:pt>
                <c:pt idx="5820">
                  <c:v>0.93007222713602999</c:v>
                </c:pt>
                <c:pt idx="5821">
                  <c:v>1.2046029847595503</c:v>
                </c:pt>
                <c:pt idx="5822">
                  <c:v>2.8571035121540476</c:v>
                </c:pt>
                <c:pt idx="5823">
                  <c:v>0.85072842865192122</c:v>
                </c:pt>
                <c:pt idx="5824">
                  <c:v>1.0636017541044041</c:v>
                </c:pt>
                <c:pt idx="5825">
                  <c:v>2.288566255107769</c:v>
                </c:pt>
                <c:pt idx="5826">
                  <c:v>0.13214271984389026</c:v>
                </c:pt>
                <c:pt idx="5827">
                  <c:v>1.20612357038104</c:v>
                </c:pt>
                <c:pt idx="5828">
                  <c:v>1.2581589216271682</c:v>
                </c:pt>
                <c:pt idx="5829">
                  <c:v>2.5606453418104422</c:v>
                </c:pt>
                <c:pt idx="5830">
                  <c:v>2.9496264488281705</c:v>
                </c:pt>
                <c:pt idx="5831">
                  <c:v>0.82604444574319835</c:v>
                </c:pt>
                <c:pt idx="5832">
                  <c:v>2.1361704349975588</c:v>
                </c:pt>
                <c:pt idx="5833">
                  <c:v>3.9716349831176379</c:v>
                </c:pt>
                <c:pt idx="5834">
                  <c:v>1.709178343218327</c:v>
                </c:pt>
                <c:pt idx="5835">
                  <c:v>0.81011617485263976</c:v>
                </c:pt>
                <c:pt idx="5836">
                  <c:v>2.2423288227094282</c:v>
                </c:pt>
                <c:pt idx="5837">
                  <c:v>2.4344479853129624</c:v>
                </c:pt>
                <c:pt idx="5838">
                  <c:v>1.294166525031315E-2</c:v>
                </c:pt>
                <c:pt idx="5839">
                  <c:v>1.107671961444666</c:v>
                </c:pt>
                <c:pt idx="5840">
                  <c:v>3.2074252869570561</c:v>
                </c:pt>
                <c:pt idx="5841">
                  <c:v>0.78332097909323029</c:v>
                </c:pt>
                <c:pt idx="5842">
                  <c:v>1.2211177808849687</c:v>
                </c:pt>
                <c:pt idx="5843">
                  <c:v>1.2560534568381359</c:v>
                </c:pt>
                <c:pt idx="5844">
                  <c:v>2.6528664856944886</c:v>
                </c:pt>
                <c:pt idx="5845">
                  <c:v>1.8932043745730609</c:v>
                </c:pt>
                <c:pt idx="5846">
                  <c:v>0.71864556948289859</c:v>
                </c:pt>
                <c:pt idx="5847">
                  <c:v>0.25174304719869378</c:v>
                </c:pt>
                <c:pt idx="5848">
                  <c:v>4.4055905298670757</c:v>
                </c:pt>
                <c:pt idx="5849">
                  <c:v>0.22022390680598747</c:v>
                </c:pt>
                <c:pt idx="5850">
                  <c:v>0.40363755947863922</c:v>
                </c:pt>
                <c:pt idx="5851">
                  <c:v>2.8883315805239516</c:v>
                </c:pt>
                <c:pt idx="5852">
                  <c:v>2.625551063295875</c:v>
                </c:pt>
                <c:pt idx="5853">
                  <c:v>0.21560564132814086</c:v>
                </c:pt>
                <c:pt idx="5854">
                  <c:v>0.79271386492407281</c:v>
                </c:pt>
                <c:pt idx="5855">
                  <c:v>2.0863420671103174</c:v>
                </c:pt>
                <c:pt idx="5856">
                  <c:v>1.1604052046517301</c:v>
                </c:pt>
                <c:pt idx="5857">
                  <c:v>0.35156791977322221</c:v>
                </c:pt>
                <c:pt idx="5858">
                  <c:v>0.45734769996112012</c:v>
                </c:pt>
                <c:pt idx="5859">
                  <c:v>1.9706927317598879</c:v>
                </c:pt>
                <c:pt idx="5860">
                  <c:v>1.910007664196137</c:v>
                </c:pt>
                <c:pt idx="5861">
                  <c:v>0.4459456360833105</c:v>
                </c:pt>
                <c:pt idx="5862">
                  <c:v>1.4112734561983507</c:v>
                </c:pt>
                <c:pt idx="5863">
                  <c:v>4.2216432308562402</c:v>
                </c:pt>
                <c:pt idx="5864">
                  <c:v>0.47599065884091463</c:v>
                </c:pt>
                <c:pt idx="5865">
                  <c:v>1.0315311626518273</c:v>
                </c:pt>
                <c:pt idx="5866">
                  <c:v>2.4883430177325394</c:v>
                </c:pt>
                <c:pt idx="5867">
                  <c:v>1.9199475376967605</c:v>
                </c:pt>
                <c:pt idx="5868">
                  <c:v>0.83121415145611444</c:v>
                </c:pt>
                <c:pt idx="5869">
                  <c:v>1.0272111662258778</c:v>
                </c:pt>
                <c:pt idx="5870">
                  <c:v>2.3308084579857873</c:v>
                </c:pt>
                <c:pt idx="5871">
                  <c:v>1.9339760056774695</c:v>
                </c:pt>
                <c:pt idx="5872">
                  <c:v>0.67670763349033258</c:v>
                </c:pt>
                <c:pt idx="5873">
                  <c:v>0.96004209854769407</c:v>
                </c:pt>
                <c:pt idx="5874">
                  <c:v>2.338421909483321</c:v>
                </c:pt>
                <c:pt idx="5875">
                  <c:v>0.45263689583851152</c:v>
                </c:pt>
                <c:pt idx="5876">
                  <c:v>0.93131317512993661</c:v>
                </c:pt>
                <c:pt idx="5877">
                  <c:v>2.2861223586280093</c:v>
                </c:pt>
                <c:pt idx="5878">
                  <c:v>3.6280500212426521</c:v>
                </c:pt>
                <c:pt idx="5879">
                  <c:v>2.5021123910959453E-2</c:v>
                </c:pt>
                <c:pt idx="5880">
                  <c:v>0.75119761420825526</c:v>
                </c:pt>
                <c:pt idx="5881">
                  <c:v>2.0535707555702123</c:v>
                </c:pt>
                <c:pt idx="5882">
                  <c:v>1.110755318869562</c:v>
                </c:pt>
                <c:pt idx="5883">
                  <c:v>0.89081264131124449</c:v>
                </c:pt>
                <c:pt idx="5884">
                  <c:v>0.82720833976427333</c:v>
                </c:pt>
                <c:pt idx="5885">
                  <c:v>2.6548269114050846</c:v>
                </c:pt>
                <c:pt idx="5886">
                  <c:v>2.7213068784447483</c:v>
                </c:pt>
                <c:pt idx="5887">
                  <c:v>1.1458208958912586</c:v>
                </c:pt>
                <c:pt idx="5888">
                  <c:v>1.2133540069603814</c:v>
                </c:pt>
                <c:pt idx="5889">
                  <c:v>3.8358964331779646</c:v>
                </c:pt>
                <c:pt idx="5890">
                  <c:v>0.77262459615023993</c:v>
                </c:pt>
                <c:pt idx="5891">
                  <c:v>1.404020564446677</c:v>
                </c:pt>
                <c:pt idx="5892">
                  <c:v>2.4102048566519816</c:v>
                </c:pt>
                <c:pt idx="5893">
                  <c:v>2.9598146693047376</c:v>
                </c:pt>
                <c:pt idx="5894">
                  <c:v>0.54833764526780104</c:v>
                </c:pt>
                <c:pt idx="5895">
                  <c:v>1.0310355619298264</c:v>
                </c:pt>
                <c:pt idx="5896">
                  <c:v>1.9768296192762627</c:v>
                </c:pt>
                <c:pt idx="5897">
                  <c:v>0.27526753713926322</c:v>
                </c:pt>
                <c:pt idx="5898">
                  <c:v>1.3571403075365147</c:v>
                </c:pt>
                <c:pt idx="5899">
                  <c:v>1.2901609065463751</c:v>
                </c:pt>
                <c:pt idx="5900">
                  <c:v>2.7704525538423148</c:v>
                </c:pt>
                <c:pt idx="5901">
                  <c:v>1.0856228279285882</c:v>
                </c:pt>
                <c:pt idx="5902">
                  <c:v>1.1341473539714944</c:v>
                </c:pt>
                <c:pt idx="5903">
                  <c:v>0.2323354012446881</c:v>
                </c:pt>
                <c:pt idx="5904">
                  <c:v>3.7040482695152441</c:v>
                </c:pt>
                <c:pt idx="5905">
                  <c:v>1.2185950653433846</c:v>
                </c:pt>
                <c:pt idx="5906">
                  <c:v>1.2551042926642282</c:v>
                </c:pt>
                <c:pt idx="5907">
                  <c:v>2.5810108698087175</c:v>
                </c:pt>
                <c:pt idx="5908">
                  <c:v>2.2549457103022537</c:v>
                </c:pt>
                <c:pt idx="5909">
                  <c:v>0.14262481542833338</c:v>
                </c:pt>
                <c:pt idx="5910">
                  <c:v>0.99075424830405456</c:v>
                </c:pt>
                <c:pt idx="5911">
                  <c:v>2.9489670653189224</c:v>
                </c:pt>
                <c:pt idx="5912">
                  <c:v>1.0049077934459492</c:v>
                </c:pt>
                <c:pt idx="5913">
                  <c:v>1.7819835389071184</c:v>
                </c:pt>
                <c:pt idx="5914">
                  <c:v>1.4577648162871988</c:v>
                </c:pt>
                <c:pt idx="5915">
                  <c:v>4.1056116887041672</c:v>
                </c:pt>
                <c:pt idx="5916">
                  <c:v>3.7015345105541151</c:v>
                </c:pt>
                <c:pt idx="5917">
                  <c:v>2.1958129455943887</c:v>
                </c:pt>
                <c:pt idx="5918">
                  <c:v>0.59219434452299013</c:v>
                </c:pt>
                <c:pt idx="5919">
                  <c:v>2.8135290420248467</c:v>
                </c:pt>
                <c:pt idx="5920">
                  <c:v>0.79702959461979694</c:v>
                </c:pt>
                <c:pt idx="5921">
                  <c:v>2.2065645070337148</c:v>
                </c:pt>
                <c:pt idx="5922">
                  <c:v>4.176346105524682</c:v>
                </c:pt>
                <c:pt idx="5923">
                  <c:v>1.2251911322400915</c:v>
                </c:pt>
                <c:pt idx="5924">
                  <c:v>1.1518430778964426</c:v>
                </c:pt>
                <c:pt idx="5925">
                  <c:v>2.3011611388157309</c:v>
                </c:pt>
                <c:pt idx="5926">
                  <c:v>4.377452013819747</c:v>
                </c:pt>
                <c:pt idx="5927">
                  <c:v>1.5747179272201661</c:v>
                </c:pt>
                <c:pt idx="5928">
                  <c:v>1.9937965538053817</c:v>
                </c:pt>
                <c:pt idx="5929">
                  <c:v>0.26353910203480657</c:v>
                </c:pt>
                <c:pt idx="5930">
                  <c:v>0.21484974979572868</c:v>
                </c:pt>
                <c:pt idx="5931">
                  <c:v>2.7706420101018012</c:v>
                </c:pt>
                <c:pt idx="5932">
                  <c:v>1.5442238258639343</c:v>
                </c:pt>
                <c:pt idx="5933">
                  <c:v>0.57935700236736332</c:v>
                </c:pt>
                <c:pt idx="5934">
                  <c:v>3.9729947239804284</c:v>
                </c:pt>
                <c:pt idx="5935">
                  <c:v>0.94538501906131955</c:v>
                </c:pt>
                <c:pt idx="5936">
                  <c:v>1.4008829034524837</c:v>
                </c:pt>
                <c:pt idx="5937">
                  <c:v>1.9034968704767978</c:v>
                </c:pt>
                <c:pt idx="5938">
                  <c:v>2.2725498818484402</c:v>
                </c:pt>
                <c:pt idx="5939">
                  <c:v>0.10194921289612857</c:v>
                </c:pt>
                <c:pt idx="5940">
                  <c:v>0.22952336572724441</c:v>
                </c:pt>
                <c:pt idx="5941">
                  <c:v>1.5883309423726981</c:v>
                </c:pt>
                <c:pt idx="5942">
                  <c:v>1.3886546049075132</c:v>
                </c:pt>
                <c:pt idx="5943">
                  <c:v>8.0402305813173314E-2</c:v>
                </c:pt>
                <c:pt idx="5944">
                  <c:v>1.1012125829031727</c:v>
                </c:pt>
                <c:pt idx="5945">
                  <c:v>0.86954912535018281</c:v>
                </c:pt>
                <c:pt idx="5946">
                  <c:v>9.6867646086488013E-2</c:v>
                </c:pt>
                <c:pt idx="5947">
                  <c:v>0.4877156447716029</c:v>
                </c:pt>
                <c:pt idx="5948">
                  <c:v>1.2178255617502973</c:v>
                </c:pt>
                <c:pt idx="5949">
                  <c:v>5.6161916628431108</c:v>
                </c:pt>
                <c:pt idx="5950">
                  <c:v>0.97214840585737416</c:v>
                </c:pt>
                <c:pt idx="5951">
                  <c:v>0.69150859576092572</c:v>
                </c:pt>
                <c:pt idx="5952">
                  <c:v>0.87118352820105649</c:v>
                </c:pt>
                <c:pt idx="5953">
                  <c:v>2.8209634532415961</c:v>
                </c:pt>
                <c:pt idx="5954">
                  <c:v>1.1190557205734937</c:v>
                </c:pt>
                <c:pt idx="5955">
                  <c:v>0.1475701267322469</c:v>
                </c:pt>
                <c:pt idx="5956">
                  <c:v>0.19158335120445713</c:v>
                </c:pt>
                <c:pt idx="5957">
                  <c:v>0.52538683351058069</c:v>
                </c:pt>
                <c:pt idx="5958">
                  <c:v>0.80241102518500718</c:v>
                </c:pt>
                <c:pt idx="5959">
                  <c:v>0.32313929826691945</c:v>
                </c:pt>
                <c:pt idx="5960">
                  <c:v>4.7523147627781981E-2</c:v>
                </c:pt>
                <c:pt idx="5961">
                  <c:v>0.48594474035228796</c:v>
                </c:pt>
                <c:pt idx="5962">
                  <c:v>0.75821373579175244</c:v>
                </c:pt>
                <c:pt idx="5963">
                  <c:v>1.2132493224871852</c:v>
                </c:pt>
                <c:pt idx="5964">
                  <c:v>4.9287605260117164</c:v>
                </c:pt>
                <c:pt idx="5965">
                  <c:v>2.0660818449078633E-2</c:v>
                </c:pt>
                <c:pt idx="5966">
                  <c:v>2.808578547762508E-2</c:v>
                </c:pt>
                <c:pt idx="5967">
                  <c:v>0.53975244809304179</c:v>
                </c:pt>
                <c:pt idx="5968">
                  <c:v>1.596106763148887</c:v>
                </c:pt>
                <c:pt idx="5969">
                  <c:v>0.84547003000554888</c:v>
                </c:pt>
                <c:pt idx="5970">
                  <c:v>0.40289945913696723</c:v>
                </c:pt>
                <c:pt idx="5971">
                  <c:v>0.13985447583188026</c:v>
                </c:pt>
                <c:pt idx="5972">
                  <c:v>1.4186182830119183</c:v>
                </c:pt>
                <c:pt idx="5973">
                  <c:v>1.0080149118545982</c:v>
                </c:pt>
                <c:pt idx="5974">
                  <c:v>0.27241055803955372</c:v>
                </c:pt>
                <c:pt idx="5975">
                  <c:v>0.11678923397445296</c:v>
                </c:pt>
                <c:pt idx="5976">
                  <c:v>0.43303209133398113</c:v>
                </c:pt>
                <c:pt idx="5977">
                  <c:v>0.87920861627653935</c:v>
                </c:pt>
                <c:pt idx="5978">
                  <c:v>9.2652942074100686E-2</c:v>
                </c:pt>
                <c:pt idx="5979">
                  <c:v>4.4092057609243795</c:v>
                </c:pt>
                <c:pt idx="5980">
                  <c:v>9.0301628370426101E-4</c:v>
                </c:pt>
                <c:pt idx="5981">
                  <c:v>0.25976805229735156</c:v>
                </c:pt>
                <c:pt idx="5982">
                  <c:v>0.35384473118347337</c:v>
                </c:pt>
                <c:pt idx="5983">
                  <c:v>0.50949242574216314</c:v>
                </c:pt>
                <c:pt idx="5984">
                  <c:v>0.58619410588611132</c:v>
                </c:pt>
                <c:pt idx="5985">
                  <c:v>0.55028997956203973</c:v>
                </c:pt>
                <c:pt idx="5986">
                  <c:v>0.54700192705631068</c:v>
                </c:pt>
                <c:pt idx="5987">
                  <c:v>1.6977907492723712</c:v>
                </c:pt>
                <c:pt idx="5988">
                  <c:v>0.69647409173294683</c:v>
                </c:pt>
                <c:pt idx="5989">
                  <c:v>1.0957850735278949</c:v>
                </c:pt>
                <c:pt idx="5990">
                  <c:v>2.1852606322700243</c:v>
                </c:pt>
                <c:pt idx="5991">
                  <c:v>0.12544869807838621</c:v>
                </c:pt>
                <c:pt idx="5992">
                  <c:v>0.25866465736960897</c:v>
                </c:pt>
                <c:pt idx="5993">
                  <c:v>1.0165989714728081</c:v>
                </c:pt>
                <c:pt idx="5994">
                  <c:v>3.2930267580020178</c:v>
                </c:pt>
                <c:pt idx="5995">
                  <c:v>0.58559652372375837</c:v>
                </c:pt>
                <c:pt idx="5996">
                  <c:v>8.1789066610557626E-2</c:v>
                </c:pt>
                <c:pt idx="5997">
                  <c:v>1.546374318118259</c:v>
                </c:pt>
                <c:pt idx="5998">
                  <c:v>0.83901034924577456</c:v>
                </c:pt>
                <c:pt idx="5999">
                  <c:v>6.6609833514878147E-2</c:v>
                </c:pt>
                <c:pt idx="6000">
                  <c:v>0.48042821592190066</c:v>
                </c:pt>
                <c:pt idx="6001">
                  <c:v>1.4696011248937761</c:v>
                </c:pt>
                <c:pt idx="6002">
                  <c:v>2.8157046926811624</c:v>
                </c:pt>
                <c:pt idx="6003">
                  <c:v>7.6926119146776273E-2</c:v>
                </c:pt>
                <c:pt idx="6004">
                  <c:v>1.5947532785555341</c:v>
                </c:pt>
                <c:pt idx="6005">
                  <c:v>4.6703050253209222</c:v>
                </c:pt>
                <c:pt idx="6006">
                  <c:v>2.2088298943060196</c:v>
                </c:pt>
                <c:pt idx="6007">
                  <c:v>0.34281145992684436</c:v>
                </c:pt>
                <c:pt idx="6008">
                  <c:v>1.5158267057348009</c:v>
                </c:pt>
                <c:pt idx="6009">
                  <c:v>2.1422753229291951</c:v>
                </c:pt>
                <c:pt idx="6010">
                  <c:v>0.67322528148224769</c:v>
                </c:pt>
                <c:pt idx="6011">
                  <c:v>1.2025696271988862</c:v>
                </c:pt>
                <c:pt idx="6012">
                  <c:v>1.4324130707703215</c:v>
                </c:pt>
                <c:pt idx="6013">
                  <c:v>1.9987941020201969</c:v>
                </c:pt>
                <c:pt idx="6014">
                  <c:v>4.5702190199911286E-2</c:v>
                </c:pt>
                <c:pt idx="6015">
                  <c:v>0.55772029262278</c:v>
                </c:pt>
                <c:pt idx="6016">
                  <c:v>1.6595549851932514</c:v>
                </c:pt>
                <c:pt idx="6017">
                  <c:v>0.16843279954681423</c:v>
                </c:pt>
                <c:pt idx="6018">
                  <c:v>0.13506547460298357</c:v>
                </c:pt>
                <c:pt idx="6019">
                  <c:v>0.85349049681875</c:v>
                </c:pt>
                <c:pt idx="6020">
                  <c:v>4.413140185120433</c:v>
                </c:pt>
                <c:pt idx="6021">
                  <c:v>0.33908979021423846</c:v>
                </c:pt>
                <c:pt idx="6022">
                  <c:v>0.31663235989431904</c:v>
                </c:pt>
                <c:pt idx="6023">
                  <c:v>2.1492353739300656</c:v>
                </c:pt>
                <c:pt idx="6024">
                  <c:v>1.7456655328332413</c:v>
                </c:pt>
                <c:pt idx="6025">
                  <c:v>0.18561525013554281</c:v>
                </c:pt>
                <c:pt idx="6026">
                  <c:v>0.22771760551343689</c:v>
                </c:pt>
                <c:pt idx="6027">
                  <c:v>1.1085199670635539</c:v>
                </c:pt>
                <c:pt idx="6028">
                  <c:v>0.78639367415694128</c:v>
                </c:pt>
                <c:pt idx="6029">
                  <c:v>0.47309874301622301</c:v>
                </c:pt>
                <c:pt idx="6030">
                  <c:v>5.3813648503565403E-2</c:v>
                </c:pt>
                <c:pt idx="6031">
                  <c:v>0.48034819000660711</c:v>
                </c:pt>
                <c:pt idx="6032">
                  <c:v>1.502900231667061</c:v>
                </c:pt>
                <c:pt idx="6033">
                  <c:v>0.45413202372036032</c:v>
                </c:pt>
                <c:pt idx="6034">
                  <c:v>0.50601316183023481</c:v>
                </c:pt>
                <c:pt idx="6035">
                  <c:v>4.5409426141395741</c:v>
                </c:pt>
                <c:pt idx="6036">
                  <c:v>0.42817005933867236</c:v>
                </c:pt>
                <c:pt idx="6037">
                  <c:v>0.28620545447441437</c:v>
                </c:pt>
                <c:pt idx="6038">
                  <c:v>1.0330325214345315</c:v>
                </c:pt>
                <c:pt idx="6039">
                  <c:v>1.5464342660512491</c:v>
                </c:pt>
                <c:pt idx="6040">
                  <c:v>1.0484458824906557</c:v>
                </c:pt>
                <c:pt idx="6041">
                  <c:v>0.44733419807833386</c:v>
                </c:pt>
                <c:pt idx="6042">
                  <c:v>0.62419711138707079</c:v>
                </c:pt>
                <c:pt idx="6043">
                  <c:v>1.708144224954963</c:v>
                </c:pt>
                <c:pt idx="6044">
                  <c:v>0.85733566641559733</c:v>
                </c:pt>
                <c:pt idx="6045">
                  <c:v>2.5342148062381433</c:v>
                </c:pt>
                <c:pt idx="6046">
                  <c:v>9.4372707754660112E-2</c:v>
                </c:pt>
                <c:pt idx="6047">
                  <c:v>1.8774692482366699</c:v>
                </c:pt>
                <c:pt idx="6048">
                  <c:v>0.85302523282757647</c:v>
                </c:pt>
                <c:pt idx="6049">
                  <c:v>1.6920621511808394</c:v>
                </c:pt>
                <c:pt idx="6050">
                  <c:v>4.4379216097377805</c:v>
                </c:pt>
                <c:pt idx="6051">
                  <c:v>1.2068136004939358</c:v>
                </c:pt>
                <c:pt idx="6052">
                  <c:v>0.36843442587652042</c:v>
                </c:pt>
                <c:pt idx="6053">
                  <c:v>1.1521298388863279</c:v>
                </c:pt>
                <c:pt idx="6054">
                  <c:v>0.62964169659463565</c:v>
                </c:pt>
                <c:pt idx="6055">
                  <c:v>0.58015952402797311</c:v>
                </c:pt>
                <c:pt idx="6056">
                  <c:v>4.7790180543101357E-2</c:v>
                </c:pt>
                <c:pt idx="6057">
                  <c:v>0.56460998800677409</c:v>
                </c:pt>
                <c:pt idx="6058">
                  <c:v>1.71918225792054</c:v>
                </c:pt>
                <c:pt idx="6059">
                  <c:v>0.31170581718686741</c:v>
                </c:pt>
                <c:pt idx="6060">
                  <c:v>0.4454490268432762</c:v>
                </c:pt>
                <c:pt idx="6061">
                  <c:v>2.4294724863844515</c:v>
                </c:pt>
                <c:pt idx="6062">
                  <c:v>0.50036802790271384</c:v>
                </c:pt>
                <c:pt idx="6063">
                  <c:v>0.61299531213469116</c:v>
                </c:pt>
                <c:pt idx="6064">
                  <c:v>0.35565903823801115</c:v>
                </c:pt>
                <c:pt idx="6065">
                  <c:v>3.5989214398730178</c:v>
                </c:pt>
                <c:pt idx="6066">
                  <c:v>0.26734164186372489</c:v>
                </c:pt>
                <c:pt idx="6067">
                  <c:v>0.56678439916178469</c:v>
                </c:pt>
                <c:pt idx="6068">
                  <c:v>1.0775026296876327</c:v>
                </c:pt>
                <c:pt idx="6069">
                  <c:v>0.59961842840743973</c:v>
                </c:pt>
                <c:pt idx="6070">
                  <c:v>0.76893532652458241</c:v>
                </c:pt>
                <c:pt idx="6071">
                  <c:v>0.51308044498237226</c:v>
                </c:pt>
                <c:pt idx="6072">
                  <c:v>0.90803271598534607</c:v>
                </c:pt>
                <c:pt idx="6073">
                  <c:v>0.62178085723811605</c:v>
                </c:pt>
                <c:pt idx="6074">
                  <c:v>0.50009818723991906</c:v>
                </c:pt>
                <c:pt idx="6075">
                  <c:v>0.78773197802746653</c:v>
                </c:pt>
                <c:pt idx="6076">
                  <c:v>5.1190563699127454</c:v>
                </c:pt>
                <c:pt idx="6077">
                  <c:v>5.0851667941854473E-2</c:v>
                </c:pt>
                <c:pt idx="6078">
                  <c:v>0.28997356029306509</c:v>
                </c:pt>
                <c:pt idx="6079">
                  <c:v>1.3563215438717044</c:v>
                </c:pt>
                <c:pt idx="6080">
                  <c:v>2.6300682951083667</c:v>
                </c:pt>
                <c:pt idx="6081">
                  <c:v>2.5393866701870493E-2</c:v>
                </c:pt>
                <c:pt idx="6082">
                  <c:v>0.67383311177126437</c:v>
                </c:pt>
                <c:pt idx="6083">
                  <c:v>1.1968377765762934</c:v>
                </c:pt>
                <c:pt idx="6084">
                  <c:v>1.8498321187578357</c:v>
                </c:pt>
                <c:pt idx="6085">
                  <c:v>0.62585414721165655</c:v>
                </c:pt>
                <c:pt idx="6086">
                  <c:v>0.12269827358461693</c:v>
                </c:pt>
                <c:pt idx="6087">
                  <c:v>1.9388828179618862</c:v>
                </c:pt>
                <c:pt idx="6088">
                  <c:v>1.520223181184764</c:v>
                </c:pt>
                <c:pt idx="6089">
                  <c:v>0.63346137210908715</c:v>
                </c:pt>
                <c:pt idx="6090">
                  <c:v>0.47129580317078967</c:v>
                </c:pt>
                <c:pt idx="6091">
                  <c:v>3.3453260583085909</c:v>
                </c:pt>
                <c:pt idx="6092">
                  <c:v>0.26975121672761393</c:v>
                </c:pt>
                <c:pt idx="6093">
                  <c:v>1.5583630602409055</c:v>
                </c:pt>
                <c:pt idx="6094">
                  <c:v>3.1271795577474775</c:v>
                </c:pt>
                <c:pt idx="6095">
                  <c:v>0.64095469119292581</c:v>
                </c:pt>
                <c:pt idx="6096">
                  <c:v>1.8823059934671349</c:v>
                </c:pt>
                <c:pt idx="6097">
                  <c:v>1.5334685524975002</c:v>
                </c:pt>
                <c:pt idx="6098">
                  <c:v>3.7491879252066305</c:v>
                </c:pt>
                <c:pt idx="6099">
                  <c:v>2.8399173979136334</c:v>
                </c:pt>
                <c:pt idx="6100">
                  <c:v>1.4784984790102254</c:v>
                </c:pt>
                <c:pt idx="6101">
                  <c:v>0.75815734578431204</c:v>
                </c:pt>
                <c:pt idx="6102">
                  <c:v>0.20873660897036039</c:v>
                </c:pt>
                <c:pt idx="6103">
                  <c:v>2.0282916838212999</c:v>
                </c:pt>
                <c:pt idx="6104">
                  <c:v>1.852746668002867</c:v>
                </c:pt>
                <c:pt idx="6105">
                  <c:v>2.7423736490606045</c:v>
                </c:pt>
                <c:pt idx="6106">
                  <c:v>2.265426974848153</c:v>
                </c:pt>
                <c:pt idx="6107">
                  <c:v>1.4472698447984831</c:v>
                </c:pt>
                <c:pt idx="6108">
                  <c:v>1.6842775038018036</c:v>
                </c:pt>
                <c:pt idx="6109">
                  <c:v>3.0295167463902226</c:v>
                </c:pt>
                <c:pt idx="6110">
                  <c:v>9.1506271904186143E-2</c:v>
                </c:pt>
                <c:pt idx="6111">
                  <c:v>0.78801504979091597</c:v>
                </c:pt>
                <c:pt idx="6112">
                  <c:v>1.1321932330268183</c:v>
                </c:pt>
                <c:pt idx="6113">
                  <c:v>3.5975981490246163</c:v>
                </c:pt>
                <c:pt idx="6114">
                  <c:v>2.7486773391586494</c:v>
                </c:pt>
                <c:pt idx="6115">
                  <c:v>1.5664616642575648</c:v>
                </c:pt>
                <c:pt idx="6116">
                  <c:v>0.25047205893059621</c:v>
                </c:pt>
                <c:pt idx="6117">
                  <c:v>3.4171892633729417</c:v>
                </c:pt>
                <c:pt idx="6118">
                  <c:v>2.0261821378761526</c:v>
                </c:pt>
                <c:pt idx="6119">
                  <c:v>1.8389271986076441</c:v>
                </c:pt>
                <c:pt idx="6120">
                  <c:v>2.507352696870992</c:v>
                </c:pt>
                <c:pt idx="6121">
                  <c:v>2.4138191401449127</c:v>
                </c:pt>
                <c:pt idx="6122">
                  <c:v>0.49561260136922325</c:v>
                </c:pt>
                <c:pt idx="6123">
                  <c:v>1.5885705364728739</c:v>
                </c:pt>
                <c:pt idx="6124">
                  <c:v>3.6138921505946904</c:v>
                </c:pt>
                <c:pt idx="6125">
                  <c:v>0.47856783650373469</c:v>
                </c:pt>
                <c:pt idx="6126">
                  <c:v>1.3507583617323409</c:v>
                </c:pt>
                <c:pt idx="6127">
                  <c:v>0.58905715192538732</c:v>
                </c:pt>
                <c:pt idx="6128">
                  <c:v>3.5776926117699066</c:v>
                </c:pt>
                <c:pt idx="6129">
                  <c:v>2.4008460197289661</c:v>
                </c:pt>
                <c:pt idx="6130">
                  <c:v>1.6410894958697462</c:v>
                </c:pt>
                <c:pt idx="6131">
                  <c:v>1.3679981872861724</c:v>
                </c:pt>
                <c:pt idx="6132">
                  <c:v>3.360079501248264</c:v>
                </c:pt>
                <c:pt idx="6133">
                  <c:v>1.6210808945671555</c:v>
                </c:pt>
                <c:pt idx="6134">
                  <c:v>2.0471720063873455</c:v>
                </c:pt>
                <c:pt idx="6135">
                  <c:v>2.7078263632873432</c:v>
                </c:pt>
                <c:pt idx="6136">
                  <c:v>1.7849984027638435</c:v>
                </c:pt>
                <c:pt idx="6137">
                  <c:v>1.4448595608705697</c:v>
                </c:pt>
                <c:pt idx="6138">
                  <c:v>2.0189849820487202</c:v>
                </c:pt>
                <c:pt idx="6139">
                  <c:v>3.656120631671941</c:v>
                </c:pt>
                <c:pt idx="6140">
                  <c:v>1.3974148618105229</c:v>
                </c:pt>
                <c:pt idx="6141">
                  <c:v>2.4574841671753855</c:v>
                </c:pt>
                <c:pt idx="6142">
                  <c:v>0.76773715987427904</c:v>
                </c:pt>
                <c:pt idx="6143">
                  <c:v>1.0014329676132707</c:v>
                </c:pt>
                <c:pt idx="6144">
                  <c:v>2.6138722868512674</c:v>
                </c:pt>
                <c:pt idx="6145">
                  <c:v>2.2964020396358436</c:v>
                </c:pt>
                <c:pt idx="6146">
                  <c:v>2.4503766610239417</c:v>
                </c:pt>
                <c:pt idx="6147">
                  <c:v>2.8784611937810087</c:v>
                </c:pt>
                <c:pt idx="6148">
                  <c:v>0.99930596748940759</c:v>
                </c:pt>
                <c:pt idx="6149">
                  <c:v>1.7161714512342474</c:v>
                </c:pt>
                <c:pt idx="6150">
                  <c:v>3.6398625414129846</c:v>
                </c:pt>
                <c:pt idx="6151">
                  <c:v>1.4616805607927974</c:v>
                </c:pt>
                <c:pt idx="6152">
                  <c:v>2.0709607409964184</c:v>
                </c:pt>
                <c:pt idx="6153">
                  <c:v>1.591786937779073</c:v>
                </c:pt>
                <c:pt idx="6154">
                  <c:v>3.8278166472952595</c:v>
                </c:pt>
                <c:pt idx="6155">
                  <c:v>1.6685593304867146</c:v>
                </c:pt>
                <c:pt idx="6156">
                  <c:v>1.7472839150308417</c:v>
                </c:pt>
                <c:pt idx="6157">
                  <c:v>0.49225469934394184</c:v>
                </c:pt>
                <c:pt idx="6158">
                  <c:v>3.2041174970807269</c:v>
                </c:pt>
                <c:pt idx="6159">
                  <c:v>1.3798234686990061</c:v>
                </c:pt>
                <c:pt idx="6160">
                  <c:v>1.8393753272362687</c:v>
                </c:pt>
                <c:pt idx="6161">
                  <c:v>1.4317922692272715</c:v>
                </c:pt>
                <c:pt idx="6162">
                  <c:v>3.2782737703305678</c:v>
                </c:pt>
                <c:pt idx="6163">
                  <c:v>0.28918109632812428</c:v>
                </c:pt>
                <c:pt idx="6164">
                  <c:v>1.5243522946007779</c:v>
                </c:pt>
                <c:pt idx="6165">
                  <c:v>2.0566687265289332</c:v>
                </c:pt>
                <c:pt idx="6166">
                  <c:v>1.2857927070066175</c:v>
                </c:pt>
                <c:pt idx="6167">
                  <c:v>1.2804834500866136</c:v>
                </c:pt>
                <c:pt idx="6168">
                  <c:v>1.5871201809030433</c:v>
                </c:pt>
                <c:pt idx="6169">
                  <c:v>2.6719224282962113</c:v>
                </c:pt>
                <c:pt idx="6170">
                  <c:v>2.2411328975129639</c:v>
                </c:pt>
                <c:pt idx="6171">
                  <c:v>1.0766020820147553</c:v>
                </c:pt>
                <c:pt idx="6172">
                  <c:v>1.3202234504661563</c:v>
                </c:pt>
                <c:pt idx="6173">
                  <c:v>1.3904874413011381</c:v>
                </c:pt>
                <c:pt idx="6174">
                  <c:v>1.0762958381257388</c:v>
                </c:pt>
                <c:pt idx="6175">
                  <c:v>1.2686190044161521</c:v>
                </c:pt>
                <c:pt idx="6176">
                  <c:v>2.3265802983615433</c:v>
                </c:pt>
                <c:pt idx="6177">
                  <c:v>3.6109182849249262</c:v>
                </c:pt>
                <c:pt idx="6178">
                  <c:v>0.34839458488527875</c:v>
                </c:pt>
                <c:pt idx="6179">
                  <c:v>1.2777445015424576</c:v>
                </c:pt>
                <c:pt idx="6180">
                  <c:v>2.0366351422959719</c:v>
                </c:pt>
                <c:pt idx="6181">
                  <c:v>0.89219325991446308</c:v>
                </c:pt>
                <c:pt idx="6182">
                  <c:v>0.30229834377547427</c:v>
                </c:pt>
                <c:pt idx="6183">
                  <c:v>0.93966177785113203</c:v>
                </c:pt>
                <c:pt idx="6184">
                  <c:v>2.5243359411414286</c:v>
                </c:pt>
                <c:pt idx="6185">
                  <c:v>2.2160541983369253</c:v>
                </c:pt>
                <c:pt idx="6186">
                  <c:v>0.78069135742448381</c:v>
                </c:pt>
                <c:pt idx="6187">
                  <c:v>1.5732584127444769</c:v>
                </c:pt>
                <c:pt idx="6188">
                  <c:v>4.3669420791305384</c:v>
                </c:pt>
                <c:pt idx="6189">
                  <c:v>1.851497220931011</c:v>
                </c:pt>
                <c:pt idx="6190">
                  <c:v>0.96927239803596166</c:v>
                </c:pt>
                <c:pt idx="6191">
                  <c:v>1.2424168425535367</c:v>
                </c:pt>
                <c:pt idx="6192">
                  <c:v>3.4067705623538727</c:v>
                </c:pt>
                <c:pt idx="6193">
                  <c:v>0.39538389558327136</c:v>
                </c:pt>
                <c:pt idx="6194">
                  <c:v>1.0575205281765694</c:v>
                </c:pt>
                <c:pt idx="6195">
                  <c:v>2.6810154361129559</c:v>
                </c:pt>
                <c:pt idx="6196">
                  <c:v>0.37668546876497988</c:v>
                </c:pt>
                <c:pt idx="6197">
                  <c:v>0.93055457382420492</c:v>
                </c:pt>
                <c:pt idx="6198">
                  <c:v>9.4140970509826616E-2</c:v>
                </c:pt>
                <c:pt idx="6199">
                  <c:v>1.8934535591274049</c:v>
                </c:pt>
                <c:pt idx="6200">
                  <c:v>0.63920710558913418</c:v>
                </c:pt>
                <c:pt idx="6201">
                  <c:v>0.40195574985413174</c:v>
                </c:pt>
                <c:pt idx="6202">
                  <c:v>0.45754246855421732</c:v>
                </c:pt>
                <c:pt idx="6203">
                  <c:v>4.8177468785018753</c:v>
                </c:pt>
                <c:pt idx="6204">
                  <c:v>0.40432347198244289</c:v>
                </c:pt>
                <c:pt idx="6205">
                  <c:v>0.64790458272828566</c:v>
                </c:pt>
                <c:pt idx="6206">
                  <c:v>1.9199444951334117</c:v>
                </c:pt>
                <c:pt idx="6207">
                  <c:v>3.6070888339495699</c:v>
                </c:pt>
                <c:pt idx="6208">
                  <c:v>0.59704440457468966</c:v>
                </c:pt>
                <c:pt idx="6209">
                  <c:v>0.6474582824622086</c:v>
                </c:pt>
                <c:pt idx="6210">
                  <c:v>1.9924094819080036</c:v>
                </c:pt>
                <c:pt idx="6211">
                  <c:v>0.11204716358799249</c:v>
                </c:pt>
                <c:pt idx="6212">
                  <c:v>0.38329344352254324</c:v>
                </c:pt>
                <c:pt idx="6213">
                  <c:v>0.78789337414348104</c:v>
                </c:pt>
                <c:pt idx="6214">
                  <c:v>0.95220179054062193</c:v>
                </c:pt>
                <c:pt idx="6215">
                  <c:v>1.3453728750595784</c:v>
                </c:pt>
                <c:pt idx="6216">
                  <c:v>0.50189939757230562</c:v>
                </c:pt>
                <c:pt idx="6217">
                  <c:v>8.6769689784786275E-2</c:v>
                </c:pt>
                <c:pt idx="6218">
                  <c:v>4.1754286330146684</c:v>
                </c:pt>
                <c:pt idx="6219">
                  <c:v>1.1326799388570645</c:v>
                </c:pt>
                <c:pt idx="6220">
                  <c:v>0.46966205362953417</c:v>
                </c:pt>
                <c:pt idx="6221">
                  <c:v>1.2239822530899938</c:v>
                </c:pt>
                <c:pt idx="6222">
                  <c:v>3.7838339384201962</c:v>
                </c:pt>
                <c:pt idx="6223">
                  <c:v>0.53882644005648928</c:v>
                </c:pt>
                <c:pt idx="6224">
                  <c:v>0.12039999899149834</c:v>
                </c:pt>
                <c:pt idx="6225">
                  <c:v>0.29934708758276862</c:v>
                </c:pt>
                <c:pt idx="6226">
                  <c:v>0.46406311879256723</c:v>
                </c:pt>
                <c:pt idx="6227">
                  <c:v>1.0371738643593229</c:v>
                </c:pt>
                <c:pt idx="6228">
                  <c:v>0.1595216558041308</c:v>
                </c:pt>
                <c:pt idx="6229">
                  <c:v>0.33146416687360869</c:v>
                </c:pt>
                <c:pt idx="6230">
                  <c:v>0.91412930285733585</c:v>
                </c:pt>
                <c:pt idx="6231">
                  <c:v>1.4565256142545095</c:v>
                </c:pt>
                <c:pt idx="6232">
                  <c:v>0.32473979892070526</c:v>
                </c:pt>
                <c:pt idx="6233">
                  <c:v>2.9879236148847035</c:v>
                </c:pt>
                <c:pt idx="6234">
                  <c:v>0.59795638881248525</c:v>
                </c:pt>
                <c:pt idx="6235">
                  <c:v>0.79132582254017159</c:v>
                </c:pt>
                <c:pt idx="6236">
                  <c:v>1.1574318559209651</c:v>
                </c:pt>
                <c:pt idx="6237">
                  <c:v>3.4761424492452937</c:v>
                </c:pt>
                <c:pt idx="6238">
                  <c:v>1.1725858835823928</c:v>
                </c:pt>
                <c:pt idx="6239">
                  <c:v>0.31700324364952515</c:v>
                </c:pt>
                <c:pt idx="6240">
                  <c:v>0.3329538511022534</c:v>
                </c:pt>
                <c:pt idx="6241">
                  <c:v>0.10316007740219302</c:v>
                </c:pt>
                <c:pt idx="6242">
                  <c:v>1.2393088619079027</c:v>
                </c:pt>
                <c:pt idx="6243">
                  <c:v>0.50526298619876187</c:v>
                </c:pt>
                <c:pt idx="6244">
                  <c:v>0.48759201715909839</c:v>
                </c:pt>
                <c:pt idx="6245">
                  <c:v>2.0100951029111473</c:v>
                </c:pt>
                <c:pt idx="6246">
                  <c:v>1.1733084695307312</c:v>
                </c:pt>
                <c:pt idx="6247">
                  <c:v>1.0880597277934112</c:v>
                </c:pt>
                <c:pt idx="6248">
                  <c:v>5.6391839364001344</c:v>
                </c:pt>
                <c:pt idx="6249">
                  <c:v>8.9051224684801866E-2</c:v>
                </c:pt>
                <c:pt idx="6250">
                  <c:v>1.4977373064274655</c:v>
                </c:pt>
                <c:pt idx="6251">
                  <c:v>0.46056778249431396</c:v>
                </c:pt>
                <c:pt idx="6252">
                  <c:v>2.608866542022259</c:v>
                </c:pt>
                <c:pt idx="6253">
                  <c:v>2.1721265135861252</c:v>
                </c:pt>
                <c:pt idx="6254">
                  <c:v>0.56612046903170565</c:v>
                </c:pt>
                <c:pt idx="6255">
                  <c:v>1.4911288455858323</c:v>
                </c:pt>
                <c:pt idx="6256">
                  <c:v>7.2155264772412409E-2</c:v>
                </c:pt>
                <c:pt idx="6257">
                  <c:v>1.7313006367284505</c:v>
                </c:pt>
                <c:pt idx="6258">
                  <c:v>6.8921300223047322E-2</c:v>
                </c:pt>
                <c:pt idx="6259">
                  <c:v>1.3027408224850028</c:v>
                </c:pt>
                <c:pt idx="6260">
                  <c:v>0.35737540967278858</c:v>
                </c:pt>
                <c:pt idx="6261">
                  <c:v>1.7456681349230774</c:v>
                </c:pt>
                <c:pt idx="6262">
                  <c:v>0.46416497206853702</c:v>
                </c:pt>
                <c:pt idx="6263">
                  <c:v>5.7141957655713611</c:v>
                </c:pt>
                <c:pt idx="6264">
                  <c:v>1.135746236704386</c:v>
                </c:pt>
                <c:pt idx="6265">
                  <c:v>1.3782220338076439</c:v>
                </c:pt>
                <c:pt idx="6266">
                  <c:v>0.47477298664855994</c:v>
                </c:pt>
                <c:pt idx="6267">
                  <c:v>1.4345026866272406</c:v>
                </c:pt>
                <c:pt idx="6268">
                  <c:v>1.3978246853776266</c:v>
                </c:pt>
                <c:pt idx="6269">
                  <c:v>0.58506112747771422</c:v>
                </c:pt>
                <c:pt idx="6270">
                  <c:v>0.42006637222688248</c:v>
                </c:pt>
                <c:pt idx="6271">
                  <c:v>0.67761183122898538</c:v>
                </c:pt>
                <c:pt idx="6272">
                  <c:v>1.7010129637478393</c:v>
                </c:pt>
                <c:pt idx="6273">
                  <c:v>0.898788535815366</c:v>
                </c:pt>
                <c:pt idx="6274">
                  <c:v>0.83010730945054156</c:v>
                </c:pt>
                <c:pt idx="6275">
                  <c:v>0.28205763393675731</c:v>
                </c:pt>
                <c:pt idx="6276">
                  <c:v>1.4818770498731855</c:v>
                </c:pt>
                <c:pt idx="6277">
                  <c:v>0.75411699032004176</c:v>
                </c:pt>
                <c:pt idx="6278">
                  <c:v>4.4656394025042374</c:v>
                </c:pt>
                <c:pt idx="6279">
                  <c:v>2.4623216958309158E-2</c:v>
                </c:pt>
                <c:pt idx="6280">
                  <c:v>0.99652461342546594</c:v>
                </c:pt>
                <c:pt idx="6281">
                  <c:v>0.41385539237589164</c:v>
                </c:pt>
                <c:pt idx="6282">
                  <c:v>3.5095367946727407E-2</c:v>
                </c:pt>
                <c:pt idx="6283">
                  <c:v>1.1424016178324319</c:v>
                </c:pt>
                <c:pt idx="6284">
                  <c:v>0.49815284483403399</c:v>
                </c:pt>
                <c:pt idx="6285">
                  <c:v>0.4700548035090435</c:v>
                </c:pt>
                <c:pt idx="6286">
                  <c:v>0.60980707983430404</c:v>
                </c:pt>
                <c:pt idx="6287">
                  <c:v>1.3692256680105057</c:v>
                </c:pt>
                <c:pt idx="6288">
                  <c:v>0.98422098986138928</c:v>
                </c:pt>
                <c:pt idx="6289">
                  <c:v>0.3683092319622876</c:v>
                </c:pt>
                <c:pt idx="6290">
                  <c:v>1.6071185679064675</c:v>
                </c:pt>
                <c:pt idx="6291">
                  <c:v>1.0006844378114135</c:v>
                </c:pt>
                <c:pt idx="6292">
                  <c:v>0.29741760720949628</c:v>
                </c:pt>
                <c:pt idx="6293">
                  <c:v>3.9002209498450142</c:v>
                </c:pt>
                <c:pt idx="6294">
                  <c:v>1.0817259012473706</c:v>
                </c:pt>
                <c:pt idx="6295">
                  <c:v>0.264241367732307</c:v>
                </c:pt>
                <c:pt idx="6296">
                  <c:v>0.66958334332956682</c:v>
                </c:pt>
                <c:pt idx="6297">
                  <c:v>0.22747113351563097</c:v>
                </c:pt>
                <c:pt idx="6298">
                  <c:v>1.6243493574118624</c:v>
                </c:pt>
                <c:pt idx="6299">
                  <c:v>1.1145794532702515</c:v>
                </c:pt>
                <c:pt idx="6300">
                  <c:v>0.82103762161771421</c:v>
                </c:pt>
                <c:pt idx="6301">
                  <c:v>2.2157250583747317</c:v>
                </c:pt>
                <c:pt idx="6302">
                  <c:v>1.57758576969856</c:v>
                </c:pt>
                <c:pt idx="6303">
                  <c:v>0.55147160638382031</c:v>
                </c:pt>
                <c:pt idx="6304">
                  <c:v>4.0085912189906558</c:v>
                </c:pt>
                <c:pt idx="6305">
                  <c:v>0.5684842243392243</c:v>
                </c:pt>
                <c:pt idx="6306">
                  <c:v>0.92887539857820478</c:v>
                </c:pt>
                <c:pt idx="6307">
                  <c:v>0.76447037571883936</c:v>
                </c:pt>
                <c:pt idx="6308">
                  <c:v>2.5421525993291478</c:v>
                </c:pt>
                <c:pt idx="6309">
                  <c:v>0.64265740608541044</c:v>
                </c:pt>
                <c:pt idx="6310">
                  <c:v>0.27598055856093318</c:v>
                </c:pt>
                <c:pt idx="6311">
                  <c:v>0.9178226478257816</c:v>
                </c:pt>
                <c:pt idx="6312">
                  <c:v>1.7406791886391009</c:v>
                </c:pt>
                <c:pt idx="6313">
                  <c:v>0.24314428251525833</c:v>
                </c:pt>
                <c:pt idx="6314">
                  <c:v>0.67310510228198561</c:v>
                </c:pt>
                <c:pt idx="6315">
                  <c:v>1.3264869230791128</c:v>
                </c:pt>
                <c:pt idx="6316">
                  <c:v>0.17004344896984833</c:v>
                </c:pt>
                <c:pt idx="6317">
                  <c:v>2.3970892785527553E-3</c:v>
                </c:pt>
                <c:pt idx="6318">
                  <c:v>2.2739389040743365</c:v>
                </c:pt>
                <c:pt idx="6319">
                  <c:v>3.4620111879576747</c:v>
                </c:pt>
                <c:pt idx="6320">
                  <c:v>0.50199071289782449</c:v>
                </c:pt>
                <c:pt idx="6321">
                  <c:v>0.43769452813404364</c:v>
                </c:pt>
                <c:pt idx="6322">
                  <c:v>2.2169147635435298</c:v>
                </c:pt>
                <c:pt idx="6323">
                  <c:v>0.54095711504023569</c:v>
                </c:pt>
                <c:pt idx="6324">
                  <c:v>1.0169546187618579</c:v>
                </c:pt>
                <c:pt idx="6325">
                  <c:v>0.41613927157671782</c:v>
                </c:pt>
                <c:pt idx="6326">
                  <c:v>2.5102253336961606</c:v>
                </c:pt>
                <c:pt idx="6327">
                  <c:v>2.2923024757905432</c:v>
                </c:pt>
                <c:pt idx="6328">
                  <c:v>1.2048745811894204</c:v>
                </c:pt>
                <c:pt idx="6329">
                  <c:v>0.67811201416300149</c:v>
                </c:pt>
                <c:pt idx="6330">
                  <c:v>2.9466712967426005</c:v>
                </c:pt>
                <c:pt idx="6331">
                  <c:v>2.1955465210157952</c:v>
                </c:pt>
                <c:pt idx="6332">
                  <c:v>1.6941009300416905</c:v>
                </c:pt>
                <c:pt idx="6333">
                  <c:v>1.5383983778529586</c:v>
                </c:pt>
                <c:pt idx="6334">
                  <c:v>1.7758150936419996</c:v>
                </c:pt>
                <c:pt idx="6335">
                  <c:v>1.3191536179090884</c:v>
                </c:pt>
                <c:pt idx="6336">
                  <c:v>2.106377448473653</c:v>
                </c:pt>
                <c:pt idx="6337">
                  <c:v>3.3060897022514615</c:v>
                </c:pt>
                <c:pt idx="6338">
                  <c:v>0.94364786189041627</c:v>
                </c:pt>
                <c:pt idx="6339">
                  <c:v>2.0018885102559167</c:v>
                </c:pt>
                <c:pt idx="6340">
                  <c:v>0.51113602936306712</c:v>
                </c:pt>
                <c:pt idx="6341">
                  <c:v>4.3408707020917934</c:v>
                </c:pt>
                <c:pt idx="6342">
                  <c:v>1.6457094554971019</c:v>
                </c:pt>
                <c:pt idx="6343">
                  <c:v>2.0613159363381257</c:v>
                </c:pt>
                <c:pt idx="6344">
                  <c:v>0.464877380015015</c:v>
                </c:pt>
                <c:pt idx="6345">
                  <c:v>3.0363312411377583</c:v>
                </c:pt>
                <c:pt idx="6346">
                  <c:v>1.2882656693801657</c:v>
                </c:pt>
                <c:pt idx="6347">
                  <c:v>1.8481786608736375</c:v>
                </c:pt>
                <c:pt idx="6348">
                  <c:v>3.0499386517963916</c:v>
                </c:pt>
                <c:pt idx="6349">
                  <c:v>1.9608393805745443</c:v>
                </c:pt>
                <c:pt idx="6350">
                  <c:v>0.60491592598394117</c:v>
                </c:pt>
                <c:pt idx="6351">
                  <c:v>2.0444847502039671</c:v>
                </c:pt>
                <c:pt idx="6352">
                  <c:v>3.7191725877127473</c:v>
                </c:pt>
                <c:pt idx="6353">
                  <c:v>1.0734494885887393</c:v>
                </c:pt>
                <c:pt idx="6354">
                  <c:v>1.2154936433219454</c:v>
                </c:pt>
                <c:pt idx="6355">
                  <c:v>1.0217502443220852</c:v>
                </c:pt>
                <c:pt idx="6356">
                  <c:v>3.9599269032734732</c:v>
                </c:pt>
                <c:pt idx="6357">
                  <c:v>3.0212271597352087</c:v>
                </c:pt>
                <c:pt idx="6358">
                  <c:v>2.0049348864562404</c:v>
                </c:pt>
                <c:pt idx="6359">
                  <c:v>1.5660904530052349</c:v>
                </c:pt>
                <c:pt idx="6360">
                  <c:v>3.1909581843537769</c:v>
                </c:pt>
                <c:pt idx="6361">
                  <c:v>1.0756056025654446</c:v>
                </c:pt>
                <c:pt idx="6362">
                  <c:v>2.0406294863661909</c:v>
                </c:pt>
                <c:pt idx="6363">
                  <c:v>3.7074279656074429</c:v>
                </c:pt>
                <c:pt idx="6364">
                  <c:v>1.584971964257365</c:v>
                </c:pt>
                <c:pt idx="6365">
                  <c:v>0.90892440424649656</c:v>
                </c:pt>
                <c:pt idx="6366">
                  <c:v>1.5220927706086176</c:v>
                </c:pt>
                <c:pt idx="6367">
                  <c:v>3.3717428269641179</c:v>
                </c:pt>
                <c:pt idx="6368">
                  <c:v>1.5792570746248913</c:v>
                </c:pt>
                <c:pt idx="6369">
                  <c:v>1.7600342286120387</c:v>
                </c:pt>
                <c:pt idx="6370">
                  <c:v>0.4066162354056222</c:v>
                </c:pt>
                <c:pt idx="6371">
                  <c:v>0.19557544324815801</c:v>
                </c:pt>
                <c:pt idx="6372">
                  <c:v>1.0833202312740646</c:v>
                </c:pt>
                <c:pt idx="6373">
                  <c:v>1.8488220914171709</c:v>
                </c:pt>
                <c:pt idx="6374">
                  <c:v>2.6240951452412355</c:v>
                </c:pt>
                <c:pt idx="6375">
                  <c:v>3.2492380980990294</c:v>
                </c:pt>
                <c:pt idx="6376">
                  <c:v>0.69943414680831628</c:v>
                </c:pt>
                <c:pt idx="6377">
                  <c:v>1.5625074949493509</c:v>
                </c:pt>
                <c:pt idx="6378">
                  <c:v>2.5049581090015849</c:v>
                </c:pt>
                <c:pt idx="6379">
                  <c:v>1.5066622062962427</c:v>
                </c:pt>
                <c:pt idx="6380">
                  <c:v>1.5771969828430921</c:v>
                </c:pt>
                <c:pt idx="6381">
                  <c:v>1.2432373508146357</c:v>
                </c:pt>
                <c:pt idx="6382">
                  <c:v>2.0580822571330177</c:v>
                </c:pt>
                <c:pt idx="6383">
                  <c:v>1.6256078292867704</c:v>
                </c:pt>
                <c:pt idx="6384">
                  <c:v>0.57280304199361609</c:v>
                </c:pt>
                <c:pt idx="6385">
                  <c:v>0.50955592349018675</c:v>
                </c:pt>
                <c:pt idx="6386">
                  <c:v>1.2052516010546857</c:v>
                </c:pt>
                <c:pt idx="6387">
                  <c:v>2.6040329464067229</c:v>
                </c:pt>
                <c:pt idx="6388">
                  <c:v>0.84129001333914388</c:v>
                </c:pt>
                <c:pt idx="6389">
                  <c:v>1.3090923492897812</c:v>
                </c:pt>
                <c:pt idx="6390">
                  <c:v>4.2462074339142788</c:v>
                </c:pt>
                <c:pt idx="6391">
                  <c:v>0.54725417063894355</c:v>
                </c:pt>
                <c:pt idx="6392">
                  <c:v>0.96645799281523637</c:v>
                </c:pt>
                <c:pt idx="6393">
                  <c:v>1.6952267918254034</c:v>
                </c:pt>
                <c:pt idx="6394">
                  <c:v>2.0018288171214316</c:v>
                </c:pt>
                <c:pt idx="6395">
                  <c:v>0.71670744587654056</c:v>
                </c:pt>
                <c:pt idx="6396">
                  <c:v>1.0173627537285856</c:v>
                </c:pt>
                <c:pt idx="6397">
                  <c:v>1.3190982242839446</c:v>
                </c:pt>
                <c:pt idx="6398">
                  <c:v>1.9587599945586529</c:v>
                </c:pt>
                <c:pt idx="6399">
                  <c:v>5.8182747072709873E-2</c:v>
                </c:pt>
                <c:pt idx="6400">
                  <c:v>0.69869754210359925</c:v>
                </c:pt>
                <c:pt idx="6401">
                  <c:v>2.2338757851691042</c:v>
                </c:pt>
                <c:pt idx="6402">
                  <c:v>0.61448670838671759</c:v>
                </c:pt>
                <c:pt idx="6403">
                  <c:v>1.4025907347679833E-2</c:v>
                </c:pt>
                <c:pt idx="6404">
                  <c:v>1.4914256447244245</c:v>
                </c:pt>
                <c:pt idx="6405">
                  <c:v>4.8907988717190634</c:v>
                </c:pt>
                <c:pt idx="6406">
                  <c:v>0.16543094135643877</c:v>
                </c:pt>
                <c:pt idx="6407">
                  <c:v>2.1202699200667752E-2</c:v>
                </c:pt>
                <c:pt idx="6408">
                  <c:v>0.30072018083972019</c:v>
                </c:pt>
                <c:pt idx="6409">
                  <c:v>1.5945302277983515</c:v>
                </c:pt>
                <c:pt idx="6410">
                  <c:v>0.2553036304735663</c:v>
                </c:pt>
                <c:pt idx="6411">
                  <c:v>0.43333036433530836</c:v>
                </c:pt>
                <c:pt idx="6412">
                  <c:v>1.0653101797776046</c:v>
                </c:pt>
                <c:pt idx="6413">
                  <c:v>1.9132897102701669</c:v>
                </c:pt>
                <c:pt idx="6414">
                  <c:v>0.19087292147915136</c:v>
                </c:pt>
                <c:pt idx="6415">
                  <c:v>0.33437954110293289</c:v>
                </c:pt>
                <c:pt idx="6416">
                  <c:v>2.3075084344123624</c:v>
                </c:pt>
                <c:pt idx="6417">
                  <c:v>1.1803843422472955</c:v>
                </c:pt>
                <c:pt idx="6418">
                  <c:v>0.59982104064076047</c:v>
                </c:pt>
                <c:pt idx="6419">
                  <c:v>0.11618832457168349</c:v>
                </c:pt>
                <c:pt idx="6420">
                  <c:v>4.4882538082267462</c:v>
                </c:pt>
                <c:pt idx="6421">
                  <c:v>6.9031198939607741E-2</c:v>
                </c:pt>
                <c:pt idx="6422">
                  <c:v>0.65073886188448782</c:v>
                </c:pt>
                <c:pt idx="6423">
                  <c:v>1.4245850489269642</c:v>
                </c:pt>
                <c:pt idx="6424">
                  <c:v>0.47396994493269684</c:v>
                </c:pt>
                <c:pt idx="6425">
                  <c:v>0.26625670065526919</c:v>
                </c:pt>
                <c:pt idx="6426">
                  <c:v>0.60718693161838466</c:v>
                </c:pt>
                <c:pt idx="6427">
                  <c:v>0.4985299829426868</c:v>
                </c:pt>
                <c:pt idx="6428">
                  <c:v>0.82227318057917875</c:v>
                </c:pt>
                <c:pt idx="6429">
                  <c:v>0.91392638487914191</c:v>
                </c:pt>
                <c:pt idx="6430">
                  <c:v>1.2680046042586095</c:v>
                </c:pt>
                <c:pt idx="6431">
                  <c:v>5.0808618129804035</c:v>
                </c:pt>
                <c:pt idx="6432">
                  <c:v>0.89738930315395615</c:v>
                </c:pt>
                <c:pt idx="6433">
                  <c:v>0.8748218285724878</c:v>
                </c:pt>
                <c:pt idx="6434">
                  <c:v>0.35173074798155657</c:v>
                </c:pt>
                <c:pt idx="6435">
                  <c:v>3.9186092512704107</c:v>
                </c:pt>
                <c:pt idx="6436">
                  <c:v>0.19200983350898682</c:v>
                </c:pt>
                <c:pt idx="6437">
                  <c:v>5.5434799260938306E-2</c:v>
                </c:pt>
                <c:pt idx="6438">
                  <c:v>0.20935398882731526</c:v>
                </c:pt>
                <c:pt idx="6439">
                  <c:v>0.44299684968066266</c:v>
                </c:pt>
                <c:pt idx="6440">
                  <c:v>0.79518148553040113</c:v>
                </c:pt>
                <c:pt idx="6441">
                  <c:v>0.72276308171790316</c:v>
                </c:pt>
                <c:pt idx="6442">
                  <c:v>0.22632999716258517</c:v>
                </c:pt>
                <c:pt idx="6443">
                  <c:v>1.3956530621652343</c:v>
                </c:pt>
                <c:pt idx="6444">
                  <c:v>0.72768859503466921</c:v>
                </c:pt>
                <c:pt idx="6445">
                  <c:v>6.6779691138748376E-2</c:v>
                </c:pt>
                <c:pt idx="6446">
                  <c:v>5.0864802398561295</c:v>
                </c:pt>
                <c:pt idx="6447">
                  <c:v>3.2160409638668064E-2</c:v>
                </c:pt>
                <c:pt idx="6448">
                  <c:v>2.9198511973367758E-2</c:v>
                </c:pt>
                <c:pt idx="6449">
                  <c:v>1.3298848847990348</c:v>
                </c:pt>
                <c:pt idx="6450">
                  <c:v>2.1139956183565403</c:v>
                </c:pt>
                <c:pt idx="6451">
                  <c:v>0.76340564707345138</c:v>
                </c:pt>
                <c:pt idx="6452">
                  <c:v>7.3832594463015155E-2</c:v>
                </c:pt>
                <c:pt idx="6453">
                  <c:v>1.9328831378705349</c:v>
                </c:pt>
                <c:pt idx="6454">
                  <c:v>1.8405850909942387</c:v>
                </c:pt>
                <c:pt idx="6455">
                  <c:v>0.17278079474382046</c:v>
                </c:pt>
                <c:pt idx="6456">
                  <c:v>0.73080981553778201</c:v>
                </c:pt>
                <c:pt idx="6457">
                  <c:v>1.7597611069705348</c:v>
                </c:pt>
                <c:pt idx="6458">
                  <c:v>2.0720312385035364</c:v>
                </c:pt>
                <c:pt idx="6459">
                  <c:v>0.56889648689800687</c:v>
                </c:pt>
                <c:pt idx="6460">
                  <c:v>0.56319552789635119</c:v>
                </c:pt>
                <c:pt idx="6461">
                  <c:v>3.7151615139220615</c:v>
                </c:pt>
                <c:pt idx="6462">
                  <c:v>0.15760330462124728</c:v>
                </c:pt>
                <c:pt idx="6463">
                  <c:v>0.5530154316969913</c:v>
                </c:pt>
                <c:pt idx="6464">
                  <c:v>2.1475321801641369</c:v>
                </c:pt>
                <c:pt idx="6465">
                  <c:v>1.6734910208648897</c:v>
                </c:pt>
                <c:pt idx="6466">
                  <c:v>0.53256870292402958</c:v>
                </c:pt>
                <c:pt idx="6467">
                  <c:v>0.67826693694315843</c:v>
                </c:pt>
                <c:pt idx="6468">
                  <c:v>0.95345891127337445</c:v>
                </c:pt>
                <c:pt idx="6469">
                  <c:v>1.4837998188800965</c:v>
                </c:pt>
                <c:pt idx="6470">
                  <c:v>0.57780834841178219</c:v>
                </c:pt>
                <c:pt idx="6471">
                  <c:v>0.90225287820896605</c:v>
                </c:pt>
                <c:pt idx="6472">
                  <c:v>0.85053207742247849</c:v>
                </c:pt>
                <c:pt idx="6473">
                  <c:v>0.38820896879735856</c:v>
                </c:pt>
                <c:pt idx="6474">
                  <c:v>0.81870737805134652</c:v>
                </c:pt>
                <c:pt idx="6475">
                  <c:v>1.6551058363836195</c:v>
                </c:pt>
                <c:pt idx="6476">
                  <c:v>5.3133005052518794</c:v>
                </c:pt>
                <c:pt idx="6477">
                  <c:v>0.30646056387660359</c:v>
                </c:pt>
                <c:pt idx="6478">
                  <c:v>0.66371134876694704</c:v>
                </c:pt>
                <c:pt idx="6479">
                  <c:v>0.13133566311433142</c:v>
                </c:pt>
                <c:pt idx="6480">
                  <c:v>2.0073337019915387</c:v>
                </c:pt>
                <c:pt idx="6481">
                  <c:v>0.83254629885533227</c:v>
                </c:pt>
                <c:pt idx="6482">
                  <c:v>9.1895205677663405E-2</c:v>
                </c:pt>
                <c:pt idx="6483">
                  <c:v>0.16168121223469534</c:v>
                </c:pt>
                <c:pt idx="6484">
                  <c:v>1.2543670083937402</c:v>
                </c:pt>
                <c:pt idx="6485">
                  <c:v>1.0914825342029513</c:v>
                </c:pt>
                <c:pt idx="6486">
                  <c:v>8.9541408037595138E-2</c:v>
                </c:pt>
                <c:pt idx="6487">
                  <c:v>0.24972372561927436</c:v>
                </c:pt>
                <c:pt idx="6488">
                  <c:v>7.8758215586158364E-2</c:v>
                </c:pt>
                <c:pt idx="6489">
                  <c:v>1.0063202695876985</c:v>
                </c:pt>
                <c:pt idx="6490">
                  <c:v>0.96345014579605159</c:v>
                </c:pt>
                <c:pt idx="6491">
                  <c:v>4.709660083029819</c:v>
                </c:pt>
                <c:pt idx="6492">
                  <c:v>9.3105732359103577E-2</c:v>
                </c:pt>
                <c:pt idx="6493">
                  <c:v>0.40286091157306636</c:v>
                </c:pt>
                <c:pt idx="6494">
                  <c:v>0.55481579372722756</c:v>
                </c:pt>
                <c:pt idx="6495">
                  <c:v>0.31251771451860133</c:v>
                </c:pt>
                <c:pt idx="6496">
                  <c:v>0.22371579887345305</c:v>
                </c:pt>
                <c:pt idx="6497">
                  <c:v>0.71607248811008883</c:v>
                </c:pt>
                <c:pt idx="6498">
                  <c:v>0.96753303474467067</c:v>
                </c:pt>
                <c:pt idx="6499">
                  <c:v>2.7245755661149236</c:v>
                </c:pt>
                <c:pt idx="6500">
                  <c:v>0.27853776287545529</c:v>
                </c:pt>
                <c:pt idx="6501">
                  <c:v>0.41699570005443076</c:v>
                </c:pt>
                <c:pt idx="6502">
                  <c:v>4.7255219868862737</c:v>
                </c:pt>
                <c:pt idx="6503">
                  <c:v>0.14214040129356942</c:v>
                </c:pt>
                <c:pt idx="6504">
                  <c:v>0.62648041200146132</c:v>
                </c:pt>
                <c:pt idx="6505">
                  <c:v>2.0299485778975388</c:v>
                </c:pt>
                <c:pt idx="6506">
                  <c:v>2.4435979763983369</c:v>
                </c:pt>
                <c:pt idx="6507">
                  <c:v>1.2250549929107093</c:v>
                </c:pt>
                <c:pt idx="6508">
                  <c:v>0.53296284496220458</c:v>
                </c:pt>
                <c:pt idx="6509">
                  <c:v>2.1066490737467465</c:v>
                </c:pt>
                <c:pt idx="6510">
                  <c:v>1.381674880838899</c:v>
                </c:pt>
                <c:pt idx="6511">
                  <c:v>0.80071051590800124</c:v>
                </c:pt>
                <c:pt idx="6512">
                  <c:v>0.9720156106328468</c:v>
                </c:pt>
                <c:pt idx="6513">
                  <c:v>2.6514883703226513</c:v>
                </c:pt>
                <c:pt idx="6514">
                  <c:v>2.112821831434279</c:v>
                </c:pt>
                <c:pt idx="6515">
                  <c:v>1.0195197031737866</c:v>
                </c:pt>
                <c:pt idx="6516">
                  <c:v>0.87181227820043738</c:v>
                </c:pt>
                <c:pt idx="6517">
                  <c:v>3.1349702528364407</c:v>
                </c:pt>
                <c:pt idx="6518">
                  <c:v>0.62731044451133355</c:v>
                </c:pt>
                <c:pt idx="6519">
                  <c:v>1.7647415001925708</c:v>
                </c:pt>
                <c:pt idx="6520">
                  <c:v>3.9161487300191551</c:v>
                </c:pt>
                <c:pt idx="6521">
                  <c:v>0.96118434748731474</c:v>
                </c:pt>
                <c:pt idx="6522">
                  <c:v>0.84241098032240469</c:v>
                </c:pt>
                <c:pt idx="6523">
                  <c:v>1.3895023127731854</c:v>
                </c:pt>
                <c:pt idx="6524">
                  <c:v>3.9170736163045472</c:v>
                </c:pt>
                <c:pt idx="6525">
                  <c:v>2.5200347122154003</c:v>
                </c:pt>
                <c:pt idx="6526">
                  <c:v>2.1308193786064589</c:v>
                </c:pt>
                <c:pt idx="6527">
                  <c:v>1.0331172724910194</c:v>
                </c:pt>
                <c:pt idx="6528">
                  <c:v>2.2645646662332952</c:v>
                </c:pt>
                <c:pt idx="6529">
                  <c:v>3.3063194351892107</c:v>
                </c:pt>
                <c:pt idx="6530">
                  <c:v>2.7781124752750657</c:v>
                </c:pt>
                <c:pt idx="6531">
                  <c:v>2.4765425763471001</c:v>
                </c:pt>
                <c:pt idx="6532">
                  <c:v>1.5101287801257159</c:v>
                </c:pt>
                <c:pt idx="6533">
                  <c:v>0.90708700256306107</c:v>
                </c:pt>
                <c:pt idx="6534">
                  <c:v>2.5469430954946084</c:v>
                </c:pt>
                <c:pt idx="6535">
                  <c:v>4.8400147403008935</c:v>
                </c:pt>
                <c:pt idx="6536">
                  <c:v>0.21495859007428564</c:v>
                </c:pt>
                <c:pt idx="6537">
                  <c:v>2.9273396449229248</c:v>
                </c:pt>
                <c:pt idx="6538">
                  <c:v>1.7719651130477674</c:v>
                </c:pt>
                <c:pt idx="6539">
                  <c:v>5.6297682182582856</c:v>
                </c:pt>
                <c:pt idx="6540">
                  <c:v>3.5738780339703871</c:v>
                </c:pt>
                <c:pt idx="6541">
                  <c:v>3.157632312205326</c:v>
                </c:pt>
                <c:pt idx="6542">
                  <c:v>0.81326791477290483</c:v>
                </c:pt>
                <c:pt idx="6543">
                  <c:v>1.2637614120511831</c:v>
                </c:pt>
                <c:pt idx="6544">
                  <c:v>2.7704687243461152</c:v>
                </c:pt>
                <c:pt idx="6545">
                  <c:v>3.63347424025915</c:v>
                </c:pt>
                <c:pt idx="6546">
                  <c:v>3.7273899968009538</c:v>
                </c:pt>
                <c:pt idx="6547">
                  <c:v>0.98096510466054809</c:v>
                </c:pt>
                <c:pt idx="6548">
                  <c:v>0.71173891871135098</c:v>
                </c:pt>
                <c:pt idx="6549">
                  <c:v>3.2040132629152094</c:v>
                </c:pt>
                <c:pt idx="6550">
                  <c:v>3.6429314413177387</c:v>
                </c:pt>
                <c:pt idx="6551">
                  <c:v>0.50309230584493125</c:v>
                </c:pt>
                <c:pt idx="6552">
                  <c:v>2.117032457921284</c:v>
                </c:pt>
                <c:pt idx="6553">
                  <c:v>0.70476934309443884</c:v>
                </c:pt>
                <c:pt idx="6554">
                  <c:v>5.395889645837638</c:v>
                </c:pt>
                <c:pt idx="6555">
                  <c:v>3.398932610513695</c:v>
                </c:pt>
                <c:pt idx="6556">
                  <c:v>2.5657999776198839</c:v>
                </c:pt>
                <c:pt idx="6557">
                  <c:v>1.3222653704213119</c:v>
                </c:pt>
                <c:pt idx="6558">
                  <c:v>2.7655159351711038</c:v>
                </c:pt>
                <c:pt idx="6559">
                  <c:v>1.3579846521479111</c:v>
                </c:pt>
                <c:pt idx="6560">
                  <c:v>2.1519792349554798</c:v>
                </c:pt>
                <c:pt idx="6561">
                  <c:v>1.8331601966397777</c:v>
                </c:pt>
                <c:pt idx="6562">
                  <c:v>2.9376283905259841</c:v>
                </c:pt>
                <c:pt idx="6563">
                  <c:v>0.47891617276151521</c:v>
                </c:pt>
                <c:pt idx="6564">
                  <c:v>1.1679246988810128</c:v>
                </c:pt>
                <c:pt idx="6565">
                  <c:v>2.7319817184178783</c:v>
                </c:pt>
                <c:pt idx="6566">
                  <c:v>0.14548333930195767</c:v>
                </c:pt>
                <c:pt idx="6567">
                  <c:v>1.4318099666998183</c:v>
                </c:pt>
                <c:pt idx="6568">
                  <c:v>1.1770999513500238</c:v>
                </c:pt>
                <c:pt idx="6569">
                  <c:v>2.7082076292084061</c:v>
                </c:pt>
                <c:pt idx="6570">
                  <c:v>1.4321557914103473</c:v>
                </c:pt>
                <c:pt idx="6571">
                  <c:v>0.69132472801027589</c:v>
                </c:pt>
                <c:pt idx="6572">
                  <c:v>1.9129483440002886</c:v>
                </c:pt>
                <c:pt idx="6573">
                  <c:v>5.3149474372587413</c:v>
                </c:pt>
                <c:pt idx="6574">
                  <c:v>0.40834696489482036</c:v>
                </c:pt>
                <c:pt idx="6575">
                  <c:v>0.42922017946723123</c:v>
                </c:pt>
                <c:pt idx="6576">
                  <c:v>1.9938152505935722</c:v>
                </c:pt>
                <c:pt idx="6577">
                  <c:v>3.8411989411926406</c:v>
                </c:pt>
                <c:pt idx="6578">
                  <c:v>0.76104941017517191</c:v>
                </c:pt>
                <c:pt idx="6579">
                  <c:v>0.23863866844207138</c:v>
                </c:pt>
                <c:pt idx="6580">
                  <c:v>1.7223882001341462</c:v>
                </c:pt>
                <c:pt idx="6581">
                  <c:v>0.2279507038161066</c:v>
                </c:pt>
                <c:pt idx="6582">
                  <c:v>0.21993553509356722</c:v>
                </c:pt>
                <c:pt idx="6583">
                  <c:v>1.1420508531473699</c:v>
                </c:pt>
                <c:pt idx="6584">
                  <c:v>0.71188094340831931</c:v>
                </c:pt>
                <c:pt idx="6585">
                  <c:v>0.12586969694322447</c:v>
                </c:pt>
                <c:pt idx="6586">
                  <c:v>0.95432449712316547</c:v>
                </c:pt>
                <c:pt idx="6587">
                  <c:v>0.56638572366391293</c:v>
                </c:pt>
                <c:pt idx="6588">
                  <c:v>6.4099802536925363</c:v>
                </c:pt>
                <c:pt idx="6589">
                  <c:v>1.0221639554547801</c:v>
                </c:pt>
                <c:pt idx="6590">
                  <c:v>0.79383570129589565</c:v>
                </c:pt>
                <c:pt idx="6591">
                  <c:v>1.0071402246100005</c:v>
                </c:pt>
                <c:pt idx="6592">
                  <c:v>3.9539921726280252</c:v>
                </c:pt>
                <c:pt idx="6593">
                  <c:v>0.41360230118290708</c:v>
                </c:pt>
                <c:pt idx="6594">
                  <c:v>0.42357220695167186</c:v>
                </c:pt>
                <c:pt idx="6595">
                  <c:v>4.4797696567808742E-2</c:v>
                </c:pt>
                <c:pt idx="6596">
                  <c:v>0.4225852415488891</c:v>
                </c:pt>
                <c:pt idx="6597">
                  <c:v>1.5271592312095432</c:v>
                </c:pt>
                <c:pt idx="6598">
                  <c:v>0.44214903767896319</c:v>
                </c:pt>
                <c:pt idx="6599">
                  <c:v>1.2048897095692475</c:v>
                </c:pt>
                <c:pt idx="6600">
                  <c:v>1.5418681616651564</c:v>
                </c:pt>
                <c:pt idx="6601">
                  <c:v>1.8047658149142745</c:v>
                </c:pt>
                <c:pt idx="6602">
                  <c:v>0.90501548426368328</c:v>
                </c:pt>
                <c:pt idx="6603">
                  <c:v>6.3977170272762631</c:v>
                </c:pt>
                <c:pt idx="6604">
                  <c:v>0.49797756999972353</c:v>
                </c:pt>
                <c:pt idx="6605">
                  <c:v>1.4448841906155003</c:v>
                </c:pt>
                <c:pt idx="6606">
                  <c:v>0.34239992648415019</c:v>
                </c:pt>
                <c:pt idx="6607">
                  <c:v>3.6370215083287878</c:v>
                </c:pt>
                <c:pt idx="6608">
                  <c:v>1.5403706538747013</c:v>
                </c:pt>
                <c:pt idx="6609">
                  <c:v>0.47380086581717151</c:v>
                </c:pt>
                <c:pt idx="6610">
                  <c:v>1.5940669650229964</c:v>
                </c:pt>
                <c:pt idx="6611">
                  <c:v>0.30956423138696998</c:v>
                </c:pt>
                <c:pt idx="6612">
                  <c:v>2.0563902923745356</c:v>
                </c:pt>
                <c:pt idx="6613">
                  <c:v>0.77033007669266329</c:v>
                </c:pt>
                <c:pt idx="6614">
                  <c:v>1.2586214873963737</c:v>
                </c:pt>
                <c:pt idx="6615">
                  <c:v>6.2682581745323984E-2</c:v>
                </c:pt>
                <c:pt idx="6616">
                  <c:v>1.7565677356348957</c:v>
                </c:pt>
                <c:pt idx="6617">
                  <c:v>2.0367091382537392</c:v>
                </c:pt>
                <c:pt idx="6618">
                  <c:v>6.0724044916677311</c:v>
                </c:pt>
                <c:pt idx="6619">
                  <c:v>0.30879525825555554</c:v>
                </c:pt>
                <c:pt idx="6620">
                  <c:v>1.4598273470443264</c:v>
                </c:pt>
                <c:pt idx="6621">
                  <c:v>0.23940329015301032</c:v>
                </c:pt>
                <c:pt idx="6622">
                  <c:v>2.7290481396988095</c:v>
                </c:pt>
                <c:pt idx="6623">
                  <c:v>1.531689663755591</c:v>
                </c:pt>
                <c:pt idx="6624">
                  <c:v>0.48340928854693743</c:v>
                </c:pt>
                <c:pt idx="6625">
                  <c:v>1.3289598753307388</c:v>
                </c:pt>
                <c:pt idx="6626">
                  <c:v>0.98727874148278705</c:v>
                </c:pt>
                <c:pt idx="6627">
                  <c:v>1.3090813298107022</c:v>
                </c:pt>
                <c:pt idx="6628">
                  <c:v>2.4471676591299785E-2</c:v>
                </c:pt>
                <c:pt idx="6629">
                  <c:v>4.6493341525316367E-2</c:v>
                </c:pt>
                <c:pt idx="6630">
                  <c:v>1.4892671339440609</c:v>
                </c:pt>
                <c:pt idx="6631">
                  <c:v>0.66531481437403883</c:v>
                </c:pt>
                <c:pt idx="6632">
                  <c:v>1.2874021852332591</c:v>
                </c:pt>
                <c:pt idx="6633">
                  <c:v>4.5076153338958633</c:v>
                </c:pt>
                <c:pt idx="6634">
                  <c:v>0.97435412228754004</c:v>
                </c:pt>
                <c:pt idx="6635">
                  <c:v>0.40397932891365507</c:v>
                </c:pt>
                <c:pt idx="6636">
                  <c:v>0.4992122974860731</c:v>
                </c:pt>
                <c:pt idx="6637">
                  <c:v>0.69506835600043182</c:v>
                </c:pt>
                <c:pt idx="6638">
                  <c:v>0.95393587584496409</c:v>
                </c:pt>
                <c:pt idx="6639">
                  <c:v>0.20888508352348012</c:v>
                </c:pt>
                <c:pt idx="6640">
                  <c:v>0.45185949061473707</c:v>
                </c:pt>
                <c:pt idx="6641">
                  <c:v>1.4091083456152051</c:v>
                </c:pt>
                <c:pt idx="6642">
                  <c:v>0.94642520904063687</c:v>
                </c:pt>
                <c:pt idx="6643">
                  <c:v>1.9175782182747683</c:v>
                </c:pt>
                <c:pt idx="6644">
                  <c:v>0.13177275683650258</c:v>
                </c:pt>
                <c:pt idx="6645">
                  <c:v>0.29785618742139475</c:v>
                </c:pt>
                <c:pt idx="6646">
                  <c:v>0.92648885086522625</c:v>
                </c:pt>
                <c:pt idx="6647">
                  <c:v>0.29749639007930639</c:v>
                </c:pt>
                <c:pt idx="6648">
                  <c:v>4.3198971893688984</c:v>
                </c:pt>
                <c:pt idx="6649">
                  <c:v>0.71585885081699985</c:v>
                </c:pt>
                <c:pt idx="6650">
                  <c:v>0.73126113170261142</c:v>
                </c:pt>
                <c:pt idx="6651">
                  <c:v>0.66963845550795931</c:v>
                </c:pt>
                <c:pt idx="6652">
                  <c:v>0.29628889479977083</c:v>
                </c:pt>
                <c:pt idx="6653">
                  <c:v>0.9805589298506252</c:v>
                </c:pt>
                <c:pt idx="6654">
                  <c:v>0.55345641695775338</c:v>
                </c:pt>
                <c:pt idx="6655">
                  <c:v>0.36312209595601708</c:v>
                </c:pt>
                <c:pt idx="6656">
                  <c:v>6.9825219386544735E-2</c:v>
                </c:pt>
                <c:pt idx="6657">
                  <c:v>1.1890221515357613</c:v>
                </c:pt>
                <c:pt idx="6658">
                  <c:v>5.0778823734648482E-3</c:v>
                </c:pt>
                <c:pt idx="6659">
                  <c:v>2.1929096177264054</c:v>
                </c:pt>
                <c:pt idx="6660">
                  <c:v>0.11580415802240296</c:v>
                </c:pt>
                <c:pt idx="6661">
                  <c:v>0.24230248959504763</c:v>
                </c:pt>
                <c:pt idx="6662">
                  <c:v>1.9469917064607687</c:v>
                </c:pt>
                <c:pt idx="6663">
                  <c:v>2.5539798249165262</c:v>
                </c:pt>
                <c:pt idx="6664">
                  <c:v>0.19058685634678518</c:v>
                </c:pt>
                <c:pt idx="6665">
                  <c:v>0.41792555793276343</c:v>
                </c:pt>
                <c:pt idx="6666">
                  <c:v>2.0595391942017134</c:v>
                </c:pt>
                <c:pt idx="6667">
                  <c:v>1.8399840106614889</c:v>
                </c:pt>
                <c:pt idx="6668">
                  <c:v>0.12975610611091426</c:v>
                </c:pt>
                <c:pt idx="6669">
                  <c:v>0.20743469461447006</c:v>
                </c:pt>
                <c:pt idx="6670">
                  <c:v>1.7996724905271577</c:v>
                </c:pt>
                <c:pt idx="6671">
                  <c:v>2.1857609588388476</c:v>
                </c:pt>
                <c:pt idx="6672">
                  <c:v>0.37901493838706557</c:v>
                </c:pt>
                <c:pt idx="6673">
                  <c:v>0.44817329495524394</c:v>
                </c:pt>
                <c:pt idx="6674">
                  <c:v>3.1082109834670932</c:v>
                </c:pt>
                <c:pt idx="6675">
                  <c:v>0.25881894723321253</c:v>
                </c:pt>
                <c:pt idx="6676">
                  <c:v>1.4651255957078106</c:v>
                </c:pt>
                <c:pt idx="6677">
                  <c:v>3.5104611441136901</c:v>
                </c:pt>
                <c:pt idx="6678">
                  <c:v>0.95506774004015327</c:v>
                </c:pt>
                <c:pt idx="6679">
                  <c:v>0.43030095209097396</c:v>
                </c:pt>
                <c:pt idx="6680">
                  <c:v>0.88519990001212978</c:v>
                </c:pt>
                <c:pt idx="6681">
                  <c:v>2.509049969033299</c:v>
                </c:pt>
                <c:pt idx="6682">
                  <c:v>2.2868349198089248</c:v>
                </c:pt>
                <c:pt idx="6683">
                  <c:v>0.43720893494668722</c:v>
                </c:pt>
                <c:pt idx="6684">
                  <c:v>0.8463179987429863</c:v>
                </c:pt>
                <c:pt idx="6685">
                  <c:v>2.3636649779664332</c:v>
                </c:pt>
                <c:pt idx="6686">
                  <c:v>0.5101171757478804</c:v>
                </c:pt>
                <c:pt idx="6687">
                  <c:v>1.0665819317983054</c:v>
                </c:pt>
                <c:pt idx="6688">
                  <c:v>1.7902520270378011</c:v>
                </c:pt>
                <c:pt idx="6689">
                  <c:v>3.1733753785585463</c:v>
                </c:pt>
                <c:pt idx="6690">
                  <c:v>0.21028316179118356</c:v>
                </c:pt>
                <c:pt idx="6691">
                  <c:v>1.4964042829676778</c:v>
                </c:pt>
                <c:pt idx="6692">
                  <c:v>2.4414899362458042</c:v>
                </c:pt>
                <c:pt idx="6693">
                  <c:v>0.87384094297900106</c:v>
                </c:pt>
                <c:pt idx="6694">
                  <c:v>8.8890709148019553E-2</c:v>
                </c:pt>
                <c:pt idx="6695">
                  <c:v>0.63965965553107385</c:v>
                </c:pt>
                <c:pt idx="6696">
                  <c:v>2.729186390606225</c:v>
                </c:pt>
                <c:pt idx="6697">
                  <c:v>2.2565352809304295</c:v>
                </c:pt>
                <c:pt idx="6698">
                  <c:v>0.88595084424389547</c:v>
                </c:pt>
                <c:pt idx="6699">
                  <c:v>0.14919925377999177</c:v>
                </c:pt>
                <c:pt idx="6700">
                  <c:v>3.6062762958988728</c:v>
                </c:pt>
                <c:pt idx="6701">
                  <c:v>0.27485250781400816</c:v>
                </c:pt>
                <c:pt idx="6702">
                  <c:v>1.3012913017059766</c:v>
                </c:pt>
                <c:pt idx="6703">
                  <c:v>1.8839724573123942</c:v>
                </c:pt>
                <c:pt idx="6704">
                  <c:v>2.5951150694219951</c:v>
                </c:pt>
                <c:pt idx="6705">
                  <c:v>0.87900055078522676</c:v>
                </c:pt>
                <c:pt idx="6706">
                  <c:v>1.2651337499758259</c:v>
                </c:pt>
                <c:pt idx="6707">
                  <c:v>3.8265771097187278</c:v>
                </c:pt>
                <c:pt idx="6708">
                  <c:v>0.44372938326622524</c:v>
                </c:pt>
                <c:pt idx="6709">
                  <c:v>1.1556365382105014</c:v>
                </c:pt>
                <c:pt idx="6710">
                  <c:v>1.6258124405790477</c:v>
                </c:pt>
                <c:pt idx="6711">
                  <c:v>4.8158582211738441</c:v>
                </c:pt>
                <c:pt idx="6712">
                  <c:v>2.27726052763715</c:v>
                </c:pt>
                <c:pt idx="6713">
                  <c:v>2.9357304820681964</c:v>
                </c:pt>
                <c:pt idx="6714">
                  <c:v>2.1107231313323784</c:v>
                </c:pt>
                <c:pt idx="6715">
                  <c:v>1.7655492387941871</c:v>
                </c:pt>
                <c:pt idx="6716">
                  <c:v>0.79657855178905945</c:v>
                </c:pt>
                <c:pt idx="6717">
                  <c:v>2.8606548502449627</c:v>
                </c:pt>
                <c:pt idx="6718">
                  <c:v>4.6191834612676264</c:v>
                </c:pt>
                <c:pt idx="6719">
                  <c:v>0.61303809517698848</c:v>
                </c:pt>
                <c:pt idx="6720">
                  <c:v>1.2492221559493828</c:v>
                </c:pt>
                <c:pt idx="6721">
                  <c:v>2.942750125644686</c:v>
                </c:pt>
                <c:pt idx="6722">
                  <c:v>5.8381396795811753</c:v>
                </c:pt>
                <c:pt idx="6723">
                  <c:v>2.1013474375098671</c:v>
                </c:pt>
                <c:pt idx="6724">
                  <c:v>2.7618315109822626</c:v>
                </c:pt>
                <c:pt idx="6725">
                  <c:v>0.3540074437839138</c:v>
                </c:pt>
                <c:pt idx="6726">
                  <c:v>2.5950945512864942</c:v>
                </c:pt>
                <c:pt idx="6727">
                  <c:v>4.1076099523080414</c:v>
                </c:pt>
                <c:pt idx="6728">
                  <c:v>4.0123642704773879</c:v>
                </c:pt>
                <c:pt idx="6729">
                  <c:v>2.6316019583864363</c:v>
                </c:pt>
                <c:pt idx="6730">
                  <c:v>1.2823904723926987</c:v>
                </c:pt>
                <c:pt idx="6731">
                  <c:v>0.23178426070384583</c:v>
                </c:pt>
                <c:pt idx="6732">
                  <c:v>4.0082367473753102</c:v>
                </c:pt>
                <c:pt idx="6733">
                  <c:v>4.5649368763643476</c:v>
                </c:pt>
                <c:pt idx="6734">
                  <c:v>0.65474023899751188</c:v>
                </c:pt>
                <c:pt idx="6735">
                  <c:v>2.7702545129811833</c:v>
                </c:pt>
                <c:pt idx="6736">
                  <c:v>2.9848952049971773</c:v>
                </c:pt>
                <c:pt idx="6737">
                  <c:v>6.9163627934340894</c:v>
                </c:pt>
                <c:pt idx="6738">
                  <c:v>2.7199453074514954</c:v>
                </c:pt>
                <c:pt idx="6739">
                  <c:v>3.7410050432827084</c:v>
                </c:pt>
                <c:pt idx="6740">
                  <c:v>0.56607374022425061</c:v>
                </c:pt>
                <c:pt idx="6741">
                  <c:v>0.9161877084414547</c:v>
                </c:pt>
                <c:pt idx="6742">
                  <c:v>3.4651330037095249</c:v>
                </c:pt>
                <c:pt idx="6743">
                  <c:v>3.1025097024695363</c:v>
                </c:pt>
                <c:pt idx="6744">
                  <c:v>2.8730151417212233</c:v>
                </c:pt>
                <c:pt idx="6745">
                  <c:v>2.1106249578213356</c:v>
                </c:pt>
                <c:pt idx="6746">
                  <c:v>0.3041135762569338</c:v>
                </c:pt>
                <c:pt idx="6747">
                  <c:v>2.8757458422628215</c:v>
                </c:pt>
                <c:pt idx="6748">
                  <c:v>4.4554178541674192</c:v>
                </c:pt>
                <c:pt idx="6749">
                  <c:v>0.86145407326353052</c:v>
                </c:pt>
                <c:pt idx="6750">
                  <c:v>2.1088348151950385</c:v>
                </c:pt>
                <c:pt idx="6751">
                  <c:v>1.9358524548595852</c:v>
                </c:pt>
                <c:pt idx="6752">
                  <c:v>5.0761705511269257</c:v>
                </c:pt>
                <c:pt idx="6753">
                  <c:v>2.2327882343178231</c:v>
                </c:pt>
                <c:pt idx="6754">
                  <c:v>2.221286238001932</c:v>
                </c:pt>
                <c:pt idx="6755">
                  <c:v>1.3211109890649815</c:v>
                </c:pt>
                <c:pt idx="6756">
                  <c:v>4.916873260889334</c:v>
                </c:pt>
                <c:pt idx="6757">
                  <c:v>2.2181093351888697</c:v>
                </c:pt>
                <c:pt idx="6758">
                  <c:v>0.99526495109568991</c:v>
                </c:pt>
                <c:pt idx="6759">
                  <c:v>2.2137894000851861</c:v>
                </c:pt>
                <c:pt idx="6760">
                  <c:v>3.8089276182556642</c:v>
                </c:pt>
                <c:pt idx="6761">
                  <c:v>0.2946567962404032</c:v>
                </c:pt>
                <c:pt idx="6762">
                  <c:v>0.72241411126264055</c:v>
                </c:pt>
                <c:pt idx="6763">
                  <c:v>1.6302566489294641</c:v>
                </c:pt>
                <c:pt idx="6764">
                  <c:v>1.9774215175689118</c:v>
                </c:pt>
                <c:pt idx="6765">
                  <c:v>0.4984777208617821</c:v>
                </c:pt>
                <c:pt idx="6766">
                  <c:v>1.2625676703435236</c:v>
                </c:pt>
                <c:pt idx="6767">
                  <c:v>2.0039792565078578</c:v>
                </c:pt>
                <c:pt idx="6768">
                  <c:v>1.971872291369051</c:v>
                </c:pt>
                <c:pt idx="6769">
                  <c:v>3.1175520196184081E-2</c:v>
                </c:pt>
                <c:pt idx="6770">
                  <c:v>0.30761632145617757</c:v>
                </c:pt>
                <c:pt idx="6771">
                  <c:v>5.9337990014615336</c:v>
                </c:pt>
                <c:pt idx="6772">
                  <c:v>1.4117706240633399</c:v>
                </c:pt>
                <c:pt idx="6773">
                  <c:v>0.40968590119372728</c:v>
                </c:pt>
                <c:pt idx="6774">
                  <c:v>1.6280629291339985</c:v>
                </c:pt>
                <c:pt idx="6775">
                  <c:v>4.3945877158132696</c:v>
                </c:pt>
                <c:pt idx="6776">
                  <c:v>0.1688137799877909</c:v>
                </c:pt>
                <c:pt idx="6777">
                  <c:v>0.6228458820441638</c:v>
                </c:pt>
                <c:pt idx="6778">
                  <c:v>0.63815532910288297</c:v>
                </c:pt>
                <c:pt idx="6779">
                  <c:v>1.9600094833164849</c:v>
                </c:pt>
                <c:pt idx="6780">
                  <c:v>0.55225460061065235</c:v>
                </c:pt>
                <c:pt idx="6781">
                  <c:v>0.24640782641353987</c:v>
                </c:pt>
                <c:pt idx="6782">
                  <c:v>0.65718848788018747</c:v>
                </c:pt>
                <c:pt idx="6783">
                  <c:v>1.4919543822706385</c:v>
                </c:pt>
                <c:pt idx="6784">
                  <c:v>1.2660277421228461</c:v>
                </c:pt>
                <c:pt idx="6785">
                  <c:v>0.58173428714929187</c:v>
                </c:pt>
                <c:pt idx="6786">
                  <c:v>0.41284632037042712</c:v>
                </c:pt>
                <c:pt idx="6787">
                  <c:v>0.57273006664444592</c:v>
                </c:pt>
                <c:pt idx="6788">
                  <c:v>1.1547999096577488</c:v>
                </c:pt>
                <c:pt idx="6789">
                  <c:v>0.93432389024686735</c:v>
                </c:pt>
                <c:pt idx="6790">
                  <c:v>5.9793143825444304</c:v>
                </c:pt>
                <c:pt idx="6791">
                  <c:v>1.2969686705548105</c:v>
                </c:pt>
                <c:pt idx="6792">
                  <c:v>1.4256897127942292</c:v>
                </c:pt>
                <c:pt idx="6793">
                  <c:v>2.2252475275165065</c:v>
                </c:pt>
                <c:pt idx="6794">
                  <c:v>2.4847934360321844</c:v>
                </c:pt>
                <c:pt idx="6795">
                  <c:v>2.3041747493772942</c:v>
                </c:pt>
                <c:pt idx="6796">
                  <c:v>1.4194201761796217</c:v>
                </c:pt>
                <c:pt idx="6797">
                  <c:v>2.5763196351468878</c:v>
                </c:pt>
                <c:pt idx="6798">
                  <c:v>1.1984897396589358</c:v>
                </c:pt>
                <c:pt idx="6799">
                  <c:v>2.8608166535092874</c:v>
                </c:pt>
                <c:pt idx="6800">
                  <c:v>0.9789320159834245</c:v>
                </c:pt>
                <c:pt idx="6801">
                  <c:v>2.9674506354050365</c:v>
                </c:pt>
                <c:pt idx="6802">
                  <c:v>2.3932118095584265E-2</c:v>
                </c:pt>
                <c:pt idx="6803">
                  <c:v>3.0963634103725681</c:v>
                </c:pt>
                <c:pt idx="6804">
                  <c:v>1.8319008403338035</c:v>
                </c:pt>
                <c:pt idx="6805">
                  <c:v>6.4944896006144663</c:v>
                </c:pt>
                <c:pt idx="6806">
                  <c:v>2.0803681911632967</c:v>
                </c:pt>
                <c:pt idx="6807">
                  <c:v>1.5739833076245962</c:v>
                </c:pt>
                <c:pt idx="6808">
                  <c:v>2.8213465022115951</c:v>
                </c:pt>
                <c:pt idx="6809">
                  <c:v>1.5332251257039076</c:v>
                </c:pt>
                <c:pt idx="6810">
                  <c:v>3.2248540089240603</c:v>
                </c:pt>
                <c:pt idx="6811">
                  <c:v>0.43423250419433934</c:v>
                </c:pt>
                <c:pt idx="6812">
                  <c:v>3.1237777805453035</c:v>
                </c:pt>
                <c:pt idx="6813">
                  <c:v>0.96672063927450869</c:v>
                </c:pt>
                <c:pt idx="6814">
                  <c:v>3.3471012386877934</c:v>
                </c:pt>
                <c:pt idx="6815">
                  <c:v>1.3311315795864591</c:v>
                </c:pt>
                <c:pt idx="6816">
                  <c:v>3.5724899234012746</c:v>
                </c:pt>
                <c:pt idx="6817">
                  <c:v>0.44799782720115555</c:v>
                </c:pt>
                <c:pt idx="6818">
                  <c:v>3.4792213320117238</c:v>
                </c:pt>
                <c:pt idx="6819">
                  <c:v>1.2942999423357904</c:v>
                </c:pt>
                <c:pt idx="6820">
                  <c:v>3.4558194993917812</c:v>
                </c:pt>
                <c:pt idx="6821">
                  <c:v>1.4435938103610688</c:v>
                </c:pt>
                <c:pt idx="6822">
                  <c:v>1.3696671783153072</c:v>
                </c:pt>
                <c:pt idx="6823">
                  <c:v>1.474919836254811</c:v>
                </c:pt>
                <c:pt idx="6824">
                  <c:v>0.69495928973515664</c:v>
                </c:pt>
                <c:pt idx="6825">
                  <c:v>2.500988934090083</c:v>
                </c:pt>
                <c:pt idx="6826">
                  <c:v>0.20380809639483077</c:v>
                </c:pt>
                <c:pt idx="6827">
                  <c:v>3.160889515629977</c:v>
                </c:pt>
                <c:pt idx="6828">
                  <c:v>0.35533186494683761</c:v>
                </c:pt>
                <c:pt idx="6829">
                  <c:v>3.6784846942203568</c:v>
                </c:pt>
                <c:pt idx="6830">
                  <c:v>0.30250251058821132</c:v>
                </c:pt>
                <c:pt idx="6831">
                  <c:v>3.3344245570752911</c:v>
                </c:pt>
                <c:pt idx="6832">
                  <c:v>1.9521540376971691</c:v>
                </c:pt>
                <c:pt idx="6833">
                  <c:v>2.7665942008113884</c:v>
                </c:pt>
                <c:pt idx="6834">
                  <c:v>1.7602590323215246</c:v>
                </c:pt>
                <c:pt idx="6835">
                  <c:v>3.123593153688228</c:v>
                </c:pt>
                <c:pt idx="6836">
                  <c:v>1.9679866241076116</c:v>
                </c:pt>
                <c:pt idx="6837">
                  <c:v>0.39773703940014471</c:v>
                </c:pt>
                <c:pt idx="6838">
                  <c:v>2.9628482086331029</c:v>
                </c:pt>
                <c:pt idx="6839">
                  <c:v>0.90143642578661431</c:v>
                </c:pt>
                <c:pt idx="6840">
                  <c:v>3.3665604610283069</c:v>
                </c:pt>
                <c:pt idx="6841">
                  <c:v>1.2111522030410529</c:v>
                </c:pt>
                <c:pt idx="6842">
                  <c:v>3.4346529839017954</c:v>
                </c:pt>
                <c:pt idx="6843">
                  <c:v>0.78273944142194818</c:v>
                </c:pt>
                <c:pt idx="6844">
                  <c:v>2.6315220635497951</c:v>
                </c:pt>
                <c:pt idx="6845">
                  <c:v>0.51323152270660355</c:v>
                </c:pt>
                <c:pt idx="6846">
                  <c:v>1.361093239981205</c:v>
                </c:pt>
                <c:pt idx="6847">
                  <c:v>1.1911220334492247</c:v>
                </c:pt>
                <c:pt idx="6848">
                  <c:v>1.1972440134308489</c:v>
                </c:pt>
                <c:pt idx="6849">
                  <c:v>0.76605742102334595</c:v>
                </c:pt>
                <c:pt idx="6850">
                  <c:v>1.4045644843563636</c:v>
                </c:pt>
                <c:pt idx="6851">
                  <c:v>2.3030264714754303</c:v>
                </c:pt>
                <c:pt idx="6852">
                  <c:v>0.41963718276523654</c:v>
                </c:pt>
                <c:pt idx="6853">
                  <c:v>1.0456122465367645</c:v>
                </c:pt>
                <c:pt idx="6854">
                  <c:v>1.1054874995257782</c:v>
                </c:pt>
                <c:pt idx="6855">
                  <c:v>1.6416155053651806</c:v>
                </c:pt>
                <c:pt idx="6856">
                  <c:v>0.5036276191259228</c:v>
                </c:pt>
                <c:pt idx="6857">
                  <c:v>0.87140644429447356</c:v>
                </c:pt>
                <c:pt idx="6858">
                  <c:v>0.62509504157885165</c:v>
                </c:pt>
                <c:pt idx="6859">
                  <c:v>0.24063812616687841</c:v>
                </c:pt>
                <c:pt idx="6860">
                  <c:v>0.68269062017153903</c:v>
                </c:pt>
                <c:pt idx="6861">
                  <c:v>2.5925731177769862</c:v>
                </c:pt>
                <c:pt idx="6862">
                  <c:v>0.43956918529349309</c:v>
                </c:pt>
                <c:pt idx="6863">
                  <c:v>0.62440357840706007</c:v>
                </c:pt>
                <c:pt idx="6864">
                  <c:v>0.51168231938700615</c:v>
                </c:pt>
                <c:pt idx="6865">
                  <c:v>0.78398295068275736</c:v>
                </c:pt>
                <c:pt idx="6866">
                  <c:v>0.1212191253784507</c:v>
                </c:pt>
                <c:pt idx="6867">
                  <c:v>8.4101310400218843E-2</c:v>
                </c:pt>
                <c:pt idx="6868">
                  <c:v>2.6101963141922919</c:v>
                </c:pt>
                <c:pt idx="6869">
                  <c:v>3.055394056197243</c:v>
                </c:pt>
                <c:pt idx="6870">
                  <c:v>1.4865893466109483</c:v>
                </c:pt>
                <c:pt idx="6871">
                  <c:v>1.2942350022380702</c:v>
                </c:pt>
                <c:pt idx="6872">
                  <c:v>2.4763386727379473</c:v>
                </c:pt>
                <c:pt idx="6873">
                  <c:v>0.45782882523626389</c:v>
                </c:pt>
                <c:pt idx="6874">
                  <c:v>1.571737891454017</c:v>
                </c:pt>
                <c:pt idx="6875">
                  <c:v>2.4514030058027361</c:v>
                </c:pt>
                <c:pt idx="6876">
                  <c:v>1.3701841906555003</c:v>
                </c:pt>
                <c:pt idx="6877">
                  <c:v>0.88697892892745323</c:v>
                </c:pt>
                <c:pt idx="6878">
                  <c:v>1.494283640497085</c:v>
                </c:pt>
                <c:pt idx="6879">
                  <c:v>2.555547691562797</c:v>
                </c:pt>
                <c:pt idx="6880">
                  <c:v>2.0013025174530545</c:v>
                </c:pt>
                <c:pt idx="6881">
                  <c:v>1.589177200632534</c:v>
                </c:pt>
                <c:pt idx="6882">
                  <c:v>0.53102001575545854</c:v>
                </c:pt>
                <c:pt idx="6883">
                  <c:v>3.621257894738708</c:v>
                </c:pt>
                <c:pt idx="6884">
                  <c:v>2.0738607597068102</c:v>
                </c:pt>
                <c:pt idx="6885">
                  <c:v>1.5225516595759441</c:v>
                </c:pt>
                <c:pt idx="6886">
                  <c:v>2.3781831577645285</c:v>
                </c:pt>
                <c:pt idx="6887">
                  <c:v>2.6643484905979715</c:v>
                </c:pt>
                <c:pt idx="6888">
                  <c:v>0.70353489066511221</c:v>
                </c:pt>
                <c:pt idx="6889">
                  <c:v>1.8266221874111785</c:v>
                </c:pt>
                <c:pt idx="6890">
                  <c:v>3.1199287520746175</c:v>
                </c:pt>
                <c:pt idx="6891">
                  <c:v>0.47340818392921502</c:v>
                </c:pt>
                <c:pt idx="6892">
                  <c:v>1.8479074652892891</c:v>
                </c:pt>
                <c:pt idx="6893">
                  <c:v>2.5497746847327898</c:v>
                </c:pt>
                <c:pt idx="6894">
                  <c:v>4.2637742223575694</c:v>
                </c:pt>
                <c:pt idx="6895">
                  <c:v>3.0448007587540138</c:v>
                </c:pt>
                <c:pt idx="6896">
                  <c:v>2.6813173933166539</c:v>
                </c:pt>
                <c:pt idx="6897">
                  <c:v>0.10003037377095625</c:v>
                </c:pt>
                <c:pt idx="6898">
                  <c:v>2.0643814879907776</c:v>
                </c:pt>
                <c:pt idx="6899">
                  <c:v>2.4546745603987836</c:v>
                </c:pt>
                <c:pt idx="6900">
                  <c:v>2.8018100377926043</c:v>
                </c:pt>
                <c:pt idx="6901">
                  <c:v>2.4861819830638883</c:v>
                </c:pt>
                <c:pt idx="6902">
                  <c:v>1.1110494360661525</c:v>
                </c:pt>
                <c:pt idx="6903">
                  <c:v>1.4252615086494349</c:v>
                </c:pt>
                <c:pt idx="6904">
                  <c:v>2.9218680797833851</c:v>
                </c:pt>
                <c:pt idx="6905">
                  <c:v>4.9384428159064662</c:v>
                </c:pt>
                <c:pt idx="6906">
                  <c:v>1.0710814355873204</c:v>
                </c:pt>
                <c:pt idx="6907">
                  <c:v>2.4155249545841286</c:v>
                </c:pt>
                <c:pt idx="6908">
                  <c:v>2.0575552417687959</c:v>
                </c:pt>
                <c:pt idx="6909">
                  <c:v>6.2940389428100696</c:v>
                </c:pt>
                <c:pt idx="6910">
                  <c:v>3.7700309966894792</c:v>
                </c:pt>
                <c:pt idx="6911">
                  <c:v>3.8712211432295698</c:v>
                </c:pt>
                <c:pt idx="6912">
                  <c:v>4.9924520337441658E-2</c:v>
                </c:pt>
                <c:pt idx="6913">
                  <c:v>0.79498939537176483</c:v>
                </c:pt>
                <c:pt idx="6914">
                  <c:v>0.78535127469654176</c:v>
                </c:pt>
                <c:pt idx="6915">
                  <c:v>4.1945048350938627</c:v>
                </c:pt>
                <c:pt idx="6916">
                  <c:v>3.3971542340677665</c:v>
                </c:pt>
                <c:pt idx="6917">
                  <c:v>0.16885924590561618</c:v>
                </c:pt>
                <c:pt idx="6918">
                  <c:v>1.2612329691497259</c:v>
                </c:pt>
                <c:pt idx="6919">
                  <c:v>4.0865769267458703</c:v>
                </c:pt>
                <c:pt idx="6920">
                  <c:v>6.3842121949613428</c:v>
                </c:pt>
                <c:pt idx="6921">
                  <c:v>1.5192982177178695</c:v>
                </c:pt>
                <c:pt idx="6922">
                  <c:v>3.4346225109132797</c:v>
                </c:pt>
                <c:pt idx="6923">
                  <c:v>1.9057917560206921</c:v>
                </c:pt>
                <c:pt idx="6924">
                  <c:v>0.22248246304202901</c:v>
                </c:pt>
                <c:pt idx="6925">
                  <c:v>4.1223153938497008</c:v>
                </c:pt>
                <c:pt idx="6926">
                  <c:v>4.4616448441690624</c:v>
                </c:pt>
                <c:pt idx="6927">
                  <c:v>0.10725871623047217</c:v>
                </c:pt>
                <c:pt idx="6928">
                  <c:v>0.82325466157728311</c:v>
                </c:pt>
                <c:pt idx="6929">
                  <c:v>0.62567620697736182</c:v>
                </c:pt>
                <c:pt idx="6930">
                  <c:v>3.5952903893277508</c:v>
                </c:pt>
                <c:pt idx="6931">
                  <c:v>2.6389246917511002</c:v>
                </c:pt>
                <c:pt idx="6932">
                  <c:v>1.6189996016104251</c:v>
                </c:pt>
                <c:pt idx="6933">
                  <c:v>1.185576683811532</c:v>
                </c:pt>
                <c:pt idx="6934">
                  <c:v>2.810498286256224</c:v>
                </c:pt>
                <c:pt idx="6935">
                  <c:v>4.583203661330038</c:v>
                </c:pt>
                <c:pt idx="6936">
                  <c:v>0.38450017579059814</c:v>
                </c:pt>
                <c:pt idx="6937">
                  <c:v>1.0963952924469762</c:v>
                </c:pt>
                <c:pt idx="6938">
                  <c:v>0.52216979350914006</c:v>
                </c:pt>
                <c:pt idx="6939">
                  <c:v>1.0869407426674353</c:v>
                </c:pt>
                <c:pt idx="6940">
                  <c:v>2.3092037743127332</c:v>
                </c:pt>
                <c:pt idx="6941">
                  <c:v>3.0302238529498347</c:v>
                </c:pt>
                <c:pt idx="6942">
                  <c:v>2.414925971379724</c:v>
                </c:pt>
                <c:pt idx="6943">
                  <c:v>3.7537796435937354</c:v>
                </c:pt>
                <c:pt idx="6944">
                  <c:v>1.5810719354250637</c:v>
                </c:pt>
                <c:pt idx="6945">
                  <c:v>1.645026304148363</c:v>
                </c:pt>
                <c:pt idx="6946">
                  <c:v>3.268617109708412</c:v>
                </c:pt>
                <c:pt idx="6947">
                  <c:v>2.1786433769228175</c:v>
                </c:pt>
                <c:pt idx="6948">
                  <c:v>1.0756174642211942</c:v>
                </c:pt>
                <c:pt idx="6949">
                  <c:v>1.4988310535371134</c:v>
                </c:pt>
                <c:pt idx="6950">
                  <c:v>3.5400545292791623</c:v>
                </c:pt>
                <c:pt idx="6951">
                  <c:v>0.48092350822492769</c:v>
                </c:pt>
                <c:pt idx="6952">
                  <c:v>1.2920855574378507</c:v>
                </c:pt>
                <c:pt idx="6953">
                  <c:v>0.56971341095577976</c:v>
                </c:pt>
                <c:pt idx="6954">
                  <c:v>0.37993921397999841</c:v>
                </c:pt>
                <c:pt idx="6955">
                  <c:v>1.1991812158559829</c:v>
                </c:pt>
                <c:pt idx="6956">
                  <c:v>0.72811599117493842</c:v>
                </c:pt>
                <c:pt idx="6957">
                  <c:v>0.57696632869040565</c:v>
                </c:pt>
                <c:pt idx="6958">
                  <c:v>5.1043341080617353</c:v>
                </c:pt>
                <c:pt idx="6959">
                  <c:v>0.92973679971540646</c:v>
                </c:pt>
                <c:pt idx="6960">
                  <c:v>1.1563394936280034</c:v>
                </c:pt>
                <c:pt idx="6961">
                  <c:v>2.4369037195776988</c:v>
                </c:pt>
                <c:pt idx="6962">
                  <c:v>2.6490016836099919</c:v>
                </c:pt>
                <c:pt idx="6963">
                  <c:v>1.1573755311018816</c:v>
                </c:pt>
                <c:pt idx="6964">
                  <c:v>0.79077915522926823</c:v>
                </c:pt>
                <c:pt idx="6965">
                  <c:v>1.7696260883493178</c:v>
                </c:pt>
                <c:pt idx="6966">
                  <c:v>0.60763643637012255</c:v>
                </c:pt>
                <c:pt idx="6967">
                  <c:v>0.40058814251205455</c:v>
                </c:pt>
                <c:pt idx="6968">
                  <c:v>0.66504871511391572</c:v>
                </c:pt>
                <c:pt idx="6969">
                  <c:v>9.6007910520672368E-2</c:v>
                </c:pt>
                <c:pt idx="6970">
                  <c:v>1.6522040856910762</c:v>
                </c:pt>
                <c:pt idx="6971">
                  <c:v>0.60028286644106288</c:v>
                </c:pt>
                <c:pt idx="6972">
                  <c:v>0.74967691655827617</c:v>
                </c:pt>
                <c:pt idx="6973">
                  <c:v>5.539768532000295</c:v>
                </c:pt>
                <c:pt idx="6974">
                  <c:v>0.42983685756585732</c:v>
                </c:pt>
                <c:pt idx="6975">
                  <c:v>0.37605651282537345</c:v>
                </c:pt>
                <c:pt idx="6976">
                  <c:v>5.9380158739149813E-2</c:v>
                </c:pt>
                <c:pt idx="6977">
                  <c:v>3.1865344134369789</c:v>
                </c:pt>
                <c:pt idx="6978">
                  <c:v>0.76636426020578519</c:v>
                </c:pt>
                <c:pt idx="6979">
                  <c:v>0.72971976095173119</c:v>
                </c:pt>
                <c:pt idx="6980">
                  <c:v>1.0694288167389328</c:v>
                </c:pt>
                <c:pt idx="6981">
                  <c:v>5.7755738121509914E-2</c:v>
                </c:pt>
                <c:pt idx="6982">
                  <c:v>2.4448098338363238</c:v>
                </c:pt>
                <c:pt idx="6983">
                  <c:v>1.067554667806208</c:v>
                </c:pt>
                <c:pt idx="6984">
                  <c:v>1.5678194627745174</c:v>
                </c:pt>
                <c:pt idx="6985">
                  <c:v>0.17420987725140102</c:v>
                </c:pt>
                <c:pt idx="6986">
                  <c:v>1.7545097530033633</c:v>
                </c:pt>
                <c:pt idx="6987">
                  <c:v>7.9037742239003173E-3</c:v>
                </c:pt>
                <c:pt idx="6988">
                  <c:v>6.5882015224224233</c:v>
                </c:pt>
                <c:pt idx="6989">
                  <c:v>0.41804656584309186</c:v>
                </c:pt>
                <c:pt idx="6990">
                  <c:v>1.4770008629501241</c:v>
                </c:pt>
                <c:pt idx="6991">
                  <c:v>0.98171034554848013</c:v>
                </c:pt>
                <c:pt idx="6992">
                  <c:v>3.5062960175087454</c:v>
                </c:pt>
                <c:pt idx="6993">
                  <c:v>1.7519159202526495</c:v>
                </c:pt>
                <c:pt idx="6994">
                  <c:v>0.37104239623309798</c:v>
                </c:pt>
                <c:pt idx="6995">
                  <c:v>2.1444427107505799</c:v>
                </c:pt>
                <c:pt idx="6996">
                  <c:v>1.3632998410584127</c:v>
                </c:pt>
                <c:pt idx="6997">
                  <c:v>2.0358799488045847</c:v>
                </c:pt>
                <c:pt idx="6998">
                  <c:v>9.6471912153961448E-3</c:v>
                </c:pt>
                <c:pt idx="6999">
                  <c:v>1.4197013811878012</c:v>
                </c:pt>
                <c:pt idx="7000">
                  <c:v>1.0950647041961101</c:v>
                </c:pt>
                <c:pt idx="7001">
                  <c:v>2.4458669002292677</c:v>
                </c:pt>
                <c:pt idx="7002">
                  <c:v>0.1236489845325961</c:v>
                </c:pt>
                <c:pt idx="7003">
                  <c:v>4.4497591600560149</c:v>
                </c:pt>
                <c:pt idx="7004">
                  <c:v>1.1663290301965645</c:v>
                </c:pt>
                <c:pt idx="7005">
                  <c:v>1.9439768963094295</c:v>
                </c:pt>
                <c:pt idx="7006">
                  <c:v>2.0615180177159491</c:v>
                </c:pt>
                <c:pt idx="7007">
                  <c:v>2.050952520207888</c:v>
                </c:pt>
                <c:pt idx="7008">
                  <c:v>1.718811060386475</c:v>
                </c:pt>
                <c:pt idx="7009">
                  <c:v>0.31049145561456459</c:v>
                </c:pt>
                <c:pt idx="7010">
                  <c:v>1.5806425818798928</c:v>
                </c:pt>
                <c:pt idx="7011">
                  <c:v>0.17495813246694736</c:v>
                </c:pt>
                <c:pt idx="7012">
                  <c:v>2.6983376788262685</c:v>
                </c:pt>
                <c:pt idx="7013">
                  <c:v>0.49216826989187951</c:v>
                </c:pt>
                <c:pt idx="7014">
                  <c:v>3.7883529085688643</c:v>
                </c:pt>
                <c:pt idx="7015">
                  <c:v>1.7864946375906152</c:v>
                </c:pt>
                <c:pt idx="7016">
                  <c:v>3.5755082084872178</c:v>
                </c:pt>
                <c:pt idx="7017">
                  <c:v>1.0234102873308855</c:v>
                </c:pt>
                <c:pt idx="7018">
                  <c:v>2.3947933700232049</c:v>
                </c:pt>
                <c:pt idx="7019">
                  <c:v>1.3869778902167642</c:v>
                </c:pt>
                <c:pt idx="7020">
                  <c:v>2.4492254357783363</c:v>
                </c:pt>
                <c:pt idx="7021">
                  <c:v>2.9244951647516562</c:v>
                </c:pt>
                <c:pt idx="7022">
                  <c:v>0.86864233313489159</c:v>
                </c:pt>
                <c:pt idx="7023">
                  <c:v>2.4657718232894279</c:v>
                </c:pt>
                <c:pt idx="7024">
                  <c:v>1.4086667096168872</c:v>
                </c:pt>
                <c:pt idx="7025">
                  <c:v>2.8252336977448671</c:v>
                </c:pt>
                <c:pt idx="7026">
                  <c:v>0.92344568414207817</c:v>
                </c:pt>
                <c:pt idx="7027">
                  <c:v>3.5706196315389001</c:v>
                </c:pt>
                <c:pt idx="7028">
                  <c:v>0.38262476132660794</c:v>
                </c:pt>
                <c:pt idx="7029">
                  <c:v>3.0244277507587292</c:v>
                </c:pt>
                <c:pt idx="7030">
                  <c:v>1.5263616352020248</c:v>
                </c:pt>
                <c:pt idx="7031">
                  <c:v>2.158174478979177</c:v>
                </c:pt>
                <c:pt idx="7032">
                  <c:v>0.4701861752832377</c:v>
                </c:pt>
                <c:pt idx="7033">
                  <c:v>3.2002103442304488</c:v>
                </c:pt>
                <c:pt idx="7034">
                  <c:v>0.71155807534797155</c:v>
                </c:pt>
                <c:pt idx="7035">
                  <c:v>9.8808140692769442E-2</c:v>
                </c:pt>
                <c:pt idx="7036">
                  <c:v>0.10642648921384534</c:v>
                </c:pt>
                <c:pt idx="7037">
                  <c:v>0.49757798964205779</c:v>
                </c:pt>
                <c:pt idx="7038">
                  <c:v>2.1563190988718741</c:v>
                </c:pt>
                <c:pt idx="7039">
                  <c:v>0.59773467963184856</c:v>
                </c:pt>
                <c:pt idx="7040">
                  <c:v>0.77363665662722347</c:v>
                </c:pt>
                <c:pt idx="7041">
                  <c:v>0.87892304450253889</c:v>
                </c:pt>
                <c:pt idx="7042">
                  <c:v>1.007364199588352</c:v>
                </c:pt>
                <c:pt idx="7043">
                  <c:v>0.52796508754239957</c:v>
                </c:pt>
                <c:pt idx="7044">
                  <c:v>1.3838685384357472</c:v>
                </c:pt>
                <c:pt idx="7045">
                  <c:v>1.1997285851310568</c:v>
                </c:pt>
                <c:pt idx="7046">
                  <c:v>3.8494561334704969E-2</c:v>
                </c:pt>
                <c:pt idx="7047">
                  <c:v>1.5671383001956567</c:v>
                </c:pt>
                <c:pt idx="7048">
                  <c:v>0.7802913926178352</c:v>
                </c:pt>
                <c:pt idx="7049">
                  <c:v>3.3086272082361035E-3</c:v>
                </c:pt>
                <c:pt idx="7050">
                  <c:v>0.56878039076660603</c:v>
                </c:pt>
                <c:pt idx="7051">
                  <c:v>1.4765299560221887</c:v>
                </c:pt>
                <c:pt idx="7052">
                  <c:v>2.6478872138382785</c:v>
                </c:pt>
                <c:pt idx="7053">
                  <c:v>0.19837165724287154</c:v>
                </c:pt>
                <c:pt idx="7054">
                  <c:v>0.41213186270820756</c:v>
                </c:pt>
                <c:pt idx="7055">
                  <c:v>2.9026304271420269</c:v>
                </c:pt>
                <c:pt idx="7056">
                  <c:v>2.4534261908434192</c:v>
                </c:pt>
                <c:pt idx="7057">
                  <c:v>1.3709994518143063</c:v>
                </c:pt>
                <c:pt idx="7058">
                  <c:v>2.4933235453331783</c:v>
                </c:pt>
                <c:pt idx="7059">
                  <c:v>2.1040418137198582</c:v>
                </c:pt>
                <c:pt idx="7060">
                  <c:v>0.4281131403815186</c:v>
                </c:pt>
                <c:pt idx="7061">
                  <c:v>2.0646924273199261</c:v>
                </c:pt>
                <c:pt idx="7062">
                  <c:v>3.9922304860963713</c:v>
                </c:pt>
                <c:pt idx="7063">
                  <c:v>1.0052297949544391</c:v>
                </c:pt>
                <c:pt idx="7064">
                  <c:v>1.8061413869816354</c:v>
                </c:pt>
                <c:pt idx="7065">
                  <c:v>0.88805367863554441</c:v>
                </c:pt>
                <c:pt idx="7066">
                  <c:v>4.4530977993618635</c:v>
                </c:pt>
                <c:pt idx="7067">
                  <c:v>3.0040299443185177</c:v>
                </c:pt>
                <c:pt idx="7068">
                  <c:v>2.3227365648969638</c:v>
                </c:pt>
                <c:pt idx="7069">
                  <c:v>2.4426869653854526</c:v>
                </c:pt>
                <c:pt idx="7070">
                  <c:v>2.0384928628791776</c:v>
                </c:pt>
                <c:pt idx="7071">
                  <c:v>1.5092612128225733</c:v>
                </c:pt>
                <c:pt idx="7072">
                  <c:v>2.398137046861347</c:v>
                </c:pt>
                <c:pt idx="7073">
                  <c:v>3.1310990019459521</c:v>
                </c:pt>
                <c:pt idx="7074">
                  <c:v>1.54363541282307</c:v>
                </c:pt>
                <c:pt idx="7075">
                  <c:v>1.1149738508173108</c:v>
                </c:pt>
                <c:pt idx="7076">
                  <c:v>2.6719643121797425</c:v>
                </c:pt>
                <c:pt idx="7077">
                  <c:v>4.2950684787212507</c:v>
                </c:pt>
                <c:pt idx="7078">
                  <c:v>1.1131187493266745</c:v>
                </c:pt>
                <c:pt idx="7079">
                  <c:v>2.162570837624167</c:v>
                </c:pt>
                <c:pt idx="7080">
                  <c:v>1.444653070460963</c:v>
                </c:pt>
                <c:pt idx="7081">
                  <c:v>4.8091165828889562</c:v>
                </c:pt>
                <c:pt idx="7082">
                  <c:v>2.7760142293890659</c:v>
                </c:pt>
                <c:pt idx="7083">
                  <c:v>2.9617519010422964</c:v>
                </c:pt>
                <c:pt idx="7084">
                  <c:v>1.1131803900865034</c:v>
                </c:pt>
                <c:pt idx="7085">
                  <c:v>1.9827933931718853</c:v>
                </c:pt>
                <c:pt idx="7086">
                  <c:v>1.3095541062661704</c:v>
                </c:pt>
                <c:pt idx="7087">
                  <c:v>3.1972897330048351</c:v>
                </c:pt>
                <c:pt idx="7088">
                  <c:v>4.1840242555762295</c:v>
                </c:pt>
                <c:pt idx="7089">
                  <c:v>0.33019668539177083</c:v>
                </c:pt>
                <c:pt idx="7090">
                  <c:v>2.3677274807521727</c:v>
                </c:pt>
                <c:pt idx="7091">
                  <c:v>3.0605864991978873</c:v>
                </c:pt>
                <c:pt idx="7092">
                  <c:v>5.1844593304528264</c:v>
                </c:pt>
                <c:pt idx="7093">
                  <c:v>2.1255019210552089</c:v>
                </c:pt>
                <c:pt idx="7094">
                  <c:v>2.9383466441794495</c:v>
                </c:pt>
                <c:pt idx="7095">
                  <c:v>0.88622267369344288</c:v>
                </c:pt>
                <c:pt idx="7096">
                  <c:v>0.56850945119865681</c:v>
                </c:pt>
                <c:pt idx="7097">
                  <c:v>3.9702489065982158</c:v>
                </c:pt>
                <c:pt idx="7098">
                  <c:v>4.1583555004344088</c:v>
                </c:pt>
                <c:pt idx="7099">
                  <c:v>1.2675754487655764</c:v>
                </c:pt>
                <c:pt idx="7100">
                  <c:v>1.0253882782052983</c:v>
                </c:pt>
                <c:pt idx="7101">
                  <c:v>7.3113471796105944E-2</c:v>
                </c:pt>
                <c:pt idx="7102">
                  <c:v>3.8667427852857301</c:v>
                </c:pt>
                <c:pt idx="7103">
                  <c:v>5.6522486165970776</c:v>
                </c:pt>
                <c:pt idx="7104">
                  <c:v>0.18654547493067497</c:v>
                </c:pt>
                <c:pt idx="7105">
                  <c:v>2.911486344559675</c:v>
                </c:pt>
                <c:pt idx="7106">
                  <c:v>3.8134192365426478</c:v>
                </c:pt>
                <c:pt idx="7107">
                  <c:v>7.4292424678088453</c:v>
                </c:pt>
                <c:pt idx="7108">
                  <c:v>3.089618969360806</c:v>
                </c:pt>
                <c:pt idx="7109">
                  <c:v>4.9859013971155859</c:v>
                </c:pt>
                <c:pt idx="7110">
                  <c:v>1.0006377560284019</c:v>
                </c:pt>
                <c:pt idx="7111">
                  <c:v>0.4192841169932775</c:v>
                </c:pt>
                <c:pt idx="7112">
                  <c:v>1.9443176762351029</c:v>
                </c:pt>
                <c:pt idx="7113">
                  <c:v>4.139854753087806</c:v>
                </c:pt>
                <c:pt idx="7114">
                  <c:v>2.2835059563224425</c:v>
                </c:pt>
                <c:pt idx="7115">
                  <c:v>2.5184506581296908</c:v>
                </c:pt>
                <c:pt idx="7116">
                  <c:v>1.1780589680012699</c:v>
                </c:pt>
                <c:pt idx="7117">
                  <c:v>3.2459056019613373</c:v>
                </c:pt>
                <c:pt idx="7118">
                  <c:v>4.4255174979230292</c:v>
                </c:pt>
                <c:pt idx="7119">
                  <c:v>0.68898826799844404</c:v>
                </c:pt>
                <c:pt idx="7120">
                  <c:v>2.6763978104958213</c:v>
                </c:pt>
                <c:pt idx="7121">
                  <c:v>2.1002317891195199</c:v>
                </c:pt>
                <c:pt idx="7122">
                  <c:v>4.7814762695105326</c:v>
                </c:pt>
                <c:pt idx="7123">
                  <c:v>2.3630333963424444</c:v>
                </c:pt>
                <c:pt idx="7124">
                  <c:v>2.7725098915372133</c:v>
                </c:pt>
                <c:pt idx="7125">
                  <c:v>0.79901018526882628</c:v>
                </c:pt>
                <c:pt idx="7126">
                  <c:v>4.6626436835925986</c:v>
                </c:pt>
                <c:pt idx="7127">
                  <c:v>8.9040112451475584E-3</c:v>
                </c:pt>
                <c:pt idx="7128">
                  <c:v>0.22713878030640799</c:v>
                </c:pt>
                <c:pt idx="7129">
                  <c:v>1.8713612327663425</c:v>
                </c:pt>
                <c:pt idx="7130">
                  <c:v>5.012863870208637</c:v>
                </c:pt>
                <c:pt idx="7131">
                  <c:v>0.5023531557576808</c:v>
                </c:pt>
                <c:pt idx="7132">
                  <c:v>0.62660374751796155</c:v>
                </c:pt>
                <c:pt idx="7133">
                  <c:v>1.8884370922849287</c:v>
                </c:pt>
                <c:pt idx="7134">
                  <c:v>2.3172153990112401</c:v>
                </c:pt>
                <c:pt idx="7135">
                  <c:v>0.56308586470413857</c:v>
                </c:pt>
                <c:pt idx="7136">
                  <c:v>0.93717578345849351</c:v>
                </c:pt>
                <c:pt idx="7137">
                  <c:v>1.8829362522040825</c:v>
                </c:pt>
                <c:pt idx="7138">
                  <c:v>1.9088575581211247</c:v>
                </c:pt>
                <c:pt idx="7139">
                  <c:v>0.17604728245357393</c:v>
                </c:pt>
                <c:pt idx="7140">
                  <c:v>0.11416766820029434</c:v>
                </c:pt>
                <c:pt idx="7141">
                  <c:v>3.7920406737195691</c:v>
                </c:pt>
                <c:pt idx="7142">
                  <c:v>0.47780581856718496</c:v>
                </c:pt>
                <c:pt idx="7143">
                  <c:v>0.40821798173871038</c:v>
                </c:pt>
                <c:pt idx="7144">
                  <c:v>0.39546750437782929</c:v>
                </c:pt>
                <c:pt idx="7145">
                  <c:v>4.6394675478206917</c:v>
                </c:pt>
                <c:pt idx="7146">
                  <c:v>8.83638040288659E-2</c:v>
                </c:pt>
                <c:pt idx="7147">
                  <c:v>0.43419063031540794</c:v>
                </c:pt>
                <c:pt idx="7148">
                  <c:v>0.59158040544763679</c:v>
                </c:pt>
                <c:pt idx="7149">
                  <c:v>1.6308967501837266</c:v>
                </c:pt>
                <c:pt idx="7150">
                  <c:v>0.55126838167004522</c:v>
                </c:pt>
                <c:pt idx="7151">
                  <c:v>9.9551833800994416E-2</c:v>
                </c:pt>
                <c:pt idx="7152">
                  <c:v>1.6689453604140176</c:v>
                </c:pt>
                <c:pt idx="7153">
                  <c:v>5.453659503355901E-2</c:v>
                </c:pt>
                <c:pt idx="7154">
                  <c:v>1.3696548780126108</c:v>
                </c:pt>
                <c:pt idx="7155">
                  <c:v>0.91383361945127084</c:v>
                </c:pt>
                <c:pt idx="7156">
                  <c:v>0.38898158191604715</c:v>
                </c:pt>
                <c:pt idx="7157">
                  <c:v>1.6823638994667836</c:v>
                </c:pt>
                <c:pt idx="7158">
                  <c:v>0.61350718264294812</c:v>
                </c:pt>
                <c:pt idx="7159">
                  <c:v>1.1101030124284277</c:v>
                </c:pt>
                <c:pt idx="7160">
                  <c:v>4.8396715057603688</c:v>
                </c:pt>
                <c:pt idx="7161">
                  <c:v>0.15107611874795257</c:v>
                </c:pt>
                <c:pt idx="7162">
                  <c:v>0.60331480797761472</c:v>
                </c:pt>
                <c:pt idx="7163">
                  <c:v>2.3449844160607327</c:v>
                </c:pt>
                <c:pt idx="7164">
                  <c:v>1.9903228943496352</c:v>
                </c:pt>
                <c:pt idx="7165">
                  <c:v>3.0926554449245085</c:v>
                </c:pt>
                <c:pt idx="7166">
                  <c:v>1.0209451680619868</c:v>
                </c:pt>
                <c:pt idx="7167">
                  <c:v>2.4989279705736305</c:v>
                </c:pt>
                <c:pt idx="7168">
                  <c:v>1.6549516962178954</c:v>
                </c:pt>
                <c:pt idx="7169">
                  <c:v>1.7341072978115513</c:v>
                </c:pt>
                <c:pt idx="7170">
                  <c:v>0.95433137933790479</c:v>
                </c:pt>
                <c:pt idx="7171">
                  <c:v>0.60093748306248251</c:v>
                </c:pt>
                <c:pt idx="7172">
                  <c:v>1.6877834960239766</c:v>
                </c:pt>
                <c:pt idx="7173">
                  <c:v>1.7578846289699559</c:v>
                </c:pt>
                <c:pt idx="7174">
                  <c:v>0.70919544315911143</c:v>
                </c:pt>
                <c:pt idx="7175">
                  <c:v>5.5864883125901255</c:v>
                </c:pt>
                <c:pt idx="7176">
                  <c:v>1.2168756104659995</c:v>
                </c:pt>
                <c:pt idx="7177">
                  <c:v>1.5209015762467164</c:v>
                </c:pt>
                <c:pt idx="7178">
                  <c:v>2.1664413766580477</c:v>
                </c:pt>
                <c:pt idx="7179">
                  <c:v>0.38612213510665505</c:v>
                </c:pt>
                <c:pt idx="7180">
                  <c:v>2.1006004879294622</c:v>
                </c:pt>
                <c:pt idx="7181">
                  <c:v>0.62802412801621088</c:v>
                </c:pt>
                <c:pt idx="7182">
                  <c:v>0.37249075498789708</c:v>
                </c:pt>
                <c:pt idx="7183">
                  <c:v>1.0585759673124211</c:v>
                </c:pt>
                <c:pt idx="7184">
                  <c:v>1.7588846507170111</c:v>
                </c:pt>
                <c:pt idx="7185">
                  <c:v>0.76891785927858125</c:v>
                </c:pt>
                <c:pt idx="7186">
                  <c:v>2.7627863743799885</c:v>
                </c:pt>
                <c:pt idx="7187">
                  <c:v>0.58840447369107629</c:v>
                </c:pt>
                <c:pt idx="7188">
                  <c:v>2.2632265618747294</c:v>
                </c:pt>
                <c:pt idx="7189">
                  <c:v>1.2642159610244939</c:v>
                </c:pt>
                <c:pt idx="7190">
                  <c:v>4.1783092642486785</c:v>
                </c:pt>
                <c:pt idx="7191">
                  <c:v>2.1075784651994791</c:v>
                </c:pt>
                <c:pt idx="7192">
                  <c:v>0.11075126844957772</c:v>
                </c:pt>
                <c:pt idx="7193">
                  <c:v>0.33414918760956347</c:v>
                </c:pt>
                <c:pt idx="7194">
                  <c:v>0.77058770929633713</c:v>
                </c:pt>
                <c:pt idx="7195">
                  <c:v>0.81962416851266084</c:v>
                </c:pt>
                <c:pt idx="7196">
                  <c:v>1.1401034903134537</c:v>
                </c:pt>
                <c:pt idx="7197">
                  <c:v>1.2886712724730955</c:v>
                </c:pt>
                <c:pt idx="7198">
                  <c:v>0.11473129800981507</c:v>
                </c:pt>
                <c:pt idx="7199">
                  <c:v>2.1522765577695662</c:v>
                </c:pt>
                <c:pt idx="7200">
                  <c:v>0.4140506280620655</c:v>
                </c:pt>
                <c:pt idx="7201">
                  <c:v>2.5150929836135827</c:v>
                </c:pt>
                <c:pt idx="7202">
                  <c:v>1.205274516816174</c:v>
                </c:pt>
                <c:pt idx="7203">
                  <c:v>0.61418390862883143</c:v>
                </c:pt>
                <c:pt idx="7204">
                  <c:v>2.9077367383449815</c:v>
                </c:pt>
                <c:pt idx="7205">
                  <c:v>0.19307980868392072</c:v>
                </c:pt>
                <c:pt idx="7206">
                  <c:v>0.22509015369065466</c:v>
                </c:pt>
                <c:pt idx="7207">
                  <c:v>1.1186209839668173</c:v>
                </c:pt>
                <c:pt idx="7208">
                  <c:v>1.6539786348638152</c:v>
                </c:pt>
                <c:pt idx="7209">
                  <c:v>2.0700476516104747</c:v>
                </c:pt>
                <c:pt idx="7210">
                  <c:v>0.91962933600085606</c:v>
                </c:pt>
                <c:pt idx="7211">
                  <c:v>1.3505945486076971</c:v>
                </c:pt>
                <c:pt idx="7212">
                  <c:v>0.6240528293035581</c:v>
                </c:pt>
                <c:pt idx="7213">
                  <c:v>0.24995751437273994</c:v>
                </c:pt>
                <c:pt idx="7214">
                  <c:v>5.1249809159941151E-3</c:v>
                </c:pt>
                <c:pt idx="7215">
                  <c:v>1.1839314695712622</c:v>
                </c:pt>
                <c:pt idx="7216">
                  <c:v>3.3151621023429616</c:v>
                </c:pt>
                <c:pt idx="7217">
                  <c:v>0.4291502135844274</c:v>
                </c:pt>
                <c:pt idx="7218">
                  <c:v>0.19555666304334807</c:v>
                </c:pt>
                <c:pt idx="7219">
                  <c:v>1.5590505765381604</c:v>
                </c:pt>
                <c:pt idx="7220">
                  <c:v>0.54296982327925747</c:v>
                </c:pt>
                <c:pt idx="7221">
                  <c:v>0.75863962813419938</c:v>
                </c:pt>
                <c:pt idx="7222">
                  <c:v>0.10084945977484949</c:v>
                </c:pt>
                <c:pt idx="7223">
                  <c:v>0.78110140335560985</c:v>
                </c:pt>
                <c:pt idx="7224">
                  <c:v>1.6659977386346312</c:v>
                </c:pt>
                <c:pt idx="7225">
                  <c:v>0.27800364149388024</c:v>
                </c:pt>
                <c:pt idx="7226">
                  <c:v>0.14338711221085887</c:v>
                </c:pt>
                <c:pt idx="7227">
                  <c:v>1.5930133947634406</c:v>
                </c:pt>
                <c:pt idx="7228">
                  <c:v>0.14168289415486646</c:v>
                </c:pt>
                <c:pt idx="7229">
                  <c:v>0.48109177509476098</c:v>
                </c:pt>
                <c:pt idx="7230">
                  <c:v>0.79097677831827617</c:v>
                </c:pt>
                <c:pt idx="7231">
                  <c:v>2.8108228656503114</c:v>
                </c:pt>
                <c:pt idx="7232">
                  <c:v>0.31925367700274521</c:v>
                </c:pt>
                <c:pt idx="7233">
                  <c:v>0.45709327371160313</c:v>
                </c:pt>
                <c:pt idx="7234">
                  <c:v>1.2338882132050877</c:v>
                </c:pt>
                <c:pt idx="7235">
                  <c:v>0.3531840718114525</c:v>
                </c:pt>
                <c:pt idx="7236">
                  <c:v>1.1076878466967592</c:v>
                </c:pt>
                <c:pt idx="7237">
                  <c:v>8.7052435341686163E-2</c:v>
                </c:pt>
                <c:pt idx="7238">
                  <c:v>0.5711156409775402</c:v>
                </c:pt>
                <c:pt idx="7239">
                  <c:v>0.52749748834161414</c:v>
                </c:pt>
                <c:pt idx="7240">
                  <c:v>1.2448625093362917</c:v>
                </c:pt>
                <c:pt idx="7241">
                  <c:v>0.4131243395848252</c:v>
                </c:pt>
                <c:pt idx="7242">
                  <c:v>3.3480976017059341</c:v>
                </c:pt>
                <c:pt idx="7243">
                  <c:v>1.3001355033844706</c:v>
                </c:pt>
                <c:pt idx="7244">
                  <c:v>1.1402977546240347</c:v>
                </c:pt>
                <c:pt idx="7245">
                  <c:v>0.53302526803214967</c:v>
                </c:pt>
                <c:pt idx="7246">
                  <c:v>3.2129847430942675</c:v>
                </c:pt>
                <c:pt idx="7247">
                  <c:v>0.11938261555354401</c:v>
                </c:pt>
                <c:pt idx="7248">
                  <c:v>0.2822008185864</c:v>
                </c:pt>
                <c:pt idx="7249">
                  <c:v>1.5570942173502118</c:v>
                </c:pt>
                <c:pt idx="7250">
                  <c:v>1.2256124758400535</c:v>
                </c:pt>
                <c:pt idx="7251">
                  <c:v>7.8481170341589745E-2</c:v>
                </c:pt>
                <c:pt idx="7252">
                  <c:v>0.5464283385074884</c:v>
                </c:pt>
                <c:pt idx="7253">
                  <c:v>2.7228285198433291</c:v>
                </c:pt>
                <c:pt idx="7254">
                  <c:v>0.77934623215925702</c:v>
                </c:pt>
                <c:pt idx="7255">
                  <c:v>1.2214376206324005</c:v>
                </c:pt>
                <c:pt idx="7256">
                  <c:v>0.91311852186252662</c:v>
                </c:pt>
                <c:pt idx="7257">
                  <c:v>3.3639835899401191</c:v>
                </c:pt>
                <c:pt idx="7258">
                  <c:v>1.1301567047932233</c:v>
                </c:pt>
                <c:pt idx="7259">
                  <c:v>1.3470965701091338</c:v>
                </c:pt>
                <c:pt idx="7260">
                  <c:v>2.0175800809428619</c:v>
                </c:pt>
                <c:pt idx="7261">
                  <c:v>1.4794921131674652</c:v>
                </c:pt>
                <c:pt idx="7262">
                  <c:v>4.5583020336167124E-2</c:v>
                </c:pt>
                <c:pt idx="7263">
                  <c:v>0.80707915447288592</c:v>
                </c:pt>
                <c:pt idx="7264">
                  <c:v>3.0105265143413771</c:v>
                </c:pt>
                <c:pt idx="7265">
                  <c:v>2.3999385358539866</c:v>
                </c:pt>
                <c:pt idx="7266">
                  <c:v>1.0953407469280485</c:v>
                </c:pt>
                <c:pt idx="7267">
                  <c:v>0.42975251310909846</c:v>
                </c:pt>
                <c:pt idx="7268">
                  <c:v>1.6922063911126788</c:v>
                </c:pt>
                <c:pt idx="7269">
                  <c:v>1.4008758690783001</c:v>
                </c:pt>
                <c:pt idx="7270">
                  <c:v>2.7552874180585025</c:v>
                </c:pt>
                <c:pt idx="7271">
                  <c:v>3.4676309623747521</c:v>
                </c:pt>
                <c:pt idx="7272">
                  <c:v>1.8078406012071664</c:v>
                </c:pt>
                <c:pt idx="7273">
                  <c:v>0.24090888310879288</c:v>
                </c:pt>
                <c:pt idx="7274">
                  <c:v>2.399955654876921</c:v>
                </c:pt>
                <c:pt idx="7275">
                  <c:v>3.881626840027053</c:v>
                </c:pt>
                <c:pt idx="7276">
                  <c:v>0.42184103627554226</c:v>
                </c:pt>
                <c:pt idx="7277">
                  <c:v>3.0645636925216504</c:v>
                </c:pt>
                <c:pt idx="7278">
                  <c:v>2.198833625368918</c:v>
                </c:pt>
                <c:pt idx="7279">
                  <c:v>6.1873093706531357</c:v>
                </c:pt>
                <c:pt idx="7280">
                  <c:v>4.250996108409395</c:v>
                </c:pt>
                <c:pt idx="7281">
                  <c:v>4.399291197883251</c:v>
                </c:pt>
                <c:pt idx="7282">
                  <c:v>0.29677974124424289</c:v>
                </c:pt>
                <c:pt idx="7283">
                  <c:v>0.25894808184332074</c:v>
                </c:pt>
                <c:pt idx="7284">
                  <c:v>3.1246925692236016</c:v>
                </c:pt>
                <c:pt idx="7285">
                  <c:v>4.4624799997122127</c:v>
                </c:pt>
                <c:pt idx="7286">
                  <c:v>3.8326646480913547</c:v>
                </c:pt>
                <c:pt idx="7287">
                  <c:v>0.37892989887687989</c:v>
                </c:pt>
                <c:pt idx="7288">
                  <c:v>1.0754344713745683</c:v>
                </c:pt>
                <c:pt idx="7289">
                  <c:v>3.5410128854658174</c:v>
                </c:pt>
                <c:pt idx="7290">
                  <c:v>6.5537513225689867</c:v>
                </c:pt>
                <c:pt idx="7291">
                  <c:v>2.0365424643443024</c:v>
                </c:pt>
                <c:pt idx="7292">
                  <c:v>3.5852725325099311</c:v>
                </c:pt>
                <c:pt idx="7293">
                  <c:v>1.6050594849418207</c:v>
                </c:pt>
                <c:pt idx="7294">
                  <c:v>0.20029878368024079</c:v>
                </c:pt>
                <c:pt idx="7295">
                  <c:v>3.4706845523968299</c:v>
                </c:pt>
                <c:pt idx="7296">
                  <c:v>2.3121911699490134</c:v>
                </c:pt>
                <c:pt idx="7297">
                  <c:v>2.6666290315849639</c:v>
                </c:pt>
                <c:pt idx="7298">
                  <c:v>3.9854535106490907</c:v>
                </c:pt>
                <c:pt idx="7299">
                  <c:v>0.95618635025216336</c:v>
                </c:pt>
                <c:pt idx="7300">
                  <c:v>1.4926931160732817</c:v>
                </c:pt>
                <c:pt idx="7301">
                  <c:v>2.3379463932118423</c:v>
                </c:pt>
                <c:pt idx="7302">
                  <c:v>3.9841746909359061</c:v>
                </c:pt>
                <c:pt idx="7303">
                  <c:v>0.56499266677367022</c:v>
                </c:pt>
                <c:pt idx="7304">
                  <c:v>0.10764356231267413</c:v>
                </c:pt>
                <c:pt idx="7305">
                  <c:v>1.9772107917683659</c:v>
                </c:pt>
                <c:pt idx="7306">
                  <c:v>0.62464381945882241</c:v>
                </c:pt>
                <c:pt idx="7307">
                  <c:v>8.2362248391721238E-2</c:v>
                </c:pt>
                <c:pt idx="7308">
                  <c:v>0.61440597869063307</c:v>
                </c:pt>
                <c:pt idx="7309">
                  <c:v>2.4010746966501753</c:v>
                </c:pt>
                <c:pt idx="7310">
                  <c:v>0.29901826077930105</c:v>
                </c:pt>
                <c:pt idx="7311">
                  <c:v>2.7644713027168279</c:v>
                </c:pt>
                <c:pt idx="7312">
                  <c:v>1.7616216463815199E-2</c:v>
                </c:pt>
                <c:pt idx="7313">
                  <c:v>7.8884970185148244</c:v>
                </c:pt>
                <c:pt idx="7314">
                  <c:v>0.46285725688432855</c:v>
                </c:pt>
                <c:pt idx="7315">
                  <c:v>2.3399766359843106</c:v>
                </c:pt>
                <c:pt idx="7316">
                  <c:v>0.42335032645694604</c:v>
                </c:pt>
                <c:pt idx="7317">
                  <c:v>5.9958386478851811</c:v>
                </c:pt>
                <c:pt idx="7318">
                  <c:v>0.81835596920606157</c:v>
                </c:pt>
                <c:pt idx="7319">
                  <c:v>1.382624020662389</c:v>
                </c:pt>
                <c:pt idx="7320">
                  <c:v>2.0591923679607138</c:v>
                </c:pt>
                <c:pt idx="7321">
                  <c:v>1.7178336635422182</c:v>
                </c:pt>
                <c:pt idx="7322">
                  <c:v>3.5639189373966715</c:v>
                </c:pt>
                <c:pt idx="7323">
                  <c:v>1.5921885915674823</c:v>
                </c:pt>
                <c:pt idx="7324">
                  <c:v>4.1421288909195404</c:v>
                </c:pt>
                <c:pt idx="7325">
                  <c:v>0.45572929761394998</c:v>
                </c:pt>
                <c:pt idx="7326">
                  <c:v>3.6014522269507907</c:v>
                </c:pt>
                <c:pt idx="7327">
                  <c:v>0.78370271673563985</c:v>
                </c:pt>
                <c:pt idx="7328">
                  <c:v>2.5002433978176093</c:v>
                </c:pt>
                <c:pt idx="7329">
                  <c:v>4.5003489437621447E-2</c:v>
                </c:pt>
                <c:pt idx="7330">
                  <c:v>2.1877803780105385</c:v>
                </c:pt>
                <c:pt idx="7331">
                  <c:v>0.53490373766269883</c:v>
                </c:pt>
                <c:pt idx="7332">
                  <c:v>5.4152525073706652</c:v>
                </c:pt>
                <c:pt idx="7333">
                  <c:v>2.5850719865690088</c:v>
                </c:pt>
                <c:pt idx="7334">
                  <c:v>1.478950611540041</c:v>
                </c:pt>
                <c:pt idx="7335">
                  <c:v>4.3266875127963473</c:v>
                </c:pt>
                <c:pt idx="7336">
                  <c:v>1.0591925411260963</c:v>
                </c:pt>
                <c:pt idx="7337">
                  <c:v>3.5335761759520956</c:v>
                </c:pt>
                <c:pt idx="7338">
                  <c:v>0.50088919030044998</c:v>
                </c:pt>
                <c:pt idx="7339">
                  <c:v>2.6099258328223112</c:v>
                </c:pt>
                <c:pt idx="7340">
                  <c:v>1.3073116202127477E-2</c:v>
                </c:pt>
                <c:pt idx="7341">
                  <c:v>3.1065368717200101</c:v>
                </c:pt>
                <c:pt idx="7342">
                  <c:v>0.56846947975062001</c:v>
                </c:pt>
                <c:pt idx="7343">
                  <c:v>3.5725346125540778</c:v>
                </c:pt>
                <c:pt idx="7344">
                  <c:v>0.3121392988828342</c:v>
                </c:pt>
                <c:pt idx="7345">
                  <c:v>3.0923677502708742</c:v>
                </c:pt>
                <c:pt idx="7346">
                  <c:v>1.9113781251838873</c:v>
                </c:pt>
                <c:pt idx="7347">
                  <c:v>3.2431794780529781</c:v>
                </c:pt>
                <c:pt idx="7348">
                  <c:v>2.6486409963657422</c:v>
                </c:pt>
                <c:pt idx="7349">
                  <c:v>1.4519089803665626</c:v>
                </c:pt>
                <c:pt idx="7350">
                  <c:v>3.8960904103835592</c:v>
                </c:pt>
                <c:pt idx="7351">
                  <c:v>0.81901518805204709</c:v>
                </c:pt>
                <c:pt idx="7352">
                  <c:v>3.154218124839252</c:v>
                </c:pt>
                <c:pt idx="7353">
                  <c:v>0.78913345798280021</c:v>
                </c:pt>
                <c:pt idx="7354">
                  <c:v>4.4253614632008684</c:v>
                </c:pt>
                <c:pt idx="7355">
                  <c:v>0.30714915558583755</c:v>
                </c:pt>
                <c:pt idx="7356">
                  <c:v>5.2826538384429291</c:v>
                </c:pt>
                <c:pt idx="7357">
                  <c:v>2.1634156984743669</c:v>
                </c:pt>
                <c:pt idx="7358">
                  <c:v>5.9688933982692447</c:v>
                </c:pt>
                <c:pt idx="7359">
                  <c:v>1.5470448390068245</c:v>
                </c:pt>
                <c:pt idx="7360">
                  <c:v>3.8652227879083565</c:v>
                </c:pt>
                <c:pt idx="7361">
                  <c:v>3.6348599191089583</c:v>
                </c:pt>
                <c:pt idx="7362">
                  <c:v>3.4718274480437561</c:v>
                </c:pt>
                <c:pt idx="7363">
                  <c:v>3.324868517697519</c:v>
                </c:pt>
                <c:pt idx="7364">
                  <c:v>1.0795333580997495</c:v>
                </c:pt>
                <c:pt idx="7365">
                  <c:v>3.5701326341873774</c:v>
                </c:pt>
                <c:pt idx="7366">
                  <c:v>0.52974932294042798</c:v>
                </c:pt>
                <c:pt idx="7367">
                  <c:v>3.4678021773296894</c:v>
                </c:pt>
                <c:pt idx="7368">
                  <c:v>1.2107811256239556</c:v>
                </c:pt>
                <c:pt idx="7369">
                  <c:v>2.8948860979244806</c:v>
                </c:pt>
                <c:pt idx="7370">
                  <c:v>1.8957359624023429</c:v>
                </c:pt>
                <c:pt idx="7371">
                  <c:v>1.9700979804910705</c:v>
                </c:pt>
                <c:pt idx="7372">
                  <c:v>1.4374829675411398</c:v>
                </c:pt>
                <c:pt idx="7373">
                  <c:v>0.73348356855376551</c:v>
                </c:pt>
                <c:pt idx="7374">
                  <c:v>1.7343434788841883</c:v>
                </c:pt>
                <c:pt idx="7375">
                  <c:v>1.2004806166095126</c:v>
                </c:pt>
                <c:pt idx="7376">
                  <c:v>0.36313506820464703</c:v>
                </c:pt>
                <c:pt idx="7377">
                  <c:v>9.5578274030758692E-2</c:v>
                </c:pt>
                <c:pt idx="7378">
                  <c:v>2.6947188350541182</c:v>
                </c:pt>
                <c:pt idx="7379">
                  <c:v>0.4685698085718446</c:v>
                </c:pt>
                <c:pt idx="7380">
                  <c:v>2.9183148802433418</c:v>
                </c:pt>
                <c:pt idx="7381">
                  <c:v>0.3792881723588275</c:v>
                </c:pt>
                <c:pt idx="7382">
                  <c:v>3.2376732376240742</c:v>
                </c:pt>
                <c:pt idx="7383">
                  <c:v>0.65262445617994469</c:v>
                </c:pt>
                <c:pt idx="7384">
                  <c:v>2.8914912491191345</c:v>
                </c:pt>
                <c:pt idx="7385">
                  <c:v>1.3578358312277246</c:v>
                </c:pt>
                <c:pt idx="7386">
                  <c:v>2.8350246185184655</c:v>
                </c:pt>
                <c:pt idx="7387">
                  <c:v>0.16602704226736886</c:v>
                </c:pt>
                <c:pt idx="7388">
                  <c:v>1.9242226866062904</c:v>
                </c:pt>
                <c:pt idx="7389">
                  <c:v>1.7492928037610458</c:v>
                </c:pt>
                <c:pt idx="7390">
                  <c:v>1.4529220069093611</c:v>
                </c:pt>
                <c:pt idx="7391">
                  <c:v>1.0744461327527937</c:v>
                </c:pt>
                <c:pt idx="7392">
                  <c:v>0.58801358757771105</c:v>
                </c:pt>
                <c:pt idx="7393">
                  <c:v>2.3330805735127065</c:v>
                </c:pt>
                <c:pt idx="7394">
                  <c:v>0.63218508416318464</c:v>
                </c:pt>
                <c:pt idx="7395">
                  <c:v>0.82825606120711726</c:v>
                </c:pt>
                <c:pt idx="7396">
                  <c:v>1.6663020525517152</c:v>
                </c:pt>
                <c:pt idx="7397">
                  <c:v>0.60711377674508071</c:v>
                </c:pt>
                <c:pt idx="7398">
                  <c:v>2.9808977148757467</c:v>
                </c:pt>
                <c:pt idx="7399">
                  <c:v>2.2768765424091306</c:v>
                </c:pt>
                <c:pt idx="7400">
                  <c:v>1.7640868439561672</c:v>
                </c:pt>
                <c:pt idx="7401">
                  <c:v>0.96715410149514014</c:v>
                </c:pt>
                <c:pt idx="7402">
                  <c:v>2.8217156935921883</c:v>
                </c:pt>
                <c:pt idx="7403">
                  <c:v>0.52962147391563086</c:v>
                </c:pt>
                <c:pt idx="7404">
                  <c:v>1.2687837286867545</c:v>
                </c:pt>
                <c:pt idx="7405">
                  <c:v>0.90338957770973138</c:v>
                </c:pt>
                <c:pt idx="7406">
                  <c:v>2.6276668627452775</c:v>
                </c:pt>
                <c:pt idx="7407">
                  <c:v>2.9766271800766368</c:v>
                </c:pt>
                <c:pt idx="7408">
                  <c:v>1.7909923050912013</c:v>
                </c:pt>
                <c:pt idx="7409">
                  <c:v>0.74010362600437762</c:v>
                </c:pt>
                <c:pt idx="7410">
                  <c:v>4.4457076177705499</c:v>
                </c:pt>
                <c:pt idx="7411">
                  <c:v>1.2483253194458843</c:v>
                </c:pt>
                <c:pt idx="7412">
                  <c:v>3.155298325591664</c:v>
                </c:pt>
                <c:pt idx="7413">
                  <c:v>3.5193517250226014</c:v>
                </c:pt>
                <c:pt idx="7414">
                  <c:v>0.48712591885782874</c:v>
                </c:pt>
                <c:pt idx="7415">
                  <c:v>8.4056688512159639E-3</c:v>
                </c:pt>
                <c:pt idx="7416">
                  <c:v>4.1106278795330446</c:v>
                </c:pt>
                <c:pt idx="7417">
                  <c:v>5.8222165751529369</c:v>
                </c:pt>
                <c:pt idx="7418">
                  <c:v>2.2399871656195858</c:v>
                </c:pt>
                <c:pt idx="7419">
                  <c:v>3.092016814559182</c:v>
                </c:pt>
                <c:pt idx="7420">
                  <c:v>2.8927091837861725</c:v>
                </c:pt>
                <c:pt idx="7421">
                  <c:v>7.8047332106485019</c:v>
                </c:pt>
                <c:pt idx="7422">
                  <c:v>4.8727698189795028</c:v>
                </c:pt>
                <c:pt idx="7423">
                  <c:v>4.6527738589186551</c:v>
                </c:pt>
                <c:pt idx="7424">
                  <c:v>0.49797528712820716</c:v>
                </c:pt>
                <c:pt idx="7425">
                  <c:v>0.41095581634744782</c:v>
                </c:pt>
                <c:pt idx="7426">
                  <c:v>2.2662765938808245</c:v>
                </c:pt>
                <c:pt idx="7427">
                  <c:v>3.735419441528526</c:v>
                </c:pt>
                <c:pt idx="7428">
                  <c:v>3.8902234355647956</c:v>
                </c:pt>
                <c:pt idx="7429">
                  <c:v>0.54856763871553671</c:v>
                </c:pt>
                <c:pt idx="7430">
                  <c:v>0.25977469974320355</c:v>
                </c:pt>
                <c:pt idx="7431">
                  <c:v>3.2912656068664168</c:v>
                </c:pt>
                <c:pt idx="7432">
                  <c:v>4.5158659511731054</c:v>
                </c:pt>
                <c:pt idx="7433">
                  <c:v>0.93248254423759924</c:v>
                </c:pt>
                <c:pt idx="7434">
                  <c:v>2.753331615164659</c:v>
                </c:pt>
                <c:pt idx="7435">
                  <c:v>1.7118046625497048</c:v>
                </c:pt>
                <c:pt idx="7436">
                  <c:v>3.0756339669215</c:v>
                </c:pt>
                <c:pt idx="7437">
                  <c:v>3.5860660422674893</c:v>
                </c:pt>
                <c:pt idx="7438">
                  <c:v>3.7704823228777276</c:v>
                </c:pt>
                <c:pt idx="7439">
                  <c:v>4.1856192512360613E-3</c:v>
                </c:pt>
                <c:pt idx="7440">
                  <c:v>1.5856740190726395</c:v>
                </c:pt>
                <c:pt idx="7441">
                  <c:v>0.9387978406164148</c:v>
                </c:pt>
                <c:pt idx="7442">
                  <c:v>3.6930153194188637</c:v>
                </c:pt>
                <c:pt idx="7443">
                  <c:v>3.9691693637302121</c:v>
                </c:pt>
                <c:pt idx="7444">
                  <c:v>0.98991740249620097</c:v>
                </c:pt>
                <c:pt idx="7445">
                  <c:v>1.6178504660749109</c:v>
                </c:pt>
                <c:pt idx="7446">
                  <c:v>3.3729016901428412</c:v>
                </c:pt>
                <c:pt idx="7447">
                  <c:v>5.0199993389397894</c:v>
                </c:pt>
                <c:pt idx="7448">
                  <c:v>1.6674047408920911</c:v>
                </c:pt>
                <c:pt idx="7449">
                  <c:v>3.1667346495157878</c:v>
                </c:pt>
                <c:pt idx="7450">
                  <c:v>0.14040356123975473</c:v>
                </c:pt>
                <c:pt idx="7451">
                  <c:v>5.7280787898617014E-2</c:v>
                </c:pt>
                <c:pt idx="7452">
                  <c:v>3.5029619835384276</c:v>
                </c:pt>
                <c:pt idx="7453">
                  <c:v>4.8462215077935209</c:v>
                </c:pt>
                <c:pt idx="7454">
                  <c:v>0.94475687511728035</c:v>
                </c:pt>
                <c:pt idx="7455">
                  <c:v>0.1701738774194963</c:v>
                </c:pt>
                <c:pt idx="7456">
                  <c:v>1.0688667757553905</c:v>
                </c:pt>
                <c:pt idx="7457">
                  <c:v>4.9134791507100442</c:v>
                </c:pt>
                <c:pt idx="7458">
                  <c:v>5.0802737989914313</c:v>
                </c:pt>
                <c:pt idx="7459">
                  <c:v>0.86928000667109639</c:v>
                </c:pt>
                <c:pt idx="7460">
                  <c:v>2.1659569764755346</c:v>
                </c:pt>
                <c:pt idx="7461">
                  <c:v>3.914797964948868</c:v>
                </c:pt>
                <c:pt idx="7462">
                  <c:v>8.8797986539723031</c:v>
                </c:pt>
                <c:pt idx="7463">
                  <c:v>3.3818475135362389</c:v>
                </c:pt>
                <c:pt idx="7464">
                  <c:v>5.9810804516811151</c:v>
                </c:pt>
                <c:pt idx="7465">
                  <c:v>1.1103646193839947</c:v>
                </c:pt>
                <c:pt idx="7466">
                  <c:v>2.1300699985026652</c:v>
                </c:pt>
                <c:pt idx="7467">
                  <c:v>4.8231676074104302</c:v>
                </c:pt>
                <c:pt idx="7468">
                  <c:v>7.184689707059019</c:v>
                </c:pt>
                <c:pt idx="7469">
                  <c:v>4.1743102830429812</c:v>
                </c:pt>
                <c:pt idx="7470">
                  <c:v>2.156460217527381</c:v>
                </c:pt>
                <c:pt idx="7471">
                  <c:v>0.84593560549611957</c:v>
                </c:pt>
                <c:pt idx="7472">
                  <c:v>7.376372814576861</c:v>
                </c:pt>
                <c:pt idx="7473">
                  <c:v>7.7584865920889161</c:v>
                </c:pt>
                <c:pt idx="7474">
                  <c:v>3.181464153411115</c:v>
                </c:pt>
                <c:pt idx="7475">
                  <c:v>4.7308351184062163</c:v>
                </c:pt>
                <c:pt idx="7476">
                  <c:v>4.6590207587772401</c:v>
                </c:pt>
                <c:pt idx="7477">
                  <c:v>4.8027332832595828</c:v>
                </c:pt>
                <c:pt idx="7478">
                  <c:v>2.5552851143866571</c:v>
                </c:pt>
                <c:pt idx="7479">
                  <c:v>4.6913862467583831</c:v>
                </c:pt>
                <c:pt idx="7480">
                  <c:v>0.68641543421378715</c:v>
                </c:pt>
                <c:pt idx="7481">
                  <c:v>0.69030426832432923</c:v>
                </c:pt>
                <c:pt idx="7482">
                  <c:v>3.393474907154252</c:v>
                </c:pt>
                <c:pt idx="7483">
                  <c:v>4.6627101013362156</c:v>
                </c:pt>
                <c:pt idx="7484">
                  <c:v>2.6996462002737012</c:v>
                </c:pt>
                <c:pt idx="7485">
                  <c:v>1.985808205673905</c:v>
                </c:pt>
                <c:pt idx="7486">
                  <c:v>1.5501887582671388</c:v>
                </c:pt>
                <c:pt idx="7487">
                  <c:v>3.9897525296107901</c:v>
                </c:pt>
                <c:pt idx="7488">
                  <c:v>5.0572348286377613</c:v>
                </c:pt>
                <c:pt idx="7489">
                  <c:v>0.65093307949440771</c:v>
                </c:pt>
                <c:pt idx="7490">
                  <c:v>1.3533705009027539</c:v>
                </c:pt>
                <c:pt idx="7491">
                  <c:v>1.1106440662035943</c:v>
                </c:pt>
                <c:pt idx="7492">
                  <c:v>3.1582124914691132</c:v>
                </c:pt>
                <c:pt idx="7493">
                  <c:v>1.3909998861209676</c:v>
                </c:pt>
                <c:pt idx="7494">
                  <c:v>2.0949886408074132</c:v>
                </c:pt>
                <c:pt idx="7495">
                  <c:v>1.0284128872600666</c:v>
                </c:pt>
                <c:pt idx="7496">
                  <c:v>3.4300849508140301</c:v>
                </c:pt>
                <c:pt idx="7497">
                  <c:v>0.6712863465416663</c:v>
                </c:pt>
                <c:pt idx="7498">
                  <c:v>2.1773489338999674</c:v>
                </c:pt>
                <c:pt idx="7499">
                  <c:v>1.7473246346434279</c:v>
                </c:pt>
                <c:pt idx="7500">
                  <c:v>3.3451910050954305</c:v>
                </c:pt>
                <c:pt idx="7501">
                  <c:v>0.15361881634710883</c:v>
                </c:pt>
                <c:pt idx="7502">
                  <c:v>1.5350179646310025</c:v>
                </c:pt>
                <c:pt idx="7503">
                  <c:v>2.6024710955390882</c:v>
                </c:pt>
                <c:pt idx="7504">
                  <c:v>1.4770978348599115</c:v>
                </c:pt>
                <c:pt idx="7505">
                  <c:v>1.8621000879184582</c:v>
                </c:pt>
                <c:pt idx="7506">
                  <c:v>1.1605991462157297</c:v>
                </c:pt>
                <c:pt idx="7507">
                  <c:v>5.0017376574612022</c:v>
                </c:pt>
                <c:pt idx="7508">
                  <c:v>3.2219287750653813</c:v>
                </c:pt>
                <c:pt idx="7509">
                  <c:v>3.1683746717606986</c:v>
                </c:pt>
                <c:pt idx="7510">
                  <c:v>0.76551598994762315</c:v>
                </c:pt>
                <c:pt idx="7511">
                  <c:v>2.7533496735027896</c:v>
                </c:pt>
                <c:pt idx="7512">
                  <c:v>0.40740902684295555</c:v>
                </c:pt>
                <c:pt idx="7513">
                  <c:v>1.6720357819974279</c:v>
                </c:pt>
                <c:pt idx="7514">
                  <c:v>2.2071115678384574</c:v>
                </c:pt>
                <c:pt idx="7515">
                  <c:v>4.5151248457323589</c:v>
                </c:pt>
                <c:pt idx="7516">
                  <c:v>0.38308865803354841</c:v>
                </c:pt>
                <c:pt idx="7517">
                  <c:v>0.43895516148370994</c:v>
                </c:pt>
                <c:pt idx="7518">
                  <c:v>2.6663223338449615</c:v>
                </c:pt>
                <c:pt idx="7519">
                  <c:v>0.71485404368573313</c:v>
                </c:pt>
                <c:pt idx="7520">
                  <c:v>0.29066409552494221</c:v>
                </c:pt>
                <c:pt idx="7521">
                  <c:v>1.5354571182444765E-2</c:v>
                </c:pt>
                <c:pt idx="7522">
                  <c:v>3.4626822288450381</c:v>
                </c:pt>
                <c:pt idx="7523">
                  <c:v>2.846710866064428</c:v>
                </c:pt>
                <c:pt idx="7524">
                  <c:v>1.5386489823160101</c:v>
                </c:pt>
                <c:pt idx="7525">
                  <c:v>0.37257877865727101</c:v>
                </c:pt>
                <c:pt idx="7526">
                  <c:v>4.4180538950224344</c:v>
                </c:pt>
                <c:pt idx="7527">
                  <c:v>0.25985598791959763</c:v>
                </c:pt>
                <c:pt idx="7528">
                  <c:v>4.7585851284470237E-2</c:v>
                </c:pt>
                <c:pt idx="7529">
                  <c:v>1.3804967199315197</c:v>
                </c:pt>
                <c:pt idx="7530">
                  <c:v>4.2314941740105372</c:v>
                </c:pt>
                <c:pt idx="7531">
                  <c:v>0.11110869892370356</c:v>
                </c:pt>
                <c:pt idx="7532">
                  <c:v>0.4867276032179948</c:v>
                </c:pt>
                <c:pt idx="7533">
                  <c:v>1.9678305851494642</c:v>
                </c:pt>
                <c:pt idx="7534">
                  <c:v>4.0634960833969558E-3</c:v>
                </c:pt>
                <c:pt idx="7535">
                  <c:v>0.33470180559929474</c:v>
                </c:pt>
                <c:pt idx="7536">
                  <c:v>1.450667913005653</c:v>
                </c:pt>
                <c:pt idx="7537">
                  <c:v>1.6677858519444566</c:v>
                </c:pt>
                <c:pt idx="7538">
                  <c:v>0.21000473111563878</c:v>
                </c:pt>
                <c:pt idx="7539">
                  <c:v>3.259411745888535</c:v>
                </c:pt>
                <c:pt idx="7540">
                  <c:v>7.7773924912267201E-2</c:v>
                </c:pt>
                <c:pt idx="7541">
                  <c:v>3.4070196122093055</c:v>
                </c:pt>
                <c:pt idx="7542">
                  <c:v>1.5961289271295955</c:v>
                </c:pt>
                <c:pt idx="7543">
                  <c:v>3.2531923167130152</c:v>
                </c:pt>
                <c:pt idx="7544">
                  <c:v>0.28565266103749209</c:v>
                </c:pt>
                <c:pt idx="7545">
                  <c:v>5.7157910798637133</c:v>
                </c:pt>
                <c:pt idx="7546">
                  <c:v>1.3363525227066617</c:v>
                </c:pt>
                <c:pt idx="7547">
                  <c:v>0.93778001610811046</c:v>
                </c:pt>
                <c:pt idx="7548">
                  <c:v>1.4946044137451935</c:v>
                </c:pt>
                <c:pt idx="7549">
                  <c:v>1.0190188393213262</c:v>
                </c:pt>
                <c:pt idx="7550">
                  <c:v>3.4786355413861116</c:v>
                </c:pt>
                <c:pt idx="7551">
                  <c:v>1.1807197842319623</c:v>
                </c:pt>
                <c:pt idx="7552">
                  <c:v>3.3956305430942475</c:v>
                </c:pt>
                <c:pt idx="7553">
                  <c:v>0.99116772957392008</c:v>
                </c:pt>
                <c:pt idx="7554">
                  <c:v>3.1479728271101415</c:v>
                </c:pt>
                <c:pt idx="7555">
                  <c:v>0.68683143774858557</c:v>
                </c:pt>
                <c:pt idx="7556">
                  <c:v>2.3369347466422816</c:v>
                </c:pt>
                <c:pt idx="7557">
                  <c:v>0.71787510153004064</c:v>
                </c:pt>
                <c:pt idx="7558">
                  <c:v>1.7718012353000248</c:v>
                </c:pt>
                <c:pt idx="7559">
                  <c:v>0.81500085239175668</c:v>
                </c:pt>
                <c:pt idx="7560">
                  <c:v>4.0874036287045277</c:v>
                </c:pt>
                <c:pt idx="7561">
                  <c:v>1.8971367086503417</c:v>
                </c:pt>
                <c:pt idx="7562">
                  <c:v>1.0130373342426822</c:v>
                </c:pt>
                <c:pt idx="7563">
                  <c:v>2.6121291048587238</c:v>
                </c:pt>
                <c:pt idx="7564">
                  <c:v>0.10215643205588787</c:v>
                </c:pt>
                <c:pt idx="7565">
                  <c:v>2.7615142489636337</c:v>
                </c:pt>
                <c:pt idx="7566">
                  <c:v>0.66417148782091973</c:v>
                </c:pt>
                <c:pt idx="7567">
                  <c:v>1.2844182897447602</c:v>
                </c:pt>
                <c:pt idx="7568">
                  <c:v>1.6536896529002272</c:v>
                </c:pt>
                <c:pt idx="7569">
                  <c:v>1.449837935620506</c:v>
                </c:pt>
                <c:pt idx="7570">
                  <c:v>1.6013499350691309</c:v>
                </c:pt>
                <c:pt idx="7571">
                  <c:v>2.6352631197411434</c:v>
                </c:pt>
                <c:pt idx="7572">
                  <c:v>0.13689512760681755</c:v>
                </c:pt>
                <c:pt idx="7573">
                  <c:v>1.8134871629613265</c:v>
                </c:pt>
                <c:pt idx="7574">
                  <c:v>3.6503056797627664E-2</c:v>
                </c:pt>
                <c:pt idx="7575">
                  <c:v>2.3855074210060838</c:v>
                </c:pt>
                <c:pt idx="7576">
                  <c:v>1.1265492498601102</c:v>
                </c:pt>
                <c:pt idx="7577">
                  <c:v>0.30470893393746046</c:v>
                </c:pt>
                <c:pt idx="7578">
                  <c:v>0.5489735949268244</c:v>
                </c:pt>
                <c:pt idx="7579">
                  <c:v>0.33280067531776325</c:v>
                </c:pt>
                <c:pt idx="7580">
                  <c:v>1.2770734020955476</c:v>
                </c:pt>
                <c:pt idx="7581">
                  <c:v>0.17655545089657521</c:v>
                </c:pt>
                <c:pt idx="7582">
                  <c:v>1.1034108251152634</c:v>
                </c:pt>
                <c:pt idx="7583">
                  <c:v>1.6502736000811344</c:v>
                </c:pt>
                <c:pt idx="7584">
                  <c:v>0.15648023582885706</c:v>
                </c:pt>
                <c:pt idx="7585">
                  <c:v>1.7508802901035656</c:v>
                </c:pt>
                <c:pt idx="7586">
                  <c:v>3.2768840058128532</c:v>
                </c:pt>
                <c:pt idx="7587">
                  <c:v>2.4734562155505735E-2</c:v>
                </c:pt>
                <c:pt idx="7588">
                  <c:v>0.3061942009370977</c:v>
                </c:pt>
                <c:pt idx="7589">
                  <c:v>3.0194492402033841</c:v>
                </c:pt>
                <c:pt idx="7590">
                  <c:v>0.81046456599065841</c:v>
                </c:pt>
                <c:pt idx="7591">
                  <c:v>7.3445697272742194E-2</c:v>
                </c:pt>
                <c:pt idx="7592">
                  <c:v>0.90242337228475744</c:v>
                </c:pt>
                <c:pt idx="7593">
                  <c:v>3.2642602970135055</c:v>
                </c:pt>
                <c:pt idx="7594">
                  <c:v>2.5836234899922363</c:v>
                </c:pt>
                <c:pt idx="7595">
                  <c:v>1.4460066500621362</c:v>
                </c:pt>
                <c:pt idx="7596">
                  <c:v>1.2375834456712935</c:v>
                </c:pt>
                <c:pt idx="7597">
                  <c:v>2.6694292069054475</c:v>
                </c:pt>
                <c:pt idx="7598">
                  <c:v>2.0122718679528764</c:v>
                </c:pt>
                <c:pt idx="7599">
                  <c:v>1.5976699320744654</c:v>
                </c:pt>
                <c:pt idx="7600">
                  <c:v>3.0092796299240572</c:v>
                </c:pt>
                <c:pt idx="7601">
                  <c:v>0.8999640793339001</c:v>
                </c:pt>
                <c:pt idx="7602">
                  <c:v>0.64170123376510535</c:v>
                </c:pt>
                <c:pt idx="7603">
                  <c:v>1.7358988898790315</c:v>
                </c:pt>
                <c:pt idx="7604">
                  <c:v>4.9096511668467029</c:v>
                </c:pt>
                <c:pt idx="7605">
                  <c:v>2.1176221409849223</c:v>
                </c:pt>
                <c:pt idx="7606">
                  <c:v>2.3451994267673761</c:v>
                </c:pt>
                <c:pt idx="7607">
                  <c:v>0.7559860729919925</c:v>
                </c:pt>
                <c:pt idx="7608">
                  <c:v>4.5719256442350655</c:v>
                </c:pt>
                <c:pt idx="7609">
                  <c:v>3.5424975441337989</c:v>
                </c:pt>
                <c:pt idx="7610">
                  <c:v>2.9645277297401833</c:v>
                </c:pt>
                <c:pt idx="7611">
                  <c:v>0.84148753981827629</c:v>
                </c:pt>
                <c:pt idx="7612">
                  <c:v>1.9085455163377407</c:v>
                </c:pt>
                <c:pt idx="7613">
                  <c:v>0.41343461213124266</c:v>
                </c:pt>
                <c:pt idx="7614">
                  <c:v>1.9873820050971851</c:v>
                </c:pt>
                <c:pt idx="7615">
                  <c:v>3.199358237623132</c:v>
                </c:pt>
                <c:pt idx="7616">
                  <c:v>1.0078472859218319</c:v>
                </c:pt>
                <c:pt idx="7617">
                  <c:v>1.8497478009874593</c:v>
                </c:pt>
                <c:pt idx="7618">
                  <c:v>1.6797290014140556</c:v>
                </c:pt>
                <c:pt idx="7619">
                  <c:v>4.04453795890905</c:v>
                </c:pt>
                <c:pt idx="7620">
                  <c:v>2.3057110361823288</c:v>
                </c:pt>
                <c:pt idx="7621">
                  <c:v>2.4620895998519465</c:v>
                </c:pt>
                <c:pt idx="7622">
                  <c:v>1.2063784483010931</c:v>
                </c:pt>
                <c:pt idx="7623">
                  <c:v>1.1336399665849388</c:v>
                </c:pt>
                <c:pt idx="7624">
                  <c:v>2.4818590527098268</c:v>
                </c:pt>
                <c:pt idx="7625">
                  <c:v>2.5933368195517641</c:v>
                </c:pt>
                <c:pt idx="7626">
                  <c:v>2.337213128135871</c:v>
                </c:pt>
                <c:pt idx="7627">
                  <c:v>2.4171391286200485</c:v>
                </c:pt>
                <c:pt idx="7628">
                  <c:v>0.92198422803539914</c:v>
                </c:pt>
                <c:pt idx="7629">
                  <c:v>1.9335941216676069</c:v>
                </c:pt>
                <c:pt idx="7630">
                  <c:v>3.5445328461554997</c:v>
                </c:pt>
                <c:pt idx="7631">
                  <c:v>0.88814827672118835</c:v>
                </c:pt>
                <c:pt idx="7632">
                  <c:v>1.031166695490799</c:v>
                </c:pt>
                <c:pt idx="7633">
                  <c:v>1.4998777019344329</c:v>
                </c:pt>
                <c:pt idx="7634">
                  <c:v>3.9079771385296045</c:v>
                </c:pt>
                <c:pt idx="7635">
                  <c:v>2.6402008172345939</c:v>
                </c:pt>
                <c:pt idx="7636">
                  <c:v>2.4371745931085158</c:v>
                </c:pt>
                <c:pt idx="7637">
                  <c:v>0.90710598830438816</c:v>
                </c:pt>
                <c:pt idx="7638">
                  <c:v>4.0102890083995248</c:v>
                </c:pt>
                <c:pt idx="7639">
                  <c:v>0.34113948426088758</c:v>
                </c:pt>
                <c:pt idx="7640">
                  <c:v>1.196051763498323</c:v>
                </c:pt>
                <c:pt idx="7641">
                  <c:v>2.2344628533371291</c:v>
                </c:pt>
                <c:pt idx="7642">
                  <c:v>3.6138496985575221</c:v>
                </c:pt>
                <c:pt idx="7643">
                  <c:v>0.1668045971917369</c:v>
                </c:pt>
                <c:pt idx="7644">
                  <c:v>1.1722468280795439</c:v>
                </c:pt>
                <c:pt idx="7645">
                  <c:v>2.1726995624602345</c:v>
                </c:pt>
                <c:pt idx="7646">
                  <c:v>1.5635484804716935</c:v>
                </c:pt>
                <c:pt idx="7647">
                  <c:v>0.37300194804881848</c:v>
                </c:pt>
                <c:pt idx="7648">
                  <c:v>1.4684845658631138</c:v>
                </c:pt>
                <c:pt idx="7649">
                  <c:v>3.0355950499516879</c:v>
                </c:pt>
                <c:pt idx="7650">
                  <c:v>2.4047302232794685</c:v>
                </c:pt>
                <c:pt idx="7651">
                  <c:v>0.82534312928943265</c:v>
                </c:pt>
                <c:pt idx="7652">
                  <c:v>7.007567276271498E-2</c:v>
                </c:pt>
                <c:pt idx="7653">
                  <c:v>3.7872849137060376</c:v>
                </c:pt>
                <c:pt idx="7654">
                  <c:v>1.2657799325753811</c:v>
                </c:pt>
                <c:pt idx="7655">
                  <c:v>1.8328759054339496</c:v>
                </c:pt>
                <c:pt idx="7656">
                  <c:v>2.7735792053547739</c:v>
                </c:pt>
                <c:pt idx="7657">
                  <c:v>3.3285226906936938</c:v>
                </c:pt>
                <c:pt idx="7658">
                  <c:v>0.42252544501594613</c:v>
                </c:pt>
                <c:pt idx="7659">
                  <c:v>0.66782444668306518</c:v>
                </c:pt>
                <c:pt idx="7660">
                  <c:v>2.4052337477729981</c:v>
                </c:pt>
                <c:pt idx="7661">
                  <c:v>0.88676020981423065</c:v>
                </c:pt>
                <c:pt idx="7662">
                  <c:v>0.5437925090013902</c:v>
                </c:pt>
                <c:pt idx="7663">
                  <c:v>1.090559403068081E-2</c:v>
                </c:pt>
                <c:pt idx="7664">
                  <c:v>2.0810333656434725</c:v>
                </c:pt>
                <c:pt idx="7665">
                  <c:v>1.8117318226090822</c:v>
                </c:pt>
                <c:pt idx="7666">
                  <c:v>0.30508910542530643</c:v>
                </c:pt>
                <c:pt idx="7667">
                  <c:v>0.91835633683124562</c:v>
                </c:pt>
                <c:pt idx="7668">
                  <c:v>4.1562390859601397</c:v>
                </c:pt>
                <c:pt idx="7669">
                  <c:v>1.1879050818828008E-2</c:v>
                </c:pt>
                <c:pt idx="7670">
                  <c:v>0.1726470034059151</c:v>
                </c:pt>
                <c:pt idx="7671">
                  <c:v>1.2857881037745429</c:v>
                </c:pt>
                <c:pt idx="7672">
                  <c:v>6.1026940614934304</c:v>
                </c:pt>
                <c:pt idx="7673">
                  <c:v>1.1036965384113238</c:v>
                </c:pt>
                <c:pt idx="7674">
                  <c:v>1.0666348483061689</c:v>
                </c:pt>
                <c:pt idx="7675">
                  <c:v>0.34363461741818391</c:v>
                </c:pt>
                <c:pt idx="7676">
                  <c:v>0.99640800091383674</c:v>
                </c:pt>
                <c:pt idx="7677">
                  <c:v>1.2571971263488475</c:v>
                </c:pt>
                <c:pt idx="7678">
                  <c:v>0.938496188684943</c:v>
                </c:pt>
                <c:pt idx="7679">
                  <c:v>0.72750125487686823</c:v>
                </c:pt>
                <c:pt idx="7680">
                  <c:v>0.74179224229484397</c:v>
                </c:pt>
                <c:pt idx="7681">
                  <c:v>1.6278758294759381</c:v>
                </c:pt>
                <c:pt idx="7682">
                  <c:v>1.395458809416307</c:v>
                </c:pt>
                <c:pt idx="7683">
                  <c:v>1.9228416457206894</c:v>
                </c:pt>
                <c:pt idx="7684">
                  <c:v>1.1605890863257953</c:v>
                </c:pt>
                <c:pt idx="7685">
                  <c:v>2.2286581434310619</c:v>
                </c:pt>
                <c:pt idx="7686">
                  <c:v>0.43649608950361873</c:v>
                </c:pt>
                <c:pt idx="7687">
                  <c:v>5.4929359731928811</c:v>
                </c:pt>
                <c:pt idx="7688">
                  <c:v>0.36797126213846632</c:v>
                </c:pt>
                <c:pt idx="7689">
                  <c:v>1.0242490119657379</c:v>
                </c:pt>
                <c:pt idx="7690">
                  <c:v>0.35864225195162902</c:v>
                </c:pt>
                <c:pt idx="7691">
                  <c:v>0.319611664386386</c:v>
                </c:pt>
                <c:pt idx="7692">
                  <c:v>0.83856316322798286</c:v>
                </c:pt>
                <c:pt idx="7693">
                  <c:v>9.2138882489598117E-2</c:v>
                </c:pt>
                <c:pt idx="7694">
                  <c:v>0.61026031036335304</c:v>
                </c:pt>
                <c:pt idx="7695">
                  <c:v>1.5296867033075112</c:v>
                </c:pt>
                <c:pt idx="7696">
                  <c:v>2.7729307432230161</c:v>
                </c:pt>
                <c:pt idx="7697">
                  <c:v>0.99271173681863734</c:v>
                </c:pt>
                <c:pt idx="7698">
                  <c:v>2.0423646652194609</c:v>
                </c:pt>
                <c:pt idx="7699">
                  <c:v>0.185792825507896</c:v>
                </c:pt>
                <c:pt idx="7700">
                  <c:v>0.7155708376184613</c:v>
                </c:pt>
                <c:pt idx="7701">
                  <c:v>1.6357197236819259</c:v>
                </c:pt>
                <c:pt idx="7702">
                  <c:v>2.9656892870754321</c:v>
                </c:pt>
                <c:pt idx="7703">
                  <c:v>0.34550800546979588</c:v>
                </c:pt>
                <c:pt idx="7704">
                  <c:v>0.72881537821294806</c:v>
                </c:pt>
                <c:pt idx="7705">
                  <c:v>7.2933097912844858E-2</c:v>
                </c:pt>
                <c:pt idx="7706">
                  <c:v>0.70367037962128887</c:v>
                </c:pt>
                <c:pt idx="7707">
                  <c:v>2.3131203624319365</c:v>
                </c:pt>
                <c:pt idx="7708">
                  <c:v>0.14192582587005287</c:v>
                </c:pt>
                <c:pt idx="7709">
                  <c:v>3.2202953879175062</c:v>
                </c:pt>
                <c:pt idx="7710">
                  <c:v>0.22415558360685578</c:v>
                </c:pt>
                <c:pt idx="7711">
                  <c:v>3.410636598340048</c:v>
                </c:pt>
                <c:pt idx="7712">
                  <c:v>0.20012403688614144</c:v>
                </c:pt>
                <c:pt idx="7713">
                  <c:v>2.0121021818013318</c:v>
                </c:pt>
                <c:pt idx="7714">
                  <c:v>5.2829014182870893E-2</c:v>
                </c:pt>
                <c:pt idx="7715">
                  <c:v>1.9233770608922196</c:v>
                </c:pt>
                <c:pt idx="7716">
                  <c:v>0.62616572006954385</c:v>
                </c:pt>
                <c:pt idx="7717">
                  <c:v>4.3612716801663023</c:v>
                </c:pt>
                <c:pt idx="7718">
                  <c:v>2.606281949361442</c:v>
                </c:pt>
                <c:pt idx="7719">
                  <c:v>2.1938404455839535</c:v>
                </c:pt>
                <c:pt idx="7720">
                  <c:v>5.5048017785325793</c:v>
                </c:pt>
                <c:pt idx="7721">
                  <c:v>1.5538931569385905</c:v>
                </c:pt>
                <c:pt idx="7722">
                  <c:v>4.8402439051879611</c:v>
                </c:pt>
                <c:pt idx="7723">
                  <c:v>0.95398947827139402</c:v>
                </c:pt>
                <c:pt idx="7724">
                  <c:v>4.3967424648570539</c:v>
                </c:pt>
                <c:pt idx="7725">
                  <c:v>1.5273277821565237</c:v>
                </c:pt>
                <c:pt idx="7726">
                  <c:v>3.3894155362995733</c:v>
                </c:pt>
                <c:pt idx="7727">
                  <c:v>0.27018634506571626</c:v>
                </c:pt>
                <c:pt idx="7728">
                  <c:v>2.3187770181478378</c:v>
                </c:pt>
                <c:pt idx="7729">
                  <c:v>1.1330759942308326</c:v>
                </c:pt>
                <c:pt idx="7730">
                  <c:v>2.558042554460723</c:v>
                </c:pt>
                <c:pt idx="7731">
                  <c:v>2.4467043675568139</c:v>
                </c:pt>
                <c:pt idx="7732">
                  <c:v>3.0261117225920575</c:v>
                </c:pt>
                <c:pt idx="7733">
                  <c:v>3.1339457975407452</c:v>
                </c:pt>
                <c:pt idx="7734">
                  <c:v>0.6905279368977908</c:v>
                </c:pt>
                <c:pt idx="7735">
                  <c:v>3.614817302615382</c:v>
                </c:pt>
                <c:pt idx="7736">
                  <c:v>0.92696672512264655</c:v>
                </c:pt>
                <c:pt idx="7737">
                  <c:v>3.2669975746817208</c:v>
                </c:pt>
                <c:pt idx="7738">
                  <c:v>0.42836892191829801</c:v>
                </c:pt>
                <c:pt idx="7739">
                  <c:v>1.9759827095624996</c:v>
                </c:pt>
                <c:pt idx="7740">
                  <c:v>1.5253366641629673</c:v>
                </c:pt>
                <c:pt idx="7741">
                  <c:v>2.7469934438681989</c:v>
                </c:pt>
                <c:pt idx="7742">
                  <c:v>0.86633845474807814</c:v>
                </c:pt>
                <c:pt idx="7743">
                  <c:v>1.2371733167693293</c:v>
                </c:pt>
                <c:pt idx="7744">
                  <c:v>0.75347643547934773</c:v>
                </c:pt>
                <c:pt idx="7745">
                  <c:v>0.77340826862003809</c:v>
                </c:pt>
                <c:pt idx="7746">
                  <c:v>0.79385971312833092</c:v>
                </c:pt>
                <c:pt idx="7747">
                  <c:v>0.53679518288990025</c:v>
                </c:pt>
                <c:pt idx="7748">
                  <c:v>0.4607382198866965</c:v>
                </c:pt>
                <c:pt idx="7749">
                  <c:v>0.90309887092611163</c:v>
                </c:pt>
                <c:pt idx="7750">
                  <c:v>1.8266960639662688</c:v>
                </c:pt>
                <c:pt idx="7751">
                  <c:v>0.84438959775425904</c:v>
                </c:pt>
                <c:pt idx="7752">
                  <c:v>5.903474372501627E-2</c:v>
                </c:pt>
                <c:pt idx="7753">
                  <c:v>0.34043264408500451</c:v>
                </c:pt>
                <c:pt idx="7754">
                  <c:v>0.76151083705320488</c:v>
                </c:pt>
                <c:pt idx="7755">
                  <c:v>1.4066981292686993</c:v>
                </c:pt>
                <c:pt idx="7756">
                  <c:v>0.57434992033417309</c:v>
                </c:pt>
                <c:pt idx="7757">
                  <c:v>0.77077064274350882</c:v>
                </c:pt>
                <c:pt idx="7758">
                  <c:v>3.2005021791637063</c:v>
                </c:pt>
                <c:pt idx="7759">
                  <c:v>0.73326588815255533</c:v>
                </c:pt>
                <c:pt idx="7760">
                  <c:v>0.85041603608322625</c:v>
                </c:pt>
                <c:pt idx="7761">
                  <c:v>0.43119209989944451</c:v>
                </c:pt>
                <c:pt idx="7762">
                  <c:v>0.79891189920413641</c:v>
                </c:pt>
                <c:pt idx="7763">
                  <c:v>1.0044373068951291</c:v>
                </c:pt>
                <c:pt idx="7764">
                  <c:v>1.4322204914085024</c:v>
                </c:pt>
                <c:pt idx="7765">
                  <c:v>0.9051217823797888</c:v>
                </c:pt>
                <c:pt idx="7766">
                  <c:v>2.0712007010964371</c:v>
                </c:pt>
                <c:pt idx="7767">
                  <c:v>2.0851011366396364</c:v>
                </c:pt>
                <c:pt idx="7768">
                  <c:v>0.14011766874060938</c:v>
                </c:pt>
                <c:pt idx="7769">
                  <c:v>1.0323765829482454</c:v>
                </c:pt>
                <c:pt idx="7770">
                  <c:v>1.5859150027514408</c:v>
                </c:pt>
                <c:pt idx="7771">
                  <c:v>1.4437174804997177</c:v>
                </c:pt>
                <c:pt idx="7772">
                  <c:v>0.70758994081886684</c:v>
                </c:pt>
                <c:pt idx="7773">
                  <c:v>2.5760485695406281</c:v>
                </c:pt>
                <c:pt idx="7774">
                  <c:v>0.36094585874594998</c:v>
                </c:pt>
                <c:pt idx="7775">
                  <c:v>0.65757642416154916</c:v>
                </c:pt>
                <c:pt idx="7776">
                  <c:v>0.27075032489047679</c:v>
                </c:pt>
                <c:pt idx="7777">
                  <c:v>1.9519921583830921</c:v>
                </c:pt>
                <c:pt idx="7778">
                  <c:v>0.48993976004013895</c:v>
                </c:pt>
                <c:pt idx="7779">
                  <c:v>0.26963862379008319</c:v>
                </c:pt>
                <c:pt idx="7780">
                  <c:v>1.8336375765003439</c:v>
                </c:pt>
                <c:pt idx="7781">
                  <c:v>0.31553087077287623</c:v>
                </c:pt>
                <c:pt idx="7782">
                  <c:v>1.053182489302058</c:v>
                </c:pt>
                <c:pt idx="7783">
                  <c:v>0.89291597620500918</c:v>
                </c:pt>
                <c:pt idx="7784">
                  <c:v>1.9896326839219043</c:v>
                </c:pt>
                <c:pt idx="7785">
                  <c:v>0.54353049907005069</c:v>
                </c:pt>
                <c:pt idx="7786">
                  <c:v>1.8476251903630985</c:v>
                </c:pt>
                <c:pt idx="7787">
                  <c:v>3.5266947377042257</c:v>
                </c:pt>
                <c:pt idx="7788">
                  <c:v>0.7693946326275567</c:v>
                </c:pt>
                <c:pt idx="7789">
                  <c:v>1.5150599014485602</c:v>
                </c:pt>
                <c:pt idx="7790">
                  <c:v>1.5955515114632117</c:v>
                </c:pt>
                <c:pt idx="7791">
                  <c:v>6.0427852280733951</c:v>
                </c:pt>
                <c:pt idx="7792">
                  <c:v>4.1369625562383971</c:v>
                </c:pt>
                <c:pt idx="7793">
                  <c:v>3.4262758790669068</c:v>
                </c:pt>
                <c:pt idx="7794">
                  <c:v>0.46024326652204817</c:v>
                </c:pt>
                <c:pt idx="7795">
                  <c:v>0.86696680210848953</c:v>
                </c:pt>
                <c:pt idx="7796">
                  <c:v>1.0168676459401582</c:v>
                </c:pt>
                <c:pt idx="7797">
                  <c:v>4.0532447401299292</c:v>
                </c:pt>
                <c:pt idx="7798">
                  <c:v>4.0740408217123676</c:v>
                </c:pt>
                <c:pt idx="7799">
                  <c:v>0.25258742654471522</c:v>
                </c:pt>
                <c:pt idx="7800">
                  <c:v>0.74586815628679659</c:v>
                </c:pt>
                <c:pt idx="7801">
                  <c:v>3.0478300808410417</c:v>
                </c:pt>
                <c:pt idx="7802">
                  <c:v>6.0240587165983541</c:v>
                </c:pt>
                <c:pt idx="7803">
                  <c:v>1.7425765669205378</c:v>
                </c:pt>
                <c:pt idx="7804">
                  <c:v>3.0370453782203111</c:v>
                </c:pt>
                <c:pt idx="7805">
                  <c:v>0.91171358403418878</c:v>
                </c:pt>
                <c:pt idx="7806">
                  <c:v>5.4060535527683591</c:v>
                </c:pt>
                <c:pt idx="7807">
                  <c:v>3.6894713809388606</c:v>
                </c:pt>
                <c:pt idx="7808">
                  <c:v>3.4630847874552178</c:v>
                </c:pt>
                <c:pt idx="7809">
                  <c:v>6.8322819612258501E-2</c:v>
                </c:pt>
                <c:pt idx="7810">
                  <c:v>1.5661403292712244</c:v>
                </c:pt>
                <c:pt idx="7811">
                  <c:v>1.464709088096471</c:v>
                </c:pt>
                <c:pt idx="7812">
                  <c:v>3.3137349607540791</c:v>
                </c:pt>
                <c:pt idx="7813">
                  <c:v>4.0775345227860242</c:v>
                </c:pt>
                <c:pt idx="7814">
                  <c:v>0.21120745969442556</c:v>
                </c:pt>
                <c:pt idx="7815">
                  <c:v>1.8701085203576691</c:v>
                </c:pt>
                <c:pt idx="7816">
                  <c:v>3.2794661829959235</c:v>
                </c:pt>
                <c:pt idx="7817">
                  <c:v>5.7680367709758062</c:v>
                </c:pt>
                <c:pt idx="7818">
                  <c:v>1.5937062317732833</c:v>
                </c:pt>
                <c:pt idx="7819">
                  <c:v>2.6241778440397647</c:v>
                </c:pt>
                <c:pt idx="7820">
                  <c:v>1.8301797274425717</c:v>
                </c:pt>
                <c:pt idx="7821">
                  <c:v>0.7764369071250119</c:v>
                </c:pt>
                <c:pt idx="7822">
                  <c:v>3.4848475952234121</c:v>
                </c:pt>
                <c:pt idx="7823">
                  <c:v>3.9399259880041733</c:v>
                </c:pt>
                <c:pt idx="7824">
                  <c:v>1.761653804451436</c:v>
                </c:pt>
                <c:pt idx="7825">
                  <c:v>0.91823847379801293</c:v>
                </c:pt>
                <c:pt idx="7826">
                  <c:v>2.1321550785255994</c:v>
                </c:pt>
                <c:pt idx="7827">
                  <c:v>4.4004599952616132</c:v>
                </c:pt>
                <c:pt idx="7828">
                  <c:v>4.4099904153268401</c:v>
                </c:pt>
                <c:pt idx="7829">
                  <c:v>3.5950644868159465E-2</c:v>
                </c:pt>
                <c:pt idx="7830">
                  <c:v>2.814128488297011</c:v>
                </c:pt>
                <c:pt idx="7831">
                  <c:v>3.7417687593702729</c:v>
                </c:pt>
                <c:pt idx="7832">
                  <c:v>6.4491729225644567</c:v>
                </c:pt>
                <c:pt idx="7833">
                  <c:v>2.1739027383454999</c:v>
                </c:pt>
                <c:pt idx="7834">
                  <c:v>3.715107982433552</c:v>
                </c:pt>
                <c:pt idx="7835">
                  <c:v>0.58289157316654316</c:v>
                </c:pt>
                <c:pt idx="7836">
                  <c:v>0.65435542354754705</c:v>
                </c:pt>
                <c:pt idx="7837">
                  <c:v>3.6851485056131703</c:v>
                </c:pt>
                <c:pt idx="7838">
                  <c:v>3.7181424183568073</c:v>
                </c:pt>
                <c:pt idx="7839">
                  <c:v>3.1996812190597588</c:v>
                </c:pt>
                <c:pt idx="7840">
                  <c:v>2.7908187531672617</c:v>
                </c:pt>
                <c:pt idx="7841">
                  <c:v>0.98495328950789474</c:v>
                </c:pt>
                <c:pt idx="7842">
                  <c:v>2.6530290971933752</c:v>
                </c:pt>
                <c:pt idx="7843">
                  <c:v>4.3200996340941602</c:v>
                </c:pt>
                <c:pt idx="7844">
                  <c:v>0.96023021876112846</c:v>
                </c:pt>
                <c:pt idx="7845">
                  <c:v>2.7145078258698998</c:v>
                </c:pt>
                <c:pt idx="7846">
                  <c:v>1.6552350465395111</c:v>
                </c:pt>
                <c:pt idx="7847">
                  <c:v>4.5359827786003653</c:v>
                </c:pt>
                <c:pt idx="7848">
                  <c:v>1.6936518403897338</c:v>
                </c:pt>
                <c:pt idx="7849">
                  <c:v>2.5799974203310292</c:v>
                </c:pt>
                <c:pt idx="7850">
                  <c:v>0.52574584433028315</c:v>
                </c:pt>
                <c:pt idx="7851">
                  <c:v>1.2283219025467425</c:v>
                </c:pt>
                <c:pt idx="7852">
                  <c:v>2.3452951986831647</c:v>
                </c:pt>
                <c:pt idx="7853">
                  <c:v>0.8801543249800261</c:v>
                </c:pt>
                <c:pt idx="7854">
                  <c:v>0.4994014473554198</c:v>
                </c:pt>
                <c:pt idx="7855">
                  <c:v>6.5316321738847254</c:v>
                </c:pt>
                <c:pt idx="7856">
                  <c:v>0.12812968619623355</c:v>
                </c:pt>
                <c:pt idx="7857">
                  <c:v>0.74678801779370296</c:v>
                </c:pt>
                <c:pt idx="7858">
                  <c:v>0.8812194817797856</c:v>
                </c:pt>
                <c:pt idx="7859">
                  <c:v>3.6485553969261346</c:v>
                </c:pt>
                <c:pt idx="7860">
                  <c:v>0.65158260733699969</c:v>
                </c:pt>
                <c:pt idx="7861">
                  <c:v>0.48033752923780071</c:v>
                </c:pt>
                <c:pt idx="7862">
                  <c:v>1.1145515549771545</c:v>
                </c:pt>
                <c:pt idx="7863">
                  <c:v>0.35263008442964416</c:v>
                </c:pt>
                <c:pt idx="7864">
                  <c:v>2.309548718705523</c:v>
                </c:pt>
                <c:pt idx="7865">
                  <c:v>1.262668836367425</c:v>
                </c:pt>
                <c:pt idx="7866">
                  <c:v>2.1156753900986569</c:v>
                </c:pt>
                <c:pt idx="7867">
                  <c:v>0.27200655326535794</c:v>
                </c:pt>
                <c:pt idx="7868">
                  <c:v>1.6321202800256405</c:v>
                </c:pt>
                <c:pt idx="7869">
                  <c:v>0.70454545198410568</c:v>
                </c:pt>
                <c:pt idx="7870">
                  <c:v>5.5184787212776367</c:v>
                </c:pt>
                <c:pt idx="7871">
                  <c:v>0.49060045864345714</c:v>
                </c:pt>
                <c:pt idx="7872">
                  <c:v>0.15668434475230697</c:v>
                </c:pt>
                <c:pt idx="7873">
                  <c:v>0.98050892019737113</c:v>
                </c:pt>
                <c:pt idx="7874">
                  <c:v>2.164422302321297</c:v>
                </c:pt>
                <c:pt idx="7875">
                  <c:v>1.3923986879552039</c:v>
                </c:pt>
                <c:pt idx="7876">
                  <c:v>0.43342022267319447</c:v>
                </c:pt>
                <c:pt idx="7877">
                  <c:v>1.3431949171449524</c:v>
                </c:pt>
                <c:pt idx="7878">
                  <c:v>0.97121942377994852</c:v>
                </c:pt>
                <c:pt idx="7879">
                  <c:v>2.032324857306941</c:v>
                </c:pt>
                <c:pt idx="7880">
                  <c:v>6.7699764305485299E-2</c:v>
                </c:pt>
                <c:pt idx="7881">
                  <c:v>0.20221881227725724</c:v>
                </c:pt>
                <c:pt idx="7882">
                  <c:v>1.1352059466118671</c:v>
                </c:pt>
                <c:pt idx="7883">
                  <c:v>0.83868031672596288</c:v>
                </c:pt>
                <c:pt idx="7884">
                  <c:v>0.57701896439649403</c:v>
                </c:pt>
                <c:pt idx="7885">
                  <c:v>5.9889471921578981</c:v>
                </c:pt>
                <c:pt idx="7886">
                  <c:v>1.8163500335948655</c:v>
                </c:pt>
                <c:pt idx="7887">
                  <c:v>1.0175562412430583</c:v>
                </c:pt>
                <c:pt idx="7888">
                  <c:v>2.056083990277795</c:v>
                </c:pt>
                <c:pt idx="7889">
                  <c:v>2.9494802597560685</c:v>
                </c:pt>
                <c:pt idx="7890">
                  <c:v>3.6508136021921906</c:v>
                </c:pt>
                <c:pt idx="7891">
                  <c:v>0.76181014115249912</c:v>
                </c:pt>
                <c:pt idx="7892">
                  <c:v>4.8404060458162377</c:v>
                </c:pt>
                <c:pt idx="7893">
                  <c:v>1.70980079650904</c:v>
                </c:pt>
                <c:pt idx="7894">
                  <c:v>3.6721075880016656</c:v>
                </c:pt>
                <c:pt idx="7895">
                  <c:v>1.1173522435315741</c:v>
                </c:pt>
                <c:pt idx="7896">
                  <c:v>2.891292831844325</c:v>
                </c:pt>
                <c:pt idx="7897">
                  <c:v>0.65191720590388558</c:v>
                </c:pt>
                <c:pt idx="7898">
                  <c:v>3.5917688764582429</c:v>
                </c:pt>
                <c:pt idx="7899">
                  <c:v>1.5766212139045033</c:v>
                </c:pt>
                <c:pt idx="7900">
                  <c:v>5.1077928387092886</c:v>
                </c:pt>
                <c:pt idx="7901">
                  <c:v>2.7995589856963559</c:v>
                </c:pt>
                <c:pt idx="7902">
                  <c:v>2.4419305584967983</c:v>
                </c:pt>
                <c:pt idx="7903">
                  <c:v>4.1513468130612612</c:v>
                </c:pt>
                <c:pt idx="7904">
                  <c:v>2.9235997694877049</c:v>
                </c:pt>
                <c:pt idx="7905">
                  <c:v>4.3942566903357054</c:v>
                </c:pt>
                <c:pt idx="7906">
                  <c:v>0.65135534487536617</c:v>
                </c:pt>
                <c:pt idx="7907">
                  <c:v>4.6604385507136392</c:v>
                </c:pt>
                <c:pt idx="7908">
                  <c:v>1.2786964537262526</c:v>
                </c:pt>
                <c:pt idx="7909">
                  <c:v>3.9886226020897269</c:v>
                </c:pt>
                <c:pt idx="7910">
                  <c:v>0.43292656245988503</c:v>
                </c:pt>
                <c:pt idx="7911">
                  <c:v>4.7326239383761113</c:v>
                </c:pt>
                <c:pt idx="7912">
                  <c:v>0.89841804952408832</c:v>
                </c:pt>
                <c:pt idx="7913">
                  <c:v>3.5748204293235695</c:v>
                </c:pt>
                <c:pt idx="7914">
                  <c:v>1.9938330445900769</c:v>
                </c:pt>
                <c:pt idx="7915">
                  <c:v>2.5844916272251037</c:v>
                </c:pt>
                <c:pt idx="7916">
                  <c:v>0.97344137039783796</c:v>
                </c:pt>
                <c:pt idx="7917">
                  <c:v>1.2803576895196738</c:v>
                </c:pt>
                <c:pt idx="7918">
                  <c:v>4.1473139774259593E-2</c:v>
                </c:pt>
                <c:pt idx="7919">
                  <c:v>1.243113037886812</c:v>
                </c:pt>
                <c:pt idx="7920">
                  <c:v>1.2225287269778899</c:v>
                </c:pt>
                <c:pt idx="7921">
                  <c:v>0.38414788098320063</c:v>
                </c:pt>
                <c:pt idx="7922">
                  <c:v>0.76342663021369717</c:v>
                </c:pt>
                <c:pt idx="7923">
                  <c:v>2.2717316841818986</c:v>
                </c:pt>
                <c:pt idx="7924">
                  <c:v>1.4765495166945701</c:v>
                </c:pt>
                <c:pt idx="7925">
                  <c:v>0.24456085438014163</c:v>
                </c:pt>
                <c:pt idx="7926">
                  <c:v>0.38764830933306627</c:v>
                </c:pt>
                <c:pt idx="7927">
                  <c:v>0.36350759405683419</c:v>
                </c:pt>
                <c:pt idx="7928">
                  <c:v>0.33702678517092366</c:v>
                </c:pt>
                <c:pt idx="7929">
                  <c:v>3.0694956141658354</c:v>
                </c:pt>
                <c:pt idx="7930">
                  <c:v>0.2956968083777749</c:v>
                </c:pt>
                <c:pt idx="7931">
                  <c:v>0.12985627272538913</c:v>
                </c:pt>
                <c:pt idx="7932">
                  <c:v>1.6641604252149715</c:v>
                </c:pt>
                <c:pt idx="7933">
                  <c:v>3.6121797630470311</c:v>
                </c:pt>
                <c:pt idx="7934">
                  <c:v>2.2946856184458762</c:v>
                </c:pt>
                <c:pt idx="7935">
                  <c:v>1.106924011941139</c:v>
                </c:pt>
                <c:pt idx="7936">
                  <c:v>0.42312628684157483</c:v>
                </c:pt>
                <c:pt idx="7937">
                  <c:v>2.5932018479994472</c:v>
                </c:pt>
                <c:pt idx="7938">
                  <c:v>0.39026943094620903</c:v>
                </c:pt>
                <c:pt idx="7939">
                  <c:v>0.55126159886529535</c:v>
                </c:pt>
                <c:pt idx="7940">
                  <c:v>2.4011006960055203</c:v>
                </c:pt>
                <c:pt idx="7941">
                  <c:v>1.5045540993881055</c:v>
                </c:pt>
                <c:pt idx="7942">
                  <c:v>0.35283610400145005</c:v>
                </c:pt>
                <c:pt idx="7943">
                  <c:v>1.4408232195064432</c:v>
                </c:pt>
                <c:pt idx="7944">
                  <c:v>2.576526695650478</c:v>
                </c:pt>
                <c:pt idx="7945">
                  <c:v>5.0888788746208391E-2</c:v>
                </c:pt>
                <c:pt idx="7946">
                  <c:v>0.12694319768893081</c:v>
                </c:pt>
                <c:pt idx="7947">
                  <c:v>0.56121839744364177</c:v>
                </c:pt>
                <c:pt idx="7948">
                  <c:v>2.7148610881617703</c:v>
                </c:pt>
                <c:pt idx="7949">
                  <c:v>1.6962782196030592</c:v>
                </c:pt>
                <c:pt idx="7950">
                  <c:v>4.2922938479565076E-2</c:v>
                </c:pt>
                <c:pt idx="7951">
                  <c:v>0.22305794330431294</c:v>
                </c:pt>
                <c:pt idx="7952">
                  <c:v>3.3759621905382708</c:v>
                </c:pt>
                <c:pt idx="7953">
                  <c:v>1.0836169808927969</c:v>
                </c:pt>
                <c:pt idx="7954">
                  <c:v>0.26873634630599419</c:v>
                </c:pt>
                <c:pt idx="7955">
                  <c:v>2.0519567164859618</c:v>
                </c:pt>
                <c:pt idx="7956">
                  <c:v>3.3677391070790748</c:v>
                </c:pt>
                <c:pt idx="7957">
                  <c:v>0.15867835446316381</c:v>
                </c:pt>
                <c:pt idx="7958">
                  <c:v>0.56058256086938307</c:v>
                </c:pt>
                <c:pt idx="7959">
                  <c:v>0.91197613908923891</c:v>
                </c:pt>
                <c:pt idx="7960">
                  <c:v>0.70427408986278373</c:v>
                </c:pt>
                <c:pt idx="7961">
                  <c:v>0.64814070336365148</c:v>
                </c:pt>
                <c:pt idx="7962">
                  <c:v>0.92601883107921346</c:v>
                </c:pt>
                <c:pt idx="7963">
                  <c:v>1.6889211672158453</c:v>
                </c:pt>
                <c:pt idx="7964">
                  <c:v>0.84320839221193777</c:v>
                </c:pt>
                <c:pt idx="7965">
                  <c:v>0.23963179765431342</c:v>
                </c:pt>
                <c:pt idx="7966">
                  <c:v>1.1442398283945323</c:v>
                </c:pt>
                <c:pt idx="7967">
                  <c:v>5.1353899514339467</c:v>
                </c:pt>
                <c:pt idx="7968">
                  <c:v>1.4813751818390979</c:v>
                </c:pt>
                <c:pt idx="7969">
                  <c:v>0.53165774704928204</c:v>
                </c:pt>
                <c:pt idx="7970">
                  <c:v>1.2186067671279286</c:v>
                </c:pt>
                <c:pt idx="7971">
                  <c:v>3.0474292044575826</c:v>
                </c:pt>
                <c:pt idx="7972">
                  <c:v>0.54692644228628406</c:v>
                </c:pt>
                <c:pt idx="7973">
                  <c:v>1.1814202546521937</c:v>
                </c:pt>
                <c:pt idx="7974">
                  <c:v>3.2847117279515849</c:v>
                </c:pt>
                <c:pt idx="7975">
                  <c:v>0.17200733068649043</c:v>
                </c:pt>
                <c:pt idx="7976">
                  <c:v>0.73366207386721527</c:v>
                </c:pt>
                <c:pt idx="7977">
                  <c:v>0.70336309696960697</c:v>
                </c:pt>
                <c:pt idx="7978">
                  <c:v>1.7790342412211171</c:v>
                </c:pt>
                <c:pt idx="7979">
                  <c:v>1.4516245057046882</c:v>
                </c:pt>
                <c:pt idx="7980">
                  <c:v>0.25024014540414008</c:v>
                </c:pt>
                <c:pt idx="7981">
                  <c:v>0.59947511249061747</c:v>
                </c:pt>
                <c:pt idx="7982">
                  <c:v>4.4430110224000696</c:v>
                </c:pt>
                <c:pt idx="7983">
                  <c:v>1.392376438368413</c:v>
                </c:pt>
                <c:pt idx="7984">
                  <c:v>6.6999888421149123E-2</c:v>
                </c:pt>
                <c:pt idx="7985">
                  <c:v>1.0777058762101133</c:v>
                </c:pt>
                <c:pt idx="7986">
                  <c:v>2.7862561822599359</c:v>
                </c:pt>
                <c:pt idx="7987">
                  <c:v>0.42886783831514741</c:v>
                </c:pt>
                <c:pt idx="7988">
                  <c:v>0.2398342786010641</c:v>
                </c:pt>
                <c:pt idx="7989">
                  <c:v>3.36288137266585</c:v>
                </c:pt>
                <c:pt idx="7990">
                  <c:v>2.7447432825310898</c:v>
                </c:pt>
                <c:pt idx="7991">
                  <c:v>2.3471362018091906</c:v>
                </c:pt>
                <c:pt idx="7992">
                  <c:v>0.37868863196093061</c:v>
                </c:pt>
                <c:pt idx="7993">
                  <c:v>1.549903629888691</c:v>
                </c:pt>
                <c:pt idx="7994">
                  <c:v>2.5865130426922733</c:v>
                </c:pt>
                <c:pt idx="7995">
                  <c:v>3.3104746544320065</c:v>
                </c:pt>
                <c:pt idx="7996">
                  <c:v>2.2619946763990182</c:v>
                </c:pt>
                <c:pt idx="7997">
                  <c:v>7.5690397386808606E-2</c:v>
                </c:pt>
                <c:pt idx="7998">
                  <c:v>0.99627756718115501</c:v>
                </c:pt>
                <c:pt idx="7999">
                  <c:v>3.2576257272600539</c:v>
                </c:pt>
                <c:pt idx="8000">
                  <c:v>4.2599408908581529</c:v>
                </c:pt>
                <c:pt idx="8001">
                  <c:v>0.34949664796340318</c:v>
                </c:pt>
                <c:pt idx="8002">
                  <c:v>1.007353232679506</c:v>
                </c:pt>
                <c:pt idx="8003">
                  <c:v>1.5325346854985646</c:v>
                </c:pt>
                <c:pt idx="8004">
                  <c:v>3.4343780509243054</c:v>
                </c:pt>
                <c:pt idx="8005">
                  <c:v>2.8851332970896335</c:v>
                </c:pt>
                <c:pt idx="8006">
                  <c:v>2.4127532955093134</c:v>
                </c:pt>
                <c:pt idx="8007">
                  <c:v>0.89520855164351554</c:v>
                </c:pt>
                <c:pt idx="8008">
                  <c:v>3.3371258323801829</c:v>
                </c:pt>
                <c:pt idx="8009">
                  <c:v>2.1482988489375732</c:v>
                </c:pt>
                <c:pt idx="8010">
                  <c:v>1.8475935441974336</c:v>
                </c:pt>
                <c:pt idx="8011">
                  <c:v>2.5837768629064817</c:v>
                </c:pt>
                <c:pt idx="8012">
                  <c:v>4.0905982236911074</c:v>
                </c:pt>
                <c:pt idx="8013">
                  <c:v>0.30014727575607392</c:v>
                </c:pt>
                <c:pt idx="8014">
                  <c:v>1.2141680258322669</c:v>
                </c:pt>
                <c:pt idx="8015">
                  <c:v>2.809059515599853</c:v>
                </c:pt>
                <c:pt idx="8016">
                  <c:v>0.21468499415931586</c:v>
                </c:pt>
                <c:pt idx="8017">
                  <c:v>2.2934877109087175</c:v>
                </c:pt>
                <c:pt idx="8018">
                  <c:v>1.0303143383538931</c:v>
                </c:pt>
                <c:pt idx="8019">
                  <c:v>1.8221962159556373</c:v>
                </c:pt>
                <c:pt idx="8020">
                  <c:v>0.87697021304309075</c:v>
                </c:pt>
                <c:pt idx="8021">
                  <c:v>0.30306212397738186</c:v>
                </c:pt>
                <c:pt idx="8022">
                  <c:v>0.44367573154237672</c:v>
                </c:pt>
                <c:pt idx="8023">
                  <c:v>4.3694145147627577</c:v>
                </c:pt>
                <c:pt idx="8024">
                  <c:v>0.87461026577768641</c:v>
                </c:pt>
                <c:pt idx="8025">
                  <c:v>2.5343436706307809</c:v>
                </c:pt>
                <c:pt idx="8026">
                  <c:v>3.1574439435203043</c:v>
                </c:pt>
                <c:pt idx="8027">
                  <c:v>0.67092785584412784</c:v>
                </c:pt>
                <c:pt idx="8028">
                  <c:v>2.2019471247260665</c:v>
                </c:pt>
                <c:pt idx="8029">
                  <c:v>2.2444561763293143</c:v>
                </c:pt>
                <c:pt idx="8030">
                  <c:v>4.901448096561178</c:v>
                </c:pt>
                <c:pt idx="8031">
                  <c:v>0.5706406916717226</c:v>
                </c:pt>
                <c:pt idx="8032">
                  <c:v>1.8437123282839742</c:v>
                </c:pt>
                <c:pt idx="8033">
                  <c:v>0.87014420980405927</c:v>
                </c:pt>
                <c:pt idx="8034">
                  <c:v>3.8790347068069799</c:v>
                </c:pt>
                <c:pt idx="8035">
                  <c:v>3.3328327428951896</c:v>
                </c:pt>
                <c:pt idx="8036">
                  <c:v>2.6946746996988455</c:v>
                </c:pt>
                <c:pt idx="8037">
                  <c:v>1.2915365762761042</c:v>
                </c:pt>
                <c:pt idx="8038">
                  <c:v>2.8631401806995349</c:v>
                </c:pt>
                <c:pt idx="8039">
                  <c:v>0.20706695435831945</c:v>
                </c:pt>
                <c:pt idx="8040">
                  <c:v>0.85011743204318968</c:v>
                </c:pt>
                <c:pt idx="8041">
                  <c:v>1.6381839964240106</c:v>
                </c:pt>
                <c:pt idx="8042">
                  <c:v>4.2657668683008705</c:v>
                </c:pt>
                <c:pt idx="8043">
                  <c:v>0.65845246236199984</c:v>
                </c:pt>
                <c:pt idx="8044">
                  <c:v>7.2070789826366166E-2</c:v>
                </c:pt>
                <c:pt idx="8045">
                  <c:v>0.44096820280130622</c:v>
                </c:pt>
                <c:pt idx="8046">
                  <c:v>1.7293834577662377</c:v>
                </c:pt>
                <c:pt idx="8047">
                  <c:v>1.8554961698870081</c:v>
                </c:pt>
                <c:pt idx="8048">
                  <c:v>1.8395674190903044E-2</c:v>
                </c:pt>
                <c:pt idx="8049">
                  <c:v>2.1130477410205213</c:v>
                </c:pt>
                <c:pt idx="8050">
                  <c:v>0.55938530803574427</c:v>
                </c:pt>
                <c:pt idx="8051">
                  <c:v>2.6707493094885582</c:v>
                </c:pt>
                <c:pt idx="8052">
                  <c:v>1.0770896047199991</c:v>
                </c:pt>
                <c:pt idx="8053">
                  <c:v>2.5237276814181335</c:v>
                </c:pt>
                <c:pt idx="8054">
                  <c:v>1.023210492675215</c:v>
                </c:pt>
                <c:pt idx="8055">
                  <c:v>2.4714001754263837</c:v>
                </c:pt>
                <c:pt idx="8056">
                  <c:v>1.4232225084458969</c:v>
                </c:pt>
                <c:pt idx="8057">
                  <c:v>7.5405848305616967</c:v>
                </c:pt>
                <c:pt idx="8058">
                  <c:v>2.3907440717831996</c:v>
                </c:pt>
                <c:pt idx="8059">
                  <c:v>2.2700158496760103</c:v>
                </c:pt>
                <c:pt idx="8060">
                  <c:v>4.2739236224610426</c:v>
                </c:pt>
                <c:pt idx="8061">
                  <c:v>1.5890510615044233</c:v>
                </c:pt>
                <c:pt idx="8062">
                  <c:v>2.5375668371636007</c:v>
                </c:pt>
                <c:pt idx="8063">
                  <c:v>0.59006532783725341</c:v>
                </c:pt>
                <c:pt idx="8064">
                  <c:v>1.4767337993581879</c:v>
                </c:pt>
                <c:pt idx="8065">
                  <c:v>1.6342669091024362</c:v>
                </c:pt>
                <c:pt idx="8066">
                  <c:v>2.3110221492060905</c:v>
                </c:pt>
                <c:pt idx="8067">
                  <c:v>0.6932071653717915</c:v>
                </c:pt>
                <c:pt idx="8068">
                  <c:v>3.9981460503261346</c:v>
                </c:pt>
                <c:pt idx="8069">
                  <c:v>1.0286811307673576</c:v>
                </c:pt>
                <c:pt idx="8070">
                  <c:v>3.2483289547093381</c:v>
                </c:pt>
                <c:pt idx="8071">
                  <c:v>1.8325708818850401</c:v>
                </c:pt>
                <c:pt idx="8072">
                  <c:v>3.8190564614319573</c:v>
                </c:pt>
                <c:pt idx="8073">
                  <c:v>3.3894740108928474</c:v>
                </c:pt>
                <c:pt idx="8074">
                  <c:v>2.3550528427715562</c:v>
                </c:pt>
                <c:pt idx="8075">
                  <c:v>4.0037158104228059</c:v>
                </c:pt>
                <c:pt idx="8076">
                  <c:v>2.1288825502318058</c:v>
                </c:pt>
                <c:pt idx="8077">
                  <c:v>4.6513244422830198</c:v>
                </c:pt>
                <c:pt idx="8078">
                  <c:v>0.60682998537449651</c:v>
                </c:pt>
                <c:pt idx="8079">
                  <c:v>8.5189376042718781</c:v>
                </c:pt>
                <c:pt idx="8080">
                  <c:v>1.2430622139747496</c:v>
                </c:pt>
                <c:pt idx="8081">
                  <c:v>7.5697840363595787</c:v>
                </c:pt>
                <c:pt idx="8082">
                  <c:v>3.6537248195970813</c:v>
                </c:pt>
                <c:pt idx="8083">
                  <c:v>8.0287802172241811</c:v>
                </c:pt>
                <c:pt idx="8084">
                  <c:v>1.4299708599505694</c:v>
                </c:pt>
                <c:pt idx="8085">
                  <c:v>4.8995062769346234</c:v>
                </c:pt>
                <c:pt idx="8086">
                  <c:v>4.1626146840752813</c:v>
                </c:pt>
                <c:pt idx="8087">
                  <c:v>5.2323060575832105</c:v>
                </c:pt>
                <c:pt idx="8088">
                  <c:v>4.2575488158050714</c:v>
                </c:pt>
                <c:pt idx="8089">
                  <c:v>1.9400597085192928</c:v>
                </c:pt>
                <c:pt idx="8090">
                  <c:v>7.0037527414098868</c:v>
                </c:pt>
                <c:pt idx="8091">
                  <c:v>2.157642737097242</c:v>
                </c:pt>
                <c:pt idx="8092">
                  <c:v>6.0594495863991789</c:v>
                </c:pt>
                <c:pt idx="8093">
                  <c:v>1.0052506853612586</c:v>
                </c:pt>
                <c:pt idx="8094">
                  <c:v>7.1774920385411889</c:v>
                </c:pt>
                <c:pt idx="8095">
                  <c:v>0.64879670156061908</c:v>
                </c:pt>
                <c:pt idx="8096">
                  <c:v>4.7131284738161021</c:v>
                </c:pt>
                <c:pt idx="8097">
                  <c:v>2.2437074095116829</c:v>
                </c:pt>
                <c:pt idx="8098">
                  <c:v>4.2052809908314224</c:v>
                </c:pt>
                <c:pt idx="8099">
                  <c:v>1.9271987332453833</c:v>
                </c:pt>
                <c:pt idx="8100">
                  <c:v>2.8344887243589554</c:v>
                </c:pt>
                <c:pt idx="8101">
                  <c:v>2.8768188983756193</c:v>
                </c:pt>
                <c:pt idx="8102">
                  <c:v>1.3974798593972881</c:v>
                </c:pt>
                <c:pt idx="8103">
                  <c:v>2.7963819856495107</c:v>
                </c:pt>
                <c:pt idx="8104">
                  <c:v>2.126036264856948</c:v>
                </c:pt>
                <c:pt idx="8105">
                  <c:v>2.7554873203254466</c:v>
                </c:pt>
                <c:pt idx="8106">
                  <c:v>0.36930545995979802</c:v>
                </c:pt>
                <c:pt idx="8107">
                  <c:v>3.1057095405915724</c:v>
                </c:pt>
                <c:pt idx="8108">
                  <c:v>2.2985819424779885</c:v>
                </c:pt>
                <c:pt idx="8109">
                  <c:v>0.86650527128986887</c:v>
                </c:pt>
                <c:pt idx="8110">
                  <c:v>2.1068864421766484</c:v>
                </c:pt>
                <c:pt idx="8111">
                  <c:v>2.056100185878762E-4</c:v>
                </c:pt>
                <c:pt idx="8112">
                  <c:v>2.2725761752903102</c:v>
                </c:pt>
                <c:pt idx="8113">
                  <c:v>2.0937650090301609</c:v>
                </c:pt>
                <c:pt idx="8114">
                  <c:v>0.48438510091698994</c:v>
                </c:pt>
                <c:pt idx="8115">
                  <c:v>0.33844072341005571</c:v>
                </c:pt>
                <c:pt idx="8116">
                  <c:v>2.4714287458473461</c:v>
                </c:pt>
                <c:pt idx="8117">
                  <c:v>2.2881359185420882</c:v>
                </c:pt>
                <c:pt idx="8118">
                  <c:v>0.77918948312299285</c:v>
                </c:pt>
                <c:pt idx="8119">
                  <c:v>1.269717310471095</c:v>
                </c:pt>
                <c:pt idx="8120">
                  <c:v>3.5773287694457689</c:v>
                </c:pt>
                <c:pt idx="8121">
                  <c:v>3.6592834319034293</c:v>
                </c:pt>
                <c:pt idx="8122">
                  <c:v>1.3542419585491547</c:v>
                </c:pt>
                <c:pt idx="8123">
                  <c:v>1.250665148436493</c:v>
                </c:pt>
                <c:pt idx="8124">
                  <c:v>1.709266854009158</c:v>
                </c:pt>
                <c:pt idx="8125">
                  <c:v>0.46981051914849137</c:v>
                </c:pt>
                <c:pt idx="8126">
                  <c:v>2.2309107080912636</c:v>
                </c:pt>
                <c:pt idx="8127">
                  <c:v>3.5268360341352896</c:v>
                </c:pt>
                <c:pt idx="8128">
                  <c:v>0.21069671188040395</c:v>
                </c:pt>
                <c:pt idx="8129">
                  <c:v>1.3670875689235249</c:v>
                </c:pt>
                <c:pt idx="8130">
                  <c:v>2.3338631243025985</c:v>
                </c:pt>
                <c:pt idx="8131">
                  <c:v>6.582897782587974</c:v>
                </c:pt>
                <c:pt idx="8132">
                  <c:v>4.3607490070365555</c:v>
                </c:pt>
                <c:pt idx="8133">
                  <c:v>4.0329914657544741</c:v>
                </c:pt>
                <c:pt idx="8134">
                  <c:v>1.9925709857209206E-2</c:v>
                </c:pt>
                <c:pt idx="8135">
                  <c:v>2.0702144152726127</c:v>
                </c:pt>
                <c:pt idx="8136">
                  <c:v>2.3536461142841665</c:v>
                </c:pt>
                <c:pt idx="8137">
                  <c:v>4.4206641307247523</c:v>
                </c:pt>
                <c:pt idx="8138">
                  <c:v>1.171879749457827</c:v>
                </c:pt>
                <c:pt idx="8139">
                  <c:v>1.6899919717125229</c:v>
                </c:pt>
                <c:pt idx="8140">
                  <c:v>1.4658272917743909</c:v>
                </c:pt>
                <c:pt idx="8141">
                  <c:v>3.4054299054767014</c:v>
                </c:pt>
                <c:pt idx="8142">
                  <c:v>3.777285381654643</c:v>
                </c:pt>
                <c:pt idx="8143">
                  <c:v>0.65333747143880583</c:v>
                </c:pt>
                <c:pt idx="8144">
                  <c:v>2.305555090559416</c:v>
                </c:pt>
                <c:pt idx="8145">
                  <c:v>2.4038698488593795</c:v>
                </c:pt>
                <c:pt idx="8146">
                  <c:v>6.6542336517039109</c:v>
                </c:pt>
                <c:pt idx="8147">
                  <c:v>3.697823915441067</c:v>
                </c:pt>
                <c:pt idx="8148">
                  <c:v>3.4426618607752904</c:v>
                </c:pt>
                <c:pt idx="8149">
                  <c:v>1.0416714940711913</c:v>
                </c:pt>
                <c:pt idx="8150">
                  <c:v>2.0983000787713202E-2</c:v>
                </c:pt>
                <c:pt idx="8151">
                  <c:v>3.0112775153297311</c:v>
                </c:pt>
                <c:pt idx="8152">
                  <c:v>4.5032746615576968</c:v>
                </c:pt>
                <c:pt idx="8153">
                  <c:v>2.5798870952626958</c:v>
                </c:pt>
                <c:pt idx="8154">
                  <c:v>0.68624901850911346</c:v>
                </c:pt>
                <c:pt idx="8155">
                  <c:v>0.33677001386366845</c:v>
                </c:pt>
                <c:pt idx="8156">
                  <c:v>4.9188489464928686</c:v>
                </c:pt>
                <c:pt idx="8157">
                  <c:v>5.5844947946158365</c:v>
                </c:pt>
                <c:pt idx="8158">
                  <c:v>1.5097730862235439</c:v>
                </c:pt>
                <c:pt idx="8159">
                  <c:v>4.3150151587547985</c:v>
                </c:pt>
                <c:pt idx="8160">
                  <c:v>2.1687829413108233</c:v>
                </c:pt>
                <c:pt idx="8161">
                  <c:v>2.8292949717662355</c:v>
                </c:pt>
                <c:pt idx="8162">
                  <c:v>3.3005908510243018</c:v>
                </c:pt>
                <c:pt idx="8163">
                  <c:v>3.8680819439878613</c:v>
                </c:pt>
                <c:pt idx="8164">
                  <c:v>6.7103566543508686E-2</c:v>
                </c:pt>
                <c:pt idx="8165">
                  <c:v>2.2038788101623652</c:v>
                </c:pt>
                <c:pt idx="8166">
                  <c:v>2.457121429439725</c:v>
                </c:pt>
                <c:pt idx="8167">
                  <c:v>2.9649210652178635</c:v>
                </c:pt>
                <c:pt idx="8168">
                  <c:v>3.0969806176614232</c:v>
                </c:pt>
                <c:pt idx="8169">
                  <c:v>1.7455584754631452</c:v>
                </c:pt>
                <c:pt idx="8170">
                  <c:v>1.2710352574629802</c:v>
                </c:pt>
                <c:pt idx="8171">
                  <c:v>2.5051228124728597</c:v>
                </c:pt>
                <c:pt idx="8172">
                  <c:v>4.6989890244487551</c:v>
                </c:pt>
                <c:pt idx="8173">
                  <c:v>8.3058086453370095E-2</c:v>
                </c:pt>
                <c:pt idx="8174">
                  <c:v>1.5401624561694582</c:v>
                </c:pt>
                <c:pt idx="8175">
                  <c:v>1.246088222379238</c:v>
                </c:pt>
                <c:pt idx="8176">
                  <c:v>3.3051056531095444</c:v>
                </c:pt>
                <c:pt idx="8177">
                  <c:v>3.0350688439669806</c:v>
                </c:pt>
                <c:pt idx="8178">
                  <c:v>1.8914150744321443</c:v>
                </c:pt>
                <c:pt idx="8179">
                  <c:v>1.8777293219031199</c:v>
                </c:pt>
                <c:pt idx="8180">
                  <c:v>3.7250941347114459</c:v>
                </c:pt>
                <c:pt idx="8181">
                  <c:v>1.805401217970688</c:v>
                </c:pt>
                <c:pt idx="8182">
                  <c:v>2.6861184956496729</c:v>
                </c:pt>
                <c:pt idx="8183">
                  <c:v>3.9450344302338496</c:v>
                </c:pt>
                <c:pt idx="8184">
                  <c:v>0.71523163289911906</c:v>
                </c:pt>
                <c:pt idx="8185">
                  <c:v>1.7021938833948207</c:v>
                </c:pt>
                <c:pt idx="8186">
                  <c:v>3.2997883628820031</c:v>
                </c:pt>
                <c:pt idx="8187">
                  <c:v>4.3033704234098922</c:v>
                </c:pt>
                <c:pt idx="8188">
                  <c:v>0.68872928688288404</c:v>
                </c:pt>
                <c:pt idx="8189">
                  <c:v>1.6913716805410708</c:v>
                </c:pt>
                <c:pt idx="8190">
                  <c:v>0.21695438826671154</c:v>
                </c:pt>
                <c:pt idx="8191">
                  <c:v>3.5774278889064544</c:v>
                </c:pt>
                <c:pt idx="8192">
                  <c:v>2.1390305845634203</c:v>
                </c:pt>
                <c:pt idx="8193">
                  <c:v>2.3265662438063686</c:v>
                </c:pt>
                <c:pt idx="8194">
                  <c:v>1.5464653546589668</c:v>
                </c:pt>
                <c:pt idx="8195">
                  <c:v>1.8562254611461011</c:v>
                </c:pt>
                <c:pt idx="8196">
                  <c:v>1.2664374760599482</c:v>
                </c:pt>
                <c:pt idx="8197">
                  <c:v>3.2407812315476674</c:v>
                </c:pt>
                <c:pt idx="8198">
                  <c:v>3.9852237824728323</c:v>
                </c:pt>
                <c:pt idx="8199">
                  <c:v>1.4214071711664946</c:v>
                </c:pt>
                <c:pt idx="8200">
                  <c:v>0.73179698518297531</c:v>
                </c:pt>
                <c:pt idx="8201">
                  <c:v>1.3404193756495104</c:v>
                </c:pt>
                <c:pt idx="8202">
                  <c:v>2.6941467948413198</c:v>
                </c:pt>
                <c:pt idx="8203">
                  <c:v>0.46566609321007579</c:v>
                </c:pt>
                <c:pt idx="8204">
                  <c:v>1.8234227738707087</c:v>
                </c:pt>
                <c:pt idx="8205">
                  <c:v>0.24295495461725958</c:v>
                </c:pt>
                <c:pt idx="8206">
                  <c:v>0.65534966613022583</c:v>
                </c:pt>
                <c:pt idx="8207">
                  <c:v>1.6103992034398389</c:v>
                </c:pt>
                <c:pt idx="8208">
                  <c:v>2.5841065912247618</c:v>
                </c:pt>
                <c:pt idx="8209">
                  <c:v>2.0374024510576616</c:v>
                </c:pt>
                <c:pt idx="8210">
                  <c:v>2.2901959672189385</c:v>
                </c:pt>
                <c:pt idx="8211">
                  <c:v>0.51605791344241547</c:v>
                </c:pt>
                <c:pt idx="8212">
                  <c:v>2.3498210164827178</c:v>
                </c:pt>
                <c:pt idx="8213">
                  <c:v>2.0669871307606407</c:v>
                </c:pt>
                <c:pt idx="8214">
                  <c:v>2.8260721566901532</c:v>
                </c:pt>
                <c:pt idx="8215">
                  <c:v>0.72265553379997716</c:v>
                </c:pt>
                <c:pt idx="8216">
                  <c:v>1.9483909514019944</c:v>
                </c:pt>
                <c:pt idx="8217">
                  <c:v>3.277759873422438</c:v>
                </c:pt>
                <c:pt idx="8218">
                  <c:v>1.4220165878442117</c:v>
                </c:pt>
                <c:pt idx="8219">
                  <c:v>0.81902918678989423</c:v>
                </c:pt>
                <c:pt idx="8220">
                  <c:v>0.30136347216259063</c:v>
                </c:pt>
                <c:pt idx="8221">
                  <c:v>0.74698817764548764</c:v>
                </c:pt>
                <c:pt idx="8222">
                  <c:v>2.1782378605952446</c:v>
                </c:pt>
                <c:pt idx="8223">
                  <c:v>1.3158995105791647</c:v>
                </c:pt>
                <c:pt idx="8224">
                  <c:v>0.84063396780695143</c:v>
                </c:pt>
                <c:pt idx="8225">
                  <c:v>5.2225284731620754</c:v>
                </c:pt>
                <c:pt idx="8226">
                  <c:v>0.49823277765461516</c:v>
                </c:pt>
                <c:pt idx="8227">
                  <c:v>0.41076779708454758</c:v>
                </c:pt>
                <c:pt idx="8228">
                  <c:v>0.35848980787678819</c:v>
                </c:pt>
                <c:pt idx="8229">
                  <c:v>3.3423658980806099</c:v>
                </c:pt>
                <c:pt idx="8230">
                  <c:v>5.1061542607225618E-2</c:v>
                </c:pt>
                <c:pt idx="8231">
                  <c:v>0.51422276990980098</c:v>
                </c:pt>
                <c:pt idx="8232">
                  <c:v>1.7933358891202698</c:v>
                </c:pt>
                <c:pt idx="8233">
                  <c:v>1.8588977757439986</c:v>
                </c:pt>
                <c:pt idx="8234">
                  <c:v>0.30798903725895244</c:v>
                </c:pt>
                <c:pt idx="8235">
                  <c:v>8.5970065365755577E-2</c:v>
                </c:pt>
                <c:pt idx="8236">
                  <c:v>2.2372944663121803</c:v>
                </c:pt>
                <c:pt idx="8237">
                  <c:v>3.7089227525098245E-2</c:v>
                </c:pt>
                <c:pt idx="8238">
                  <c:v>0.96984851602577926</c:v>
                </c:pt>
                <c:pt idx="8239">
                  <c:v>0.63078605223725148</c:v>
                </c:pt>
                <c:pt idx="8240">
                  <c:v>5.8171745230784806</c:v>
                </c:pt>
                <c:pt idx="8241">
                  <c:v>1.5869028460682166E-2</c:v>
                </c:pt>
                <c:pt idx="8242">
                  <c:v>0.99820841891344969</c:v>
                </c:pt>
                <c:pt idx="8243">
                  <c:v>2.5507842768560289</c:v>
                </c:pt>
                <c:pt idx="8244">
                  <c:v>0.28188768904563233</c:v>
                </c:pt>
                <c:pt idx="8245">
                  <c:v>0.79544667801654612</c:v>
                </c:pt>
                <c:pt idx="8246">
                  <c:v>0.14527430130696928</c:v>
                </c:pt>
                <c:pt idx="8247">
                  <c:v>1.6218528186904742</c:v>
                </c:pt>
                <c:pt idx="8248">
                  <c:v>2.0208672694083978</c:v>
                </c:pt>
                <c:pt idx="8249">
                  <c:v>0.62694720469814946</c:v>
                </c:pt>
                <c:pt idx="8250">
                  <c:v>0.53195433511551093</c:v>
                </c:pt>
                <c:pt idx="8251">
                  <c:v>0.22833448643415721</c:v>
                </c:pt>
                <c:pt idx="8252">
                  <c:v>1.3388092171641175</c:v>
                </c:pt>
                <c:pt idx="8253">
                  <c:v>1.2333833582849945</c:v>
                </c:pt>
                <c:pt idx="8254">
                  <c:v>0.52444785375883551</c:v>
                </c:pt>
                <c:pt idx="8255">
                  <c:v>5.2672177024065157</c:v>
                </c:pt>
                <c:pt idx="8256">
                  <c:v>9.9737520330337226E-2</c:v>
                </c:pt>
                <c:pt idx="8257">
                  <c:v>0.196903511028518</c:v>
                </c:pt>
                <c:pt idx="8258">
                  <c:v>0.48931536642926154</c:v>
                </c:pt>
                <c:pt idx="8259">
                  <c:v>1.5568460980225751</c:v>
                </c:pt>
                <c:pt idx="8260">
                  <c:v>1.606420380069375</c:v>
                </c:pt>
                <c:pt idx="8261">
                  <c:v>0.61095063143101402</c:v>
                </c:pt>
                <c:pt idx="8262">
                  <c:v>1.7993997036848981</c:v>
                </c:pt>
                <c:pt idx="8263">
                  <c:v>0.64862659903490805</c:v>
                </c:pt>
                <c:pt idx="8264">
                  <c:v>2.1221456382213457</c:v>
                </c:pt>
                <c:pt idx="8265">
                  <c:v>0.78350843922833713</c:v>
                </c:pt>
                <c:pt idx="8266">
                  <c:v>2.1807649639082989</c:v>
                </c:pt>
                <c:pt idx="8267">
                  <c:v>0.59258613838649765</c:v>
                </c:pt>
                <c:pt idx="8268">
                  <c:v>0.9491843371850095</c:v>
                </c:pt>
                <c:pt idx="8269">
                  <c:v>0.68693788726897065</c:v>
                </c:pt>
                <c:pt idx="8270">
                  <c:v>4.8495019904250345</c:v>
                </c:pt>
                <c:pt idx="8271">
                  <c:v>1.5078140053748337</c:v>
                </c:pt>
                <c:pt idx="8272">
                  <c:v>1.5910326901532041</c:v>
                </c:pt>
                <c:pt idx="8273">
                  <c:v>0.68541720146992802</c:v>
                </c:pt>
                <c:pt idx="8274">
                  <c:v>0.48731927951011755</c:v>
                </c:pt>
                <c:pt idx="8275">
                  <c:v>1.6450445658442039</c:v>
                </c:pt>
                <c:pt idx="8276">
                  <c:v>0.45977501387532982</c:v>
                </c:pt>
                <c:pt idx="8277">
                  <c:v>0.7257203212972243</c:v>
                </c:pt>
                <c:pt idx="8278">
                  <c:v>0.33165106006037437</c:v>
                </c:pt>
                <c:pt idx="8279">
                  <c:v>0.3345064002230167</c:v>
                </c:pt>
                <c:pt idx="8280">
                  <c:v>1.8819462014960304</c:v>
                </c:pt>
                <c:pt idx="8281">
                  <c:v>4.2787811013119974</c:v>
                </c:pt>
                <c:pt idx="8282">
                  <c:v>0.40973772685525178</c:v>
                </c:pt>
                <c:pt idx="8283">
                  <c:v>0.67286064401774226</c:v>
                </c:pt>
                <c:pt idx="8284">
                  <c:v>1.0373689218004865</c:v>
                </c:pt>
                <c:pt idx="8285">
                  <c:v>3.097681135332282</c:v>
                </c:pt>
                <c:pt idx="8286">
                  <c:v>0.81981337778756824</c:v>
                </c:pt>
                <c:pt idx="8287">
                  <c:v>1.1038942223862644</c:v>
                </c:pt>
                <c:pt idx="8288">
                  <c:v>0.18408970150428594</c:v>
                </c:pt>
                <c:pt idx="8289">
                  <c:v>0.93245425404442361</c:v>
                </c:pt>
                <c:pt idx="8290">
                  <c:v>0.40205199756259447</c:v>
                </c:pt>
                <c:pt idx="8291">
                  <c:v>0.51106082825546251</c:v>
                </c:pt>
                <c:pt idx="8292">
                  <c:v>1.618447565640535</c:v>
                </c:pt>
                <c:pt idx="8293">
                  <c:v>2.2606906736645427</c:v>
                </c:pt>
                <c:pt idx="8294">
                  <c:v>0.37090249013006726</c:v>
                </c:pt>
                <c:pt idx="8295">
                  <c:v>1.2215589833365257</c:v>
                </c:pt>
                <c:pt idx="8296">
                  <c:v>4.3266020946446613</c:v>
                </c:pt>
                <c:pt idx="8297">
                  <c:v>5.9707976140519925E-2</c:v>
                </c:pt>
                <c:pt idx="8298">
                  <c:v>1.6325971770823955E-2</c:v>
                </c:pt>
                <c:pt idx="8299">
                  <c:v>2.9109821878382061</c:v>
                </c:pt>
                <c:pt idx="8300">
                  <c:v>1.6198110617686945</c:v>
                </c:pt>
                <c:pt idx="8301">
                  <c:v>0.29308522098953382</c:v>
                </c:pt>
                <c:pt idx="8302">
                  <c:v>0.71045669179601845</c:v>
                </c:pt>
                <c:pt idx="8303">
                  <c:v>2.283008926589698</c:v>
                </c:pt>
                <c:pt idx="8304">
                  <c:v>2.9086433617389087</c:v>
                </c:pt>
                <c:pt idx="8305">
                  <c:v>1.3498191546172826</c:v>
                </c:pt>
                <c:pt idx="8306">
                  <c:v>0.4762751729209409</c:v>
                </c:pt>
                <c:pt idx="8307">
                  <c:v>0.2412259870991118</c:v>
                </c:pt>
                <c:pt idx="8308">
                  <c:v>0.6849364626792861</c:v>
                </c:pt>
                <c:pt idx="8309">
                  <c:v>1.2114186655733192</c:v>
                </c:pt>
                <c:pt idx="8310">
                  <c:v>2.9490770431102775</c:v>
                </c:pt>
                <c:pt idx="8311">
                  <c:v>1.2610784032090283</c:v>
                </c:pt>
                <c:pt idx="8312">
                  <c:v>0.98429393766293671</c:v>
                </c:pt>
                <c:pt idx="8313">
                  <c:v>2.4283120367773048</c:v>
                </c:pt>
                <c:pt idx="8314">
                  <c:v>4.2610418530966054</c:v>
                </c:pt>
                <c:pt idx="8315">
                  <c:v>1.1048313017625233</c:v>
                </c:pt>
                <c:pt idx="8316">
                  <c:v>2.2795876998498841</c:v>
                </c:pt>
                <c:pt idx="8317">
                  <c:v>0.66093862536879122</c:v>
                </c:pt>
                <c:pt idx="8318">
                  <c:v>5.4634536428655833</c:v>
                </c:pt>
                <c:pt idx="8319">
                  <c:v>4.3407674929984221</c:v>
                </c:pt>
                <c:pt idx="8320">
                  <c:v>2.9507564778516198</c:v>
                </c:pt>
                <c:pt idx="8321">
                  <c:v>0.95154543336950526</c:v>
                </c:pt>
                <c:pt idx="8322">
                  <c:v>0.5229265628844999</c:v>
                </c:pt>
                <c:pt idx="8323">
                  <c:v>1.3077576860333202</c:v>
                </c:pt>
                <c:pt idx="8324">
                  <c:v>3.1034367292023006</c:v>
                </c:pt>
                <c:pt idx="8325">
                  <c:v>4.467388924721325</c:v>
                </c:pt>
                <c:pt idx="8326">
                  <c:v>0.27918096277002036</c:v>
                </c:pt>
                <c:pt idx="8327">
                  <c:v>2.200938336751165</c:v>
                </c:pt>
                <c:pt idx="8328">
                  <c:v>4.0797412365040504</c:v>
                </c:pt>
                <c:pt idx="8329">
                  <c:v>7.0099253326030766</c:v>
                </c:pt>
                <c:pt idx="8330">
                  <c:v>3.4362178136957136</c:v>
                </c:pt>
                <c:pt idx="8331">
                  <c:v>4.7641093313611158</c:v>
                </c:pt>
                <c:pt idx="8332">
                  <c:v>0.68419014442815618</c:v>
                </c:pt>
                <c:pt idx="8333">
                  <c:v>1.433334673132121</c:v>
                </c:pt>
                <c:pt idx="8334">
                  <c:v>4.9911527992125375</c:v>
                </c:pt>
                <c:pt idx="8335">
                  <c:v>5.6965644832432725</c:v>
                </c:pt>
                <c:pt idx="8336">
                  <c:v>1.964147177893657</c:v>
                </c:pt>
                <c:pt idx="8337">
                  <c:v>1.2204233642458675</c:v>
                </c:pt>
                <c:pt idx="8338">
                  <c:v>1.1077917427673194</c:v>
                </c:pt>
                <c:pt idx="8339">
                  <c:v>6.6783444699921315</c:v>
                </c:pt>
                <c:pt idx="8340">
                  <c:v>7.0664991526194054</c:v>
                </c:pt>
                <c:pt idx="8341">
                  <c:v>2.0499026806285796</c:v>
                </c:pt>
                <c:pt idx="8342">
                  <c:v>4.1000432770070319</c:v>
                </c:pt>
                <c:pt idx="8343">
                  <c:v>5.4939813497297232</c:v>
                </c:pt>
                <c:pt idx="8344">
                  <c:v>6.5751138098866004</c:v>
                </c:pt>
                <c:pt idx="8345">
                  <c:v>3.405442740298708</c:v>
                </c:pt>
                <c:pt idx="8346">
                  <c:v>6.6249921078381018</c:v>
                </c:pt>
                <c:pt idx="8347">
                  <c:v>0.4724298600956589</c:v>
                </c:pt>
                <c:pt idx="8348">
                  <c:v>1.9542461288216493</c:v>
                </c:pt>
                <c:pt idx="8349">
                  <c:v>3.5177887447936045</c:v>
                </c:pt>
                <c:pt idx="8350">
                  <c:v>7.2323009868420458</c:v>
                </c:pt>
                <c:pt idx="8351">
                  <c:v>4.1697318408155146</c:v>
                </c:pt>
                <c:pt idx="8352">
                  <c:v>2.7426802033246602</c:v>
                </c:pt>
                <c:pt idx="8353">
                  <c:v>8.1041333331703047E-2</c:v>
                </c:pt>
                <c:pt idx="8354">
                  <c:v>6.8486865954225875</c:v>
                </c:pt>
                <c:pt idx="8355">
                  <c:v>7.2206775330513997</c:v>
                </c:pt>
                <c:pt idx="8356">
                  <c:v>2.9273561735961913</c:v>
                </c:pt>
                <c:pt idx="8357">
                  <c:v>4.1463128482101856</c:v>
                </c:pt>
                <c:pt idx="8358">
                  <c:v>4.0481265631729135</c:v>
                </c:pt>
                <c:pt idx="8359">
                  <c:v>4.7007607472230069</c:v>
                </c:pt>
                <c:pt idx="8360">
                  <c:v>3.0000776316108784</c:v>
                </c:pt>
                <c:pt idx="8361">
                  <c:v>4.7015295397541887</c:v>
                </c:pt>
                <c:pt idx="8362">
                  <c:v>1.4170101248578892</c:v>
                </c:pt>
                <c:pt idx="8363">
                  <c:v>0.15807553099866478</c:v>
                </c:pt>
                <c:pt idx="8364">
                  <c:v>2.6625254549614494</c:v>
                </c:pt>
                <c:pt idx="8365">
                  <c:v>6.013879002955993</c:v>
                </c:pt>
                <c:pt idx="8366">
                  <c:v>3.3014768204430647</c:v>
                </c:pt>
                <c:pt idx="8367">
                  <c:v>0.94080921795637273</c:v>
                </c:pt>
                <c:pt idx="8368">
                  <c:v>1.4888208381868093</c:v>
                </c:pt>
                <c:pt idx="8369">
                  <c:v>4.0192523586401894</c:v>
                </c:pt>
                <c:pt idx="8370">
                  <c:v>5.6562868477054691</c:v>
                </c:pt>
                <c:pt idx="8371">
                  <c:v>0.4361804601931194</c:v>
                </c:pt>
                <c:pt idx="8372">
                  <c:v>2.6499706119730337</c:v>
                </c:pt>
                <c:pt idx="8373">
                  <c:v>2.4600114761002079</c:v>
                </c:pt>
                <c:pt idx="8374">
                  <c:v>5.6333983705111832</c:v>
                </c:pt>
                <c:pt idx="8375">
                  <c:v>2.3131218652428909</c:v>
                </c:pt>
                <c:pt idx="8376">
                  <c:v>3.7161642632306311</c:v>
                </c:pt>
                <c:pt idx="8377">
                  <c:v>0.77545272191287351</c:v>
                </c:pt>
                <c:pt idx="8378">
                  <c:v>2.7826875203592696</c:v>
                </c:pt>
                <c:pt idx="8379">
                  <c:v>2.3223616335034452</c:v>
                </c:pt>
                <c:pt idx="8380">
                  <c:v>2.1052254184800319</c:v>
                </c:pt>
                <c:pt idx="8381">
                  <c:v>2.1211725572432969</c:v>
                </c:pt>
                <c:pt idx="8382">
                  <c:v>3.8924894846992366</c:v>
                </c:pt>
                <c:pt idx="8383">
                  <c:v>0.45205795541745708</c:v>
                </c:pt>
                <c:pt idx="8384">
                  <c:v>1.2219669134651312</c:v>
                </c:pt>
                <c:pt idx="8385">
                  <c:v>1.70118418722911</c:v>
                </c:pt>
                <c:pt idx="8386">
                  <c:v>1.9686976793812043</c:v>
                </c:pt>
                <c:pt idx="8387">
                  <c:v>1.1908240425690462</c:v>
                </c:pt>
                <c:pt idx="8388">
                  <c:v>0.64404160031732793</c:v>
                </c:pt>
                <c:pt idx="8389">
                  <c:v>1.9582117105496586</c:v>
                </c:pt>
                <c:pt idx="8390">
                  <c:v>2.4814343061468755</c:v>
                </c:pt>
                <c:pt idx="8391">
                  <c:v>1.3414437353555329</c:v>
                </c:pt>
                <c:pt idx="8392">
                  <c:v>0.8323510909566727</c:v>
                </c:pt>
                <c:pt idx="8393">
                  <c:v>7.2857593227775412</c:v>
                </c:pt>
                <c:pt idx="8394">
                  <c:v>1.3416813168612367</c:v>
                </c:pt>
                <c:pt idx="8395">
                  <c:v>1.2763785269568331</c:v>
                </c:pt>
                <c:pt idx="8396">
                  <c:v>0.66021317938597068</c:v>
                </c:pt>
                <c:pt idx="8397">
                  <c:v>6.0983219053112592</c:v>
                </c:pt>
                <c:pt idx="8398">
                  <c:v>7.8530367292779069E-2</c:v>
                </c:pt>
                <c:pt idx="8399">
                  <c:v>1.0909852521990846</c:v>
                </c:pt>
                <c:pt idx="8400">
                  <c:v>0.48440777609345531</c:v>
                </c:pt>
                <c:pt idx="8401">
                  <c:v>2.916486402163704</c:v>
                </c:pt>
                <c:pt idx="8402">
                  <c:v>1.704979014999136</c:v>
                </c:pt>
                <c:pt idx="8403">
                  <c:v>0.54161643459169628</c:v>
                </c:pt>
                <c:pt idx="8404">
                  <c:v>2.4639497531480981</c:v>
                </c:pt>
                <c:pt idx="8405">
                  <c:v>1.7548276678022567</c:v>
                </c:pt>
                <c:pt idx="8406">
                  <c:v>3.6660375480005492</c:v>
                </c:pt>
                <c:pt idx="8407">
                  <c:v>2.0826681268980085</c:v>
                </c:pt>
                <c:pt idx="8408">
                  <c:v>3.7943865982711227</c:v>
                </c:pt>
                <c:pt idx="8409">
                  <c:v>0.43149534952206636</c:v>
                </c:pt>
                <c:pt idx="8410">
                  <c:v>3.2628213694966828</c:v>
                </c:pt>
                <c:pt idx="8411">
                  <c:v>3.8501048638487134E-2</c:v>
                </c:pt>
                <c:pt idx="8412">
                  <c:v>4.6789329415876661</c:v>
                </c:pt>
                <c:pt idx="8413">
                  <c:v>0.8390237977138435</c:v>
                </c:pt>
                <c:pt idx="8414">
                  <c:v>0.9666672321262979</c:v>
                </c:pt>
                <c:pt idx="8415">
                  <c:v>0.78059570212966634</c:v>
                </c:pt>
                <c:pt idx="8416">
                  <c:v>1.0923964078637995</c:v>
                </c:pt>
                <c:pt idx="8417">
                  <c:v>2.5269233292887794</c:v>
                </c:pt>
                <c:pt idx="8418">
                  <c:v>0.11029076704355223</c:v>
                </c:pt>
                <c:pt idx="8419">
                  <c:v>4.5492210581582349</c:v>
                </c:pt>
                <c:pt idx="8420">
                  <c:v>1.3291237651533852</c:v>
                </c:pt>
                <c:pt idx="8421">
                  <c:v>3.9913860822404565</c:v>
                </c:pt>
                <c:pt idx="8422">
                  <c:v>1.3163958790126844</c:v>
                </c:pt>
                <c:pt idx="8423">
                  <c:v>2.74525534697956</c:v>
                </c:pt>
                <c:pt idx="8424">
                  <c:v>1.5309052100065315</c:v>
                </c:pt>
                <c:pt idx="8425">
                  <c:v>2.4236194866709706</c:v>
                </c:pt>
                <c:pt idx="8426">
                  <c:v>1.123330265638816</c:v>
                </c:pt>
                <c:pt idx="8427">
                  <c:v>3.6206202629777557</c:v>
                </c:pt>
                <c:pt idx="8428">
                  <c:v>1.5882771079093239</c:v>
                </c:pt>
                <c:pt idx="8429">
                  <c:v>1.8575190467308644</c:v>
                </c:pt>
                <c:pt idx="8430">
                  <c:v>4.524444396994566</c:v>
                </c:pt>
                <c:pt idx="8431">
                  <c:v>2.3707557504293835</c:v>
                </c:pt>
                <c:pt idx="8432">
                  <c:v>4.7417882236880615</c:v>
                </c:pt>
                <c:pt idx="8433">
                  <c:v>0.29201174416613096</c:v>
                </c:pt>
                <c:pt idx="8434">
                  <c:v>5.9925098421406275</c:v>
                </c:pt>
                <c:pt idx="8435">
                  <c:v>1.5269096253655499</c:v>
                </c:pt>
                <c:pt idx="8436">
                  <c:v>5.4098899180780471</c:v>
                </c:pt>
                <c:pt idx="8437">
                  <c:v>1.7791445116622748</c:v>
                </c:pt>
                <c:pt idx="8438">
                  <c:v>5.2334356964129896</c:v>
                </c:pt>
                <c:pt idx="8439">
                  <c:v>2.18318269949211</c:v>
                </c:pt>
                <c:pt idx="8440">
                  <c:v>6.0899647663174008</c:v>
                </c:pt>
                <c:pt idx="8441">
                  <c:v>5.831449818043076</c:v>
                </c:pt>
                <c:pt idx="8442">
                  <c:v>7.7431300632481701</c:v>
                </c:pt>
                <c:pt idx="8443">
                  <c:v>4.7995600706964741</c:v>
                </c:pt>
                <c:pt idx="8444">
                  <c:v>3.3917158864132251</c:v>
                </c:pt>
                <c:pt idx="8445">
                  <c:v>8.067528548061297</c:v>
                </c:pt>
                <c:pt idx="8446">
                  <c:v>4.2725026764659653</c:v>
                </c:pt>
                <c:pt idx="8447">
                  <c:v>7.0939636987300894</c:v>
                </c:pt>
                <c:pt idx="8448">
                  <c:v>0.26779310185805638</c:v>
                </c:pt>
                <c:pt idx="8449">
                  <c:v>7.3753308735396637</c:v>
                </c:pt>
                <c:pt idx="8450">
                  <c:v>0.76164519498047722</c:v>
                </c:pt>
                <c:pt idx="8451">
                  <c:v>5.9060123945432199</c:v>
                </c:pt>
                <c:pt idx="8452">
                  <c:v>3.1978738453607773</c:v>
                </c:pt>
                <c:pt idx="8453">
                  <c:v>7.6308390330190754</c:v>
                </c:pt>
                <c:pt idx="8454">
                  <c:v>1.9894278124526696</c:v>
                </c:pt>
                <c:pt idx="8455">
                  <c:v>4.7636344298896791</c:v>
                </c:pt>
                <c:pt idx="8456">
                  <c:v>3.1184844635315265</c:v>
                </c:pt>
                <c:pt idx="8457">
                  <c:v>5.090272376116463</c:v>
                </c:pt>
                <c:pt idx="8458">
                  <c:v>5.139905622187058</c:v>
                </c:pt>
                <c:pt idx="8459">
                  <c:v>1.8658713980024135</c:v>
                </c:pt>
                <c:pt idx="8460">
                  <c:v>3.6126550881736872</c:v>
                </c:pt>
                <c:pt idx="8461">
                  <c:v>0.91169620207097513</c:v>
                </c:pt>
                <c:pt idx="8462">
                  <c:v>3.8717265593908756</c:v>
                </c:pt>
                <c:pt idx="8463">
                  <c:v>1.8510593944488285E-2</c:v>
                </c:pt>
                <c:pt idx="8464">
                  <c:v>4.5603225273294719</c:v>
                </c:pt>
                <c:pt idx="8465">
                  <c:v>0.78171299011731621</c:v>
                </c:pt>
                <c:pt idx="8466">
                  <c:v>4.1705245499411987</c:v>
                </c:pt>
                <c:pt idx="8467">
                  <c:v>0.64193553700347206</c:v>
                </c:pt>
                <c:pt idx="8468">
                  <c:v>3.9824641700786465</c:v>
                </c:pt>
                <c:pt idx="8469">
                  <c:v>1.9960728995195396</c:v>
                </c:pt>
                <c:pt idx="8470">
                  <c:v>3.1223706052571938</c:v>
                </c:pt>
                <c:pt idx="8471">
                  <c:v>1.297816096598142</c:v>
                </c:pt>
                <c:pt idx="8472">
                  <c:v>0.50664040509842501</c:v>
                </c:pt>
                <c:pt idx="8473">
                  <c:v>1.7830106832780821</c:v>
                </c:pt>
                <c:pt idx="8474">
                  <c:v>1.7202965935071806</c:v>
                </c:pt>
                <c:pt idx="8475">
                  <c:v>1.6327348120482004</c:v>
                </c:pt>
                <c:pt idx="8476">
                  <c:v>0.30848348493750333</c:v>
                </c:pt>
                <c:pt idx="8477">
                  <c:v>2.7428470242174594</c:v>
                </c:pt>
                <c:pt idx="8478">
                  <c:v>1.0048401553509603</c:v>
                </c:pt>
                <c:pt idx="8479">
                  <c:v>3.3989480406265891</c:v>
                </c:pt>
                <c:pt idx="8480">
                  <c:v>0.14972649732474741</c:v>
                </c:pt>
                <c:pt idx="8481">
                  <c:v>2.1912525502946352</c:v>
                </c:pt>
                <c:pt idx="8482">
                  <c:v>0.64693963157278844</c:v>
                </c:pt>
                <c:pt idx="8483">
                  <c:v>0.92885368899150755</c:v>
                </c:pt>
                <c:pt idx="8484">
                  <c:v>0.83052186464754207</c:v>
                </c:pt>
                <c:pt idx="8485">
                  <c:v>1.3444957904358397</c:v>
                </c:pt>
                <c:pt idx="8486">
                  <c:v>1.8491789151114215</c:v>
                </c:pt>
                <c:pt idx="8487">
                  <c:v>0.20658818442374915</c:v>
                </c:pt>
                <c:pt idx="8488">
                  <c:v>2.5591719802470845</c:v>
                </c:pt>
                <c:pt idx="8489">
                  <c:v>0.40350416047105941</c:v>
                </c:pt>
                <c:pt idx="8490">
                  <c:v>2.2869108335843862</c:v>
                </c:pt>
                <c:pt idx="8491">
                  <c:v>0.47282553451327924</c:v>
                </c:pt>
                <c:pt idx="8492">
                  <c:v>2.8888567124881259</c:v>
                </c:pt>
                <c:pt idx="8493">
                  <c:v>1.0604090799309147</c:v>
                </c:pt>
                <c:pt idx="8494">
                  <c:v>1.7108688863651764</c:v>
                </c:pt>
                <c:pt idx="8495">
                  <c:v>0.97328929330315272</c:v>
                </c:pt>
                <c:pt idx="8496">
                  <c:v>2.4818509213001025</c:v>
                </c:pt>
                <c:pt idx="8497">
                  <c:v>0.39192910143650117</c:v>
                </c:pt>
                <c:pt idx="8498">
                  <c:v>0.8192110800968333</c:v>
                </c:pt>
                <c:pt idx="8499">
                  <c:v>1.1330086031715538</c:v>
                </c:pt>
                <c:pt idx="8500">
                  <c:v>0.99341536047446333</c:v>
                </c:pt>
                <c:pt idx="8501">
                  <c:v>2.2214467205902491</c:v>
                </c:pt>
                <c:pt idx="8502">
                  <c:v>0.32442446858392238</c:v>
                </c:pt>
                <c:pt idx="8503">
                  <c:v>1.9608153453293244</c:v>
                </c:pt>
                <c:pt idx="8504">
                  <c:v>0.76789544253201125</c:v>
                </c:pt>
                <c:pt idx="8505">
                  <c:v>1.2016625196852893</c:v>
                </c:pt>
                <c:pt idx="8506">
                  <c:v>1.2244038351094477</c:v>
                </c:pt>
                <c:pt idx="8507">
                  <c:v>1.494074132584613</c:v>
                </c:pt>
                <c:pt idx="8508">
                  <c:v>1.3050252848535444</c:v>
                </c:pt>
                <c:pt idx="8509">
                  <c:v>0.22836473822539638</c:v>
                </c:pt>
                <c:pt idx="8510">
                  <c:v>0.29289747002986921</c:v>
                </c:pt>
                <c:pt idx="8511">
                  <c:v>0.88468342293467828</c:v>
                </c:pt>
                <c:pt idx="8512">
                  <c:v>1.3586466889637601</c:v>
                </c:pt>
                <c:pt idx="8513">
                  <c:v>0.60417514471472877</c:v>
                </c:pt>
                <c:pt idx="8514">
                  <c:v>0.42519937623848492</c:v>
                </c:pt>
                <c:pt idx="8515">
                  <c:v>0.31060037197348578</c:v>
                </c:pt>
                <c:pt idx="8516">
                  <c:v>1.9954226061116351</c:v>
                </c:pt>
                <c:pt idx="8517">
                  <c:v>2.6958839596223552</c:v>
                </c:pt>
                <c:pt idx="8518">
                  <c:v>0.55843193840081362</c:v>
                </c:pt>
                <c:pt idx="8519">
                  <c:v>0.24996162498945829</c:v>
                </c:pt>
                <c:pt idx="8520">
                  <c:v>3.0972715413874656</c:v>
                </c:pt>
                <c:pt idx="8521">
                  <c:v>1.8085835485831847</c:v>
                </c:pt>
                <c:pt idx="8522">
                  <c:v>1.3354868890948062</c:v>
                </c:pt>
                <c:pt idx="8523">
                  <c:v>1.9843351079031781</c:v>
                </c:pt>
                <c:pt idx="8524">
                  <c:v>0.9909505864348862</c:v>
                </c:pt>
                <c:pt idx="8525">
                  <c:v>1.2523410870273337</c:v>
                </c:pt>
                <c:pt idx="8526">
                  <c:v>2.2469810942520478</c:v>
                </c:pt>
                <c:pt idx="8527">
                  <c:v>3.0570432990567529</c:v>
                </c:pt>
                <c:pt idx="8528">
                  <c:v>0.91236529463489546</c:v>
                </c:pt>
                <c:pt idx="8529">
                  <c:v>2.0796834632520751</c:v>
                </c:pt>
                <c:pt idx="8530">
                  <c:v>1.9480163339842171</c:v>
                </c:pt>
                <c:pt idx="8531">
                  <c:v>5.1606319111440513</c:v>
                </c:pt>
                <c:pt idx="8532">
                  <c:v>4.5299031186299121</c:v>
                </c:pt>
                <c:pt idx="8533">
                  <c:v>3.4181787028791106</c:v>
                </c:pt>
                <c:pt idx="8534">
                  <c:v>1.2614795129028493</c:v>
                </c:pt>
                <c:pt idx="8535">
                  <c:v>0.52358864729231858</c:v>
                </c:pt>
                <c:pt idx="8536">
                  <c:v>2.8209713962662266</c:v>
                </c:pt>
                <c:pt idx="8537">
                  <c:v>3.7551426297492716</c:v>
                </c:pt>
                <c:pt idx="8538">
                  <c:v>4.1305384747358307</c:v>
                </c:pt>
                <c:pt idx="8539">
                  <c:v>0.69393227266874202</c:v>
                </c:pt>
                <c:pt idx="8540">
                  <c:v>2.28049209027869</c:v>
                </c:pt>
                <c:pt idx="8541">
                  <c:v>2.4080547412290167</c:v>
                </c:pt>
                <c:pt idx="8542">
                  <c:v>5.4489914015026546</c:v>
                </c:pt>
                <c:pt idx="8543">
                  <c:v>1.3797345659461024</c:v>
                </c:pt>
                <c:pt idx="8544">
                  <c:v>1.7528256119677375</c:v>
                </c:pt>
                <c:pt idx="8545">
                  <c:v>1.878356600943496</c:v>
                </c:pt>
                <c:pt idx="8546">
                  <c:v>4.1852992002442768</c:v>
                </c:pt>
                <c:pt idx="8547">
                  <c:v>4.474744268825587</c:v>
                </c:pt>
                <c:pt idx="8548">
                  <c:v>3.6064390526902148</c:v>
                </c:pt>
                <c:pt idx="8549">
                  <c:v>1.1401762568440494</c:v>
                </c:pt>
                <c:pt idx="8550">
                  <c:v>0.46666458194159066</c:v>
                </c:pt>
                <c:pt idx="8551">
                  <c:v>1.6385889911485767</c:v>
                </c:pt>
                <c:pt idx="8552">
                  <c:v>4.24642960853771</c:v>
                </c:pt>
                <c:pt idx="8553">
                  <c:v>4.6142796589652209</c:v>
                </c:pt>
                <c:pt idx="8554">
                  <c:v>0.84340365164607878</c:v>
                </c:pt>
                <c:pt idx="8555">
                  <c:v>2.9234375052057944</c:v>
                </c:pt>
                <c:pt idx="8556">
                  <c:v>4.4817975384094044</c:v>
                </c:pt>
                <c:pt idx="8557">
                  <c:v>8.7167789437702705</c:v>
                </c:pt>
                <c:pt idx="8558">
                  <c:v>2.5719470137181863</c:v>
                </c:pt>
                <c:pt idx="8559">
                  <c:v>4.6181926390524044</c:v>
                </c:pt>
                <c:pt idx="8560">
                  <c:v>2.0203630024293462</c:v>
                </c:pt>
                <c:pt idx="8561">
                  <c:v>0.2028317593793556</c:v>
                </c:pt>
                <c:pt idx="8562">
                  <c:v>2.2401833972593184</c:v>
                </c:pt>
                <c:pt idx="8563">
                  <c:v>4.3685371702970093</c:v>
                </c:pt>
                <c:pt idx="8564">
                  <c:v>2.5661363269601072</c:v>
                </c:pt>
                <c:pt idx="8565">
                  <c:v>0.58681502037182121</c:v>
                </c:pt>
                <c:pt idx="8566">
                  <c:v>0.76526807665895413</c:v>
                </c:pt>
                <c:pt idx="8567">
                  <c:v>4.9671878972298016</c:v>
                </c:pt>
                <c:pt idx="8568">
                  <c:v>6.0883372509024571</c:v>
                </c:pt>
                <c:pt idx="8569">
                  <c:v>0.36912803528462312</c:v>
                </c:pt>
                <c:pt idx="8570">
                  <c:v>2.3085854052247496</c:v>
                </c:pt>
                <c:pt idx="8571">
                  <c:v>2.9556179072630044</c:v>
                </c:pt>
                <c:pt idx="8572">
                  <c:v>6.5832540963158648</c:v>
                </c:pt>
                <c:pt idx="8573">
                  <c:v>1.9057630097106077</c:v>
                </c:pt>
                <c:pt idx="8574">
                  <c:v>1.8432274265726303</c:v>
                </c:pt>
                <c:pt idx="8575">
                  <c:v>2.1501581835221106E-2</c:v>
                </c:pt>
                <c:pt idx="8576">
                  <c:v>3.8875546517077417</c:v>
                </c:pt>
                <c:pt idx="8577">
                  <c:v>1.8567673943843619</c:v>
                </c:pt>
                <c:pt idx="8578">
                  <c:v>1.3545521971756695</c:v>
                </c:pt>
                <c:pt idx="8579">
                  <c:v>0.72950749302382545</c:v>
                </c:pt>
                <c:pt idx="8580">
                  <c:v>4.676926368219271</c:v>
                </c:pt>
                <c:pt idx="8581">
                  <c:v>0.37630819626237422</c:v>
                </c:pt>
                <c:pt idx="8582">
                  <c:v>0.20945523240041197</c:v>
                </c:pt>
                <c:pt idx="8583">
                  <c:v>1.0740736422626718</c:v>
                </c:pt>
                <c:pt idx="8584">
                  <c:v>3.8286704732006331</c:v>
                </c:pt>
                <c:pt idx="8585">
                  <c:v>0.28721618508929758</c:v>
                </c:pt>
                <c:pt idx="8586">
                  <c:v>6.9013372102158854E-2</c:v>
                </c:pt>
                <c:pt idx="8587">
                  <c:v>0.5813737850124312</c:v>
                </c:pt>
                <c:pt idx="8588">
                  <c:v>0.18559225196343565</c:v>
                </c:pt>
                <c:pt idx="8589">
                  <c:v>2.1438409655905488</c:v>
                </c:pt>
                <c:pt idx="8590">
                  <c:v>0.16864114109240846</c:v>
                </c:pt>
                <c:pt idx="8591">
                  <c:v>2.3080990043571763</c:v>
                </c:pt>
                <c:pt idx="8592">
                  <c:v>0.5264157607131863</c:v>
                </c:pt>
                <c:pt idx="8593">
                  <c:v>1.7142795003073594</c:v>
                </c:pt>
                <c:pt idx="8594">
                  <c:v>1.3681874650288095</c:v>
                </c:pt>
                <c:pt idx="8595">
                  <c:v>7.0708991132569441</c:v>
                </c:pt>
                <c:pt idx="8596">
                  <c:v>0.18098072028526957</c:v>
                </c:pt>
                <c:pt idx="8597">
                  <c:v>1.9657168252017634</c:v>
                </c:pt>
                <c:pt idx="8598">
                  <c:v>0.16061817801443468</c:v>
                </c:pt>
                <c:pt idx="8599">
                  <c:v>4.1992643511890657</c:v>
                </c:pt>
                <c:pt idx="8600">
                  <c:v>1.8757733638473617</c:v>
                </c:pt>
                <c:pt idx="8601">
                  <c:v>0.58496375358309383</c:v>
                </c:pt>
                <c:pt idx="8602">
                  <c:v>1.0287066844349351</c:v>
                </c:pt>
                <c:pt idx="8603">
                  <c:v>0.50824544960159557</c:v>
                </c:pt>
                <c:pt idx="8604">
                  <c:v>0.38037464282452227</c:v>
                </c:pt>
                <c:pt idx="8605">
                  <c:v>0.468595687311399</c:v>
                </c:pt>
                <c:pt idx="8606">
                  <c:v>1.0293713843737287</c:v>
                </c:pt>
                <c:pt idx="8607">
                  <c:v>0.12524265948043078</c:v>
                </c:pt>
                <c:pt idx="8608">
                  <c:v>1.3846268660431846</c:v>
                </c:pt>
                <c:pt idx="8609">
                  <c:v>0.1944105272618204</c:v>
                </c:pt>
                <c:pt idx="8610">
                  <c:v>6.5907910924912869</c:v>
                </c:pt>
                <c:pt idx="8611">
                  <c:v>0.73050594415708403</c:v>
                </c:pt>
                <c:pt idx="8612">
                  <c:v>1.2582851231008796</c:v>
                </c:pt>
                <c:pt idx="8613">
                  <c:v>2.1564813177978426</c:v>
                </c:pt>
                <c:pt idx="8614">
                  <c:v>3.5771282308165953</c:v>
                </c:pt>
                <c:pt idx="8615">
                  <c:v>1.6943534197609669</c:v>
                </c:pt>
                <c:pt idx="8616">
                  <c:v>0.25631786534637335</c:v>
                </c:pt>
                <c:pt idx="8617">
                  <c:v>2.8381615533120712</c:v>
                </c:pt>
                <c:pt idx="8618">
                  <c:v>1.2739306273509285</c:v>
                </c:pt>
                <c:pt idx="8619">
                  <c:v>3.5608978438551819</c:v>
                </c:pt>
                <c:pt idx="8620">
                  <c:v>0.62363712606262989</c:v>
                </c:pt>
                <c:pt idx="8621">
                  <c:v>5.5008534717468507</c:v>
                </c:pt>
                <c:pt idx="8622">
                  <c:v>0.45419702469158718</c:v>
                </c:pt>
                <c:pt idx="8623">
                  <c:v>5.6244534052714332</c:v>
                </c:pt>
                <c:pt idx="8624">
                  <c:v>1.9014898814034007</c:v>
                </c:pt>
                <c:pt idx="8625">
                  <c:v>6.0333620914934194</c:v>
                </c:pt>
                <c:pt idx="8626">
                  <c:v>2.5005681281614152</c:v>
                </c:pt>
                <c:pt idx="8627">
                  <c:v>3.234322767020485</c:v>
                </c:pt>
                <c:pt idx="8628">
                  <c:v>3.6811738996498669</c:v>
                </c:pt>
                <c:pt idx="8629">
                  <c:v>2.919330875952312</c:v>
                </c:pt>
                <c:pt idx="8630">
                  <c:v>3.4507474155344458</c:v>
                </c:pt>
                <c:pt idx="8631">
                  <c:v>0.41340032247834735</c:v>
                </c:pt>
                <c:pt idx="8632">
                  <c:v>3.5770222407588719</c:v>
                </c:pt>
                <c:pt idx="8633">
                  <c:v>1.2050412793885785</c:v>
                </c:pt>
                <c:pt idx="8634">
                  <c:v>3.8795244794597572</c:v>
                </c:pt>
                <c:pt idx="8635">
                  <c:v>1.5375604839365429</c:v>
                </c:pt>
                <c:pt idx="8636">
                  <c:v>4.4150551596321925</c:v>
                </c:pt>
                <c:pt idx="8637">
                  <c:v>0.75449036765375066</c:v>
                </c:pt>
                <c:pt idx="8638">
                  <c:v>2.4874129081233125</c:v>
                </c:pt>
                <c:pt idx="8639">
                  <c:v>0.22207044995928804</c:v>
                </c:pt>
                <c:pt idx="8640">
                  <c:v>1.9598065882274263</c:v>
                </c:pt>
                <c:pt idx="8641">
                  <c:v>8.7600830706872301E-2</c:v>
                </c:pt>
                <c:pt idx="8642">
                  <c:v>0.42613379960743814</c:v>
                </c:pt>
                <c:pt idx="8643">
                  <c:v>2.0663101280444387</c:v>
                </c:pt>
                <c:pt idx="8644">
                  <c:v>1.0318056955191466</c:v>
                </c:pt>
                <c:pt idx="8645">
                  <c:v>1.0104242268971895</c:v>
                </c:pt>
                <c:pt idx="8646">
                  <c:v>0.52200401458008816</c:v>
                </c:pt>
                <c:pt idx="8647">
                  <c:v>0.88607029090697331</c:v>
                </c:pt>
                <c:pt idx="8648">
                  <c:v>1.2923314080652268</c:v>
                </c:pt>
                <c:pt idx="8649">
                  <c:v>0.19883642847129757</c:v>
                </c:pt>
                <c:pt idx="8650">
                  <c:v>0.89696146456076353</c:v>
                </c:pt>
                <c:pt idx="8651">
                  <c:v>0.69104591262311033</c:v>
                </c:pt>
                <c:pt idx="8652">
                  <c:v>0.64348187838883808</c:v>
                </c:pt>
                <c:pt idx="8653">
                  <c:v>1.3358807876697902</c:v>
                </c:pt>
                <c:pt idx="8654">
                  <c:v>2.745337848908707</c:v>
                </c:pt>
                <c:pt idx="8655">
                  <c:v>0.18315509165413779</c:v>
                </c:pt>
                <c:pt idx="8656">
                  <c:v>1.1125481031954463</c:v>
                </c:pt>
                <c:pt idx="8657">
                  <c:v>0.93279541241753972</c:v>
                </c:pt>
                <c:pt idx="8658">
                  <c:v>3.0516831852181436</c:v>
                </c:pt>
                <c:pt idx="8659">
                  <c:v>3.0317767423288657</c:v>
                </c:pt>
                <c:pt idx="8660">
                  <c:v>1.0406831754323562</c:v>
                </c:pt>
                <c:pt idx="8661">
                  <c:v>0.98310411217186688</c:v>
                </c:pt>
                <c:pt idx="8662">
                  <c:v>2.6138454685000099</c:v>
                </c:pt>
                <c:pt idx="8663">
                  <c:v>1.1927942772116049</c:v>
                </c:pt>
                <c:pt idx="8664">
                  <c:v>1.7060902458322058</c:v>
                </c:pt>
                <c:pt idx="8665">
                  <c:v>1.4744403182453674</c:v>
                </c:pt>
                <c:pt idx="8666">
                  <c:v>2.4741069887918758</c:v>
                </c:pt>
                <c:pt idx="8667">
                  <c:v>0.62572018590737866</c:v>
                </c:pt>
                <c:pt idx="8668">
                  <c:v>1.8175206425677111</c:v>
                </c:pt>
                <c:pt idx="8669">
                  <c:v>3.8682943464741486</c:v>
                </c:pt>
                <c:pt idx="8670">
                  <c:v>1.9802300536340134E-2</c:v>
                </c:pt>
                <c:pt idx="8671">
                  <c:v>1.00620690097925</c:v>
                </c:pt>
                <c:pt idx="8672">
                  <c:v>1.7105117510938639</c:v>
                </c:pt>
                <c:pt idx="8673">
                  <c:v>3.425637467271434</c:v>
                </c:pt>
                <c:pt idx="8674">
                  <c:v>3.0580662758773864</c:v>
                </c:pt>
                <c:pt idx="8675">
                  <c:v>1.7970105515863644</c:v>
                </c:pt>
                <c:pt idx="8676">
                  <c:v>0.23077380560620275</c:v>
                </c:pt>
                <c:pt idx="8677">
                  <c:v>2.1411447916421222</c:v>
                </c:pt>
                <c:pt idx="8678">
                  <c:v>1.8314793343572067</c:v>
                </c:pt>
                <c:pt idx="8679">
                  <c:v>2.036445131662374</c:v>
                </c:pt>
                <c:pt idx="8680">
                  <c:v>2.8723837840782589</c:v>
                </c:pt>
                <c:pt idx="8681">
                  <c:v>1.3530365984811628</c:v>
                </c:pt>
                <c:pt idx="8682">
                  <c:v>1.4365047671345863</c:v>
                </c:pt>
                <c:pt idx="8683">
                  <c:v>1.8283564687508722</c:v>
                </c:pt>
                <c:pt idx="8684">
                  <c:v>3.7648487681321479</c:v>
                </c:pt>
                <c:pt idx="8685">
                  <c:v>0.88771462412712854</c:v>
                </c:pt>
                <c:pt idx="8686">
                  <c:v>2.679851457280833</c:v>
                </c:pt>
                <c:pt idx="8687">
                  <c:v>2.0615041466950785</c:v>
                </c:pt>
                <c:pt idx="8688">
                  <c:v>5.2883883898624102</c:v>
                </c:pt>
                <c:pt idx="8689">
                  <c:v>3.240230563140384</c:v>
                </c:pt>
                <c:pt idx="8690">
                  <c:v>3.0693435625710528</c:v>
                </c:pt>
                <c:pt idx="8691">
                  <c:v>1.6341535752897658</c:v>
                </c:pt>
                <c:pt idx="8692">
                  <c:v>2.0628673048001023</c:v>
                </c:pt>
                <c:pt idx="8693">
                  <c:v>1.8451198791527683</c:v>
                </c:pt>
                <c:pt idx="8694">
                  <c:v>3.4180358898025727</c:v>
                </c:pt>
                <c:pt idx="8695">
                  <c:v>3.8232074600874504</c:v>
                </c:pt>
                <c:pt idx="8696">
                  <c:v>1.4053430481346716</c:v>
                </c:pt>
                <c:pt idx="8697">
                  <c:v>1.5761688862231811</c:v>
                </c:pt>
                <c:pt idx="8698">
                  <c:v>3.1673512407876476</c:v>
                </c:pt>
                <c:pt idx="8699">
                  <c:v>4.3711475805801419</c:v>
                </c:pt>
                <c:pt idx="8700">
                  <c:v>0.927002172155591</c:v>
                </c:pt>
                <c:pt idx="8701">
                  <c:v>2.4050006072921448</c:v>
                </c:pt>
                <c:pt idx="8702">
                  <c:v>1.2609476073269676</c:v>
                </c:pt>
                <c:pt idx="8703">
                  <c:v>1.4683505323622068</c:v>
                </c:pt>
                <c:pt idx="8704">
                  <c:v>3.0124831474939437</c:v>
                </c:pt>
                <c:pt idx="8705">
                  <c:v>1.5080611451042625</c:v>
                </c:pt>
                <c:pt idx="8706">
                  <c:v>0.78097136972805237</c:v>
                </c:pt>
                <c:pt idx="8707">
                  <c:v>2.7030208757720109</c:v>
                </c:pt>
                <c:pt idx="8708">
                  <c:v>0.13529412829756327</c:v>
                </c:pt>
                <c:pt idx="8709">
                  <c:v>1.2708740177220257</c:v>
                </c:pt>
                <c:pt idx="8710">
                  <c:v>2.3957857132837752</c:v>
                </c:pt>
                <c:pt idx="8711">
                  <c:v>2.7752825760974513</c:v>
                </c:pt>
                <c:pt idx="8712">
                  <c:v>0.40960392466837803</c:v>
                </c:pt>
                <c:pt idx="8713">
                  <c:v>1.0651775851917291</c:v>
                </c:pt>
                <c:pt idx="8714">
                  <c:v>3.506371758224061</c:v>
                </c:pt>
                <c:pt idx="8715">
                  <c:v>0.85039845745656262</c:v>
                </c:pt>
                <c:pt idx="8716">
                  <c:v>0.86467885738135308</c:v>
                </c:pt>
                <c:pt idx="8717">
                  <c:v>0.62975935134099892</c:v>
                </c:pt>
                <c:pt idx="8718">
                  <c:v>2.6919060772130834</c:v>
                </c:pt>
                <c:pt idx="8719">
                  <c:v>2.0617050712573208</c:v>
                </c:pt>
                <c:pt idx="8720">
                  <c:v>1.0087062731242646</c:v>
                </c:pt>
                <c:pt idx="8721">
                  <c:v>1.8056756103037968</c:v>
                </c:pt>
                <c:pt idx="8722">
                  <c:v>3.764494808824189</c:v>
                </c:pt>
                <c:pt idx="8723">
                  <c:v>0.49329569108932958</c:v>
                </c:pt>
                <c:pt idx="8724">
                  <c:v>0.75052346909483347</c:v>
                </c:pt>
                <c:pt idx="8725">
                  <c:v>2.681986959517018</c:v>
                </c:pt>
                <c:pt idx="8726">
                  <c:v>1.4398178350395163</c:v>
                </c:pt>
                <c:pt idx="8727">
                  <c:v>1.2601013581689013</c:v>
                </c:pt>
                <c:pt idx="8728">
                  <c:v>2.0702153201248326</c:v>
                </c:pt>
                <c:pt idx="8729">
                  <c:v>4.8441453810575341</c:v>
                </c:pt>
                <c:pt idx="8730">
                  <c:v>2.2986005317838965</c:v>
                </c:pt>
                <c:pt idx="8731">
                  <c:v>2.1223483839615707</c:v>
                </c:pt>
                <c:pt idx="8732">
                  <c:v>1.2879730695878351</c:v>
                </c:pt>
                <c:pt idx="8733">
                  <c:v>0.98863197241666612</c:v>
                </c:pt>
                <c:pt idx="8734">
                  <c:v>1.952311711069445</c:v>
                </c:pt>
                <c:pt idx="8735">
                  <c:v>3.1441603789609793</c:v>
                </c:pt>
                <c:pt idx="8736">
                  <c:v>2.3165832807653075</c:v>
                </c:pt>
                <c:pt idx="8737">
                  <c:v>0.44935148166139616</c:v>
                </c:pt>
                <c:pt idx="8738">
                  <c:v>0.34514290599784037</c:v>
                </c:pt>
                <c:pt idx="8739">
                  <c:v>3.9562117565266224</c:v>
                </c:pt>
                <c:pt idx="8740">
                  <c:v>5.1882397315204116</c:v>
                </c:pt>
                <c:pt idx="8741">
                  <c:v>0.29458699587320414</c:v>
                </c:pt>
                <c:pt idx="8742">
                  <c:v>2.211518432381812</c:v>
                </c:pt>
                <c:pt idx="8743">
                  <c:v>2.0965054042125182</c:v>
                </c:pt>
                <c:pt idx="8744">
                  <c:v>5.3956759163424728</c:v>
                </c:pt>
                <c:pt idx="8745">
                  <c:v>3.4202074088296968</c:v>
                </c:pt>
                <c:pt idx="8746">
                  <c:v>4.1062149636896832</c:v>
                </c:pt>
                <c:pt idx="8747">
                  <c:v>1.3380555351527712</c:v>
                </c:pt>
                <c:pt idx="8748">
                  <c:v>1.6452527842344429</c:v>
                </c:pt>
                <c:pt idx="8749">
                  <c:v>2.581467036881318</c:v>
                </c:pt>
                <c:pt idx="8750">
                  <c:v>4.2448358201286087</c:v>
                </c:pt>
                <c:pt idx="8751">
                  <c:v>2.9785230775453075</c:v>
                </c:pt>
                <c:pt idx="8752">
                  <c:v>1.5974046832825133</c:v>
                </c:pt>
                <c:pt idx="8753">
                  <c:v>4.8283289267448737E-2</c:v>
                </c:pt>
                <c:pt idx="8754">
                  <c:v>3.0434657999590238</c:v>
                </c:pt>
                <c:pt idx="8755">
                  <c:v>2.1528752382408101</c:v>
                </c:pt>
                <c:pt idx="8756">
                  <c:v>1.047479836734186</c:v>
                </c:pt>
                <c:pt idx="8757">
                  <c:v>0.65199678280447237</c:v>
                </c:pt>
                <c:pt idx="8758">
                  <c:v>1.1357259822534775</c:v>
                </c:pt>
                <c:pt idx="8759">
                  <c:v>3.4089855016351915</c:v>
                </c:pt>
                <c:pt idx="8760">
                  <c:v>3.0950853106160729</c:v>
                </c:pt>
                <c:pt idx="8761">
                  <c:v>2.054813220101904</c:v>
                </c:pt>
                <c:pt idx="8762">
                  <c:v>0.37863519653096311</c:v>
                </c:pt>
                <c:pt idx="8763">
                  <c:v>4.6636016915865959</c:v>
                </c:pt>
                <c:pt idx="8764">
                  <c:v>1.3886377166152568</c:v>
                </c:pt>
                <c:pt idx="8765">
                  <c:v>1.2751580764846722</c:v>
                </c:pt>
                <c:pt idx="8766">
                  <c:v>1.8316651893693234</c:v>
                </c:pt>
                <c:pt idx="8767">
                  <c:v>4.4466008231571905</c:v>
                </c:pt>
                <c:pt idx="8768">
                  <c:v>0.16397249178024609</c:v>
                </c:pt>
                <c:pt idx="8769">
                  <c:v>0.69171791749917944</c:v>
                </c:pt>
                <c:pt idx="8770">
                  <c:v>1.7515709632566665</c:v>
                </c:pt>
                <c:pt idx="8771">
                  <c:v>0.87060309145695136</c:v>
                </c:pt>
                <c:pt idx="8772">
                  <c:v>0.68769971987090628</c:v>
                </c:pt>
                <c:pt idx="8773">
                  <c:v>1.1232473087211901</c:v>
                </c:pt>
                <c:pt idx="8774">
                  <c:v>1.5993065284820354</c:v>
                </c:pt>
                <c:pt idx="8775">
                  <c:v>2.0490889345942178</c:v>
                </c:pt>
                <c:pt idx="8776">
                  <c:v>0.87455776929012963</c:v>
                </c:pt>
                <c:pt idx="8777">
                  <c:v>0.17776142526732097</c:v>
                </c:pt>
                <c:pt idx="8778">
                  <c:v>5.7917681294877337</c:v>
                </c:pt>
                <c:pt idx="8779">
                  <c:v>0.23330786536352521</c:v>
                </c:pt>
                <c:pt idx="8780">
                  <c:v>1.0008291371937492</c:v>
                </c:pt>
                <c:pt idx="8781">
                  <c:v>1.4825423645321179</c:v>
                </c:pt>
                <c:pt idx="8782">
                  <c:v>4.594747184117379</c:v>
                </c:pt>
                <c:pt idx="8783">
                  <c:v>0.64853441891183827</c:v>
                </c:pt>
                <c:pt idx="8784">
                  <c:v>0.72369324258217915</c:v>
                </c:pt>
                <c:pt idx="8785">
                  <c:v>1.9934993550974482</c:v>
                </c:pt>
                <c:pt idx="8786">
                  <c:v>0.55869332761498125</c:v>
                </c:pt>
                <c:pt idx="8787">
                  <c:v>0.36427677220238053</c:v>
                </c:pt>
                <c:pt idx="8788">
                  <c:v>0.94103907626220007</c:v>
                </c:pt>
                <c:pt idx="8789">
                  <c:v>0.42118150132412069</c:v>
                </c:pt>
                <c:pt idx="8790">
                  <c:v>0.25551869231735713</c:v>
                </c:pt>
                <c:pt idx="8791">
                  <c:v>1.2520096926120701</c:v>
                </c:pt>
                <c:pt idx="8792">
                  <c:v>0.47988082470150328</c:v>
                </c:pt>
                <c:pt idx="8793">
                  <c:v>6.6266666224804691</c:v>
                </c:pt>
                <c:pt idx="8794">
                  <c:v>0.16687143615128885</c:v>
                </c:pt>
                <c:pt idx="8795">
                  <c:v>1.5141181361300564</c:v>
                </c:pt>
                <c:pt idx="8796">
                  <c:v>0.60180448482031856</c:v>
                </c:pt>
                <c:pt idx="8797">
                  <c:v>3.628116659278664</c:v>
                </c:pt>
                <c:pt idx="8798">
                  <c:v>0.55029478322841818</c:v>
                </c:pt>
                <c:pt idx="8799">
                  <c:v>0.51474607813385198</c:v>
                </c:pt>
                <c:pt idx="8800">
                  <c:v>1.5393592550383097</c:v>
                </c:pt>
                <c:pt idx="8801">
                  <c:v>0.40128782350039582</c:v>
                </c:pt>
                <c:pt idx="8802">
                  <c:v>2.9268655142343007</c:v>
                </c:pt>
                <c:pt idx="8803">
                  <c:v>0.74441972827875702</c:v>
                </c:pt>
                <c:pt idx="8804">
                  <c:v>3.9045493345703566</c:v>
                </c:pt>
                <c:pt idx="8805">
                  <c:v>1.0190364889919905</c:v>
                </c:pt>
                <c:pt idx="8806">
                  <c:v>3.0820772755511818</c:v>
                </c:pt>
                <c:pt idx="8807">
                  <c:v>0.51659845782357738</c:v>
                </c:pt>
                <c:pt idx="8808">
                  <c:v>4.065402793741276</c:v>
                </c:pt>
                <c:pt idx="8809">
                  <c:v>0.65134521865877737</c:v>
                </c:pt>
                <c:pt idx="8810">
                  <c:v>1.673693620513145</c:v>
                </c:pt>
                <c:pt idx="8811">
                  <c:v>0.98562442548612061</c:v>
                </c:pt>
                <c:pt idx="8812">
                  <c:v>3.3515435646202203</c:v>
                </c:pt>
                <c:pt idx="8813">
                  <c:v>1.9570455047692672</c:v>
                </c:pt>
                <c:pt idx="8814">
                  <c:v>0.37680323566231522</c:v>
                </c:pt>
                <c:pt idx="8815">
                  <c:v>1.2236788194692583</c:v>
                </c:pt>
                <c:pt idx="8816">
                  <c:v>7.7940131738728269E-2</c:v>
                </c:pt>
                <c:pt idx="8817">
                  <c:v>1.9075940625063517</c:v>
                </c:pt>
                <c:pt idx="8818">
                  <c:v>1.4043653682674841</c:v>
                </c:pt>
                <c:pt idx="8819">
                  <c:v>0.70568161453803491</c:v>
                </c:pt>
                <c:pt idx="8820">
                  <c:v>1.1996871427980547</c:v>
                </c:pt>
              </c:numCache>
            </c:numRef>
          </c:yVal>
          <c:smooth val="0"/>
          <c:extLst>
            <c:ext xmlns:c16="http://schemas.microsoft.com/office/drawing/2014/chart" uri="{C3380CC4-5D6E-409C-BE32-E72D297353CC}">
              <c16:uniqueId val="{00000000-D0A1-462C-A07F-9FC17A91D6B9}"/>
            </c:ext>
          </c:extLst>
        </c:ser>
        <c:dLbls>
          <c:showLegendKey val="0"/>
          <c:showVal val="0"/>
          <c:showCatName val="0"/>
          <c:showSerName val="0"/>
          <c:showPercent val="0"/>
          <c:showBubbleSize val="0"/>
        </c:dLbls>
        <c:axId val="493926064"/>
        <c:axId val="493926392"/>
      </c:scatterChart>
      <c:valAx>
        <c:axId val="493926064"/>
        <c:scaling>
          <c:orientation val="minMax"/>
          <c:max val="0.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en-US" baseline="0"/>
                  <a:t> </a:t>
                </a:r>
                <a:r>
                  <a:rPr lang="he-IL" baseline="0"/>
                  <a:t>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392"/>
        <c:crosses val="autoZero"/>
        <c:crossBetween val="midCat"/>
      </c:valAx>
      <c:valAx>
        <c:axId val="493926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a:t>
            </a:r>
            <a:r>
              <a:rPr lang="he-IL" baseline="0"/>
              <a:t> מעטפה כנגד השיר הנכנס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manualLayout>
          <c:layoutTarget val="inner"/>
          <c:xMode val="edge"/>
          <c:yMode val="edge"/>
          <c:x val="9.6630884300792114E-2"/>
          <c:y val="7.7534879280489341E-2"/>
          <c:w val="0.87783693173319055"/>
          <c:h val="0.78190823973090318"/>
        </c:manualLayout>
      </c:layout>
      <c:scatterChart>
        <c:scatterStyle val="smoothMarker"/>
        <c:varyColors val="0"/>
        <c:ser>
          <c:idx val="0"/>
          <c:order val="0"/>
          <c:tx>
            <c:v>אנבלופ</c:v>
          </c:tx>
          <c:spPr>
            <a:ln w="19050"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Norm'!$N$2:$N$8822</c:f>
              <c:numCache>
                <c:formatCode>General</c:formatCode>
                <c:ptCount val="8821"/>
                <c:pt idx="0">
                  <c:v>-52.49949475529084</c:v>
                </c:pt>
                <c:pt idx="1">
                  <c:v>-50.424381636938335</c:v>
                </c:pt>
                <c:pt idx="2">
                  <c:v>-48.591530013907892</c:v>
                </c:pt>
                <c:pt idx="3">
                  <c:v>-47.125257484354108</c:v>
                </c:pt>
                <c:pt idx="4">
                  <c:v>-45.688916817245151</c:v>
                </c:pt>
                <c:pt idx="5">
                  <c:v>-43.768888282297389</c:v>
                </c:pt>
                <c:pt idx="6">
                  <c:v>-42.300155979386886</c:v>
                </c:pt>
                <c:pt idx="7">
                  <c:v>-41.035352808690774</c:v>
                </c:pt>
                <c:pt idx="8">
                  <c:v>-39.704659852520251</c:v>
                </c:pt>
                <c:pt idx="9">
                  <c:v>-38.006292188511509</c:v>
                </c:pt>
                <c:pt idx="10">
                  <c:v>-36.860880814171907</c:v>
                </c:pt>
                <c:pt idx="11">
                  <c:v>-35.783561452498098</c:v>
                </c:pt>
                <c:pt idx="12">
                  <c:v>-34.509307719814373</c:v>
                </c:pt>
                <c:pt idx="13">
                  <c:v>-33.164062059886213</c:v>
                </c:pt>
                <c:pt idx="14">
                  <c:v>-32.220719060610705</c:v>
                </c:pt>
                <c:pt idx="15">
                  <c:v>-31.308188539827423</c:v>
                </c:pt>
                <c:pt idx="16">
                  <c:v>-30.065439206903402</c:v>
                </c:pt>
                <c:pt idx="17">
                  <c:v>-29.038124790479834</c:v>
                </c:pt>
                <c:pt idx="18">
                  <c:v>-28.239723145144644</c:v>
                </c:pt>
                <c:pt idx="19">
                  <c:v>-27.463270583372314</c:v>
                </c:pt>
                <c:pt idx="20">
                  <c:v>-26.267653839920886</c:v>
                </c:pt>
                <c:pt idx="21">
                  <c:v>-25.510073804923096</c:v>
                </c:pt>
                <c:pt idx="22">
                  <c:v>-24.83038345488924</c:v>
                </c:pt>
                <c:pt idx="23">
                  <c:v>-24.107291006917553</c:v>
                </c:pt>
                <c:pt idx="24">
                  <c:v>-23.069175943425609</c:v>
                </c:pt>
                <c:pt idx="25">
                  <c:v>-22.465852753013877</c:v>
                </c:pt>
                <c:pt idx="26">
                  <c:v>-21.889363779432404</c:v>
                </c:pt>
                <c:pt idx="27">
                  <c:v>-21.153040369761033</c:v>
                </c:pt>
                <c:pt idx="28">
                  <c:v>-20.340200949947654</c:v>
                </c:pt>
                <c:pt idx="29">
                  <c:v>-19.831104718402628</c:v>
                </c:pt>
                <c:pt idx="30">
                  <c:v>-19.336830554496728</c:v>
                </c:pt>
                <c:pt idx="31">
                  <c:v>-18.564528895671618</c:v>
                </c:pt>
                <c:pt idx="32">
                  <c:v>-17.957210404903371</c:v>
                </c:pt>
                <c:pt idx="33">
                  <c:v>-17.513895661436596</c:v>
                </c:pt>
                <c:pt idx="34">
                  <c:v>-17.078261535145906</c:v>
                </c:pt>
                <c:pt idx="35">
                  <c:v>-16.275989078218753</c:v>
                </c:pt>
                <c:pt idx="36">
                  <c:v>-15.831197880178417</c:v>
                </c:pt>
                <c:pt idx="37">
                  <c:v>-15.433599350747407</c:v>
                </c:pt>
                <c:pt idx="38">
                  <c:v>-14.958844354657247</c:v>
                </c:pt>
                <c:pt idx="39">
                  <c:v>-14.240840887973416</c:v>
                </c:pt>
                <c:pt idx="40">
                  <c:v>-13.870856570403763</c:v>
                </c:pt>
                <c:pt idx="41">
                  <c:v>-13.507167071178239</c:v>
                </c:pt>
                <c:pt idx="42">
                  <c:v>-12.969162499036907</c:v>
                </c:pt>
                <c:pt idx="43">
                  <c:v>-12.38181781395016</c:v>
                </c:pt>
                <c:pt idx="44">
                  <c:v>-12.045430994071861</c:v>
                </c:pt>
                <c:pt idx="45">
                  <c:v>-11.720913349390189</c:v>
                </c:pt>
                <c:pt idx="46">
                  <c:v>-11.109311536594497</c:v>
                </c:pt>
                <c:pt idx="47">
                  <c:v>-10.698525652689757</c:v>
                </c:pt>
                <c:pt idx="48">
                  <c:v>-10.404449704529224</c:v>
                </c:pt>
                <c:pt idx="49">
                  <c:v>-10.114780623158827</c:v>
                </c:pt>
                <c:pt idx="50">
                  <c:v>-9.4812832774677815</c:v>
                </c:pt>
                <c:pt idx="51">
                  <c:v>-9.2030725053819147</c:v>
                </c:pt>
                <c:pt idx="52">
                  <c:v>-8.9560311009561175</c:v>
                </c:pt>
                <c:pt idx="53">
                  <c:v>-8.6176419818022687</c:v>
                </c:pt>
                <c:pt idx="54">
                  <c:v>-8.1005377996278813</c:v>
                </c:pt>
                <c:pt idx="55">
                  <c:v>-7.8824245231540688</c:v>
                </c:pt>
                <c:pt idx="56">
                  <c:v>-7.6777628983694468</c:v>
                </c:pt>
                <c:pt idx="57">
                  <c:v>-7.2963857618977483</c:v>
                </c:pt>
                <c:pt idx="58">
                  <c:v>-6.9161560375265623</c:v>
                </c:pt>
                <c:pt idx="59">
                  <c:v>-6.7455757225221866</c:v>
                </c:pt>
                <c:pt idx="60">
                  <c:v>-6.591579273919919</c:v>
                </c:pt>
                <c:pt idx="61">
                  <c:v>-6.1547903699567774</c:v>
                </c:pt>
                <c:pt idx="62">
                  <c:v>-5.9450018024212667</c:v>
                </c:pt>
                <c:pt idx="63">
                  <c:v>-5.8261719490534283</c:v>
                </c:pt>
                <c:pt idx="64">
                  <c:v>-5.6972707270725369</c:v>
                </c:pt>
                <c:pt idx="65">
                  <c:v>-5.2651663283638621</c:v>
                </c:pt>
                <c:pt idx="66">
                  <c:v>-5.1594351161067076</c:v>
                </c:pt>
                <c:pt idx="67">
                  <c:v>-5.0768566673217217</c:v>
                </c:pt>
                <c:pt idx="68">
                  <c:v>-4.9182845127962356</c:v>
                </c:pt>
                <c:pt idx="69">
                  <c:v>-4.5843774913117583</c:v>
                </c:pt>
                <c:pt idx="70">
                  <c:v>-4.5186585795992125</c:v>
                </c:pt>
                <c:pt idx="71">
                  <c:v>-4.4633422141141326</c:v>
                </c:pt>
                <c:pt idx="72">
                  <c:v>-4.2314796480027308</c:v>
                </c:pt>
                <c:pt idx="73">
                  <c:v>-4.0327786046620897</c:v>
                </c:pt>
                <c:pt idx="74">
                  <c:v>-3.9905887969944551</c:v>
                </c:pt>
                <c:pt idx="75">
                  <c:v>-3.9610209544801958</c:v>
                </c:pt>
                <c:pt idx="76">
                  <c:v>-3.6523059988983868</c:v>
                </c:pt>
                <c:pt idx="77">
                  <c:v>-3.6007399037792651</c:v>
                </c:pt>
                <c:pt idx="78">
                  <c:v>-3.5967011072411412</c:v>
                </c:pt>
                <c:pt idx="79">
                  <c:v>-3.5727845625774992</c:v>
                </c:pt>
                <c:pt idx="80">
                  <c:v>-3.2764797879458909</c:v>
                </c:pt>
                <c:pt idx="81">
                  <c:v>-3.2786026109314412</c:v>
                </c:pt>
                <c:pt idx="82">
                  <c:v>-3.2867399399716555</c:v>
                </c:pt>
                <c:pt idx="83">
                  <c:v>-3.1915957805773023</c:v>
                </c:pt>
                <c:pt idx="84">
                  <c:v>-2.9959126472531672</c:v>
                </c:pt>
                <c:pt idx="85">
                  <c:v>-3.0034978251320261</c:v>
                </c:pt>
                <c:pt idx="86">
                  <c:v>-3.016845574273733</c:v>
                </c:pt>
                <c:pt idx="87">
                  <c:v>-2.8188204729101445</c:v>
                </c:pt>
                <c:pt idx="88">
                  <c:v>-2.7351952079337911</c:v>
                </c:pt>
                <c:pt idx="89">
                  <c:v>-2.7565047115811443</c:v>
                </c:pt>
                <c:pt idx="90">
                  <c:v>-2.7832582696759958</c:v>
                </c:pt>
                <c:pt idx="91">
                  <c:v>-2.5410810202828156</c:v>
                </c:pt>
                <c:pt idx="92">
                  <c:v>-2.5465033456971433</c:v>
                </c:pt>
                <c:pt idx="93">
                  <c:v>-2.5825760563165328</c:v>
                </c:pt>
                <c:pt idx="94">
                  <c:v>-2.587483151782481</c:v>
                </c:pt>
                <c:pt idx="95">
                  <c:v>-2.3555285091075038</c:v>
                </c:pt>
                <c:pt idx="96">
                  <c:v>-2.3930699200150349</c:v>
                </c:pt>
                <c:pt idx="97">
                  <c:v>-2.4263739329953906</c:v>
                </c:pt>
                <c:pt idx="98">
                  <c:v>-2.3556957431291448</c:v>
                </c:pt>
                <c:pt idx="99">
                  <c:v>-2.2030247518549637</c:v>
                </c:pt>
                <c:pt idx="100">
                  <c:v>-2.2506735063503958</c:v>
                </c:pt>
                <c:pt idx="101">
                  <c:v>-2.2959919879471267</c:v>
                </c:pt>
                <c:pt idx="102">
                  <c:v>-2.1265380383794112</c:v>
                </c:pt>
                <c:pt idx="103">
                  <c:v>-2.1014848321924995</c:v>
                </c:pt>
                <c:pt idx="104">
                  <c:v>-2.1541300527364209</c:v>
                </c:pt>
                <c:pt idx="105">
                  <c:v>-2.2072116159865418</c:v>
                </c:pt>
                <c:pt idx="106">
                  <c:v>-1.9878963687792979</c:v>
                </c:pt>
                <c:pt idx="107">
                  <c:v>-2.0334772927584384</c:v>
                </c:pt>
                <c:pt idx="108">
                  <c:v>-2.0833115240635198</c:v>
                </c:pt>
                <c:pt idx="109">
                  <c:v>-2.0857134912052921</c:v>
                </c:pt>
                <c:pt idx="110">
                  <c:v>-1.884435162913028</c:v>
                </c:pt>
                <c:pt idx="111">
                  <c:v>-1.9347768707167912</c:v>
                </c:pt>
                <c:pt idx="112">
                  <c:v>-1.9840805773455588</c:v>
                </c:pt>
                <c:pt idx="113">
                  <c:v>-1.9007299214115347</c:v>
                </c:pt>
                <c:pt idx="114">
                  <c:v>-1.7837767993318445</c:v>
                </c:pt>
                <c:pt idx="115">
                  <c:v>-1.8333002048235143</c:v>
                </c:pt>
                <c:pt idx="116">
                  <c:v>-1.8814384761087797</c:v>
                </c:pt>
                <c:pt idx="117">
                  <c:v>-1.7146354479541688</c:v>
                </c:pt>
                <c:pt idx="118">
                  <c:v>-1.6915542433419384</c:v>
                </c:pt>
                <c:pt idx="119">
                  <c:v>-1.7416158082914044</c:v>
                </c:pt>
                <c:pt idx="120">
                  <c:v>-1.796022907731974</c:v>
                </c:pt>
                <c:pt idx="121">
                  <c:v>-1.5728149515503409</c:v>
                </c:pt>
                <c:pt idx="122">
                  <c:v>-1.6203238147675625</c:v>
                </c:pt>
                <c:pt idx="123">
                  <c:v>-1.6708610956064467</c:v>
                </c:pt>
                <c:pt idx="124">
                  <c:v>-1.6538531322978123</c:v>
                </c:pt>
                <c:pt idx="125">
                  <c:v>-1.4665791940188184</c:v>
                </c:pt>
                <c:pt idx="126">
                  <c:v>-1.5083048648285313</c:v>
                </c:pt>
                <c:pt idx="127">
                  <c:v>-1.5571279500820772</c:v>
                </c:pt>
                <c:pt idx="128">
                  <c:v>-1.4584899968802334</c:v>
                </c:pt>
                <c:pt idx="129">
                  <c:v>-1.3434751510969292</c:v>
                </c:pt>
                <c:pt idx="130">
                  <c:v>-1.3871501779045614</c:v>
                </c:pt>
                <c:pt idx="131">
                  <c:v>-1.422863417125896</c:v>
                </c:pt>
                <c:pt idx="132">
                  <c:v>-1.2369036741793071</c:v>
                </c:pt>
                <c:pt idx="133">
                  <c:v>-1.2237011147407511</c:v>
                </c:pt>
                <c:pt idx="134">
                  <c:v>-1.2764406803232395</c:v>
                </c:pt>
                <c:pt idx="135">
                  <c:v>-1.3070921662044444</c:v>
                </c:pt>
                <c:pt idx="136">
                  <c:v>-1.074848366690933</c:v>
                </c:pt>
                <c:pt idx="137">
                  <c:v>-1.116376484847319</c:v>
                </c:pt>
                <c:pt idx="138">
                  <c:v>-1.1666289538179349</c:v>
                </c:pt>
                <c:pt idx="139">
                  <c:v>-1.131641845063915</c:v>
                </c:pt>
                <c:pt idx="140">
                  <c:v>-0.96609967275465647</c:v>
                </c:pt>
                <c:pt idx="141">
                  <c:v>-1.0201030974452785</c:v>
                </c:pt>
                <c:pt idx="142">
                  <c:v>-1.0667534175534079</c:v>
                </c:pt>
                <c:pt idx="143">
                  <c:v>-0.93816649401504693</c:v>
                </c:pt>
                <c:pt idx="144">
                  <c:v>-0.85095674475947303</c:v>
                </c:pt>
                <c:pt idx="145">
                  <c:v>-0.89076334062878348</c:v>
                </c:pt>
                <c:pt idx="146">
                  <c:v>-0.92841144032372047</c:v>
                </c:pt>
                <c:pt idx="147">
                  <c:v>-0.72182727878599795</c:v>
                </c:pt>
                <c:pt idx="148">
                  <c:v>-0.72675596052096991</c:v>
                </c:pt>
                <c:pt idx="149">
                  <c:v>-0.76645770547908176</c:v>
                </c:pt>
                <c:pt idx="150">
                  <c:v>-0.78560651289989136</c:v>
                </c:pt>
                <c:pt idx="151">
                  <c:v>-0.55814061805527759</c:v>
                </c:pt>
                <c:pt idx="152">
                  <c:v>-0.6118517375165351</c:v>
                </c:pt>
                <c:pt idx="153">
                  <c:v>-0.66994957905555963</c:v>
                </c:pt>
                <c:pt idx="154">
                  <c:v>-0.6383587654659113</c:v>
                </c:pt>
                <c:pt idx="155">
                  <c:v>-0.50127987785767469</c:v>
                </c:pt>
                <c:pt idx="156">
                  <c:v>-0.56875059407926787</c:v>
                </c:pt>
                <c:pt idx="157">
                  <c:v>-0.64004433781486747</c:v>
                </c:pt>
                <c:pt idx="158">
                  <c:v>-0.53042240518003458</c:v>
                </c:pt>
                <c:pt idx="159">
                  <c:v>-0.4966533735132998</c:v>
                </c:pt>
                <c:pt idx="160">
                  <c:v>-0.57335812462438163</c:v>
                </c:pt>
                <c:pt idx="161">
                  <c:v>-0.652686401161225</c:v>
                </c:pt>
                <c:pt idx="162">
                  <c:v>-0.46781573056315229</c:v>
                </c:pt>
                <c:pt idx="163">
                  <c:v>-0.52944057454871785</c:v>
                </c:pt>
                <c:pt idx="164">
                  <c:v>-0.61040447466915426</c:v>
                </c:pt>
                <c:pt idx="165">
                  <c:v>-0.67233285062889725</c:v>
                </c:pt>
                <c:pt idx="166">
                  <c:v>-0.52201044728593871</c:v>
                </c:pt>
                <c:pt idx="167">
                  <c:v>-0.60901288145029153</c:v>
                </c:pt>
                <c:pt idx="168">
                  <c:v>-0.70686975772222094</c:v>
                </c:pt>
                <c:pt idx="169">
                  <c:v>-0.68514540633038057</c:v>
                </c:pt>
                <c:pt idx="170">
                  <c:v>-0.61497331761521912</c:v>
                </c:pt>
                <c:pt idx="171">
                  <c:v>-0.71291576166097226</c:v>
                </c:pt>
                <c:pt idx="172">
                  <c:v>-0.8232854741187956</c:v>
                </c:pt>
                <c:pt idx="173">
                  <c:v>-0.72805410177657448</c:v>
                </c:pt>
                <c:pt idx="174">
                  <c:v>-0.76819359416686372</c:v>
                </c:pt>
                <c:pt idx="175">
                  <c:v>-0.87304781699126943</c:v>
                </c:pt>
                <c:pt idx="176">
                  <c:v>-0.97597209754812342</c:v>
                </c:pt>
                <c:pt idx="177">
                  <c:v>-0.82855566940668057</c:v>
                </c:pt>
                <c:pt idx="178">
                  <c:v>-0.91908880635836665</c:v>
                </c:pt>
                <c:pt idx="179">
                  <c:v>-1.0224760224161955</c:v>
                </c:pt>
                <c:pt idx="180">
                  <c:v>-1.0958882705199906</c:v>
                </c:pt>
                <c:pt idx="181">
                  <c:v>-0.9537429149535479</c:v>
                </c:pt>
                <c:pt idx="182">
                  <c:v>-1.0475944264364052</c:v>
                </c:pt>
                <c:pt idx="183">
                  <c:v>-1.1443213403224521</c:v>
                </c:pt>
                <c:pt idx="184">
                  <c:v>-1.1070058561698231</c:v>
                </c:pt>
                <c:pt idx="185">
                  <c:v>-1.0493584861155854</c:v>
                </c:pt>
                <c:pt idx="186">
                  <c:v>-1.1397251339899799</c:v>
                </c:pt>
                <c:pt idx="187">
                  <c:v>-1.2281632412630907</c:v>
                </c:pt>
                <c:pt idx="188">
                  <c:v>-1.1109371974707392</c:v>
                </c:pt>
                <c:pt idx="189">
                  <c:v>-1.1239051199655368</c:v>
                </c:pt>
                <c:pt idx="190">
                  <c:v>-1.2094882553632915</c:v>
                </c:pt>
                <c:pt idx="191">
                  <c:v>-1.2986950786680937</c:v>
                </c:pt>
                <c:pt idx="192">
                  <c:v>-1.1227245758180922</c:v>
                </c:pt>
                <c:pt idx="193">
                  <c:v>-1.2054560769391105</c:v>
                </c:pt>
                <c:pt idx="194">
                  <c:v>-1.2918145148688442</c:v>
                </c:pt>
                <c:pt idx="195">
                  <c:v>-1.328908732738751</c:v>
                </c:pt>
                <c:pt idx="196">
                  <c:v>-1.1692059570137592</c:v>
                </c:pt>
                <c:pt idx="197">
                  <c:v>-1.2415779596478391</c:v>
                </c:pt>
                <c:pt idx="198">
                  <c:v>-1.3154679588294331</c:v>
                </c:pt>
                <c:pt idx="199">
                  <c:v>-1.2551095172468465</c:v>
                </c:pt>
                <c:pt idx="200">
                  <c:v>-1.1594221164486085</c:v>
                </c:pt>
                <c:pt idx="201">
                  <c:v>-1.2261447343453193</c:v>
                </c:pt>
                <c:pt idx="202">
                  <c:v>-1.2868557543037082</c:v>
                </c:pt>
                <c:pt idx="203">
                  <c:v>-1.1114730320586199</c:v>
                </c:pt>
                <c:pt idx="204">
                  <c:v>-1.0976054327195568</c:v>
                </c:pt>
                <c:pt idx="205">
                  <c:v>-1.1497587115625172</c:v>
                </c:pt>
                <c:pt idx="206">
                  <c:v>-1.1842907165217742</c:v>
                </c:pt>
                <c:pt idx="207">
                  <c:v>-0.93918891927766235</c:v>
                </c:pt>
                <c:pt idx="208">
                  <c:v>-0.97731818724805242</c:v>
                </c:pt>
                <c:pt idx="209">
                  <c:v>-1.0149269658684705</c:v>
                </c:pt>
                <c:pt idx="210">
                  <c:v>-0.97265059619129957</c:v>
                </c:pt>
                <c:pt idx="211">
                  <c:v>-0.76318103446158103</c:v>
                </c:pt>
                <c:pt idx="212">
                  <c:v>-0.78509706784134314</c:v>
                </c:pt>
                <c:pt idx="213">
                  <c:v>-0.81128172496686735</c:v>
                </c:pt>
                <c:pt idx="214">
                  <c:v>-0.63339811888282971</c:v>
                </c:pt>
                <c:pt idx="215">
                  <c:v>-0.51820419750164881</c:v>
                </c:pt>
                <c:pt idx="216">
                  <c:v>-0.52411561103393633</c:v>
                </c:pt>
                <c:pt idx="217">
                  <c:v>-0.53201334302500958</c:v>
                </c:pt>
                <c:pt idx="218">
                  <c:v>-0.24816237541889161</c:v>
                </c:pt>
                <c:pt idx="219">
                  <c:v>-0.19047826825065439</c:v>
                </c:pt>
                <c:pt idx="220">
                  <c:v>-0.18541090977669694</c:v>
                </c:pt>
                <c:pt idx="221">
                  <c:v>-0.15671585765984297</c:v>
                </c:pt>
                <c:pt idx="222">
                  <c:v>0.16095770048480365</c:v>
                </c:pt>
                <c:pt idx="223">
                  <c:v>0.16830094240914012</c:v>
                </c:pt>
                <c:pt idx="224">
                  <c:v>0.17173400045885442</c:v>
                </c:pt>
                <c:pt idx="225">
                  <c:v>0.27983214418922919</c:v>
                </c:pt>
                <c:pt idx="226">
                  <c:v>0.50524037742540928</c:v>
                </c:pt>
                <c:pt idx="227">
                  <c:v>0.49262702607085535</c:v>
                </c:pt>
                <c:pt idx="228">
                  <c:v>0.48262670932577589</c:v>
                </c:pt>
                <c:pt idx="229">
                  <c:v>0.65805961822900472</c:v>
                </c:pt>
                <c:pt idx="230">
                  <c:v>0.77923783656480783</c:v>
                </c:pt>
                <c:pt idx="231">
                  <c:v>0.75148717185679359</c:v>
                </c:pt>
                <c:pt idx="232">
                  <c:v>0.73196767755931713</c:v>
                </c:pt>
                <c:pt idx="233">
                  <c:v>1.0037767941146429</c:v>
                </c:pt>
                <c:pt idx="234">
                  <c:v>1.010204220669765</c:v>
                </c:pt>
                <c:pt idx="235">
                  <c:v>0.97844506909182993</c:v>
                </c:pt>
                <c:pt idx="236">
                  <c:v>0.98749892607620893</c:v>
                </c:pt>
                <c:pt idx="237">
                  <c:v>1.2359122491118366</c:v>
                </c:pt>
                <c:pt idx="238">
                  <c:v>1.1979650677398748</c:v>
                </c:pt>
                <c:pt idx="239">
                  <c:v>1.1544941666906106</c:v>
                </c:pt>
                <c:pt idx="240">
                  <c:v>1.2290663441835532</c:v>
                </c:pt>
                <c:pt idx="241">
                  <c:v>1.3822166777560683</c:v>
                </c:pt>
                <c:pt idx="242">
                  <c:v>1.3279499257888365</c:v>
                </c:pt>
                <c:pt idx="243">
                  <c:v>1.2690786269993628</c:v>
                </c:pt>
                <c:pt idx="244">
                  <c:v>1.4046144714770457</c:v>
                </c:pt>
                <c:pt idx="245">
                  <c:v>1.4319268453438725</c:v>
                </c:pt>
                <c:pt idx="246">
                  <c:v>1.3503689402197721</c:v>
                </c:pt>
                <c:pt idx="247">
                  <c:v>1.2773777892745959</c:v>
                </c:pt>
                <c:pt idx="248">
                  <c:v>1.4757617144928366</c:v>
                </c:pt>
                <c:pt idx="249">
                  <c:v>1.4174845715925208</c:v>
                </c:pt>
                <c:pt idx="250">
                  <c:v>1.3225120445117331</c:v>
                </c:pt>
                <c:pt idx="251">
                  <c:v>1.2593733776905953</c:v>
                </c:pt>
                <c:pt idx="252">
                  <c:v>1.4089137961520575</c:v>
                </c:pt>
                <c:pt idx="253">
                  <c:v>1.3138519725717843</c:v>
                </c:pt>
                <c:pt idx="254">
                  <c:v>1.2020807168486207</c:v>
                </c:pt>
                <c:pt idx="255">
                  <c:v>1.2289508161521461</c:v>
                </c:pt>
                <c:pt idx="256">
                  <c:v>1.272771636699455</c:v>
                </c:pt>
                <c:pt idx="257">
                  <c:v>1.1648298070429817</c:v>
                </c:pt>
                <c:pt idx="258">
                  <c:v>1.0593481165122549</c:v>
                </c:pt>
                <c:pt idx="259">
                  <c:v>1.174262473338991</c:v>
                </c:pt>
                <c:pt idx="260">
                  <c:v>1.1269929196023993</c:v>
                </c:pt>
                <c:pt idx="261">
                  <c:v>1.0207445646293136</c:v>
                </c:pt>
                <c:pt idx="262">
                  <c:v>0.92302645546351769</c:v>
                </c:pt>
                <c:pt idx="263">
                  <c:v>1.0883520525320287</c:v>
                </c:pt>
                <c:pt idx="264">
                  <c:v>0.98528675209016103</c:v>
                </c:pt>
                <c:pt idx="265">
                  <c:v>0.87622773219094996</c:v>
                </c:pt>
                <c:pt idx="266">
                  <c:v>0.81504245012427579</c:v>
                </c:pt>
                <c:pt idx="267">
                  <c:v>0.93147431506715805</c:v>
                </c:pt>
                <c:pt idx="268">
                  <c:v>0.81385308635187115</c:v>
                </c:pt>
                <c:pt idx="269">
                  <c:v>0.69985101990709753</c:v>
                </c:pt>
                <c:pt idx="270">
                  <c:v>0.72436699381698455</c:v>
                </c:pt>
                <c:pt idx="271">
                  <c:v>0.73507984417420436</c:v>
                </c:pt>
                <c:pt idx="272">
                  <c:v>0.61447486749774549</c:v>
                </c:pt>
                <c:pt idx="273">
                  <c:v>0.5036020368956996</c:v>
                </c:pt>
                <c:pt idx="274">
                  <c:v>0.6028010512798182</c:v>
                </c:pt>
                <c:pt idx="275">
                  <c:v>0.5354096919139143</c:v>
                </c:pt>
                <c:pt idx="276">
                  <c:v>0.41395996860892864</c:v>
                </c:pt>
                <c:pt idx="277">
                  <c:v>0.30736380227235083</c:v>
                </c:pt>
                <c:pt idx="278">
                  <c:v>0.45313625839068428</c:v>
                </c:pt>
                <c:pt idx="279">
                  <c:v>0.32782413809526878</c:v>
                </c:pt>
                <c:pt idx="280">
                  <c:v>0.20047686811371326</c:v>
                </c:pt>
                <c:pt idx="281">
                  <c:v>0.12181850706930476</c:v>
                </c:pt>
                <c:pt idx="282">
                  <c:v>0.18607340707555411</c:v>
                </c:pt>
                <c:pt idx="283">
                  <c:v>4.6341556592103109E-2</c:v>
                </c:pt>
                <c:pt idx="284">
                  <c:v>-9.9258817125341486E-2</c:v>
                </c:pt>
                <c:pt idx="285">
                  <c:v>-9.321900642848506E-2</c:v>
                </c:pt>
                <c:pt idx="286">
                  <c:v>-0.14571207433738317</c:v>
                </c:pt>
                <c:pt idx="287">
                  <c:v>-0.29662398861249906</c:v>
                </c:pt>
                <c:pt idx="288">
                  <c:v>-0.45696118506172179</c:v>
                </c:pt>
                <c:pt idx="289">
                  <c:v>-0.3939672268271836</c:v>
                </c:pt>
                <c:pt idx="290">
                  <c:v>-0.52291968422849744</c:v>
                </c:pt>
                <c:pt idx="291">
                  <c:v>-0.68115961420540538</c:v>
                </c:pt>
                <c:pt idx="292">
                  <c:v>-0.8288847390441183</c:v>
                </c:pt>
                <c:pt idx="293">
                  <c:v>-0.76409081693771552</c:v>
                </c:pt>
                <c:pt idx="294">
                  <c:v>-0.9274607788137369</c:v>
                </c:pt>
                <c:pt idx="295">
                  <c:v>-1.0928866196993954</c:v>
                </c:pt>
                <c:pt idx="296">
                  <c:v>-1.1897076991354534</c:v>
                </c:pt>
                <c:pt idx="297">
                  <c:v>-1.176085548550281</c:v>
                </c:pt>
                <c:pt idx="298">
                  <c:v>-1.3391514713201733</c:v>
                </c:pt>
                <c:pt idx="299">
                  <c:v>-1.4988409446222173</c:v>
                </c:pt>
                <c:pt idx="300">
                  <c:v>-1.4866937174185391</c:v>
                </c:pt>
                <c:pt idx="301">
                  <c:v>-1.5518021956638421</c:v>
                </c:pt>
                <c:pt idx="302">
                  <c:v>-1.7025606438419743</c:v>
                </c:pt>
                <c:pt idx="303">
                  <c:v>-1.8409283942038899</c:v>
                </c:pt>
                <c:pt idx="304">
                  <c:v>-1.7497248200838016</c:v>
                </c:pt>
                <c:pt idx="305">
                  <c:v>-1.8470574057588784</c:v>
                </c:pt>
                <c:pt idx="306">
                  <c:v>-1.9695281486397491</c:v>
                </c:pt>
                <c:pt idx="307">
                  <c:v>-2.0659343087046205</c:v>
                </c:pt>
                <c:pt idx="308">
                  <c:v>-1.9254557721691805</c:v>
                </c:pt>
                <c:pt idx="309">
                  <c:v>-2.0296328512316428</c:v>
                </c:pt>
                <c:pt idx="310">
                  <c:v>-2.1329855250355672</c:v>
                </c:pt>
                <c:pt idx="311">
                  <c:v>-2.1311420704335782</c:v>
                </c:pt>
                <c:pt idx="312">
                  <c:v>-2.0434496440072918</c:v>
                </c:pt>
                <c:pt idx="313">
                  <c:v>-2.1362143592720892</c:v>
                </c:pt>
                <c:pt idx="314">
                  <c:v>-2.2179040100839682</c:v>
                </c:pt>
                <c:pt idx="315">
                  <c:v>-2.1333107829880649</c:v>
                </c:pt>
                <c:pt idx="316">
                  <c:v>-2.1199046893193008</c:v>
                </c:pt>
                <c:pt idx="317">
                  <c:v>-2.2005885447551097</c:v>
                </c:pt>
                <c:pt idx="318">
                  <c:v>-2.2798121361335988</c:v>
                </c:pt>
                <c:pt idx="319">
                  <c:v>-2.0854871824896577</c:v>
                </c:pt>
                <c:pt idx="320">
                  <c:v>-2.1264389023275818</c:v>
                </c:pt>
                <c:pt idx="321">
                  <c:v>-2.183833299304399</c:v>
                </c:pt>
                <c:pt idx="322">
                  <c:v>-2.1953882677880303</c:v>
                </c:pt>
                <c:pt idx="323">
                  <c:v>-1.9856849725634764</c:v>
                </c:pt>
                <c:pt idx="324">
                  <c:v>-2.0313552481606725</c:v>
                </c:pt>
                <c:pt idx="325">
                  <c:v>-2.0688705945503552</c:v>
                </c:pt>
                <c:pt idx="326">
                  <c:v>-1.9978567574383659</c:v>
                </c:pt>
                <c:pt idx="327">
                  <c:v>-1.8481968901138752</c:v>
                </c:pt>
                <c:pt idx="328">
                  <c:v>-1.8845456650546433</c:v>
                </c:pt>
                <c:pt idx="329">
                  <c:v>-1.929036641450379</c:v>
                </c:pt>
                <c:pt idx="330">
                  <c:v>-1.7463265383776165</c:v>
                </c:pt>
                <c:pt idx="331">
                  <c:v>-1.7234185188171178</c:v>
                </c:pt>
                <c:pt idx="332">
                  <c:v>-1.7615469243377271</c:v>
                </c:pt>
                <c:pt idx="333">
                  <c:v>-1.8044894154857258</c:v>
                </c:pt>
                <c:pt idx="334">
                  <c:v>-1.5685867260538351</c:v>
                </c:pt>
                <c:pt idx="335">
                  <c:v>-1.5984706652957272</c:v>
                </c:pt>
                <c:pt idx="336">
                  <c:v>-1.6299364240092846</c:v>
                </c:pt>
                <c:pt idx="337">
                  <c:v>-1.589893992150939</c:v>
                </c:pt>
                <c:pt idx="338">
                  <c:v>-1.3661573555471425</c:v>
                </c:pt>
                <c:pt idx="339">
                  <c:v>-1.382956355095073</c:v>
                </c:pt>
                <c:pt idx="340">
                  <c:v>-1.3964967255621963</c:v>
                </c:pt>
                <c:pt idx="341">
                  <c:v>-1.272427055157709</c:v>
                </c:pt>
                <c:pt idx="342">
                  <c:v>-1.09455932940671</c:v>
                </c:pt>
                <c:pt idx="343">
                  <c:v>-1.0981695687025643</c:v>
                </c:pt>
                <c:pt idx="344">
                  <c:v>-1.1093453496705394</c:v>
                </c:pt>
                <c:pt idx="345">
                  <c:v>-0.8644990132437228</c:v>
                </c:pt>
                <c:pt idx="346">
                  <c:v>-0.79910653354060979</c:v>
                </c:pt>
                <c:pt idx="347">
                  <c:v>-0.81072707053615045</c:v>
                </c:pt>
                <c:pt idx="348">
                  <c:v>-0.8304283096461037</c:v>
                </c:pt>
                <c:pt idx="349">
                  <c:v>-0.57829519013070152</c:v>
                </c:pt>
                <c:pt idx="350">
                  <c:v>-0.61978130843985912</c:v>
                </c:pt>
                <c:pt idx="351">
                  <c:v>-0.6656285737520764</c:v>
                </c:pt>
                <c:pt idx="352">
                  <c:v>-0.63337390537395544</c:v>
                </c:pt>
                <c:pt idx="353">
                  <c:v>-0.44845140580024451</c:v>
                </c:pt>
                <c:pt idx="354">
                  <c:v>-0.49180166479224846</c:v>
                </c:pt>
                <c:pt idx="355">
                  <c:v>-0.52673399342304161</c:v>
                </c:pt>
                <c:pt idx="356">
                  <c:v>-0.40445873322766129</c:v>
                </c:pt>
                <c:pt idx="357">
                  <c:v>-0.24665639470247083</c:v>
                </c:pt>
                <c:pt idx="358">
                  <c:v>-0.22188395785571183</c:v>
                </c:pt>
                <c:pt idx="359">
                  <c:v>-0.18488291416185965</c:v>
                </c:pt>
                <c:pt idx="360">
                  <c:v>0.12857125463383787</c:v>
                </c:pt>
                <c:pt idx="361">
                  <c:v>0.20637347756205526</c:v>
                </c:pt>
                <c:pt idx="362">
                  <c:v>0.20956742903825618</c:v>
                </c:pt>
                <c:pt idx="363">
                  <c:v>0.20812362446127367</c:v>
                </c:pt>
                <c:pt idx="364">
                  <c:v>0.48592362149622131</c:v>
                </c:pt>
                <c:pt idx="365">
                  <c:v>0.45715539314779019</c:v>
                </c:pt>
                <c:pt idx="366">
                  <c:v>0.41441551292512052</c:v>
                </c:pt>
                <c:pt idx="367">
                  <c:v>0.451609465704017</c:v>
                </c:pt>
                <c:pt idx="368">
                  <c:v>0.60661995730081653</c:v>
                </c:pt>
                <c:pt idx="369">
                  <c:v>0.54089053882174021</c:v>
                </c:pt>
                <c:pt idx="370">
                  <c:v>0.48993344642233233</c:v>
                </c:pt>
                <c:pt idx="371">
                  <c:v>0.64565661597280333</c:v>
                </c:pt>
                <c:pt idx="372">
                  <c:v>0.7681209567690358</c:v>
                </c:pt>
                <c:pt idx="373">
                  <c:v>0.76737834725709109</c:v>
                </c:pt>
                <c:pt idx="374">
                  <c:v>0.75448419598290084</c:v>
                </c:pt>
                <c:pt idx="375">
                  <c:v>1.0094762280527871</c:v>
                </c:pt>
                <c:pt idx="376">
                  <c:v>0.99656879032289281</c:v>
                </c:pt>
                <c:pt idx="377">
                  <c:v>0.95643522023182181</c:v>
                </c:pt>
                <c:pt idx="378">
                  <c:v>0.9385866116401671</c:v>
                </c:pt>
                <c:pt idx="379">
                  <c:v>1.1792018754945297</c:v>
                </c:pt>
                <c:pt idx="380">
                  <c:v>1.1253874973187481</c:v>
                </c:pt>
                <c:pt idx="381">
                  <c:v>1.0631855319060237</c:v>
                </c:pt>
                <c:pt idx="382">
                  <c:v>1.1193413988144532</c:v>
                </c:pt>
                <c:pt idx="383">
                  <c:v>1.2749690022222806</c:v>
                </c:pt>
                <c:pt idx="384">
                  <c:v>1.2330252245224931</c:v>
                </c:pt>
                <c:pt idx="385">
                  <c:v>1.1831100438814759</c:v>
                </c:pt>
                <c:pt idx="386">
                  <c:v>1.3248554083169433</c:v>
                </c:pt>
                <c:pt idx="387">
                  <c:v>1.3731194651363043</c:v>
                </c:pt>
                <c:pt idx="388">
                  <c:v>1.3051169410491619</c:v>
                </c:pt>
                <c:pt idx="389">
                  <c:v>1.2329699692740175</c:v>
                </c:pt>
                <c:pt idx="390">
                  <c:v>1.4400573827835781</c:v>
                </c:pt>
                <c:pt idx="391">
                  <c:v>1.3884322506421132</c:v>
                </c:pt>
                <c:pt idx="392">
                  <c:v>1.3176224926708699</c:v>
                </c:pt>
                <c:pt idx="393">
                  <c:v>1.3179449152030853</c:v>
                </c:pt>
                <c:pt idx="394">
                  <c:v>1.5722115777678474</c:v>
                </c:pt>
                <c:pt idx="395">
                  <c:v>1.5553081770653601</c:v>
                </c:pt>
                <c:pt idx="396">
                  <c:v>1.5533579716231496</c:v>
                </c:pt>
                <c:pt idx="397">
                  <c:v>1.7131008092459581</c:v>
                </c:pt>
                <c:pt idx="398">
                  <c:v>1.9176699986858465</c:v>
                </c:pt>
                <c:pt idx="399">
                  <c:v>1.906352256265087</c:v>
                </c:pt>
                <c:pt idx="400">
                  <c:v>1.8789627728808469</c:v>
                </c:pt>
                <c:pt idx="401">
                  <c:v>2.0812720992351283</c:v>
                </c:pt>
                <c:pt idx="402">
                  <c:v>2.1486117673358702</c:v>
                </c:pt>
                <c:pt idx="403">
                  <c:v>2.1178202785440221</c:v>
                </c:pt>
                <c:pt idx="404">
                  <c:v>2.1092134518713888</c:v>
                </c:pt>
                <c:pt idx="405">
                  <c:v>2.4160147881748504</c:v>
                </c:pt>
                <c:pt idx="406">
                  <c:v>2.4259660565365282</c:v>
                </c:pt>
                <c:pt idx="407">
                  <c:v>2.4207023386903996</c:v>
                </c:pt>
                <c:pt idx="408">
                  <c:v>2.4843895327752499</c:v>
                </c:pt>
                <c:pt idx="409">
                  <c:v>2.7628499040293262</c:v>
                </c:pt>
                <c:pt idx="410">
                  <c:v>2.7684145846816866</c:v>
                </c:pt>
                <c:pt idx="411">
                  <c:v>2.7590865953754866</c:v>
                </c:pt>
                <c:pt idx="412">
                  <c:v>2.8749960939005312</c:v>
                </c:pt>
                <c:pt idx="413">
                  <c:v>3.0062750887608454</c:v>
                </c:pt>
                <c:pt idx="414">
                  <c:v>2.9464295899688873</c:v>
                </c:pt>
                <c:pt idx="415">
                  <c:v>2.8939434861581259</c:v>
                </c:pt>
                <c:pt idx="416">
                  <c:v>3.1205881418699457</c:v>
                </c:pt>
                <c:pt idx="417">
                  <c:v>3.1681004763034766</c:v>
                </c:pt>
                <c:pt idx="418">
                  <c:v>3.1480511370775774</c:v>
                </c:pt>
                <c:pt idx="419">
                  <c:v>3.1317513364550909</c:v>
                </c:pt>
                <c:pt idx="420">
                  <c:v>3.4303919556504172</c:v>
                </c:pt>
                <c:pt idx="421">
                  <c:v>3.4250938581391801</c:v>
                </c:pt>
                <c:pt idx="422">
                  <c:v>3.4099783962412515</c:v>
                </c:pt>
                <c:pt idx="423">
                  <c:v>3.4500792808457792</c:v>
                </c:pt>
                <c:pt idx="424">
                  <c:v>3.6732593599825489</c:v>
                </c:pt>
                <c:pt idx="425">
                  <c:v>3.6079714042374218</c:v>
                </c:pt>
                <c:pt idx="426">
                  <c:v>3.5277285480122802</c:v>
                </c:pt>
                <c:pt idx="427">
                  <c:v>3.5873434016448225</c:v>
                </c:pt>
                <c:pt idx="428">
                  <c:v>3.6398108096554953</c:v>
                </c:pt>
                <c:pt idx="429">
                  <c:v>3.5493152482554304</c:v>
                </c:pt>
                <c:pt idx="430">
                  <c:v>3.4605623411065429</c:v>
                </c:pt>
                <c:pt idx="431">
                  <c:v>3.6069938941339332</c:v>
                </c:pt>
                <c:pt idx="432">
                  <c:v>3.5333579154143768</c:v>
                </c:pt>
                <c:pt idx="433">
                  <c:v>3.4209123325167949</c:v>
                </c:pt>
                <c:pt idx="434">
                  <c:v>3.3160000766346149</c:v>
                </c:pt>
                <c:pt idx="435">
                  <c:v>3.4633758186745514</c:v>
                </c:pt>
                <c:pt idx="436">
                  <c:v>3.3424130118188606</c:v>
                </c:pt>
                <c:pt idx="437">
                  <c:v>3.211186185225162</c:v>
                </c:pt>
                <c:pt idx="438">
                  <c:v>3.160720842954658</c:v>
                </c:pt>
                <c:pt idx="439">
                  <c:v>3.2168388872468197</c:v>
                </c:pt>
                <c:pt idx="440">
                  <c:v>3.0791430138026645</c:v>
                </c:pt>
                <c:pt idx="441">
                  <c:v>2.9438184198197317</c:v>
                </c:pt>
                <c:pt idx="442">
                  <c:v>2.986259506056693</c:v>
                </c:pt>
                <c:pt idx="443">
                  <c:v>2.9642453625688638</c:v>
                </c:pt>
                <c:pt idx="444">
                  <c:v>2.8296423188774469</c:v>
                </c:pt>
                <c:pt idx="445">
                  <c:v>2.6821167147532714</c:v>
                </c:pt>
                <c:pt idx="446">
                  <c:v>2.7670928627578717</c:v>
                </c:pt>
                <c:pt idx="447">
                  <c:v>2.6263974474971032</c:v>
                </c:pt>
                <c:pt idx="448">
                  <c:v>2.4564508425418214</c:v>
                </c:pt>
                <c:pt idx="449">
                  <c:v>2.3007386005812909</c:v>
                </c:pt>
                <c:pt idx="450">
                  <c:v>2.3720136264218654</c:v>
                </c:pt>
                <c:pt idx="451">
                  <c:v>2.20204839730365</c:v>
                </c:pt>
                <c:pt idx="452">
                  <c:v>2.0391996142643585</c:v>
                </c:pt>
                <c:pt idx="453">
                  <c:v>1.9626940599372904</c:v>
                </c:pt>
                <c:pt idx="454">
                  <c:v>1.9797648463724862</c:v>
                </c:pt>
                <c:pt idx="455">
                  <c:v>1.8303352738378778</c:v>
                </c:pt>
                <c:pt idx="456">
                  <c:v>1.6790341694954087</c:v>
                </c:pt>
                <c:pt idx="457">
                  <c:v>1.7170889599344044</c:v>
                </c:pt>
                <c:pt idx="458">
                  <c:v>1.6483942090494366</c:v>
                </c:pt>
                <c:pt idx="459">
                  <c:v>1.4999819739496889</c:v>
                </c:pt>
                <c:pt idx="460">
                  <c:v>1.3433171765741108</c:v>
                </c:pt>
                <c:pt idx="461">
                  <c:v>1.4240165350016347</c:v>
                </c:pt>
                <c:pt idx="462">
                  <c:v>1.2650343548952283</c:v>
                </c:pt>
                <c:pt idx="463">
                  <c:v>1.0906304665925663</c:v>
                </c:pt>
                <c:pt idx="464">
                  <c:v>0.92624236096670509</c:v>
                </c:pt>
                <c:pt idx="465">
                  <c:v>0.97986903787721935</c:v>
                </c:pt>
                <c:pt idx="466">
                  <c:v>0.81015898154682264</c:v>
                </c:pt>
                <c:pt idx="467">
                  <c:v>0.6374932872186182</c:v>
                </c:pt>
                <c:pt idx="468">
                  <c:v>0.56530149875482105</c:v>
                </c:pt>
                <c:pt idx="469">
                  <c:v>0.54458066056004051</c:v>
                </c:pt>
                <c:pt idx="470">
                  <c:v>0.37259205275688845</c:v>
                </c:pt>
                <c:pt idx="471">
                  <c:v>0.20100569465748774</c:v>
                </c:pt>
                <c:pt idx="472">
                  <c:v>0.18710613886504901</c:v>
                </c:pt>
                <c:pt idx="473">
                  <c:v>7.6158732672107765E-2</c:v>
                </c:pt>
                <c:pt idx="474">
                  <c:v>-0.10326050643459073</c:v>
                </c:pt>
                <c:pt idx="475">
                  <c:v>-0.28403430702376442</c:v>
                </c:pt>
                <c:pt idx="476">
                  <c:v>-0.23532999494787893</c:v>
                </c:pt>
                <c:pt idx="477">
                  <c:v>-0.40685324579133542</c:v>
                </c:pt>
                <c:pt idx="478">
                  <c:v>-0.5863418968333215</c:v>
                </c:pt>
                <c:pt idx="479">
                  <c:v>-0.72381335092123056</c:v>
                </c:pt>
                <c:pt idx="480">
                  <c:v>-0.68456985046064145</c:v>
                </c:pt>
                <c:pt idx="481">
                  <c:v>-0.8498402983227562</c:v>
                </c:pt>
                <c:pt idx="482">
                  <c:v>-1.0109536286105991</c:v>
                </c:pt>
                <c:pt idx="483">
                  <c:v>-1.0692677991829771</c:v>
                </c:pt>
                <c:pt idx="484">
                  <c:v>-1.0913823467111323</c:v>
                </c:pt>
                <c:pt idx="485">
                  <c:v>-1.25151746177081</c:v>
                </c:pt>
                <c:pt idx="486">
                  <c:v>-1.4046383931006436</c:v>
                </c:pt>
                <c:pt idx="487">
                  <c:v>-1.3625577346908175</c:v>
                </c:pt>
                <c:pt idx="488">
                  <c:v>-1.4522931088189581</c:v>
                </c:pt>
                <c:pt idx="489">
                  <c:v>-1.6134164681646972</c:v>
                </c:pt>
                <c:pt idx="490">
                  <c:v>-1.7690268073345063</c:v>
                </c:pt>
                <c:pt idx="491">
                  <c:v>-1.6925106265876286</c:v>
                </c:pt>
                <c:pt idx="492">
                  <c:v>-1.8501193560116265</c:v>
                </c:pt>
                <c:pt idx="493">
                  <c:v>-2.0134102036580557</c:v>
                </c:pt>
                <c:pt idx="494">
                  <c:v>-2.1320833676166622</c:v>
                </c:pt>
                <c:pt idx="495">
                  <c:v>-2.1152347136288188</c:v>
                </c:pt>
                <c:pt idx="496">
                  <c:v>-2.2855638811556349</c:v>
                </c:pt>
                <c:pt idx="497">
                  <c:v>-2.460979308970221</c:v>
                </c:pt>
                <c:pt idx="498">
                  <c:v>-2.52692823865334</c:v>
                </c:pt>
                <c:pt idx="499">
                  <c:v>-2.5772781623338297</c:v>
                </c:pt>
                <c:pt idx="500">
                  <c:v>-2.7452929204237644</c:v>
                </c:pt>
                <c:pt idx="501">
                  <c:v>-2.8983202109549211</c:v>
                </c:pt>
                <c:pt idx="502">
                  <c:v>-2.8619129407212118</c:v>
                </c:pt>
                <c:pt idx="503">
                  <c:v>-2.9753959278065438</c:v>
                </c:pt>
                <c:pt idx="504">
                  <c:v>-3.1349240615314193</c:v>
                </c:pt>
                <c:pt idx="505">
                  <c:v>-3.2843974077910802</c:v>
                </c:pt>
                <c:pt idx="506">
                  <c:v>-3.2041359225224015</c:v>
                </c:pt>
                <c:pt idx="507">
                  <c:v>-3.3462830967342567</c:v>
                </c:pt>
                <c:pt idx="508">
                  <c:v>-3.4882050564116276</c:v>
                </c:pt>
                <c:pt idx="509">
                  <c:v>-3.5713045073422958</c:v>
                </c:pt>
                <c:pt idx="510">
                  <c:v>-3.5048979269128386</c:v>
                </c:pt>
                <c:pt idx="511">
                  <c:v>-3.6452172087958399</c:v>
                </c:pt>
                <c:pt idx="512">
                  <c:v>-3.7782581663131913</c:v>
                </c:pt>
                <c:pt idx="513">
                  <c:v>-3.7634861650723259</c:v>
                </c:pt>
                <c:pt idx="514">
                  <c:v>-3.7362577583475898</c:v>
                </c:pt>
                <c:pt idx="515">
                  <c:v>-3.8236155919553183</c:v>
                </c:pt>
                <c:pt idx="516">
                  <c:v>-3.9169513248083248</c:v>
                </c:pt>
                <c:pt idx="517">
                  <c:v>-3.7669622776393292</c:v>
                </c:pt>
                <c:pt idx="518">
                  <c:v>-3.8234376521074975</c:v>
                </c:pt>
                <c:pt idx="519">
                  <c:v>-3.8895869092772388</c:v>
                </c:pt>
                <c:pt idx="520">
                  <c:v>-3.9314704930252375</c:v>
                </c:pt>
                <c:pt idx="521">
                  <c:v>-3.7073879779630872</c:v>
                </c:pt>
                <c:pt idx="522">
                  <c:v>-3.7423088619590112</c:v>
                </c:pt>
                <c:pt idx="523">
                  <c:v>-3.7757071285992101</c:v>
                </c:pt>
                <c:pt idx="524">
                  <c:v>-3.7184883928278785</c:v>
                </c:pt>
                <c:pt idx="525">
                  <c:v>-3.5848321026700827</c:v>
                </c:pt>
                <c:pt idx="526">
                  <c:v>-3.6656889548259026</c:v>
                </c:pt>
                <c:pt idx="527">
                  <c:v>-3.7574232066253388</c:v>
                </c:pt>
                <c:pt idx="528">
                  <c:v>-3.6846304100805112</c:v>
                </c:pt>
                <c:pt idx="529">
                  <c:v>-3.6924608397972789</c:v>
                </c:pt>
                <c:pt idx="530">
                  <c:v>-3.8037051913360949</c:v>
                </c:pt>
                <c:pt idx="531">
                  <c:v>-3.8960986455698587</c:v>
                </c:pt>
                <c:pt idx="532">
                  <c:v>-3.7384701817109249</c:v>
                </c:pt>
                <c:pt idx="533">
                  <c:v>-3.8134293091533591</c:v>
                </c:pt>
                <c:pt idx="534">
                  <c:v>-3.9081593416371248</c:v>
                </c:pt>
                <c:pt idx="535">
                  <c:v>-3.9455239614959368</c:v>
                </c:pt>
                <c:pt idx="536">
                  <c:v>-3.6797920063082508</c:v>
                </c:pt>
                <c:pt idx="537">
                  <c:v>-3.6437913939781819</c:v>
                </c:pt>
                <c:pt idx="538">
                  <c:v>-3.6117806635142777</c:v>
                </c:pt>
                <c:pt idx="539">
                  <c:v>-3.4710267522764267</c:v>
                </c:pt>
                <c:pt idx="540">
                  <c:v>-3.3131995237457645</c:v>
                </c:pt>
                <c:pt idx="541">
                  <c:v>-3.3413871147310599</c:v>
                </c:pt>
                <c:pt idx="542">
                  <c:v>-3.3577555140313429</c:v>
                </c:pt>
                <c:pt idx="543">
                  <c:v>-3.1165389068335547</c:v>
                </c:pt>
                <c:pt idx="544">
                  <c:v>-2.8779410701964343</c:v>
                </c:pt>
                <c:pt idx="545">
                  <c:v>-2.7181672193653887</c:v>
                </c:pt>
                <c:pt idx="546">
                  <c:v>-2.5371266193617523</c:v>
                </c:pt>
                <c:pt idx="547">
                  <c:v>-2.0257608704162804</c:v>
                </c:pt>
                <c:pt idx="548">
                  <c:v>-1.8717202938960136</c:v>
                </c:pt>
                <c:pt idx="549">
                  <c:v>-1.7753570922106323</c:v>
                </c:pt>
                <c:pt idx="550">
                  <c:v>-1.6531102734528083</c:v>
                </c:pt>
                <c:pt idx="551">
                  <c:v>-1.2916675886286111</c:v>
                </c:pt>
                <c:pt idx="552">
                  <c:v>-1.2332221580188769</c:v>
                </c:pt>
                <c:pt idx="553">
                  <c:v>-1.1874338426855104</c:v>
                </c:pt>
                <c:pt idx="554">
                  <c:v>-1.0119231738950878</c:v>
                </c:pt>
                <c:pt idx="555">
                  <c:v>-0.80350437453044365</c:v>
                </c:pt>
                <c:pt idx="556">
                  <c:v>-0.77186221930830512</c:v>
                </c:pt>
                <c:pt idx="557">
                  <c:v>-0.70617567045209351</c:v>
                </c:pt>
                <c:pt idx="558">
                  <c:v>-0.31330352719903903</c:v>
                </c:pt>
                <c:pt idx="559">
                  <c:v>-4.0245703703960148E-2</c:v>
                </c:pt>
                <c:pt idx="560">
                  <c:v>0.10392166608469265</c:v>
                </c:pt>
                <c:pt idx="561">
                  <c:v>0.20250625842272385</c:v>
                </c:pt>
                <c:pt idx="562">
                  <c:v>0.54200215787521522</c:v>
                </c:pt>
                <c:pt idx="563">
                  <c:v>0.53037015018684042</c:v>
                </c:pt>
                <c:pt idx="564">
                  <c:v>0.48144687382059725</c:v>
                </c:pt>
                <c:pt idx="565">
                  <c:v>0.46176384853153718</c:v>
                </c:pt>
                <c:pt idx="566">
                  <c:v>0.62251780471989526</c:v>
                </c:pt>
                <c:pt idx="567">
                  <c:v>0.54840021151555607</c:v>
                </c:pt>
                <c:pt idx="568">
                  <c:v>0.46014025446938328</c:v>
                </c:pt>
                <c:pt idx="569">
                  <c:v>0.50032079400714558</c:v>
                </c:pt>
                <c:pt idx="570">
                  <c:v>0.53240977797887024</c:v>
                </c:pt>
                <c:pt idx="571">
                  <c:v>0.43633809060834661</c:v>
                </c:pt>
                <c:pt idx="572">
                  <c:v>0.36392361354533742</c:v>
                </c:pt>
                <c:pt idx="573">
                  <c:v>0.57556707180447875</c:v>
                </c:pt>
                <c:pt idx="574">
                  <c:v>0.64476447640086731</c:v>
                </c:pt>
                <c:pt idx="575">
                  <c:v>0.64068229692138512</c:v>
                </c:pt>
                <c:pt idx="576">
                  <c:v>0.63767153734219906</c:v>
                </c:pt>
                <c:pt idx="577">
                  <c:v>0.8583904346715524</c:v>
                </c:pt>
                <c:pt idx="578">
                  <c:v>0.79104478883532703</c:v>
                </c:pt>
                <c:pt idx="579">
                  <c:v>0.73446959231266429</c:v>
                </c:pt>
                <c:pt idx="580">
                  <c:v>0.76554014597872322</c:v>
                </c:pt>
                <c:pt idx="581">
                  <c:v>0.99166197770375064</c:v>
                </c:pt>
                <c:pt idx="582">
                  <c:v>1.0197218027985546</c:v>
                </c:pt>
                <c:pt idx="583">
                  <c:v>1.0901232266601124</c:v>
                </c:pt>
                <c:pt idx="584">
                  <c:v>1.4003365192547239</c:v>
                </c:pt>
                <c:pt idx="585">
                  <c:v>1.6272201351703324</c:v>
                </c:pt>
                <c:pt idx="586">
                  <c:v>1.7006243597464541</c:v>
                </c:pt>
                <c:pt idx="587">
                  <c:v>1.7631169086785228</c:v>
                </c:pt>
                <c:pt idx="588">
                  <c:v>2.1174493993706798</c:v>
                </c:pt>
                <c:pt idx="589">
                  <c:v>2.2254388956926818</c:v>
                </c:pt>
                <c:pt idx="590">
                  <c:v>2.2742450470090887</c:v>
                </c:pt>
                <c:pt idx="591">
                  <c:v>2.3304252233458964</c:v>
                </c:pt>
                <c:pt idx="592">
                  <c:v>2.6462195685492893</c:v>
                </c:pt>
                <c:pt idx="593">
                  <c:v>2.6229048470263852</c:v>
                </c:pt>
                <c:pt idx="594">
                  <c:v>2.5907550031003597</c:v>
                </c:pt>
                <c:pt idx="595">
                  <c:v>2.6642270097725187</c:v>
                </c:pt>
                <c:pt idx="596">
                  <c:v>2.8139595342522172</c:v>
                </c:pt>
                <c:pt idx="597">
                  <c:v>2.7652315962118759</c:v>
                </c:pt>
                <c:pt idx="598">
                  <c:v>2.7300046720294802</c:v>
                </c:pt>
                <c:pt idx="599">
                  <c:v>2.9049777491270676</c:v>
                </c:pt>
                <c:pt idx="600">
                  <c:v>2.974537441424312</c:v>
                </c:pt>
                <c:pt idx="601">
                  <c:v>2.8917431431164298</c:v>
                </c:pt>
                <c:pt idx="602">
                  <c:v>2.775984703766528</c:v>
                </c:pt>
                <c:pt idx="603">
                  <c:v>2.9210634445491168</c:v>
                </c:pt>
                <c:pt idx="604">
                  <c:v>2.8488049449313748</c:v>
                </c:pt>
                <c:pt idx="605">
                  <c:v>2.7311122540002883</c:v>
                </c:pt>
                <c:pt idx="606">
                  <c:v>2.6422727968447375</c:v>
                </c:pt>
                <c:pt idx="607">
                  <c:v>2.8288467085556768</c:v>
                </c:pt>
                <c:pt idx="608">
                  <c:v>2.7388739099354957</c:v>
                </c:pt>
                <c:pt idx="609">
                  <c:v>2.6206182536774829</c:v>
                </c:pt>
                <c:pt idx="610">
                  <c:v>2.5842771464960341</c:v>
                </c:pt>
                <c:pt idx="611">
                  <c:v>2.6176557038401986</c:v>
                </c:pt>
                <c:pt idx="612">
                  <c:v>2.4900544522978123</c:v>
                </c:pt>
                <c:pt idx="613">
                  <c:v>2.346149196132433</c:v>
                </c:pt>
                <c:pt idx="614">
                  <c:v>2.3885934133244451</c:v>
                </c:pt>
                <c:pt idx="615">
                  <c:v>2.3189913715696551</c:v>
                </c:pt>
                <c:pt idx="616">
                  <c:v>2.1771108616058115</c:v>
                </c:pt>
                <c:pt idx="617">
                  <c:v>2.0460762829586936</c:v>
                </c:pt>
                <c:pt idx="618">
                  <c:v>2.2093784222510027</c:v>
                </c:pt>
                <c:pt idx="619">
                  <c:v>2.1563659227948548</c:v>
                </c:pt>
                <c:pt idx="620">
                  <c:v>2.1062432513077769</c:v>
                </c:pt>
                <c:pt idx="621">
                  <c:v>2.1021222263228525</c:v>
                </c:pt>
                <c:pt idx="622">
                  <c:v>2.2841947904776201</c:v>
                </c:pt>
                <c:pt idx="623">
                  <c:v>2.1355895288729929</c:v>
                </c:pt>
                <c:pt idx="624">
                  <c:v>1.9590978527838743</c:v>
                </c:pt>
                <c:pt idx="625">
                  <c:v>1.8832408866387427</c:v>
                </c:pt>
                <c:pt idx="626">
                  <c:v>1.8618458081182203</c:v>
                </c:pt>
                <c:pt idx="627">
                  <c:v>1.7045466461788286</c:v>
                </c:pt>
                <c:pt idx="628">
                  <c:v>1.5623676423798272</c:v>
                </c:pt>
                <c:pt idx="629">
                  <c:v>1.635887408495055</c:v>
                </c:pt>
                <c:pt idx="630">
                  <c:v>1.6103849551652514</c:v>
                </c:pt>
                <c:pt idx="631">
                  <c:v>1.4999122435506236</c:v>
                </c:pt>
                <c:pt idx="632">
                  <c:v>1.4011478377890607</c:v>
                </c:pt>
                <c:pt idx="633">
                  <c:v>1.5929910338120956</c:v>
                </c:pt>
                <c:pt idx="634">
                  <c:v>1.5374716125537593</c:v>
                </c:pt>
                <c:pt idx="635">
                  <c:v>1.464751667625837</c:v>
                </c:pt>
                <c:pt idx="636">
                  <c:v>1.4282666081466244</c:v>
                </c:pt>
                <c:pt idx="637">
                  <c:v>1.6276690607258537</c:v>
                </c:pt>
                <c:pt idx="638">
                  <c:v>1.577518600223307</c:v>
                </c:pt>
                <c:pt idx="639">
                  <c:v>1.5112168034936977</c:v>
                </c:pt>
                <c:pt idx="640">
                  <c:v>1.5575589756405657</c:v>
                </c:pt>
                <c:pt idx="641">
                  <c:v>1.5887186552918051</c:v>
                </c:pt>
                <c:pt idx="642">
                  <c:v>1.4823357352861815</c:v>
                </c:pt>
                <c:pt idx="643">
                  <c:v>1.3912278762991301</c:v>
                </c:pt>
                <c:pt idx="644">
                  <c:v>1.5713630347451071</c:v>
                </c:pt>
                <c:pt idx="645">
                  <c:v>1.5419980889881351</c:v>
                </c:pt>
                <c:pt idx="646">
                  <c:v>1.4351744728901099</c:v>
                </c:pt>
                <c:pt idx="647">
                  <c:v>1.3197686517737308</c:v>
                </c:pt>
                <c:pt idx="648">
                  <c:v>1.4435234894822844</c:v>
                </c:pt>
                <c:pt idx="649">
                  <c:v>1.2965790178374168</c:v>
                </c:pt>
                <c:pt idx="650">
                  <c:v>1.1524086771102051</c:v>
                </c:pt>
                <c:pt idx="651">
                  <c:v>1.0717621625584148</c:v>
                </c:pt>
                <c:pt idx="652">
                  <c:v>1.1842355099508006</c:v>
                </c:pt>
                <c:pt idx="653">
                  <c:v>1.0875475725254258</c:v>
                </c:pt>
                <c:pt idx="654">
                  <c:v>0.99181206737650096</c:v>
                </c:pt>
                <c:pt idx="655">
                  <c:v>1.048685214394623</c:v>
                </c:pt>
                <c:pt idx="656">
                  <c:v>1.0715884737409875</c:v>
                </c:pt>
                <c:pt idx="657">
                  <c:v>0.94940080423400397</c:v>
                </c:pt>
                <c:pt idx="658">
                  <c:v>0.79724978824899684</c:v>
                </c:pt>
                <c:pt idx="659">
                  <c:v>0.8440312540091276</c:v>
                </c:pt>
                <c:pt idx="660">
                  <c:v>0.67523354294010995</c:v>
                </c:pt>
                <c:pt idx="661">
                  <c:v>0.46032732177217606</c:v>
                </c:pt>
                <c:pt idx="662">
                  <c:v>0.26415018385611044</c:v>
                </c:pt>
                <c:pt idx="663">
                  <c:v>0.28662746359936819</c:v>
                </c:pt>
                <c:pt idx="664">
                  <c:v>8.8080149783180378E-2</c:v>
                </c:pt>
                <c:pt idx="665">
                  <c:v>-0.1170579481682742</c:v>
                </c:pt>
                <c:pt idx="666">
                  <c:v>-0.27017859471542405</c:v>
                </c:pt>
                <c:pt idx="667">
                  <c:v>-0.31410689997943614</c:v>
                </c:pt>
                <c:pt idx="668">
                  <c:v>-0.50847268681903801</c:v>
                </c:pt>
                <c:pt idx="669">
                  <c:v>-0.70193979799669148</c:v>
                </c:pt>
                <c:pt idx="670">
                  <c:v>-0.72981872905223766</c:v>
                </c:pt>
                <c:pt idx="671">
                  <c:v>-0.82849956593570806</c:v>
                </c:pt>
                <c:pt idx="672">
                  <c:v>-0.9886046592757759</c:v>
                </c:pt>
                <c:pt idx="673">
                  <c:v>-1.1377637033719357</c:v>
                </c:pt>
                <c:pt idx="674">
                  <c:v>-1.030260851216366</c:v>
                </c:pt>
                <c:pt idx="675">
                  <c:v>-1.1434382246789498</c:v>
                </c:pt>
                <c:pt idx="676">
                  <c:v>-1.287621952414473</c:v>
                </c:pt>
                <c:pt idx="677">
                  <c:v>-1.4080939036382207</c:v>
                </c:pt>
                <c:pt idx="678">
                  <c:v>-1.3010415270809379</c:v>
                </c:pt>
                <c:pt idx="679">
                  <c:v>-1.3894074968372392</c:v>
                </c:pt>
                <c:pt idx="680">
                  <c:v>-1.465134440988914</c:v>
                </c:pt>
                <c:pt idx="681">
                  <c:v>-1.4267640232926775</c:v>
                </c:pt>
                <c:pt idx="682">
                  <c:v>-1.2817522435556272</c:v>
                </c:pt>
                <c:pt idx="683">
                  <c:v>-1.3340285935797296</c:v>
                </c:pt>
                <c:pt idx="684">
                  <c:v>-1.3785521349080672</c:v>
                </c:pt>
                <c:pt idx="685">
                  <c:v>-1.2502971677297554</c:v>
                </c:pt>
                <c:pt idx="686">
                  <c:v>-1.2256404087850825</c:v>
                </c:pt>
                <c:pt idx="687">
                  <c:v>-1.3177199979376171</c:v>
                </c:pt>
                <c:pt idx="688">
                  <c:v>-1.4210451749409143</c:v>
                </c:pt>
                <c:pt idx="689">
                  <c:v>-1.3147517972495535</c:v>
                </c:pt>
                <c:pt idx="690">
                  <c:v>-1.4621892658922007</c:v>
                </c:pt>
                <c:pt idx="691">
                  <c:v>-1.6361628829355019</c:v>
                </c:pt>
                <c:pt idx="692">
                  <c:v>-1.8011417318217295</c:v>
                </c:pt>
                <c:pt idx="693">
                  <c:v>-1.7784863662532875</c:v>
                </c:pt>
                <c:pt idx="694">
                  <c:v>-1.955269977900562</c:v>
                </c:pt>
                <c:pt idx="695">
                  <c:v>-2.1316940202165813</c:v>
                </c:pt>
                <c:pt idx="696">
                  <c:v>-2.2079882722326869</c:v>
                </c:pt>
                <c:pt idx="697">
                  <c:v>-2.2072035011665943</c:v>
                </c:pt>
                <c:pt idx="698">
                  <c:v>-2.3639291900249773</c:v>
                </c:pt>
                <c:pt idx="699">
                  <c:v>-2.5128756788048223</c:v>
                </c:pt>
                <c:pt idx="700">
                  <c:v>-2.4674128095028771</c:v>
                </c:pt>
                <c:pt idx="701">
                  <c:v>-2.540385877541175</c:v>
                </c:pt>
                <c:pt idx="702">
                  <c:v>-2.6798412206061073</c:v>
                </c:pt>
                <c:pt idx="703">
                  <c:v>-2.8161249617073283</c:v>
                </c:pt>
                <c:pt idx="704">
                  <c:v>-2.7158615479388324</c:v>
                </c:pt>
                <c:pt idx="705">
                  <c:v>-2.844437076616706</c:v>
                </c:pt>
                <c:pt idx="706">
                  <c:v>-2.9683208651183479</c:v>
                </c:pt>
                <c:pt idx="707">
                  <c:v>-3.0598804565599647</c:v>
                </c:pt>
                <c:pt idx="708">
                  <c:v>-2.9586917819659</c:v>
                </c:pt>
                <c:pt idx="709">
                  <c:v>-3.0516865804858355</c:v>
                </c:pt>
                <c:pt idx="710">
                  <c:v>-3.133579732127314</c:v>
                </c:pt>
                <c:pt idx="711">
                  <c:v>-3.1052814308577794</c:v>
                </c:pt>
                <c:pt idx="712">
                  <c:v>-3.0712189149206197</c:v>
                </c:pt>
                <c:pt idx="713">
                  <c:v>-3.1790709875706762</c:v>
                </c:pt>
                <c:pt idx="714">
                  <c:v>-3.2844320324223313</c:v>
                </c:pt>
                <c:pt idx="715">
                  <c:v>-3.1764054631580243</c:v>
                </c:pt>
                <c:pt idx="716">
                  <c:v>-3.2201144360414</c:v>
                </c:pt>
                <c:pt idx="717">
                  <c:v>-3.2965946725271293</c:v>
                </c:pt>
                <c:pt idx="718">
                  <c:v>-3.3720007595464958</c:v>
                </c:pt>
                <c:pt idx="719">
                  <c:v>-3.1903092734620389</c:v>
                </c:pt>
                <c:pt idx="720">
                  <c:v>-3.281095052509853</c:v>
                </c:pt>
                <c:pt idx="721">
                  <c:v>-3.3715512793139033</c:v>
                </c:pt>
                <c:pt idx="722">
                  <c:v>-3.3822612383620081</c:v>
                </c:pt>
                <c:pt idx="723">
                  <c:v>-3.1835880230657807</c:v>
                </c:pt>
                <c:pt idx="724">
                  <c:v>-3.1813706976039753</c:v>
                </c:pt>
                <c:pt idx="725">
                  <c:v>-3.1787775058555043</c:v>
                </c:pt>
                <c:pt idx="726">
                  <c:v>-3.0471110473074106</c:v>
                </c:pt>
                <c:pt idx="727">
                  <c:v>-2.9880583658889597</c:v>
                </c:pt>
                <c:pt idx="728">
                  <c:v>-3.0343926185405063</c:v>
                </c:pt>
                <c:pt idx="729">
                  <c:v>-3.0938412372205697</c:v>
                </c:pt>
                <c:pt idx="730">
                  <c:v>-2.9325350485296076</c:v>
                </c:pt>
                <c:pt idx="731">
                  <c:v>-2.9468996723895051</c:v>
                </c:pt>
                <c:pt idx="732">
                  <c:v>-2.9951452582416525</c:v>
                </c:pt>
                <c:pt idx="733">
                  <c:v>-3.031893028701901</c:v>
                </c:pt>
                <c:pt idx="734">
                  <c:v>-2.8226869864371813</c:v>
                </c:pt>
                <c:pt idx="735">
                  <c:v>-2.8561607142552408</c:v>
                </c:pt>
                <c:pt idx="736">
                  <c:v>-2.8699634493717072</c:v>
                </c:pt>
                <c:pt idx="737">
                  <c:v>-2.7571141168519193</c:v>
                </c:pt>
                <c:pt idx="738">
                  <c:v>-2.4980665025962634</c:v>
                </c:pt>
                <c:pt idx="739">
                  <c:v>-2.4719138246520624</c:v>
                </c:pt>
                <c:pt idx="740">
                  <c:v>-2.4319857211032789</c:v>
                </c:pt>
                <c:pt idx="741">
                  <c:v>-2.181233720268934</c:v>
                </c:pt>
                <c:pt idx="742">
                  <c:v>-1.955856393500025</c:v>
                </c:pt>
                <c:pt idx="743">
                  <c:v>-1.8808714503969961</c:v>
                </c:pt>
                <c:pt idx="744">
                  <c:v>-1.7904845342693783</c:v>
                </c:pt>
                <c:pt idx="745">
                  <c:v>-1.3831510738945507</c:v>
                </c:pt>
                <c:pt idx="746">
                  <c:v>-1.2337970991984868</c:v>
                </c:pt>
                <c:pt idx="747">
                  <c:v>-1.1330930779582764</c:v>
                </c:pt>
                <c:pt idx="748">
                  <c:v>-0.99480206722936304</c:v>
                </c:pt>
                <c:pt idx="749">
                  <c:v>-0.54812583474066634</c:v>
                </c:pt>
                <c:pt idx="750">
                  <c:v>-0.43097375034610785</c:v>
                </c:pt>
                <c:pt idx="751">
                  <c:v>-0.33158780961972611</c:v>
                </c:pt>
                <c:pt idx="752">
                  <c:v>-0.11066818243419783</c:v>
                </c:pt>
                <c:pt idx="753">
                  <c:v>0.18578332296750025</c:v>
                </c:pt>
                <c:pt idx="754">
                  <c:v>0.24426880360754746</c:v>
                </c:pt>
                <c:pt idx="755">
                  <c:v>0.31538122950444797</c:v>
                </c:pt>
                <c:pt idx="756">
                  <c:v>0.62057914022449978</c:v>
                </c:pt>
                <c:pt idx="757">
                  <c:v>0.78409850127163949</c:v>
                </c:pt>
                <c:pt idx="758">
                  <c:v>0.80728402099896601</c:v>
                </c:pt>
                <c:pt idx="759">
                  <c:v>0.83670177466727402</c:v>
                </c:pt>
                <c:pt idx="760">
                  <c:v>1.184374844712631</c:v>
                </c:pt>
                <c:pt idx="761">
                  <c:v>1.2434378898250737</c:v>
                </c:pt>
                <c:pt idx="762">
                  <c:v>1.2664694496689308</c:v>
                </c:pt>
                <c:pt idx="763">
                  <c:v>1.3321718069411324</c:v>
                </c:pt>
                <c:pt idx="764">
                  <c:v>1.6040695338432007</c:v>
                </c:pt>
                <c:pt idx="765">
                  <c:v>1.5589734485692335</c:v>
                </c:pt>
                <c:pt idx="766">
                  <c:v>1.5063729262991155</c:v>
                </c:pt>
                <c:pt idx="767">
                  <c:v>1.5921126501646219</c:v>
                </c:pt>
                <c:pt idx="768">
                  <c:v>1.7094555736402588</c:v>
                </c:pt>
                <c:pt idx="769">
                  <c:v>1.6585373565669255</c:v>
                </c:pt>
                <c:pt idx="770">
                  <c:v>1.5930306003179824</c:v>
                </c:pt>
                <c:pt idx="771">
                  <c:v>1.7507042814985034</c:v>
                </c:pt>
                <c:pt idx="772">
                  <c:v>1.792714714824319</c:v>
                </c:pt>
                <c:pt idx="773">
                  <c:v>1.746985328733883</c:v>
                </c:pt>
                <c:pt idx="774">
                  <c:v>1.6857445004742551</c:v>
                </c:pt>
                <c:pt idx="775">
                  <c:v>1.857636730448893</c:v>
                </c:pt>
                <c:pt idx="776">
                  <c:v>1.7402356986109526</c:v>
                </c:pt>
                <c:pt idx="777">
                  <c:v>1.5944313694697894</c:v>
                </c:pt>
                <c:pt idx="778">
                  <c:v>1.4685963223521521</c:v>
                </c:pt>
                <c:pt idx="779">
                  <c:v>1.5099448658354737</c:v>
                </c:pt>
                <c:pt idx="780">
                  <c:v>1.3350326460978716</c:v>
                </c:pt>
                <c:pt idx="781">
                  <c:v>1.1609937385230029</c:v>
                </c:pt>
                <c:pt idx="782">
                  <c:v>1.1137329758648893</c:v>
                </c:pt>
                <c:pt idx="783">
                  <c:v>1.1072763395523986</c:v>
                </c:pt>
                <c:pt idx="784">
                  <c:v>0.95742743657402218</c:v>
                </c:pt>
                <c:pt idx="785">
                  <c:v>0.84265522488779598</c:v>
                </c:pt>
                <c:pt idx="786">
                  <c:v>0.97829203298835898</c:v>
                </c:pt>
                <c:pt idx="787">
                  <c:v>0.96411580794300711</c:v>
                </c:pt>
                <c:pt idx="788">
                  <c:v>0.88677636470028054</c:v>
                </c:pt>
                <c:pt idx="789">
                  <c:v>0.82253081327775324</c:v>
                </c:pt>
                <c:pt idx="790">
                  <c:v>1.0734994071696564</c:v>
                </c:pt>
                <c:pt idx="791">
                  <c:v>1.0357461172924685</c:v>
                </c:pt>
                <c:pt idx="792">
                  <c:v>0.97582126419849802</c:v>
                </c:pt>
                <c:pt idx="793">
                  <c:v>0.99108499136253991</c:v>
                </c:pt>
                <c:pt idx="794">
                  <c:v>1.1580763655667847</c:v>
                </c:pt>
                <c:pt idx="795">
                  <c:v>1.0749456151796806</c:v>
                </c:pt>
                <c:pt idx="796">
                  <c:v>0.95952544465218392</c:v>
                </c:pt>
                <c:pt idx="797">
                  <c:v>0.99878895509448706</c:v>
                </c:pt>
                <c:pt idx="798">
                  <c:v>1.0543094831989031</c:v>
                </c:pt>
                <c:pt idx="799">
                  <c:v>0.96294270942154536</c:v>
                </c:pt>
                <c:pt idx="800">
                  <c:v>0.86082354598251809</c:v>
                </c:pt>
                <c:pt idx="801">
                  <c:v>0.97231017615089232</c:v>
                </c:pt>
                <c:pt idx="802">
                  <c:v>0.89768665356176591</c:v>
                </c:pt>
                <c:pt idx="803">
                  <c:v>0.77946842725189203</c:v>
                </c:pt>
                <c:pt idx="804">
                  <c:v>0.68161624724595382</c:v>
                </c:pt>
                <c:pt idx="805">
                  <c:v>0.86139336107561093</c:v>
                </c:pt>
                <c:pt idx="806">
                  <c:v>0.7738406569023476</c:v>
                </c:pt>
                <c:pt idx="807">
                  <c:v>0.68670855608332781</c:v>
                </c:pt>
                <c:pt idx="808">
                  <c:v>0.67079001936622107</c:v>
                </c:pt>
                <c:pt idx="809">
                  <c:v>0.79496588736191665</c:v>
                </c:pt>
                <c:pt idx="810">
                  <c:v>0.70880843191521725</c:v>
                </c:pt>
                <c:pt idx="811">
                  <c:v>0.62068745413290161</c:v>
                </c:pt>
                <c:pt idx="812">
                  <c:v>0.690859075820632</c:v>
                </c:pt>
                <c:pt idx="813">
                  <c:v>0.69681171897174443</c:v>
                </c:pt>
                <c:pt idx="814">
                  <c:v>0.56599324031085563</c:v>
                </c:pt>
                <c:pt idx="815">
                  <c:v>0.42922350280860611</c:v>
                </c:pt>
                <c:pt idx="816">
                  <c:v>0.49363035205610034</c:v>
                </c:pt>
                <c:pt idx="817">
                  <c:v>0.35330818577013989</c:v>
                </c:pt>
                <c:pt idx="818">
                  <c:v>0.17564771206921481</c:v>
                </c:pt>
                <c:pt idx="819">
                  <c:v>2.6421491555095246E-2</c:v>
                </c:pt>
                <c:pt idx="820">
                  <c:v>0.10062874367187712</c:v>
                </c:pt>
                <c:pt idx="821">
                  <c:v>-5.4143728998000726E-2</c:v>
                </c:pt>
                <c:pt idx="822">
                  <c:v>-0.19712859863353349</c:v>
                </c:pt>
                <c:pt idx="823">
                  <c:v>-0.24374808158403616</c:v>
                </c:pt>
                <c:pt idx="824">
                  <c:v>-0.17118791049287294</c:v>
                </c:pt>
                <c:pt idx="825">
                  <c:v>-0.28424888188269071</c:v>
                </c:pt>
                <c:pt idx="826">
                  <c:v>-0.38371962256976549</c:v>
                </c:pt>
                <c:pt idx="827">
                  <c:v>-0.30866973090784566</c:v>
                </c:pt>
                <c:pt idx="828">
                  <c:v>-0.3355518920345244</c:v>
                </c:pt>
                <c:pt idx="829">
                  <c:v>-0.46067919439584948</c:v>
                </c:pt>
                <c:pt idx="830">
                  <c:v>-0.57755997494496392</c:v>
                </c:pt>
                <c:pt idx="831">
                  <c:v>-0.42617290760294724</c:v>
                </c:pt>
                <c:pt idx="832">
                  <c:v>-0.52243201893751046</c:v>
                </c:pt>
                <c:pt idx="833">
                  <c:v>-0.63651698561114911</c:v>
                </c:pt>
                <c:pt idx="834">
                  <c:v>-0.71490104476862004</c:v>
                </c:pt>
                <c:pt idx="835">
                  <c:v>-0.5844469799121802</c:v>
                </c:pt>
                <c:pt idx="836">
                  <c:v>-0.69485945839562502</c:v>
                </c:pt>
                <c:pt idx="837">
                  <c:v>-0.80469701218788259</c:v>
                </c:pt>
                <c:pt idx="838">
                  <c:v>-0.81691552397136968</c:v>
                </c:pt>
                <c:pt idx="839">
                  <c:v>-0.75132726865982358</c:v>
                </c:pt>
                <c:pt idx="840">
                  <c:v>-0.86447775382198955</c:v>
                </c:pt>
                <c:pt idx="841">
                  <c:v>-0.98851829577226458</c:v>
                </c:pt>
                <c:pt idx="842">
                  <c:v>-0.9199230850517981</c:v>
                </c:pt>
                <c:pt idx="843">
                  <c:v>-0.98360342902114462</c:v>
                </c:pt>
                <c:pt idx="844">
                  <c:v>-1.1048970703801628</c:v>
                </c:pt>
                <c:pt idx="845">
                  <c:v>-1.2171709119417555</c:v>
                </c:pt>
                <c:pt idx="846">
                  <c:v>-1.0690078077781162</c:v>
                </c:pt>
                <c:pt idx="847">
                  <c:v>-1.1534940004281404</c:v>
                </c:pt>
                <c:pt idx="848">
                  <c:v>-1.2346214613761213</c:v>
                </c:pt>
                <c:pt idx="849">
                  <c:v>-1.2540962056886</c:v>
                </c:pt>
                <c:pt idx="850">
                  <c:v>-1.0825838599651576</c:v>
                </c:pt>
                <c:pt idx="851">
                  <c:v>-1.1369024598646988</c:v>
                </c:pt>
                <c:pt idx="852">
                  <c:v>-1.1776615460613595</c:v>
                </c:pt>
                <c:pt idx="853">
                  <c:v>-1.0572011748796621</c:v>
                </c:pt>
                <c:pt idx="854">
                  <c:v>-0.929535044909787</c:v>
                </c:pt>
                <c:pt idx="855">
                  <c:v>-0.98061975581455496</c:v>
                </c:pt>
                <c:pt idx="856">
                  <c:v>-1.0253730601116222</c:v>
                </c:pt>
                <c:pt idx="857">
                  <c:v>-0.83674790963002565</c:v>
                </c:pt>
                <c:pt idx="858">
                  <c:v>-0.80734890987617358</c:v>
                </c:pt>
                <c:pt idx="859">
                  <c:v>-0.86868386353434246</c:v>
                </c:pt>
                <c:pt idx="860">
                  <c:v>-0.94006409516411582</c:v>
                </c:pt>
                <c:pt idx="861">
                  <c:v>-0.74279641776870386</c:v>
                </c:pt>
                <c:pt idx="862">
                  <c:v>-0.82277869209045795</c:v>
                </c:pt>
                <c:pt idx="863">
                  <c:v>-0.92082759143019488</c:v>
                </c:pt>
                <c:pt idx="864">
                  <c:v>-0.94444884655326977</c:v>
                </c:pt>
                <c:pt idx="865">
                  <c:v>-0.78001939533878184</c:v>
                </c:pt>
                <c:pt idx="866">
                  <c:v>-0.85113196693974646</c:v>
                </c:pt>
                <c:pt idx="867">
                  <c:v>-0.93696094234045135</c:v>
                </c:pt>
                <c:pt idx="868">
                  <c:v>-0.88976795489941851</c:v>
                </c:pt>
                <c:pt idx="869">
                  <c:v>-0.85331149149573093</c:v>
                </c:pt>
                <c:pt idx="870">
                  <c:v>-0.94045246413117534</c:v>
                </c:pt>
                <c:pt idx="871">
                  <c:v>-1.0395843705692358</c:v>
                </c:pt>
                <c:pt idx="872">
                  <c:v>-0.92018121369456662</c:v>
                </c:pt>
                <c:pt idx="873">
                  <c:v>-0.9718775904006588</c:v>
                </c:pt>
                <c:pt idx="874">
                  <c:v>-1.0665427873698927</c:v>
                </c:pt>
                <c:pt idx="875">
                  <c:v>-1.1721635332116458</c:v>
                </c:pt>
                <c:pt idx="876">
                  <c:v>-1.0318273484316847</c:v>
                </c:pt>
                <c:pt idx="877">
                  <c:v>-1.1331986347445624</c:v>
                </c:pt>
                <c:pt idx="878">
                  <c:v>-1.2335049281690063</c:v>
                </c:pt>
                <c:pt idx="879">
                  <c:v>-1.278630554069248</c:v>
                </c:pt>
                <c:pt idx="880">
                  <c:v>-1.1700875123876395</c:v>
                </c:pt>
                <c:pt idx="881">
                  <c:v>-1.268328219661129</c:v>
                </c:pt>
                <c:pt idx="882">
                  <c:v>-1.3668080205430837</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0-7FF1-4869-A06A-28766D2DC01F}"/>
            </c:ext>
          </c:extLst>
        </c:ser>
        <c:ser>
          <c:idx val="1"/>
          <c:order val="1"/>
          <c:tx>
            <c:v>שיר</c:v>
          </c:tx>
          <c:spPr>
            <a:ln w="952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Norm'!$C$2:$C$8822</c:f>
              <c:numCache>
                <c:formatCode>General</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-2.1365356445311301</c:v>
                </c:pt>
                <c:pt idx="884">
                  <c:v>-2.2640991210928898</c:v>
                </c:pt>
                <c:pt idx="885">
                  <c:v>-2.58880615234157</c:v>
                </c:pt>
                <c:pt idx="886">
                  <c:v>-2.6950073242180301</c:v>
                </c:pt>
                <c:pt idx="887">
                  <c:v>-2.7941894531243201</c:v>
                </c:pt>
                <c:pt idx="888">
                  <c:v>-2.86956787109323</c:v>
                </c:pt>
                <c:pt idx="889">
                  <c:v>-2.14233398438004</c:v>
                </c:pt>
                <c:pt idx="890">
                  <c:v>-1.24237060547509</c:v>
                </c:pt>
                <c:pt idx="891">
                  <c:v>-1.2701416015622999</c:v>
                </c:pt>
                <c:pt idx="892">
                  <c:v>-1.46331787109237</c:v>
                </c:pt>
                <c:pt idx="893">
                  <c:v>-1.22375488281422</c:v>
                </c:pt>
                <c:pt idx="894">
                  <c:v>-1.11145019531332</c:v>
                </c:pt>
                <c:pt idx="895">
                  <c:v>-0.87554931640796596</c:v>
                </c:pt>
                <c:pt idx="896">
                  <c:v>5.2490234368142201E-2</c:v>
                </c:pt>
                <c:pt idx="897">
                  <c:v>0.785522460932083</c:v>
                </c:pt>
                <c:pt idx="898">
                  <c:v>7.6293945370867903E-3</c:v>
                </c:pt>
                <c:pt idx="899">
                  <c:v>-1.8536376952985301</c:v>
                </c:pt>
                <c:pt idx="900">
                  <c:v>-3.0563354492095902</c:v>
                </c:pt>
                <c:pt idx="901">
                  <c:v>-3.0081176757816199</c:v>
                </c:pt>
                <c:pt idx="902">
                  <c:v>-2.7194213867209802</c:v>
                </c:pt>
                <c:pt idx="903">
                  <c:v>-2.8369140624990901</c:v>
                </c:pt>
                <c:pt idx="904">
                  <c:v>-2.90283203124948</c:v>
                </c:pt>
                <c:pt idx="905">
                  <c:v>-2.5610351562526801</c:v>
                </c:pt>
                <c:pt idx="906">
                  <c:v>-2.5601196289062602</c:v>
                </c:pt>
                <c:pt idx="907">
                  <c:v>-3.0737304687459099</c:v>
                </c:pt>
                <c:pt idx="908">
                  <c:v>-2.5601196289104</c:v>
                </c:pt>
                <c:pt idx="909">
                  <c:v>-0.87585449220109501</c:v>
                </c:pt>
                <c:pt idx="910">
                  <c:v>0.23315429686592201</c:v>
                </c:pt>
                <c:pt idx="911">
                  <c:v>0.59936523437200195</c:v>
                </c:pt>
                <c:pt idx="912">
                  <c:v>0.82336425781066602</c:v>
                </c:pt>
                <c:pt idx="913">
                  <c:v>0.363159179691319</c:v>
                </c:pt>
                <c:pt idx="914">
                  <c:v>-0.482177734367984</c:v>
                </c:pt>
                <c:pt idx="915">
                  <c:v>-0.66864013671718103</c:v>
                </c:pt>
                <c:pt idx="916">
                  <c:v>-0.15899658203553799</c:v>
                </c:pt>
                <c:pt idx="917">
                  <c:v>0.39855957030774603</c:v>
                </c:pt>
                <c:pt idx="918">
                  <c:v>0.11871337890863599</c:v>
                </c:pt>
                <c:pt idx="919">
                  <c:v>-0.86914062499146505</c:v>
                </c:pt>
                <c:pt idx="920">
                  <c:v>-1.3720703124956499</c:v>
                </c:pt>
                <c:pt idx="921">
                  <c:v>-1.4825439453115301</c:v>
                </c:pt>
                <c:pt idx="922">
                  <c:v>-1.58355712890537</c:v>
                </c:pt>
                <c:pt idx="923">
                  <c:v>-1.08398437500443</c:v>
                </c:pt>
                <c:pt idx="924">
                  <c:v>-0.52093505859874301</c:v>
                </c:pt>
                <c:pt idx="925">
                  <c:v>-0.73913574218554001</c:v>
                </c:pt>
                <c:pt idx="926">
                  <c:v>-0.94421386718565803</c:v>
                </c:pt>
                <c:pt idx="927">
                  <c:v>-0.48858642578539402</c:v>
                </c:pt>
                <c:pt idx="928">
                  <c:v>0.112609863275782</c:v>
                </c:pt>
                <c:pt idx="929">
                  <c:v>0.50872802734010203</c:v>
                </c:pt>
                <c:pt idx="930">
                  <c:v>0.88134765624656897</c:v>
                </c:pt>
                <c:pt idx="931">
                  <c:v>1.5222167968690301</c:v>
                </c:pt>
                <c:pt idx="932">
                  <c:v>2.26135253905561</c:v>
                </c:pt>
                <c:pt idx="933">
                  <c:v>2.7511596679641301</c:v>
                </c:pt>
                <c:pt idx="934">
                  <c:v>2.9830932617165602</c:v>
                </c:pt>
                <c:pt idx="935">
                  <c:v>3.2513427734349398</c:v>
                </c:pt>
                <c:pt idx="936">
                  <c:v>3.85925292968169</c:v>
                </c:pt>
                <c:pt idx="937">
                  <c:v>4.1418457031222697</c:v>
                </c:pt>
                <c:pt idx="938">
                  <c:v>3.3840942382885699</c:v>
                </c:pt>
                <c:pt idx="939">
                  <c:v>2.9339599609419</c:v>
                </c:pt>
                <c:pt idx="940">
                  <c:v>3.55621337890017</c:v>
                </c:pt>
                <c:pt idx="941">
                  <c:v>3.86871337890316</c:v>
                </c:pt>
                <c:pt idx="942">
                  <c:v>3.8146972656255298</c:v>
                </c:pt>
                <c:pt idx="943">
                  <c:v>4.3347167968697997</c:v>
                </c:pt>
                <c:pt idx="944">
                  <c:v>5.08758544921122</c:v>
                </c:pt>
                <c:pt idx="945">
                  <c:v>5.9002685546792799</c:v>
                </c:pt>
                <c:pt idx="946">
                  <c:v>6.4929199218690004</c:v>
                </c:pt>
                <c:pt idx="947">
                  <c:v>6.41418457031331</c:v>
                </c:pt>
                <c:pt idx="948">
                  <c:v>6.6662597656224198</c:v>
                </c:pt>
                <c:pt idx="949">
                  <c:v>7.5354003906160099</c:v>
                </c:pt>
                <c:pt idx="950">
                  <c:v>7.6617431640611899</c:v>
                </c:pt>
                <c:pt idx="951">
                  <c:v>7.0330810546940699</c:v>
                </c:pt>
                <c:pt idx="952">
                  <c:v>6.7736816406277098</c:v>
                </c:pt>
                <c:pt idx="953">
                  <c:v>7.0791625976530197</c:v>
                </c:pt>
                <c:pt idx="954">
                  <c:v>7.4313354492150303</c:v>
                </c:pt>
                <c:pt idx="955">
                  <c:v>7.5381469726551096</c:v>
                </c:pt>
                <c:pt idx="956">
                  <c:v>7.5527954101560901</c:v>
                </c:pt>
                <c:pt idx="957">
                  <c:v>7.4334716796887896</c:v>
                </c:pt>
                <c:pt idx="958">
                  <c:v>7.1777343750027596</c:v>
                </c:pt>
                <c:pt idx="959">
                  <c:v>7.1298217773442696</c:v>
                </c:pt>
                <c:pt idx="960">
                  <c:v>6.76910400391019</c:v>
                </c:pt>
                <c:pt idx="961">
                  <c:v>5.7348632812613998</c:v>
                </c:pt>
                <c:pt idx="962">
                  <c:v>4.9865722656332503</c:v>
                </c:pt>
                <c:pt idx="963">
                  <c:v>4.51202392578654</c:v>
                </c:pt>
                <c:pt idx="964">
                  <c:v>3.66668701172817</c:v>
                </c:pt>
                <c:pt idx="965">
                  <c:v>3.0645751953192799</c:v>
                </c:pt>
                <c:pt idx="966">
                  <c:v>3.1036376953120599</c:v>
                </c:pt>
                <c:pt idx="967">
                  <c:v>3.2708740234356002</c:v>
                </c:pt>
                <c:pt idx="968">
                  <c:v>3.4365844726543702</c:v>
                </c:pt>
                <c:pt idx="969">
                  <c:v>3.7030029296844398</c:v>
                </c:pt>
                <c:pt idx="970">
                  <c:v>4.0731811523395001</c:v>
                </c:pt>
                <c:pt idx="971">
                  <c:v>4.2071533203109501</c:v>
                </c:pt>
                <c:pt idx="972">
                  <c:v>4.1018676757824704</c:v>
                </c:pt>
                <c:pt idx="973">
                  <c:v>4.2749023437479696</c:v>
                </c:pt>
                <c:pt idx="974">
                  <c:v>4.3313598632805901</c:v>
                </c:pt>
                <c:pt idx="975">
                  <c:v>4.0286254882848302</c:v>
                </c:pt>
                <c:pt idx="976">
                  <c:v>4.0179443359376297</c:v>
                </c:pt>
                <c:pt idx="977">
                  <c:v>3.6791992187540399</c:v>
                </c:pt>
                <c:pt idx="978">
                  <c:v>3.1167602539129602</c:v>
                </c:pt>
                <c:pt idx="979">
                  <c:v>3.55957031249471</c:v>
                </c:pt>
                <c:pt idx="980">
                  <c:v>3.51776123046925</c:v>
                </c:pt>
                <c:pt idx="981">
                  <c:v>2.3294067382955701</c:v>
                </c:pt>
                <c:pt idx="982">
                  <c:v>2.4209594726551402</c:v>
                </c:pt>
                <c:pt idx="983">
                  <c:v>2.9177856445252099</c:v>
                </c:pt>
                <c:pt idx="984">
                  <c:v>1.7370605468895</c:v>
                </c:pt>
                <c:pt idx="985">
                  <c:v>1.01043701172767</c:v>
                </c:pt>
                <c:pt idx="986">
                  <c:v>1.6009521484301801</c:v>
                </c:pt>
                <c:pt idx="987">
                  <c:v>1.3442993164094299</c:v>
                </c:pt>
                <c:pt idx="988">
                  <c:v>0.80261230469427403</c:v>
                </c:pt>
                <c:pt idx="989">
                  <c:v>1.2609863281192699</c:v>
                </c:pt>
                <c:pt idx="990">
                  <c:v>1.2768554687497999</c:v>
                </c:pt>
                <c:pt idx="991">
                  <c:v>0.98144531250372802</c:v>
                </c:pt>
                <c:pt idx="992">
                  <c:v>2.1374511718602802</c:v>
                </c:pt>
                <c:pt idx="993">
                  <c:v>3.2177734374862399</c:v>
                </c:pt>
                <c:pt idx="994">
                  <c:v>2.4688720703221199</c:v>
                </c:pt>
                <c:pt idx="995">
                  <c:v>2.1130371093795701</c:v>
                </c:pt>
                <c:pt idx="996">
                  <c:v>2.8268432617095001</c:v>
                </c:pt>
                <c:pt idx="997">
                  <c:v>2.2274780273515198</c:v>
                </c:pt>
                <c:pt idx="998">
                  <c:v>0.71533203126976996</c:v>
                </c:pt>
                <c:pt idx="999">
                  <c:v>4.3945312508777701E-2</c:v>
                </c:pt>
                <c:pt idx="1000">
                  <c:v>1.49536132816323E-2</c:v>
                </c:pt>
                <c:pt idx="1001">
                  <c:v>0.17730712890410899</c:v>
                </c:pt>
                <c:pt idx="1002">
                  <c:v>-0.27282714843151301</c:v>
                </c:pt>
                <c:pt idx="1003">
                  <c:v>-1.1807250976441701</c:v>
                </c:pt>
                <c:pt idx="1004">
                  <c:v>-0.81726074219237599</c:v>
                </c:pt>
                <c:pt idx="1005">
                  <c:v>-0.32318115235037798</c:v>
                </c:pt>
                <c:pt idx="1006">
                  <c:v>-0.88165283202369404</c:v>
                </c:pt>
                <c:pt idx="1007">
                  <c:v>-0.56518554687928102</c:v>
                </c:pt>
                <c:pt idx="1008">
                  <c:v>-0.19775390625501299</c:v>
                </c:pt>
                <c:pt idx="1009">
                  <c:v>-1.1676025390492699</c:v>
                </c:pt>
                <c:pt idx="1010">
                  <c:v>-1.1804199218748199</c:v>
                </c:pt>
                <c:pt idx="1011">
                  <c:v>-0.57617187500831202</c:v>
                </c:pt>
                <c:pt idx="1012">
                  <c:v>-1.09283447264908</c:v>
                </c:pt>
                <c:pt idx="1013">
                  <c:v>-1.18865966796742</c:v>
                </c:pt>
                <c:pt idx="1014">
                  <c:v>-0.81237792969276201</c:v>
                </c:pt>
                <c:pt idx="1015">
                  <c:v>-0.97778320312268696</c:v>
                </c:pt>
                <c:pt idx="1016">
                  <c:v>-0.75836181640934297</c:v>
                </c:pt>
                <c:pt idx="1017">
                  <c:v>-0.44738769531688399</c:v>
                </c:pt>
                <c:pt idx="1018">
                  <c:v>-0.37139892578233002</c:v>
                </c:pt>
                <c:pt idx="1019">
                  <c:v>-0.19165039062755401</c:v>
                </c:pt>
                <c:pt idx="1020">
                  <c:v>-0.967102050770142</c:v>
                </c:pt>
                <c:pt idx="1021">
                  <c:v>-1.8457031249874101</c:v>
                </c:pt>
                <c:pt idx="1022">
                  <c:v>-1.5905761718786799</c:v>
                </c:pt>
                <c:pt idx="1023">
                  <c:v>-1.91406249999533</c:v>
                </c:pt>
                <c:pt idx="1024">
                  <c:v>-2.6455688476456101</c:v>
                </c:pt>
                <c:pt idx="1025">
                  <c:v>-2.5024414062520801</c:v>
                </c:pt>
                <c:pt idx="1026">
                  <c:v>-2.8161621093704299</c:v>
                </c:pt>
                <c:pt idx="1027">
                  <c:v>-3.3871459960853101</c:v>
                </c:pt>
                <c:pt idx="1028">
                  <c:v>-3.0206298828179201</c:v>
                </c:pt>
                <c:pt idx="1029">
                  <c:v>-2.84912109375253</c:v>
                </c:pt>
                <c:pt idx="1030">
                  <c:v>-3.1231689453084499</c:v>
                </c:pt>
                <c:pt idx="1031">
                  <c:v>-3.0056762695330099</c:v>
                </c:pt>
                <c:pt idx="1032">
                  <c:v>-2.9241943359387199</c:v>
                </c:pt>
                <c:pt idx="1033">
                  <c:v>-2.94494628906219</c:v>
                </c:pt>
                <c:pt idx="1034">
                  <c:v>-2.87414550781356</c:v>
                </c:pt>
                <c:pt idx="1035">
                  <c:v>-2.94921874999886</c:v>
                </c:pt>
                <c:pt idx="1036">
                  <c:v>-2.89459228515708</c:v>
                </c:pt>
                <c:pt idx="1037">
                  <c:v>-2.67517089844084</c:v>
                </c:pt>
                <c:pt idx="1038">
                  <c:v>-2.7578735351549901</c:v>
                </c:pt>
                <c:pt idx="1039">
                  <c:v>-3.1008911132759498</c:v>
                </c:pt>
                <c:pt idx="1040">
                  <c:v>-3.0230712890636999</c:v>
                </c:pt>
                <c:pt idx="1041">
                  <c:v>-2.32513427735454</c:v>
                </c:pt>
                <c:pt idx="1042">
                  <c:v>-2.1902465820333399</c:v>
                </c:pt>
                <c:pt idx="1043">
                  <c:v>-3.2269287109212401</c:v>
                </c:pt>
                <c:pt idx="1044">
                  <c:v>-4.1610717773290897</c:v>
                </c:pt>
                <c:pt idx="1045">
                  <c:v>-4.4494628906204801</c:v>
                </c:pt>
                <c:pt idx="1046">
                  <c:v>-4.4662475585934898</c:v>
                </c:pt>
                <c:pt idx="1047">
                  <c:v>-4.2639160156282196</c:v>
                </c:pt>
                <c:pt idx="1048">
                  <c:v>-4.7097778320241499</c:v>
                </c:pt>
                <c:pt idx="1049">
                  <c:v>-5.7781982421705003</c:v>
                </c:pt>
                <c:pt idx="1050">
                  <c:v>-5.8297729492179302</c:v>
                </c:pt>
                <c:pt idx="1051">
                  <c:v>-5.37597656250722</c:v>
                </c:pt>
                <c:pt idx="1052">
                  <c:v>-5.6570434570267096</c:v>
                </c:pt>
                <c:pt idx="1053">
                  <c:v>-5.4663085937530802</c:v>
                </c:pt>
                <c:pt idx="1054">
                  <c:v>-4.3484497070492996</c:v>
                </c:pt>
                <c:pt idx="1055">
                  <c:v>-3.8919067382886201</c:v>
                </c:pt>
                <c:pt idx="1056">
                  <c:v>-4.40124511717916</c:v>
                </c:pt>
                <c:pt idx="1057">
                  <c:v>-4.8925781249919602</c:v>
                </c:pt>
                <c:pt idx="1058">
                  <c:v>-4.89501953124996</c:v>
                </c:pt>
                <c:pt idx="1059">
                  <c:v>-4.5477294921931897</c:v>
                </c:pt>
                <c:pt idx="1060">
                  <c:v>-4.2956542968791798</c:v>
                </c:pt>
                <c:pt idx="1061">
                  <c:v>-4.5724487304641599</c:v>
                </c:pt>
                <c:pt idx="1062">
                  <c:v>-5.1376342773343699</c:v>
                </c:pt>
                <c:pt idx="1063">
                  <c:v>-5.2578735351542498</c:v>
                </c:pt>
                <c:pt idx="1064">
                  <c:v>-5.0415039062536398</c:v>
                </c:pt>
                <c:pt idx="1065">
                  <c:v>-5.3900146484316398</c:v>
                </c:pt>
                <c:pt idx="1066">
                  <c:v>-6.18377685545539</c:v>
                </c:pt>
                <c:pt idx="1067">
                  <c:v>-6.5124511718694702</c:v>
                </c:pt>
                <c:pt idx="1068">
                  <c:v>-6.48071289062554</c:v>
                </c:pt>
                <c:pt idx="1069">
                  <c:v>-6.5133666992181896</c:v>
                </c:pt>
                <c:pt idx="1070">
                  <c:v>-6.3842773437522</c:v>
                </c:pt>
                <c:pt idx="1071">
                  <c:v>-5.76385498047933</c:v>
                </c:pt>
                <c:pt idx="1072">
                  <c:v>-5.0665283203245499</c:v>
                </c:pt>
                <c:pt idx="1073">
                  <c:v>-5.2578735351529398</c:v>
                </c:pt>
                <c:pt idx="1074">
                  <c:v>-5.8282470703026403</c:v>
                </c:pt>
                <c:pt idx="1075">
                  <c:v>-4.8223876953298799</c:v>
                </c:pt>
                <c:pt idx="1076">
                  <c:v>-2.9394531250329701</c:v>
                </c:pt>
                <c:pt idx="1077">
                  <c:v>-2.68585205078569</c:v>
                </c:pt>
                <c:pt idx="1078">
                  <c:v>-3.4197998046746498</c:v>
                </c:pt>
                <c:pt idx="1079">
                  <c:v>-3.2351684570344799</c:v>
                </c:pt>
                <c:pt idx="1080">
                  <c:v>-2.5057983398566899</c:v>
                </c:pt>
                <c:pt idx="1081">
                  <c:v>-1.8420410156367699</c:v>
                </c:pt>
                <c:pt idx="1082">
                  <c:v>-1.4147949218825799</c:v>
                </c:pt>
                <c:pt idx="1083">
                  <c:v>-1.88354492186669</c:v>
                </c:pt>
                <c:pt idx="1084">
                  <c:v>-2.9327392577936502</c:v>
                </c:pt>
                <c:pt idx="1085">
                  <c:v>-3.9376831054507</c:v>
                </c:pt>
                <c:pt idx="1086">
                  <c:v>-4.9691772460752199</c:v>
                </c:pt>
                <c:pt idx="1087">
                  <c:v>-5.3305053710872601</c:v>
                </c:pt>
                <c:pt idx="1088">
                  <c:v>-4.7470092773543602</c:v>
                </c:pt>
                <c:pt idx="1089">
                  <c:v>-4.3426513671948603</c:v>
                </c:pt>
                <c:pt idx="1090">
                  <c:v>-4.0844726562547002</c:v>
                </c:pt>
                <c:pt idx="1091">
                  <c:v>-3.6355590820394199</c:v>
                </c:pt>
                <c:pt idx="1092">
                  <c:v>-4.1091918945225299</c:v>
                </c:pt>
                <c:pt idx="1093">
                  <c:v>-4.5932006835848398</c:v>
                </c:pt>
                <c:pt idx="1094">
                  <c:v>-2.5949096680055499</c:v>
                </c:pt>
                <c:pt idx="1095">
                  <c:v>0.61340332025341204</c:v>
                </c:pt>
                <c:pt idx="1096">
                  <c:v>1.4709472656090099</c:v>
                </c:pt>
                <c:pt idx="1097">
                  <c:v>-4.9133300752908601E-2</c:v>
                </c:pt>
                <c:pt idx="1098">
                  <c:v>-1.19293212888492</c:v>
                </c:pt>
                <c:pt idx="1099">
                  <c:v>-1.045227050784</c:v>
                </c:pt>
                <c:pt idx="1100">
                  <c:v>-0.94085693359571998</c:v>
                </c:pt>
                <c:pt idx="1101">
                  <c:v>-1.1526489257772501</c:v>
                </c:pt>
                <c:pt idx="1102">
                  <c:v>-0.644836425790833</c:v>
                </c:pt>
                <c:pt idx="1103">
                  <c:v>8.8500976548660404E-2</c:v>
                </c:pt>
                <c:pt idx="1104">
                  <c:v>-0.27832031249299399</c:v>
                </c:pt>
                <c:pt idx="1105">
                  <c:v>-0.838623046864299</c:v>
                </c:pt>
                <c:pt idx="1106">
                  <c:v>5.0354003889271103E-2</c:v>
                </c:pt>
                <c:pt idx="1107">
                  <c:v>1.78039550777946</c:v>
                </c:pt>
                <c:pt idx="1108">
                  <c:v>2.6803588867013599</c:v>
                </c:pt>
                <c:pt idx="1109">
                  <c:v>2.55157470703374</c:v>
                </c:pt>
                <c:pt idx="1110">
                  <c:v>2.36389160156613</c:v>
                </c:pt>
                <c:pt idx="1111">
                  <c:v>2.6287841796823801</c:v>
                </c:pt>
                <c:pt idx="1112">
                  <c:v>3.0322265624921099</c:v>
                </c:pt>
                <c:pt idx="1113">
                  <c:v>3.0294799804688002</c:v>
                </c:pt>
                <c:pt idx="1114">
                  <c:v>2.6672363281320801</c:v>
                </c:pt>
                <c:pt idx="1115">
                  <c:v>2.9736328124940101</c:v>
                </c:pt>
                <c:pt idx="1116">
                  <c:v>4.2477416991938401</c:v>
                </c:pt>
                <c:pt idx="1117">
                  <c:v>4.9557495117047399</c:v>
                </c:pt>
                <c:pt idx="1118">
                  <c:v>4.7354125976606101</c:v>
                </c:pt>
                <c:pt idx="1119">
                  <c:v>4.9731445312452998</c:v>
                </c:pt>
                <c:pt idx="1120">
                  <c:v>5.5612182617071202</c:v>
                </c:pt>
                <c:pt idx="1121">
                  <c:v>5.6503295898419701</c:v>
                </c:pt>
                <c:pt idx="1122">
                  <c:v>5.6732177734370399</c:v>
                </c:pt>
                <c:pt idx="1123">
                  <c:v>5.8175659179658599</c:v>
                </c:pt>
                <c:pt idx="1124">
                  <c:v>5.69396972656497</c:v>
                </c:pt>
                <c:pt idx="1125">
                  <c:v>5.4617309570359502</c:v>
                </c:pt>
                <c:pt idx="1126">
                  <c:v>5.4174804687508997</c:v>
                </c:pt>
                <c:pt idx="1127">
                  <c:v>5.5798339843717102</c:v>
                </c:pt>
                <c:pt idx="1128">
                  <c:v>5.5767822265625604</c:v>
                </c:pt>
                <c:pt idx="1129">
                  <c:v>5.3167724609428202</c:v>
                </c:pt>
                <c:pt idx="1130">
                  <c:v>5.5749511718697198</c:v>
                </c:pt>
                <c:pt idx="1131">
                  <c:v>6.1877441406124598</c:v>
                </c:pt>
                <c:pt idx="1132">
                  <c:v>6.1984252929685297</c:v>
                </c:pt>
                <c:pt idx="1133">
                  <c:v>5.8843994140689997</c:v>
                </c:pt>
                <c:pt idx="1134">
                  <c:v>5.5361938476634496</c:v>
                </c:pt>
                <c:pt idx="1135">
                  <c:v>5.1358032226645403</c:v>
                </c:pt>
                <c:pt idx="1136">
                  <c:v>5.3341674804646502</c:v>
                </c:pt>
                <c:pt idx="1137">
                  <c:v>5.7659912109284699</c:v>
                </c:pt>
                <c:pt idx="1138">
                  <c:v>5.7101440429699197</c:v>
                </c:pt>
                <c:pt idx="1139">
                  <c:v>5.7971191406231801</c:v>
                </c:pt>
                <c:pt idx="1140">
                  <c:v>6.1807250976482297</c:v>
                </c:pt>
                <c:pt idx="1141">
                  <c:v>6.6329956054591896</c:v>
                </c:pt>
                <c:pt idx="1142">
                  <c:v>7.2946166992047603</c:v>
                </c:pt>
                <c:pt idx="1143">
                  <c:v>7.2009277343769797</c:v>
                </c:pt>
                <c:pt idx="1144">
                  <c:v>6.3244628906435301</c:v>
                </c:pt>
                <c:pt idx="1145">
                  <c:v>6.0998535156297997</c:v>
                </c:pt>
                <c:pt idx="1146">
                  <c:v>5.74920654297624</c:v>
                </c:pt>
                <c:pt idx="1147">
                  <c:v>4.33502197268648</c:v>
                </c:pt>
                <c:pt idx="1148">
                  <c:v>3.38470458986406</c:v>
                </c:pt>
                <c:pt idx="1149">
                  <c:v>3.2324218750032898</c:v>
                </c:pt>
                <c:pt idx="1150">
                  <c:v>2.7325439453232998</c:v>
                </c:pt>
                <c:pt idx="1151">
                  <c:v>2.4322509765689899</c:v>
                </c:pt>
                <c:pt idx="1152">
                  <c:v>3.13720703123477</c:v>
                </c:pt>
                <c:pt idx="1153">
                  <c:v>4.0472412109176403</c:v>
                </c:pt>
                <c:pt idx="1154">
                  <c:v>4.3041992187443903</c:v>
                </c:pt>
                <c:pt idx="1155">
                  <c:v>4.2791748046880498</c:v>
                </c:pt>
                <c:pt idx="1156">
                  <c:v>4.7476196288960297</c:v>
                </c:pt>
                <c:pt idx="1157">
                  <c:v>5.2896118163942996</c:v>
                </c:pt>
                <c:pt idx="1158">
                  <c:v>4.7900390625110196</c:v>
                </c:pt>
                <c:pt idx="1159">
                  <c:v>3.8391113281459699</c:v>
                </c:pt>
                <c:pt idx="1160">
                  <c:v>3.7689208984390499</c:v>
                </c:pt>
                <c:pt idx="1161">
                  <c:v>4.0075683593696798</c:v>
                </c:pt>
                <c:pt idx="1162">
                  <c:v>3.7393188476622301</c:v>
                </c:pt>
                <c:pt idx="1163">
                  <c:v>4.0307617187435101</c:v>
                </c:pt>
                <c:pt idx="1164">
                  <c:v>4.8025512695140504</c:v>
                </c:pt>
                <c:pt idx="1165">
                  <c:v>4.3203735351671</c:v>
                </c:pt>
                <c:pt idx="1166">
                  <c:v>3.5632324218920401</c:v>
                </c:pt>
                <c:pt idx="1167">
                  <c:v>4.1729736327987803</c:v>
                </c:pt>
                <c:pt idx="1168">
                  <c:v>4.3240356445278501</c:v>
                </c:pt>
                <c:pt idx="1169">
                  <c:v>3.1628417969014002</c:v>
                </c:pt>
                <c:pt idx="1170">
                  <c:v>2.40631103517345</c:v>
                </c:pt>
                <c:pt idx="1171">
                  <c:v>1.68823242189133</c:v>
                </c:pt>
                <c:pt idx="1172">
                  <c:v>0.74188232424026701</c:v>
                </c:pt>
                <c:pt idx="1173">
                  <c:v>0.98480224608817102</c:v>
                </c:pt>
                <c:pt idx="1174">
                  <c:v>1.2698364257746999</c:v>
                </c:pt>
                <c:pt idx="1175">
                  <c:v>0.85662841797823897</c:v>
                </c:pt>
                <c:pt idx="1176">
                  <c:v>1.7932128906034901</c:v>
                </c:pt>
                <c:pt idx="1177">
                  <c:v>3.1127929687194</c:v>
                </c:pt>
                <c:pt idx="1178">
                  <c:v>2.7795410156327298</c:v>
                </c:pt>
                <c:pt idx="1179">
                  <c:v>2.4652099609447902</c:v>
                </c:pt>
                <c:pt idx="1180">
                  <c:v>2.64251708983964</c:v>
                </c:pt>
                <c:pt idx="1181">
                  <c:v>2.0410156250140901</c:v>
                </c:pt>
                <c:pt idx="1182">
                  <c:v>1.6586303711027099</c:v>
                </c:pt>
                <c:pt idx="1183">
                  <c:v>1.3650512695381301</c:v>
                </c:pt>
                <c:pt idx="1184">
                  <c:v>1.5869140656597201E-2</c:v>
                </c:pt>
                <c:pt idx="1185">
                  <c:v>-0.62805175779741995</c:v>
                </c:pt>
                <c:pt idx="1186">
                  <c:v>-4.8217773451211303E-2</c:v>
                </c:pt>
                <c:pt idx="1187">
                  <c:v>-0.38482666014828998</c:v>
                </c:pt>
                <c:pt idx="1188">
                  <c:v>-1.0485839843592999</c:v>
                </c:pt>
                <c:pt idx="1189">
                  <c:v>-0.567016601573888</c:v>
                </c:pt>
                <c:pt idx="1190">
                  <c:v>-0.15167236329116601</c:v>
                </c:pt>
                <c:pt idx="1191">
                  <c:v>-0.74859619139199896</c:v>
                </c:pt>
                <c:pt idx="1192">
                  <c:v>-1.5582275390431699</c:v>
                </c:pt>
                <c:pt idx="1193">
                  <c:v>-1.6433715820292201</c:v>
                </c:pt>
                <c:pt idx="1194">
                  <c:v>-1.0769653320449</c:v>
                </c:pt>
                <c:pt idx="1195">
                  <c:v>-1.0458374023445001</c:v>
                </c:pt>
                <c:pt idx="1196">
                  <c:v>-1.7428588867019501</c:v>
                </c:pt>
                <c:pt idx="1197">
                  <c:v>-1.96319580077594</c:v>
                </c:pt>
                <c:pt idx="1198">
                  <c:v>-1.6601562500073701</c:v>
                </c:pt>
                <c:pt idx="1199">
                  <c:v>-1.3204956054770101</c:v>
                </c:pt>
                <c:pt idx="1200">
                  <c:v>-0.95367431641517397</c:v>
                </c:pt>
                <c:pt idx="1201">
                  <c:v>-0.851135253908745</c:v>
                </c:pt>
                <c:pt idx="1202">
                  <c:v>-0.82122802734448397</c:v>
                </c:pt>
                <c:pt idx="1203">
                  <c:v>-0.48217773438332601</c:v>
                </c:pt>
                <c:pt idx="1204">
                  <c:v>-0.25054931641193801</c:v>
                </c:pt>
                <c:pt idx="1205">
                  <c:v>-0.264892578124648</c:v>
                </c:pt>
                <c:pt idx="1206">
                  <c:v>-0.39825439452794498</c:v>
                </c:pt>
                <c:pt idx="1207">
                  <c:v>-0.38787841796900702</c:v>
                </c:pt>
                <c:pt idx="1208">
                  <c:v>-0.19500732422353001</c:v>
                </c:pt>
                <c:pt idx="1209">
                  <c:v>-1.1093139648210899</c:v>
                </c:pt>
                <c:pt idx="1210">
                  <c:v>-2.2122192382536601</c:v>
                </c:pt>
                <c:pt idx="1211">
                  <c:v>-0.89233398440801204</c:v>
                </c:pt>
                <c:pt idx="1212">
                  <c:v>0.44647216793526501</c:v>
                </c:pt>
                <c:pt idx="1213">
                  <c:v>-0.88928222652909095</c:v>
                </c:pt>
                <c:pt idx="1214">
                  <c:v>-1.5225219726402699</c:v>
                </c:pt>
                <c:pt idx="1215">
                  <c:v>-0.43914794924609302</c:v>
                </c:pt>
                <c:pt idx="1216">
                  <c:v>-0.88104248045759703</c:v>
                </c:pt>
                <c:pt idx="1217">
                  <c:v>-2.2763061523085399</c:v>
                </c:pt>
                <c:pt idx="1218">
                  <c:v>-2.2180175781264801</c:v>
                </c:pt>
                <c:pt idx="1219">
                  <c:v>-1.18103027346391</c:v>
                </c:pt>
                <c:pt idx="1220">
                  <c:v>-0.64910888673229605</c:v>
                </c:pt>
                <c:pt idx="1221">
                  <c:v>-0.95581054686719003</c:v>
                </c:pt>
                <c:pt idx="1222">
                  <c:v>-0.77911376953579004</c:v>
                </c:pt>
                <c:pt idx="1223">
                  <c:v>1.06811523234576E-2</c:v>
                </c:pt>
                <c:pt idx="1224">
                  <c:v>-0.48614501951848499</c:v>
                </c:pt>
                <c:pt idx="1225">
                  <c:v>-1.2994384765416001</c:v>
                </c:pt>
                <c:pt idx="1226">
                  <c:v>-0.48461914064612099</c:v>
                </c:pt>
                <c:pt idx="1227">
                  <c:v>5.2490234361077803E-2</c:v>
                </c:pt>
                <c:pt idx="1228">
                  <c:v>-0.90728759763137201</c:v>
                </c:pt>
                <c:pt idx="1229">
                  <c:v>-1.6305541992000001</c:v>
                </c:pt>
                <c:pt idx="1230">
                  <c:v>-1.8148803710889301</c:v>
                </c:pt>
                <c:pt idx="1231">
                  <c:v>-2.4993896484196001</c:v>
                </c:pt>
                <c:pt idx="1232">
                  <c:v>-3.4072875976325099</c:v>
                </c:pt>
                <c:pt idx="1233">
                  <c:v>-3.4942626953102298</c:v>
                </c:pt>
                <c:pt idx="1234">
                  <c:v>-3.3535766601599599</c:v>
                </c:pt>
                <c:pt idx="1235">
                  <c:v>-4.3939208984100597</c:v>
                </c:pt>
                <c:pt idx="1236">
                  <c:v>-5.0750732421695304</c:v>
                </c:pt>
                <c:pt idx="1237">
                  <c:v>-4.1384887695559502</c:v>
                </c:pt>
                <c:pt idx="1238">
                  <c:v>-3.9871215820352801</c:v>
                </c:pt>
                <c:pt idx="1239">
                  <c:v>-4.6469116210761996</c:v>
                </c:pt>
                <c:pt idx="1240">
                  <c:v>-4.0304565429851502</c:v>
                </c:pt>
                <c:pt idx="1241">
                  <c:v>-3.6911010742277801</c:v>
                </c:pt>
                <c:pt idx="1242">
                  <c:v>-4.2230224609232296</c:v>
                </c:pt>
                <c:pt idx="1243">
                  <c:v>-3.6380004882969499</c:v>
                </c:pt>
                <c:pt idx="1244">
                  <c:v>-2.9681396484554701</c:v>
                </c:pt>
                <c:pt idx="1245">
                  <c:v>-3.6706542968561502</c:v>
                </c:pt>
                <c:pt idx="1246">
                  <c:v>-4.3426513671693199</c:v>
                </c:pt>
                <c:pt idx="1247">
                  <c:v>-4.15710449219252</c:v>
                </c:pt>
                <c:pt idx="1248">
                  <c:v>-3.6599731445447001</c:v>
                </c:pt>
                <c:pt idx="1249">
                  <c:v>-3.6737060546871301</c:v>
                </c:pt>
                <c:pt idx="1250">
                  <c:v>-4.4140624999798002</c:v>
                </c:pt>
                <c:pt idx="1251">
                  <c:v>-5.00549316404636</c:v>
                </c:pt>
                <c:pt idx="1252">
                  <c:v>-5.4064941406140603</c:v>
                </c:pt>
                <c:pt idx="1253">
                  <c:v>-5.9368896484230298</c:v>
                </c:pt>
                <c:pt idx="1254">
                  <c:v>-5.6665039062573799</c:v>
                </c:pt>
                <c:pt idx="1255">
                  <c:v>-4.7027587890890201</c:v>
                </c:pt>
                <c:pt idx="1256">
                  <c:v>-4.3032836914172403</c:v>
                </c:pt>
                <c:pt idx="1257">
                  <c:v>-4.2929077148440404</c:v>
                </c:pt>
                <c:pt idx="1258">
                  <c:v>-3.8955688476671799</c:v>
                </c:pt>
                <c:pt idx="1259">
                  <c:v>-3.3947753906388898</c:v>
                </c:pt>
                <c:pt idx="1260">
                  <c:v>-3.4866333007787</c:v>
                </c:pt>
                <c:pt idx="1261">
                  <c:v>-4.0139770507666199</c:v>
                </c:pt>
                <c:pt idx="1262">
                  <c:v>-3.9889526367194401</c:v>
                </c:pt>
                <c:pt idx="1263">
                  <c:v>-3.1008911133060901</c:v>
                </c:pt>
                <c:pt idx="1264">
                  <c:v>-1.85882568362849</c:v>
                </c:pt>
                <c:pt idx="1265">
                  <c:v>-0.99304199221171296</c:v>
                </c:pt>
                <c:pt idx="1266">
                  <c:v>-1.1297607421836799</c:v>
                </c:pt>
                <c:pt idx="1267">
                  <c:v>-2.1981811523136301</c:v>
                </c:pt>
                <c:pt idx="1268">
                  <c:v>-3.7988281249548699</c:v>
                </c:pt>
                <c:pt idx="1269">
                  <c:v>-5.0991821288695904</c:v>
                </c:pt>
                <c:pt idx="1270">
                  <c:v>-4.8178100586016797</c:v>
                </c:pt>
                <c:pt idx="1271">
                  <c:v>-4.1333007812694502</c:v>
                </c:pt>
                <c:pt idx="1272">
                  <c:v>-4.7384643554515504</c:v>
                </c:pt>
                <c:pt idx="1273">
                  <c:v>-4.98291015624305</c:v>
                </c:pt>
                <c:pt idx="1274">
                  <c:v>-4.62005615235406</c:v>
                </c:pt>
                <c:pt idx="1275">
                  <c:v>-5.6796264648133903</c:v>
                </c:pt>
                <c:pt idx="1276">
                  <c:v>-6.1938476562352696</c:v>
                </c:pt>
                <c:pt idx="1277">
                  <c:v>-3.9093017578779499</c:v>
                </c:pt>
                <c:pt idx="1278">
                  <c:v>-1.1511230469540199</c:v>
                </c:pt>
                <c:pt idx="1279">
                  <c:v>3.6926269496943297E-2</c:v>
                </c:pt>
                <c:pt idx="1280">
                  <c:v>4.3945312499797301E-2</c:v>
                </c:pt>
                <c:pt idx="1281">
                  <c:v>-0.46997070311015998</c:v>
                </c:pt>
                <c:pt idx="1282">
                  <c:v>-1.0345458984211999</c:v>
                </c:pt>
                <c:pt idx="1283">
                  <c:v>-1.42395019530117</c:v>
                </c:pt>
                <c:pt idx="1284">
                  <c:v>-1.4089965820316901</c:v>
                </c:pt>
                <c:pt idx="1285">
                  <c:v>-1.3562011718765401</c:v>
                </c:pt>
                <c:pt idx="1286">
                  <c:v>-1.9714355468570901</c:v>
                </c:pt>
                <c:pt idx="1287">
                  <c:v>-2.3028564453027802</c:v>
                </c:pt>
                <c:pt idx="1288">
                  <c:v>-2.0318603515704501</c:v>
                </c:pt>
                <c:pt idx="1289">
                  <c:v>-2.2836303710863701</c:v>
                </c:pt>
                <c:pt idx="1290">
                  <c:v>-1.86859130860592</c:v>
                </c:pt>
                <c:pt idx="1291">
                  <c:v>0.1037597655667</c:v>
                </c:pt>
                <c:pt idx="1292">
                  <c:v>1.37390136714996</c:v>
                </c:pt>
                <c:pt idx="1293">
                  <c:v>1.08184814453988</c:v>
                </c:pt>
                <c:pt idx="1294">
                  <c:v>0.58685302735838096</c:v>
                </c:pt>
                <c:pt idx="1295">
                  <c:v>0.43640136719198103</c:v>
                </c:pt>
                <c:pt idx="1296">
                  <c:v>0.18493652344499001</c:v>
                </c:pt>
                <c:pt idx="1297">
                  <c:v>-0.49865722654213801</c:v>
                </c:pt>
                <c:pt idx="1298">
                  <c:v>-0.60791015624674605</c:v>
                </c:pt>
                <c:pt idx="1299">
                  <c:v>0.33874511715908801</c:v>
                </c:pt>
                <c:pt idx="1300">
                  <c:v>0.67108154295877598</c:v>
                </c:pt>
                <c:pt idx="1301">
                  <c:v>0.69580078124925804</c:v>
                </c:pt>
                <c:pt idx="1302">
                  <c:v>2.18597412104902</c:v>
                </c:pt>
                <c:pt idx="1303">
                  <c:v>3.6892700194857899</c:v>
                </c:pt>
                <c:pt idx="1304">
                  <c:v>3.8122558593712799</c:v>
                </c:pt>
                <c:pt idx="1305">
                  <c:v>3.7780761718760298</c:v>
                </c:pt>
                <c:pt idx="1306">
                  <c:v>3.6837768554716002</c:v>
                </c:pt>
                <c:pt idx="1307">
                  <c:v>2.7410888672162201</c:v>
                </c:pt>
                <c:pt idx="1308">
                  <c:v>1.8524169922145799</c:v>
                </c:pt>
                <c:pt idx="1309">
                  <c:v>1.9686889648402099</c:v>
                </c:pt>
                <c:pt idx="1310">
                  <c:v>2.0803833007778501</c:v>
                </c:pt>
                <c:pt idx="1311">
                  <c:v>1.3626098633032799</c:v>
                </c:pt>
                <c:pt idx="1312">
                  <c:v>1.26495361328425</c:v>
                </c:pt>
                <c:pt idx="1313">
                  <c:v>2.1020507812243001</c:v>
                </c:pt>
                <c:pt idx="1314">
                  <c:v>2.4426269531145501</c:v>
                </c:pt>
                <c:pt idx="1315">
                  <c:v>3.0572509765434899</c:v>
                </c:pt>
                <c:pt idx="1316">
                  <c:v>3.82019042966391</c:v>
                </c:pt>
                <c:pt idx="1317">
                  <c:v>2.80700683596883</c:v>
                </c:pt>
                <c:pt idx="1318">
                  <c:v>1.7626953125322899</c:v>
                </c:pt>
                <c:pt idx="1319">
                  <c:v>1.94213867186941</c:v>
                </c:pt>
                <c:pt idx="1320">
                  <c:v>1.18591308596106</c:v>
                </c:pt>
                <c:pt idx="1321">
                  <c:v>0.54351806642626099</c:v>
                </c:pt>
                <c:pt idx="1322">
                  <c:v>1.31225585935105</c:v>
                </c:pt>
                <c:pt idx="1323">
                  <c:v>1.78344726561032</c:v>
                </c:pt>
                <c:pt idx="1324">
                  <c:v>2.7035522460648802</c:v>
                </c:pt>
                <c:pt idx="1325">
                  <c:v>4.1964721679219101</c:v>
                </c:pt>
                <c:pt idx="1326">
                  <c:v>4.1577148437512204</c:v>
                </c:pt>
                <c:pt idx="1327">
                  <c:v>4.2187499999980904</c:v>
                </c:pt>
                <c:pt idx="1328">
                  <c:v>5.2825927734038798</c:v>
                </c:pt>
                <c:pt idx="1329">
                  <c:v>4.8208618164208401</c:v>
                </c:pt>
                <c:pt idx="1330">
                  <c:v>3.3349609375469602</c:v>
                </c:pt>
                <c:pt idx="1331">
                  <c:v>2.4868774414330499</c:v>
                </c:pt>
                <c:pt idx="1332">
                  <c:v>1.7929077148658401</c:v>
                </c:pt>
                <c:pt idx="1333">
                  <c:v>1.28509521485991</c:v>
                </c:pt>
                <c:pt idx="1334">
                  <c:v>0.613098144552641</c:v>
                </c:pt>
                <c:pt idx="1335">
                  <c:v>-0.18829345700573999</c:v>
                </c:pt>
                <c:pt idx="1336">
                  <c:v>0.50079345700915801</c:v>
                </c:pt>
                <c:pt idx="1337">
                  <c:v>1.8927001952678799</c:v>
                </c:pt>
                <c:pt idx="1338">
                  <c:v>2.0617675781195799</c:v>
                </c:pt>
                <c:pt idx="1339">
                  <c:v>2.0880126953116598</c:v>
                </c:pt>
                <c:pt idx="1340">
                  <c:v>3.1347656249661999</c:v>
                </c:pt>
                <c:pt idx="1341">
                  <c:v>4.0127563476279002</c:v>
                </c:pt>
                <c:pt idx="1342">
                  <c:v>3.6096191406380198</c:v>
                </c:pt>
                <c:pt idx="1343">
                  <c:v>2.6037597656574798</c:v>
                </c:pt>
                <c:pt idx="1344">
                  <c:v>2.2994995117286399</c:v>
                </c:pt>
                <c:pt idx="1345">
                  <c:v>2.69256591795597</c:v>
                </c:pt>
                <c:pt idx="1346">
                  <c:v>2.9962158203026301</c:v>
                </c:pt>
                <c:pt idx="1347">
                  <c:v>2.8369140625051799</c:v>
                </c:pt>
                <c:pt idx="1348">
                  <c:v>2.10876464846134</c:v>
                </c:pt>
                <c:pt idx="1349">
                  <c:v>1.9610595703173399</c:v>
                </c:pt>
                <c:pt idx="1350">
                  <c:v>3.1298828124617302</c:v>
                </c:pt>
                <c:pt idx="1351">
                  <c:v>3.2611083984331999</c:v>
                </c:pt>
                <c:pt idx="1352">
                  <c:v>1.4306640625603499</c:v>
                </c:pt>
                <c:pt idx="1353">
                  <c:v>0.75256347658485601</c:v>
                </c:pt>
                <c:pt idx="1354">
                  <c:v>1.71142578121839</c:v>
                </c:pt>
                <c:pt idx="1355">
                  <c:v>1.08917236330177</c:v>
                </c:pt>
                <c:pt idx="1356">
                  <c:v>-0.75225830072012101</c:v>
                </c:pt>
                <c:pt idx="1357">
                  <c:v>-0.74157714843785505</c:v>
                </c:pt>
                <c:pt idx="1358">
                  <c:v>0.120239257783891</c:v>
                </c:pt>
                <c:pt idx="1359">
                  <c:v>-0.43029785154422401</c:v>
                </c:pt>
                <c:pt idx="1360">
                  <c:v>-0.54840087890230205</c:v>
                </c:pt>
                <c:pt idx="1361">
                  <c:v>0.79742431636126698</c:v>
                </c:pt>
                <c:pt idx="1362">
                  <c:v>1.12976074217639</c:v>
                </c:pt>
                <c:pt idx="1363">
                  <c:v>0.75073242188766898</c:v>
                </c:pt>
                <c:pt idx="1364">
                  <c:v>1.74224853512288</c:v>
                </c:pt>
                <c:pt idx="1365">
                  <c:v>2.4978637695058201</c:v>
                </c:pt>
                <c:pt idx="1366">
                  <c:v>1.58996582034305</c:v>
                </c:pt>
                <c:pt idx="1367">
                  <c:v>0.62530517581371203</c:v>
                </c:pt>
                <c:pt idx="1368">
                  <c:v>3.9367675801100802E-2</c:v>
                </c:pt>
                <c:pt idx="1369">
                  <c:v>-0.84838867184492395</c:v>
                </c:pt>
                <c:pt idx="1370">
                  <c:v>-1.0589599609303699</c:v>
                </c:pt>
                <c:pt idx="1371">
                  <c:v>5.7983398076774002E-3</c:v>
                </c:pt>
                <c:pt idx="1372">
                  <c:v>0.72937011716282196</c:v>
                </c:pt>
                <c:pt idx="1373">
                  <c:v>7.9956054709648894E-2</c:v>
                </c:pt>
                <c:pt idx="1374">
                  <c:v>-0.50354003904259903</c:v>
                </c:pt>
                <c:pt idx="1375">
                  <c:v>-0.25939941407082701</c:v>
                </c:pt>
                <c:pt idx="1376">
                  <c:v>-0.47149658202396799</c:v>
                </c:pt>
                <c:pt idx="1377">
                  <c:v>-1.1318969726335799</c:v>
                </c:pt>
                <c:pt idx="1378">
                  <c:v>-1.19842529296647</c:v>
                </c:pt>
                <c:pt idx="1379">
                  <c:v>-0.98876953125719802</c:v>
                </c:pt>
                <c:pt idx="1380">
                  <c:v>-0.95520019531365996</c:v>
                </c:pt>
                <c:pt idx="1381">
                  <c:v>-0.83038330078556399</c:v>
                </c:pt>
                <c:pt idx="1382">
                  <c:v>-0.36041259767249301</c:v>
                </c:pt>
                <c:pt idx="1383">
                  <c:v>0.33508300778846301</c:v>
                </c:pt>
                <c:pt idx="1384">
                  <c:v>0.62591552733363298</c:v>
                </c:pt>
                <c:pt idx="1385">
                  <c:v>0.93048095702065503</c:v>
                </c:pt>
                <c:pt idx="1386">
                  <c:v>1.9393920898086501</c:v>
                </c:pt>
                <c:pt idx="1387">
                  <c:v>2.2137451171779601</c:v>
                </c:pt>
                <c:pt idx="1388">
                  <c:v>1.5521240234606699</c:v>
                </c:pt>
                <c:pt idx="1389">
                  <c:v>1.5234375000010001</c:v>
                </c:pt>
                <c:pt idx="1390">
                  <c:v>1.1120605468894</c:v>
                </c:pt>
                <c:pt idx="1391">
                  <c:v>2.1057128944452101E-2</c:v>
                </c:pt>
                <c:pt idx="1392">
                  <c:v>0.26977539061629102</c:v>
                </c:pt>
                <c:pt idx="1393">
                  <c:v>0.69244384764135403</c:v>
                </c:pt>
                <c:pt idx="1394">
                  <c:v>7.8125000021650404E-2</c:v>
                </c:pt>
                <c:pt idx="1395">
                  <c:v>0.324401855460071</c:v>
                </c:pt>
                <c:pt idx="1396">
                  <c:v>0.71716308592365796</c:v>
                </c:pt>
                <c:pt idx="1397">
                  <c:v>0.145568847676525</c:v>
                </c:pt>
                <c:pt idx="1398">
                  <c:v>0.51544189451813005</c:v>
                </c:pt>
                <c:pt idx="1399">
                  <c:v>1.04980468748105</c:v>
                </c:pt>
                <c:pt idx="1400">
                  <c:v>0.13488769534495201</c:v>
                </c:pt>
                <c:pt idx="1401">
                  <c:v>0.14099121093728201</c:v>
                </c:pt>
                <c:pt idx="1402">
                  <c:v>1.24633789058554</c:v>
                </c:pt>
                <c:pt idx="1403">
                  <c:v>0.92956542969880795</c:v>
                </c:pt>
                <c:pt idx="1404">
                  <c:v>0.44921875001714701</c:v>
                </c:pt>
                <c:pt idx="1405">
                  <c:v>0.97076416013751299</c:v>
                </c:pt>
                <c:pt idx="1406">
                  <c:v>0.69152832032253198</c:v>
                </c:pt>
                <c:pt idx="1407">
                  <c:v>0.67077636718824596</c:v>
                </c:pt>
                <c:pt idx="1408">
                  <c:v>2.4615478514981701</c:v>
                </c:pt>
                <c:pt idx="1409">
                  <c:v>3.1314086913820298</c:v>
                </c:pt>
                <c:pt idx="1410">
                  <c:v>1.64154052739761</c:v>
                </c:pt>
                <c:pt idx="1411">
                  <c:v>1.0369873047093601</c:v>
                </c:pt>
                <c:pt idx="1412">
                  <c:v>1.3574218749884199</c:v>
                </c:pt>
                <c:pt idx="1413">
                  <c:v>0.79772949220786205</c:v>
                </c:pt>
                <c:pt idx="1414">
                  <c:v>0.16326904299183201</c:v>
                </c:pt>
                <c:pt idx="1415">
                  <c:v>-0.325317382794725</c:v>
                </c:pt>
                <c:pt idx="1416">
                  <c:v>-1.5734863280795901</c:v>
                </c:pt>
                <c:pt idx="1417">
                  <c:v>-2.2244262695074202</c:v>
                </c:pt>
                <c:pt idx="1418">
                  <c:v>-1.3458251953446601</c:v>
                </c:pt>
                <c:pt idx="1419">
                  <c:v>-0.75744628908403899</c:v>
                </c:pt>
                <c:pt idx="1420">
                  <c:v>-1.50085449216029</c:v>
                </c:pt>
                <c:pt idx="1421">
                  <c:v>-2.0260620116994001</c:v>
                </c:pt>
                <c:pt idx="1422">
                  <c:v>-1.2527465820597301</c:v>
                </c:pt>
                <c:pt idx="1423">
                  <c:v>-0.61279296877357203</c:v>
                </c:pt>
                <c:pt idx="1424">
                  <c:v>-1.2051391601344299</c:v>
                </c:pt>
                <c:pt idx="1425">
                  <c:v>-1.5631103515492299</c:v>
                </c:pt>
                <c:pt idx="1426">
                  <c:v>-0.76873779299819101</c:v>
                </c:pt>
                <c:pt idx="1427">
                  <c:v>-0.268249511737299</c:v>
                </c:pt>
                <c:pt idx="1428">
                  <c:v>-0.57617187498858802</c:v>
                </c:pt>
                <c:pt idx="1429">
                  <c:v>-0.60821533203005496</c:v>
                </c:pt>
                <c:pt idx="1430">
                  <c:v>-0.49926757812906303</c:v>
                </c:pt>
                <c:pt idx="1431">
                  <c:v>-1.16363525388148</c:v>
                </c:pt>
                <c:pt idx="1432">
                  <c:v>-1.82617187497529</c:v>
                </c:pt>
                <c:pt idx="1433">
                  <c:v>-1.63452148438219</c:v>
                </c:pt>
                <c:pt idx="1434">
                  <c:v>-2.0101928710796599</c:v>
                </c:pt>
                <c:pt idx="1435">
                  <c:v>-3.3526611327621398</c:v>
                </c:pt>
                <c:pt idx="1436">
                  <c:v>-3.4783935546827802</c:v>
                </c:pt>
                <c:pt idx="1437">
                  <c:v>-2.8546142578360398</c:v>
                </c:pt>
                <c:pt idx="1438">
                  <c:v>-3.9187622069910799</c:v>
                </c:pt>
                <c:pt idx="1439">
                  <c:v>-5.1470947265161398</c:v>
                </c:pt>
                <c:pt idx="1440">
                  <c:v>-4.2199707031599898</c:v>
                </c:pt>
                <c:pt idx="1441">
                  <c:v>-2.7835083008357899</c:v>
                </c:pt>
                <c:pt idx="1442">
                  <c:v>-2.5076293945417301</c:v>
                </c:pt>
                <c:pt idx="1443">
                  <c:v>-2.7468872070221599</c:v>
                </c:pt>
                <c:pt idx="1444">
                  <c:v>-2.8463745117149699</c:v>
                </c:pt>
                <c:pt idx="1445">
                  <c:v>-2.6971435546931999</c:v>
                </c:pt>
                <c:pt idx="1446">
                  <c:v>-2.1896362304881398</c:v>
                </c:pt>
                <c:pt idx="1447">
                  <c:v>-1.0006713867641699</c:v>
                </c:pt>
                <c:pt idx="1448">
                  <c:v>0.67047119134241395</c:v>
                </c:pt>
                <c:pt idx="1449">
                  <c:v>0.82885742186891398</c:v>
                </c:pt>
                <c:pt idx="1450">
                  <c:v>-1.6125488280311899</c:v>
                </c:pt>
                <c:pt idx="1451">
                  <c:v>-4.1607666014645801</c:v>
                </c:pt>
                <c:pt idx="1452">
                  <c:v>-4.3533325195238497</c:v>
                </c:pt>
                <c:pt idx="1453">
                  <c:v>-3.5180664062822902</c:v>
                </c:pt>
                <c:pt idx="1454">
                  <c:v>-3.9382934570150101</c:v>
                </c:pt>
                <c:pt idx="1455">
                  <c:v>-5.0155639648021104</c:v>
                </c:pt>
                <c:pt idx="1456">
                  <c:v>-5.2410888671787799</c:v>
                </c:pt>
                <c:pt idx="1457">
                  <c:v>-5.1776123046899496</c:v>
                </c:pt>
                <c:pt idx="1458">
                  <c:v>-5.1379394531265401</c:v>
                </c:pt>
                <c:pt idx="1459">
                  <c:v>-3.9193725586411299</c:v>
                </c:pt>
                <c:pt idx="1460">
                  <c:v>-1.78222656258309</c:v>
                </c:pt>
                <c:pt idx="1461">
                  <c:v>9.4299316333288905E-2</c:v>
                </c:pt>
                <c:pt idx="1462">
                  <c:v>1.57958984369191</c:v>
                </c:pt>
                <c:pt idx="1463">
                  <c:v>2.1316528320096602</c:v>
                </c:pt>
                <c:pt idx="1464">
                  <c:v>1.1981201172240099</c:v>
                </c:pt>
                <c:pt idx="1465">
                  <c:v>-0.375366210875964</c:v>
                </c:pt>
                <c:pt idx="1466">
                  <c:v>-1.21582031246694</c:v>
                </c:pt>
                <c:pt idx="1467">
                  <c:v>-0.51696777346499001</c:v>
                </c:pt>
                <c:pt idx="1468">
                  <c:v>0.41595458980705302</c:v>
                </c:pt>
                <c:pt idx="1469">
                  <c:v>-0.35583496090714101</c:v>
                </c:pt>
                <c:pt idx="1470">
                  <c:v>-1.36718749995999</c:v>
                </c:pt>
                <c:pt idx="1471">
                  <c:v>-0.87493896486322498</c:v>
                </c:pt>
                <c:pt idx="1472">
                  <c:v>-0.30578613283501699</c:v>
                </c:pt>
                <c:pt idx="1473">
                  <c:v>0.170898437481141</c:v>
                </c:pt>
                <c:pt idx="1474">
                  <c:v>1.49658203119725</c:v>
                </c:pt>
                <c:pt idx="1475">
                  <c:v>2.3239135741858301</c:v>
                </c:pt>
                <c:pt idx="1476">
                  <c:v>2.48291015624367</c:v>
                </c:pt>
                <c:pt idx="1477">
                  <c:v>2.8646850585785599</c:v>
                </c:pt>
                <c:pt idx="1478">
                  <c:v>2.29400634767909</c:v>
                </c:pt>
                <c:pt idx="1479">
                  <c:v>1.5539550781546201</c:v>
                </c:pt>
                <c:pt idx="1480">
                  <c:v>2.7291870116717201</c:v>
                </c:pt>
                <c:pt idx="1481">
                  <c:v>3.5363769530927001</c:v>
                </c:pt>
                <c:pt idx="1482">
                  <c:v>2.4642944336368999</c:v>
                </c:pt>
                <c:pt idx="1483">
                  <c:v>2.8121948242047501</c:v>
                </c:pt>
                <c:pt idx="1484">
                  <c:v>4.8049926757010502</c:v>
                </c:pt>
                <c:pt idx="1485">
                  <c:v>4.9725341796807596</c:v>
                </c:pt>
                <c:pt idx="1486">
                  <c:v>4.3038940429958101</c:v>
                </c:pt>
                <c:pt idx="1487">
                  <c:v>5.6762695311944604</c:v>
                </c:pt>
                <c:pt idx="1488">
                  <c:v>6.7855834960488499</c:v>
                </c:pt>
                <c:pt idx="1489">
                  <c:v>5.0726318360068303</c:v>
                </c:pt>
                <c:pt idx="1490">
                  <c:v>3.2989501953846898</c:v>
                </c:pt>
                <c:pt idx="1491">
                  <c:v>3.6953735351401198</c:v>
                </c:pt>
                <c:pt idx="1492">
                  <c:v>4.3402099609112597</c:v>
                </c:pt>
                <c:pt idx="1493">
                  <c:v>4.0951538086037198</c:v>
                </c:pt>
                <c:pt idx="1494">
                  <c:v>3.5076904297115399</c:v>
                </c:pt>
                <c:pt idx="1495">
                  <c:v>2.9046630859621798</c:v>
                </c:pt>
                <c:pt idx="1496">
                  <c:v>3.5125732421626199</c:v>
                </c:pt>
                <c:pt idx="1497">
                  <c:v>4.8535156249451203</c:v>
                </c:pt>
                <c:pt idx="1498">
                  <c:v>4.4793701172029001</c:v>
                </c:pt>
                <c:pt idx="1499">
                  <c:v>4.0014648437696696</c:v>
                </c:pt>
                <c:pt idx="1500">
                  <c:v>4.9066162109002498</c:v>
                </c:pt>
                <c:pt idx="1501">
                  <c:v>4.0805053711277504</c:v>
                </c:pt>
                <c:pt idx="1502">
                  <c:v>2.76550292974192</c:v>
                </c:pt>
                <c:pt idx="1503">
                  <c:v>3.9059448241715602</c:v>
                </c:pt>
                <c:pt idx="1504">
                  <c:v>3.3853149414277999</c:v>
                </c:pt>
                <c:pt idx="1505">
                  <c:v>1.2820434571182899</c:v>
                </c:pt>
                <c:pt idx="1506">
                  <c:v>3.2626342772613399</c:v>
                </c:pt>
                <c:pt idx="1507">
                  <c:v>5.8593749998919504</c:v>
                </c:pt>
                <c:pt idx="1508">
                  <c:v>4.73205566410941</c:v>
                </c:pt>
                <c:pt idx="1509">
                  <c:v>4.45831298829264</c:v>
                </c:pt>
                <c:pt idx="1510">
                  <c:v>5.9432983397816201</c:v>
                </c:pt>
                <c:pt idx="1511">
                  <c:v>6.1050415038994803</c:v>
                </c:pt>
                <c:pt idx="1512">
                  <c:v>6.0528564453146796</c:v>
                </c:pt>
                <c:pt idx="1513">
                  <c:v>5.4812622070551598</c:v>
                </c:pt>
                <c:pt idx="1514">
                  <c:v>3.2839965821236801</c:v>
                </c:pt>
                <c:pt idx="1515">
                  <c:v>2.0037841797413498</c:v>
                </c:pt>
                <c:pt idx="1516">
                  <c:v>2.4411010742003501</c:v>
                </c:pt>
                <c:pt idx="1517">
                  <c:v>3.04321289059967</c:v>
                </c:pt>
                <c:pt idx="1518">
                  <c:v>2.9745483398466499</c:v>
                </c:pt>
                <c:pt idx="1519">
                  <c:v>1.9482421875434</c:v>
                </c:pt>
                <c:pt idx="1520">
                  <c:v>1.79046630860042</c:v>
                </c:pt>
                <c:pt idx="1521">
                  <c:v>3.1585693358796401</c:v>
                </c:pt>
                <c:pt idx="1522">
                  <c:v>3.9468383788727301</c:v>
                </c:pt>
                <c:pt idx="1523">
                  <c:v>4.64599609372027</c:v>
                </c:pt>
                <c:pt idx="1524">
                  <c:v>5.2328491210688002</c:v>
                </c:pt>
                <c:pt idx="1525">
                  <c:v>3.73779296881357</c:v>
                </c:pt>
                <c:pt idx="1526">
                  <c:v>2.9711914062826001</c:v>
                </c:pt>
                <c:pt idx="1527">
                  <c:v>4.54467773430774</c:v>
                </c:pt>
                <c:pt idx="1528">
                  <c:v>4.0808105468948304</c:v>
                </c:pt>
                <c:pt idx="1529">
                  <c:v>1.72088623056963</c:v>
                </c:pt>
                <c:pt idx="1530">
                  <c:v>1.63085937500385</c:v>
                </c:pt>
                <c:pt idx="1531">
                  <c:v>3.0923461913434398</c:v>
                </c:pt>
                <c:pt idx="1532">
                  <c:v>3.2949829101475401</c:v>
                </c:pt>
                <c:pt idx="1533">
                  <c:v>2.1728515625482201</c:v>
                </c:pt>
                <c:pt idx="1534">
                  <c:v>1.99157714844529</c:v>
                </c:pt>
                <c:pt idx="1535">
                  <c:v>3.2507324218206</c:v>
                </c:pt>
                <c:pt idx="1536">
                  <c:v>2.5088500976882999</c:v>
                </c:pt>
                <c:pt idx="1537">
                  <c:v>-0.12512207019870999</c:v>
                </c:pt>
                <c:pt idx="1538">
                  <c:v>-0.27008056639998801</c:v>
                </c:pt>
                <c:pt idx="1539">
                  <c:v>0.58471679683787803</c:v>
                </c:pt>
                <c:pt idx="1540">
                  <c:v>-0.870666503843045</c:v>
                </c:pt>
                <c:pt idx="1541">
                  <c:v>-2.0120239257316799</c:v>
                </c:pt>
                <c:pt idx="1542">
                  <c:v>-1.2472534180019601</c:v>
                </c:pt>
                <c:pt idx="1543">
                  <c:v>-0.50415039065744105</c:v>
                </c:pt>
                <c:pt idx="1544">
                  <c:v>-0.123596191422863</c:v>
                </c:pt>
                <c:pt idx="1545">
                  <c:v>0.243225097640236</c:v>
                </c:pt>
                <c:pt idx="1546">
                  <c:v>0.70312499997992295</c:v>
                </c:pt>
                <c:pt idx="1547">
                  <c:v>1.1233520507628101</c:v>
                </c:pt>
                <c:pt idx="1548">
                  <c:v>0.61492919924106104</c:v>
                </c:pt>
                <c:pt idx="1549">
                  <c:v>0.18554687501884301</c:v>
                </c:pt>
                <c:pt idx="1550">
                  <c:v>0.88165283200070299</c:v>
                </c:pt>
                <c:pt idx="1551">
                  <c:v>0.40405273439606698</c:v>
                </c:pt>
                <c:pt idx="1552">
                  <c:v>-1.6702270506897501</c:v>
                </c:pt>
                <c:pt idx="1553">
                  <c:v>-2.4792480468393099</c:v>
                </c:pt>
                <c:pt idx="1554">
                  <c:v>-1.93878173830509</c:v>
                </c:pt>
                <c:pt idx="1555">
                  <c:v>-1.8011474609436</c:v>
                </c:pt>
                <c:pt idx="1556">
                  <c:v>-1.8997192382768799</c:v>
                </c:pt>
                <c:pt idx="1557">
                  <c:v>-1.9244384765614</c:v>
                </c:pt>
                <c:pt idx="1558">
                  <c:v>-2.2372436523298802</c:v>
                </c:pt>
                <c:pt idx="1559">
                  <c:v>-2.7664184570076702</c:v>
                </c:pt>
                <c:pt idx="1560">
                  <c:v>-3.4225463866895098</c:v>
                </c:pt>
                <c:pt idx="1561">
                  <c:v>-3.8946533202914599</c:v>
                </c:pt>
                <c:pt idx="1562">
                  <c:v>-3.8049316406289999</c:v>
                </c:pt>
                <c:pt idx="1563">
                  <c:v>-3.7435913085964998</c:v>
                </c:pt>
                <c:pt idx="1564">
                  <c:v>-4.0588378906108797</c:v>
                </c:pt>
                <c:pt idx="1565">
                  <c:v>-4.2178344726491304</c:v>
                </c:pt>
                <c:pt idx="1566">
                  <c:v>-4.3490600585878703</c:v>
                </c:pt>
                <c:pt idx="1567">
                  <c:v>-4.5547485351469899</c:v>
                </c:pt>
                <c:pt idx="1568">
                  <c:v>-4.0551757812724896</c:v>
                </c:pt>
                <c:pt idx="1569">
                  <c:v>-3.3200073242518502</c:v>
                </c:pt>
                <c:pt idx="1570">
                  <c:v>-3.06060791016793</c:v>
                </c:pt>
                <c:pt idx="1571">
                  <c:v>-2.5772094726781201</c:v>
                </c:pt>
                <c:pt idx="1572">
                  <c:v>-2.6904296874948801</c:v>
                </c:pt>
                <c:pt idx="1573">
                  <c:v>-4.4067382811723403</c:v>
                </c:pt>
                <c:pt idx="1574">
                  <c:v>-5.1547241210599104</c:v>
                </c:pt>
                <c:pt idx="1575">
                  <c:v>-3.9901733398967099</c:v>
                </c:pt>
                <c:pt idx="1576">
                  <c:v>-3.8845825195360502</c:v>
                </c:pt>
                <c:pt idx="1577">
                  <c:v>-4.9642944335446497</c:v>
                </c:pt>
                <c:pt idx="1578">
                  <c:v>-5.3021240234221398</c:v>
                </c:pt>
                <c:pt idx="1579">
                  <c:v>-5.6137084960795098</c:v>
                </c:pt>
                <c:pt idx="1580">
                  <c:v>-6.1093139648210997</c:v>
                </c:pt>
                <c:pt idx="1581">
                  <c:v>-5.7272338867362098</c:v>
                </c:pt>
                <c:pt idx="1582">
                  <c:v>-5.2340698242412902</c:v>
                </c:pt>
                <c:pt idx="1583">
                  <c:v>-5.4235839843663003</c:v>
                </c:pt>
                <c:pt idx="1584">
                  <c:v>-5.4367065429681496</c:v>
                </c:pt>
                <c:pt idx="1585">
                  <c:v>-4.8059082031539697</c:v>
                </c:pt>
                <c:pt idx="1586">
                  <c:v>-4.3399047851776498</c:v>
                </c:pt>
                <c:pt idx="1587">
                  <c:v>-4.8315429687273097</c:v>
                </c:pt>
                <c:pt idx="1588">
                  <c:v>-5.4061889648172299</c:v>
                </c:pt>
                <c:pt idx="1589">
                  <c:v>-4.8742675781495501</c:v>
                </c:pt>
                <c:pt idx="1590">
                  <c:v>-4.0460205078507299</c:v>
                </c:pt>
                <c:pt idx="1591">
                  <c:v>-3.6050415039266999</c:v>
                </c:pt>
                <c:pt idx="1592">
                  <c:v>-3.1454467773650698</c:v>
                </c:pt>
                <c:pt idx="1593">
                  <c:v>-3.3026123046802098</c:v>
                </c:pt>
                <c:pt idx="1594">
                  <c:v>-4.2620849608929996</c:v>
                </c:pt>
                <c:pt idx="1595">
                  <c:v>-4.80651855466225</c:v>
                </c:pt>
                <c:pt idx="1596">
                  <c:v>-4.9310302734317002</c:v>
                </c:pt>
                <c:pt idx="1597">
                  <c:v>-5.0787353515556202</c:v>
                </c:pt>
                <c:pt idx="1598">
                  <c:v>-5.1889038085886101</c:v>
                </c:pt>
                <c:pt idx="1599">
                  <c:v>-5.8370971679385404</c:v>
                </c:pt>
                <c:pt idx="1600">
                  <c:v>-6.8234252929225496</c:v>
                </c:pt>
                <c:pt idx="1601">
                  <c:v>-7.0425415038959898</c:v>
                </c:pt>
                <c:pt idx="1602">
                  <c:v>-6.4657592773707702</c:v>
                </c:pt>
                <c:pt idx="1603">
                  <c:v>-5.5477905273867503</c:v>
                </c:pt>
                <c:pt idx="1604">
                  <c:v>-4.7229003906638196</c:v>
                </c:pt>
                <c:pt idx="1605">
                  <c:v>-4.4625854492309998</c:v>
                </c:pt>
                <c:pt idx="1606">
                  <c:v>-4.0869140625176801</c:v>
                </c:pt>
                <c:pt idx="1607">
                  <c:v>-3.3615112305028898</c:v>
                </c:pt>
                <c:pt idx="1608">
                  <c:v>-3.1701660156340501</c:v>
                </c:pt>
                <c:pt idx="1609">
                  <c:v>-3.2742309570263299</c:v>
                </c:pt>
                <c:pt idx="1610">
                  <c:v>-3.0294799804803301</c:v>
                </c:pt>
                <c:pt idx="1611">
                  <c:v>-2.7529907226693302</c:v>
                </c:pt>
                <c:pt idx="1612">
                  <c:v>-2.53570556641658</c:v>
                </c:pt>
                <c:pt idx="1613">
                  <c:v>-2.68066406249311</c:v>
                </c:pt>
                <c:pt idx="1614">
                  <c:v>-3.4597778319942298</c:v>
                </c:pt>
                <c:pt idx="1615">
                  <c:v>-3.8421630859193301</c:v>
                </c:pt>
                <c:pt idx="1616">
                  <c:v>-3.3401489258052202</c:v>
                </c:pt>
                <c:pt idx="1617">
                  <c:v>-2.9876708984543301</c:v>
                </c:pt>
                <c:pt idx="1618">
                  <c:v>-3.2202148437389</c:v>
                </c:pt>
                <c:pt idx="1619">
                  <c:v>-3.5025024413927701</c:v>
                </c:pt>
                <c:pt idx="1620">
                  <c:v>-3.5760498046839699</c:v>
                </c:pt>
                <c:pt idx="1621">
                  <c:v>-3.6636352539020498</c:v>
                </c:pt>
                <c:pt idx="1622">
                  <c:v>-3.72283935546591</c:v>
                </c:pt>
                <c:pt idx="1623">
                  <c:v>-3.6630249023466201</c:v>
                </c:pt>
                <c:pt idx="1624">
                  <c:v>-3.8208007812423901</c:v>
                </c:pt>
                <c:pt idx="1625">
                  <c:v>-3.64227294922736</c:v>
                </c:pt>
                <c:pt idx="1626">
                  <c:v>-2.4057006836533601</c:v>
                </c:pt>
                <c:pt idx="1627">
                  <c:v>-1.68548583987847</c:v>
                </c:pt>
                <c:pt idx="1628">
                  <c:v>-1.52008056641426</c:v>
                </c:pt>
                <c:pt idx="1629">
                  <c:v>0.826110839730122</c:v>
                </c:pt>
                <c:pt idx="1630">
                  <c:v>3.7185668943911701</c:v>
                </c:pt>
                <c:pt idx="1631">
                  <c:v>3.1259155273724502</c:v>
                </c:pt>
                <c:pt idx="1632">
                  <c:v>0.482482910284874</c:v>
                </c:pt>
                <c:pt idx="1633">
                  <c:v>-1.3699340819411201</c:v>
                </c:pt>
                <c:pt idx="1634">
                  <c:v>-2.7334594725899</c:v>
                </c:pt>
                <c:pt idx="1635">
                  <c:v>-3.6862182616723902</c:v>
                </c:pt>
                <c:pt idx="1636">
                  <c:v>-3.9083862304578898</c:v>
                </c:pt>
                <c:pt idx="1637">
                  <c:v>-3.8717651367205401</c:v>
                </c:pt>
                <c:pt idx="1638">
                  <c:v>-3.9202880859351299</c:v>
                </c:pt>
                <c:pt idx="1639">
                  <c:v>-4.4128417968509197</c:v>
                </c:pt>
                <c:pt idx="1640">
                  <c:v>-4.3884277343761999</c:v>
                </c:pt>
                <c:pt idx="1641">
                  <c:v>-2.3034667969773999</c:v>
                </c:pt>
                <c:pt idx="1642">
                  <c:v>0.62225341782506005</c:v>
                </c:pt>
                <c:pt idx="1643">
                  <c:v>2.7105712889599398</c:v>
                </c:pt>
                <c:pt idx="1644">
                  <c:v>3.9389038085331398</c:v>
                </c:pt>
                <c:pt idx="1645">
                  <c:v>3.7133789062611302</c:v>
                </c:pt>
                <c:pt idx="1646">
                  <c:v>2.1047973633606198</c:v>
                </c:pt>
                <c:pt idx="1647">
                  <c:v>0.56518554695096501</c:v>
                </c:pt>
                <c:pt idx="1648">
                  <c:v>-0.43731689448155903</c:v>
                </c:pt>
                <c:pt idx="1649">
                  <c:v>-0.71807861326733302</c:v>
                </c:pt>
                <c:pt idx="1650">
                  <c:v>-0.182800292995282</c:v>
                </c:pt>
                <c:pt idx="1651">
                  <c:v>0.19775390623113701</c:v>
                </c:pt>
                <c:pt idx="1652">
                  <c:v>0.26428222655918698</c:v>
                </c:pt>
                <c:pt idx="1653">
                  <c:v>0.50170898436317701</c:v>
                </c:pt>
                <c:pt idx="1654">
                  <c:v>0.91339111326075095</c:v>
                </c:pt>
                <c:pt idx="1655">
                  <c:v>2.1481323241572698</c:v>
                </c:pt>
                <c:pt idx="1656">
                  <c:v>3.9459228514725702</c:v>
                </c:pt>
                <c:pt idx="1657">
                  <c:v>4.4720458984111797</c:v>
                </c:pt>
                <c:pt idx="1658">
                  <c:v>3.4893798828616598</c:v>
                </c:pt>
                <c:pt idx="1659">
                  <c:v>2.1917724610024099</c:v>
                </c:pt>
                <c:pt idx="1660">
                  <c:v>1.2939453125451199</c:v>
                </c:pt>
                <c:pt idx="1661">
                  <c:v>1.3964843749948499</c:v>
                </c:pt>
                <c:pt idx="1662">
                  <c:v>2.10449218746442</c:v>
                </c:pt>
                <c:pt idx="1663">
                  <c:v>2.3413085937381002</c:v>
                </c:pt>
                <c:pt idx="1664">
                  <c:v>2.6309204101416999</c:v>
                </c:pt>
                <c:pt idx="1665">
                  <c:v>3.5940551757326298</c:v>
                </c:pt>
                <c:pt idx="1666">
                  <c:v>4.49127197261096</c:v>
                </c:pt>
                <c:pt idx="1667">
                  <c:v>5.2709960937106404</c:v>
                </c:pt>
                <c:pt idx="1668">
                  <c:v>6.0980224608957503</c:v>
                </c:pt>
                <c:pt idx="1669">
                  <c:v>5.9371948242268999</c:v>
                </c:pt>
                <c:pt idx="1670">
                  <c:v>4.8690795898979102</c:v>
                </c:pt>
                <c:pt idx="1671">
                  <c:v>4.1470336914428598</c:v>
                </c:pt>
                <c:pt idx="1672">
                  <c:v>3.4487915039416501</c:v>
                </c:pt>
                <c:pt idx="1673">
                  <c:v>2.68615722660134</c:v>
                </c:pt>
                <c:pt idx="1674">
                  <c:v>3.0456542968566902</c:v>
                </c:pt>
                <c:pt idx="1675">
                  <c:v>3.83056640621002</c:v>
                </c:pt>
                <c:pt idx="1676">
                  <c:v>3.8854980468722</c:v>
                </c:pt>
                <c:pt idx="1677">
                  <c:v>4.2364501952945499</c:v>
                </c:pt>
                <c:pt idx="1678">
                  <c:v>5.1138305663613597</c:v>
                </c:pt>
                <c:pt idx="1679">
                  <c:v>5.6942749023140502</c:v>
                </c:pt>
                <c:pt idx="1680">
                  <c:v>6.1669921874758202</c:v>
                </c:pt>
                <c:pt idx="1681">
                  <c:v>5.87554931642123</c:v>
                </c:pt>
                <c:pt idx="1682">
                  <c:v>4.37194824226476</c:v>
                </c:pt>
                <c:pt idx="1683">
                  <c:v>3.3847045898944801</c:v>
                </c:pt>
                <c:pt idx="1684">
                  <c:v>3.0517578125171099</c:v>
                </c:pt>
                <c:pt idx="1685">
                  <c:v>1.96990966802459</c:v>
                </c:pt>
                <c:pt idx="1686">
                  <c:v>1.2637329101927</c:v>
                </c:pt>
                <c:pt idx="1687">
                  <c:v>2.47558593743745</c:v>
                </c:pt>
                <c:pt idx="1688">
                  <c:v>4.2886352538126697</c:v>
                </c:pt>
                <c:pt idx="1689">
                  <c:v>5.0024414062130003</c:v>
                </c:pt>
                <c:pt idx="1690">
                  <c:v>5.4489135741955996</c:v>
                </c:pt>
                <c:pt idx="1691">
                  <c:v>7.0001220702320799</c:v>
                </c:pt>
                <c:pt idx="1692">
                  <c:v>8.1808471679075403</c:v>
                </c:pt>
                <c:pt idx="1693">
                  <c:v>7.5363159180023098</c:v>
                </c:pt>
                <c:pt idx="1694">
                  <c:v>6.8887329101899697</c:v>
                </c:pt>
                <c:pt idx="1695">
                  <c:v>6.67449951172991</c:v>
                </c:pt>
                <c:pt idx="1696">
                  <c:v>5.0775146485206504</c:v>
                </c:pt>
                <c:pt idx="1697">
                  <c:v>3.2305908204090898</c:v>
                </c:pt>
                <c:pt idx="1698">
                  <c:v>2.82196044924012</c:v>
                </c:pt>
                <c:pt idx="1699">
                  <c:v>3.0001831054594299</c:v>
                </c:pt>
                <c:pt idx="1700">
                  <c:v>3.27117919920458</c:v>
                </c:pt>
                <c:pt idx="1701">
                  <c:v>3.5275268554552901</c:v>
                </c:pt>
                <c:pt idx="1702">
                  <c:v>3.7026977538970498</c:v>
                </c:pt>
                <c:pt idx="1703">
                  <c:v>4.6682739257305403</c:v>
                </c:pt>
                <c:pt idx="1704">
                  <c:v>5.7537841796304896</c:v>
                </c:pt>
                <c:pt idx="1705">
                  <c:v>5.87371826171242</c:v>
                </c:pt>
                <c:pt idx="1706">
                  <c:v>5.8172607421904798</c:v>
                </c:pt>
                <c:pt idx="1707">
                  <c:v>5.23315429690581</c:v>
                </c:pt>
                <c:pt idx="1708">
                  <c:v>3.8888549805396599</c:v>
                </c:pt>
                <c:pt idx="1709">
                  <c:v>3.7994384765672402</c:v>
                </c:pt>
                <c:pt idx="1710">
                  <c:v>4.6740722655786602</c:v>
                </c:pt>
                <c:pt idx="1711">
                  <c:v>4.6914672851553298</c:v>
                </c:pt>
                <c:pt idx="1712">
                  <c:v>4.7973632812443903</c:v>
                </c:pt>
                <c:pt idx="1713">
                  <c:v>5.53466796871077</c:v>
                </c:pt>
                <c:pt idx="1714">
                  <c:v>5.6768798828049301</c:v>
                </c:pt>
                <c:pt idx="1715">
                  <c:v>5.5316162109452298</c:v>
                </c:pt>
                <c:pt idx="1716">
                  <c:v>5.8541870117015904</c:v>
                </c:pt>
                <c:pt idx="1717">
                  <c:v>5.79711914062805</c:v>
                </c:pt>
                <c:pt idx="1718">
                  <c:v>4.48638916022629</c:v>
                </c:pt>
                <c:pt idx="1719">
                  <c:v>2.63580322275513</c:v>
                </c:pt>
                <c:pt idx="1720">
                  <c:v>1.5530395508390999</c:v>
                </c:pt>
                <c:pt idx="1721">
                  <c:v>0.76324462894863099</c:v>
                </c:pt>
                <c:pt idx="1722">
                  <c:v>-0.65032958976789701</c:v>
                </c:pt>
                <c:pt idx="1723">
                  <c:v>-1.04888916013486</c:v>
                </c:pt>
                <c:pt idx="1724">
                  <c:v>0.51391601554113997</c:v>
                </c:pt>
                <c:pt idx="1725">
                  <c:v>1.67968749993718</c:v>
                </c:pt>
                <c:pt idx="1726">
                  <c:v>1.57623291016182</c:v>
                </c:pt>
                <c:pt idx="1727">
                  <c:v>2.04589843747469</c:v>
                </c:pt>
                <c:pt idx="1728">
                  <c:v>2.8485107421442502</c:v>
                </c:pt>
                <c:pt idx="1729">
                  <c:v>2.5830078125143698</c:v>
                </c:pt>
                <c:pt idx="1730">
                  <c:v>2.29614257814052</c:v>
                </c:pt>
                <c:pt idx="1731">
                  <c:v>2.9055786132482702</c:v>
                </c:pt>
                <c:pt idx="1732">
                  <c:v>2.7850341796940201</c:v>
                </c:pt>
                <c:pt idx="1733">
                  <c:v>1.14288330087011</c:v>
                </c:pt>
                <c:pt idx="1734">
                  <c:v>-0.34912109366892102</c:v>
                </c:pt>
                <c:pt idx="1735">
                  <c:v>-0.65887451170191702</c:v>
                </c:pt>
                <c:pt idx="1736">
                  <c:v>-0.50445556641464195</c:v>
                </c:pt>
                <c:pt idx="1737">
                  <c:v>-0.388183593756319</c:v>
                </c:pt>
                <c:pt idx="1738">
                  <c:v>-0.16143798829362299</c:v>
                </c:pt>
                <c:pt idx="1739">
                  <c:v>0.15014648435799699</c:v>
                </c:pt>
                <c:pt idx="1740">
                  <c:v>0.34973144530160899</c:v>
                </c:pt>
                <c:pt idx="1741">
                  <c:v>0.466918945306105</c:v>
                </c:pt>
                <c:pt idx="1742">
                  <c:v>0.41076660156557698</c:v>
                </c:pt>
                <c:pt idx="1743">
                  <c:v>-0.195007324185555</c:v>
                </c:pt>
                <c:pt idx="1744">
                  <c:v>-1.0076904296429701</c:v>
                </c:pt>
                <c:pt idx="1745">
                  <c:v>-1.13037109374328</c:v>
                </c:pt>
                <c:pt idx="1746">
                  <c:v>-0.67962646486855205</c:v>
                </c:pt>
                <c:pt idx="1747">
                  <c:v>-0.19165039065185099</c:v>
                </c:pt>
                <c:pt idx="1748">
                  <c:v>0.45776367183926597</c:v>
                </c:pt>
                <c:pt idx="1749">
                  <c:v>0.96771240231569</c:v>
                </c:pt>
                <c:pt idx="1750">
                  <c:v>1.04400634765203</c:v>
                </c:pt>
                <c:pt idx="1751">
                  <c:v>1.19964599608515</c:v>
                </c:pt>
                <c:pt idx="1752">
                  <c:v>1.4190673828003799</c:v>
                </c:pt>
                <c:pt idx="1753">
                  <c:v>1.37939453125219</c:v>
                </c:pt>
                <c:pt idx="1754">
                  <c:v>1.2503051757884101</c:v>
                </c:pt>
                <c:pt idx="1755">
                  <c:v>0.48065185551145001</c:v>
                </c:pt>
                <c:pt idx="1756">
                  <c:v>-0.99456787101190602</c:v>
                </c:pt>
                <c:pt idx="1757">
                  <c:v>-1.7724609374568401</c:v>
                </c:pt>
                <c:pt idx="1758">
                  <c:v>-1.88171386718141</c:v>
                </c:pt>
                <c:pt idx="1759">
                  <c:v>-2.4472045898122499</c:v>
                </c:pt>
                <c:pt idx="1760">
                  <c:v>-2.8475952148214501</c:v>
                </c:pt>
                <c:pt idx="1761">
                  <c:v>-2.5524902343914402</c:v>
                </c:pt>
                <c:pt idx="1762">
                  <c:v>-2.4014282226647001</c:v>
                </c:pt>
                <c:pt idx="1763">
                  <c:v>-2.36724853515816</c:v>
                </c:pt>
                <c:pt idx="1764">
                  <c:v>-1.9989013672081</c:v>
                </c:pt>
                <c:pt idx="1765">
                  <c:v>-1.9128417968798099</c:v>
                </c:pt>
                <c:pt idx="1766">
                  <c:v>-2.28790283201019</c:v>
                </c:pt>
                <c:pt idx="1767">
                  <c:v>-2.4929809570197299</c:v>
                </c:pt>
                <c:pt idx="1768">
                  <c:v>-2.6443481445227501</c:v>
                </c:pt>
                <c:pt idx="1769">
                  <c:v>-3.2202148437176601</c:v>
                </c:pt>
                <c:pt idx="1770">
                  <c:v>-3.8085937499668199</c:v>
                </c:pt>
                <c:pt idx="1771">
                  <c:v>-3.9974975585830999</c:v>
                </c:pt>
                <c:pt idx="1772">
                  <c:v>-4.0786743164016697</c:v>
                </c:pt>
                <c:pt idx="1773">
                  <c:v>-4.1586303710892398</c:v>
                </c:pt>
                <c:pt idx="1774">
                  <c:v>-3.9743041992291901</c:v>
                </c:pt>
                <c:pt idx="1775">
                  <c:v>-3.77410888673008</c:v>
                </c:pt>
                <c:pt idx="1776">
                  <c:v>-3.96545410155167</c:v>
                </c:pt>
                <c:pt idx="1777">
                  <c:v>-4.4046020507563899</c:v>
                </c:pt>
                <c:pt idx="1778">
                  <c:v>-4.8226928710699797</c:v>
                </c:pt>
                <c:pt idx="1779">
                  <c:v>-5.2062988281031899</c:v>
                </c:pt>
                <c:pt idx="1780">
                  <c:v>-5.69610595700341</c:v>
                </c:pt>
                <c:pt idx="1781">
                  <c:v>-6.2222290038763397</c:v>
                </c:pt>
                <c:pt idx="1782">
                  <c:v>-6.5478515624814202</c:v>
                </c:pt>
                <c:pt idx="1783">
                  <c:v>-6.8179321288908401</c:v>
                </c:pt>
                <c:pt idx="1784">
                  <c:v>-7.04193115233097</c:v>
                </c:pt>
                <c:pt idx="1785">
                  <c:v>-6.6574096679907004</c:v>
                </c:pt>
                <c:pt idx="1786">
                  <c:v>-6.0525512695659103</c:v>
                </c:pt>
                <c:pt idx="1787">
                  <c:v>-5.99060058594105</c:v>
                </c:pt>
                <c:pt idx="1788">
                  <c:v>-5.6097412109593199</c:v>
                </c:pt>
                <c:pt idx="1789">
                  <c:v>-4.6356201172433202</c:v>
                </c:pt>
                <c:pt idx="1790">
                  <c:v>-4.5364379882869601</c:v>
                </c:pt>
                <c:pt idx="1791">
                  <c:v>-5.0552368163764099</c:v>
                </c:pt>
                <c:pt idx="1792">
                  <c:v>-4.8730468750104796</c:v>
                </c:pt>
                <c:pt idx="1793">
                  <c:v>-4.74212646485128</c:v>
                </c:pt>
                <c:pt idx="1794">
                  <c:v>-5.3707885741824404</c:v>
                </c:pt>
                <c:pt idx="1795">
                  <c:v>-5.9219360351244203</c:v>
                </c:pt>
                <c:pt idx="1796">
                  <c:v>-6.1459350585808101</c:v>
                </c:pt>
                <c:pt idx="1797">
                  <c:v>-6.1288452148447403</c:v>
                </c:pt>
                <c:pt idx="1798">
                  <c:v>-5.7345581054915202</c:v>
                </c:pt>
                <c:pt idx="1799">
                  <c:v>-5.5563354492290804</c:v>
                </c:pt>
                <c:pt idx="1800">
                  <c:v>-5.8227539062345501</c:v>
                </c:pt>
                <c:pt idx="1801">
                  <c:v>-6.1499023437310303</c:v>
                </c:pt>
                <c:pt idx="1802">
                  <c:v>-6.6217041015351397</c:v>
                </c:pt>
                <c:pt idx="1803">
                  <c:v>-6.8045043945206096</c:v>
                </c:pt>
                <c:pt idx="1804">
                  <c:v>-6.2023925781600502</c:v>
                </c:pt>
                <c:pt idx="1805">
                  <c:v>-6.0110473632923904</c:v>
                </c:pt>
                <c:pt idx="1806">
                  <c:v>-6.6290283202765297</c:v>
                </c:pt>
                <c:pt idx="1807">
                  <c:v>-6.6638183593729696</c:v>
                </c:pt>
                <c:pt idx="1808">
                  <c:v>-6.1697387695601202</c:v>
                </c:pt>
                <c:pt idx="1809">
                  <c:v>-5.7376098633065</c:v>
                </c:pt>
                <c:pt idx="1810">
                  <c:v>-4.0866088868152302</c:v>
                </c:pt>
                <c:pt idx="1811">
                  <c:v>-1.2561035157910401</c:v>
                </c:pt>
                <c:pt idx="1812">
                  <c:v>0.13488769523090099</c:v>
                </c:pt>
                <c:pt idx="1813">
                  <c:v>-0.88287353509654598</c:v>
                </c:pt>
                <c:pt idx="1814">
                  <c:v>-2.7523803709840799</c:v>
                </c:pt>
                <c:pt idx="1815">
                  <c:v>-4.2614746092861298</c:v>
                </c:pt>
                <c:pt idx="1816">
                  <c:v>-4.9536132812092397</c:v>
                </c:pt>
                <c:pt idx="1817">
                  <c:v>-4.6234130859569502</c:v>
                </c:pt>
                <c:pt idx="1818">
                  <c:v>-4.13360595706009</c:v>
                </c:pt>
                <c:pt idx="1819">
                  <c:v>-4.6484374999695603</c:v>
                </c:pt>
                <c:pt idx="1820">
                  <c:v>-5.8282470702427496</c:v>
                </c:pt>
                <c:pt idx="1821">
                  <c:v>-6.4276123046520697</c:v>
                </c:pt>
                <c:pt idx="1822">
                  <c:v>-5.8001708984745903</c:v>
                </c:pt>
                <c:pt idx="1823">
                  <c:v>-3.6489868165339101</c:v>
                </c:pt>
                <c:pt idx="1824">
                  <c:v>-0.41381835956698998</c:v>
                </c:pt>
                <c:pt idx="1825">
                  <c:v>2.0788574217270699</c:v>
                </c:pt>
                <c:pt idx="1826">
                  <c:v>2.5582885741902999</c:v>
                </c:pt>
                <c:pt idx="1827">
                  <c:v>1.8237304687937601</c:v>
                </c:pt>
                <c:pt idx="1828">
                  <c:v>1.0668945312950899</c:v>
                </c:pt>
                <c:pt idx="1829">
                  <c:v>0.57342529299814704</c:v>
                </c:pt>
                <c:pt idx="1830">
                  <c:v>0.13610839846355199</c:v>
                </c:pt>
                <c:pt idx="1831">
                  <c:v>-0.37475585934445099</c:v>
                </c:pt>
                <c:pt idx="1832">
                  <c:v>-0.53405761717797395</c:v>
                </c:pt>
                <c:pt idx="1833">
                  <c:v>-0.40222167969538403</c:v>
                </c:pt>
                <c:pt idx="1834">
                  <c:v>-0.90911865231343802</c:v>
                </c:pt>
                <c:pt idx="1835">
                  <c:v>-1.2072753906071001</c:v>
                </c:pt>
                <c:pt idx="1836">
                  <c:v>0.37811279287358401</c:v>
                </c:pt>
                <c:pt idx="1837">
                  <c:v>2.4401855467512199</c:v>
                </c:pt>
                <c:pt idx="1838">
                  <c:v>2.91168212887795</c:v>
                </c:pt>
                <c:pt idx="1839">
                  <c:v>2.6965332031379599</c:v>
                </c:pt>
                <c:pt idx="1840">
                  <c:v>2.6385498046909901</c:v>
                </c:pt>
                <c:pt idx="1841">
                  <c:v>2.08496093753336</c:v>
                </c:pt>
                <c:pt idx="1842">
                  <c:v>1.3494873047318201</c:v>
                </c:pt>
                <c:pt idx="1843">
                  <c:v>0.86608886721673695</c:v>
                </c:pt>
                <c:pt idx="1844">
                  <c:v>0.121765136763768</c:v>
                </c:pt>
                <c:pt idx="1845">
                  <c:v>-0.55755615230266398</c:v>
                </c:pt>
                <c:pt idx="1846">
                  <c:v>-0.18737792970988901</c:v>
                </c:pt>
                <c:pt idx="1847">
                  <c:v>0.95245361321205202</c:v>
                </c:pt>
                <c:pt idx="1848">
                  <c:v>1.79473876948012</c:v>
                </c:pt>
                <c:pt idx="1849">
                  <c:v>2.2042846679438899</c:v>
                </c:pt>
                <c:pt idx="1850">
                  <c:v>2.8601074218351901</c:v>
                </c:pt>
                <c:pt idx="1851">
                  <c:v>3.33374023434614</c:v>
                </c:pt>
                <c:pt idx="1852">
                  <c:v>2.5369262695798001</c:v>
                </c:pt>
                <c:pt idx="1853">
                  <c:v>1.27044677742092</c:v>
                </c:pt>
                <c:pt idx="1854">
                  <c:v>0.89019775392942102</c:v>
                </c:pt>
                <c:pt idx="1855">
                  <c:v>0.62835693360976497</c:v>
                </c:pt>
                <c:pt idx="1856">
                  <c:v>-0.30303955072428201</c:v>
                </c:pt>
                <c:pt idx="1857">
                  <c:v>-0.68206787107056699</c:v>
                </c:pt>
                <c:pt idx="1858">
                  <c:v>0.18218994135338901</c:v>
                </c:pt>
                <c:pt idx="1859">
                  <c:v>1.0440063476033401</c:v>
                </c:pt>
                <c:pt idx="1860">
                  <c:v>1.3000488281092799</c:v>
                </c:pt>
                <c:pt idx="1861">
                  <c:v>2.0712280272964101</c:v>
                </c:pt>
                <c:pt idx="1862">
                  <c:v>3.3288574217977902</c:v>
                </c:pt>
                <c:pt idx="1863">
                  <c:v>3.1857299804775701</c:v>
                </c:pt>
                <c:pt idx="1864">
                  <c:v>1.5911865235357501</c:v>
                </c:pt>
                <c:pt idx="1865">
                  <c:v>0.43518066413373102</c:v>
                </c:pt>
                <c:pt idx="1866">
                  <c:v>-7.6293945039648103E-3</c:v>
                </c:pt>
                <c:pt idx="1867">
                  <c:v>-0.30334472654427902</c:v>
                </c:pt>
                <c:pt idx="1868">
                  <c:v>-0.14526367188477701</c:v>
                </c:pt>
                <c:pt idx="1869">
                  <c:v>0.181579589823536</c:v>
                </c:pt>
                <c:pt idx="1870">
                  <c:v>0.50689697263613098</c:v>
                </c:pt>
                <c:pt idx="1871">
                  <c:v>1.63421630852403</c:v>
                </c:pt>
                <c:pt idx="1872">
                  <c:v>3.16436767568627</c:v>
                </c:pt>
                <c:pt idx="1873">
                  <c:v>4.3228149413343404</c:v>
                </c:pt>
                <c:pt idx="1874">
                  <c:v>5.3842163085278596</c:v>
                </c:pt>
                <c:pt idx="1875">
                  <c:v>5.6665039062324798</c:v>
                </c:pt>
                <c:pt idx="1876">
                  <c:v>4.3695068360183003</c:v>
                </c:pt>
                <c:pt idx="1877">
                  <c:v>2.8131103516594602</c:v>
                </c:pt>
                <c:pt idx="1878">
                  <c:v>1.9107055664624699</c:v>
                </c:pt>
                <c:pt idx="1879">
                  <c:v>1.1648559570777199</c:v>
                </c:pt>
                <c:pt idx="1880">
                  <c:v>0.78704833986737399</c:v>
                </c:pt>
                <c:pt idx="1881">
                  <c:v>0.75469970703327305</c:v>
                </c:pt>
                <c:pt idx="1882">
                  <c:v>0.36743164064921502</c:v>
                </c:pt>
                <c:pt idx="1883">
                  <c:v>0.42572021484010503</c:v>
                </c:pt>
                <c:pt idx="1884">
                  <c:v>1.6403198241425301</c:v>
                </c:pt>
                <c:pt idx="1885">
                  <c:v>2.5329589843189799</c:v>
                </c:pt>
                <c:pt idx="1886">
                  <c:v>2.4386596679746702</c:v>
                </c:pt>
                <c:pt idx="1887">
                  <c:v>2.40417480468966</c:v>
                </c:pt>
                <c:pt idx="1888">
                  <c:v>2.0846557617388699</c:v>
                </c:pt>
                <c:pt idx="1889">
                  <c:v>0.82214355476701595</c:v>
                </c:pt>
                <c:pt idx="1890">
                  <c:v>-8.4533691349145207E-2</c:v>
                </c:pt>
                <c:pt idx="1891">
                  <c:v>-0.114135742185636</c:v>
                </c:pt>
                <c:pt idx="1892">
                  <c:v>-0.144958496091802</c:v>
                </c:pt>
                <c:pt idx="1893">
                  <c:v>0.34851074215630801</c:v>
                </c:pt>
                <c:pt idx="1894">
                  <c:v>1.3879394530593001</c:v>
                </c:pt>
                <c:pt idx="1895">
                  <c:v>1.27807617188194</c:v>
                </c:pt>
                <c:pt idx="1896">
                  <c:v>0.75836181643921896</c:v>
                </c:pt>
                <c:pt idx="1897">
                  <c:v>1.88446044914731</c:v>
                </c:pt>
                <c:pt idx="1898">
                  <c:v>3.05755615226933</c:v>
                </c:pt>
                <c:pt idx="1899">
                  <c:v>2.39654541019818</c:v>
                </c:pt>
                <c:pt idx="1900">
                  <c:v>1.2683105469468301</c:v>
                </c:pt>
                <c:pt idx="1901">
                  <c:v>0.16510009772648501</c:v>
                </c:pt>
                <c:pt idx="1902">
                  <c:v>-1.73339843737913</c:v>
                </c:pt>
                <c:pt idx="1903">
                  <c:v>-3.1439208983476998</c:v>
                </c:pt>
                <c:pt idx="1904">
                  <c:v>-3.0911254882846202</c:v>
                </c:pt>
                <c:pt idx="1905">
                  <c:v>-2.6031494140936799</c:v>
                </c:pt>
                <c:pt idx="1906">
                  <c:v>-1.7092895508383601</c:v>
                </c:pt>
                <c:pt idx="1907">
                  <c:v>-0.19439697275303999</c:v>
                </c:pt>
                <c:pt idx="1908">
                  <c:v>0.69335937494307798</c:v>
                </c:pt>
                <c:pt idx="1909">
                  <c:v>0.823364257804164</c:v>
                </c:pt>
                <c:pt idx="1910">
                  <c:v>1.4450073241788901</c:v>
                </c:pt>
                <c:pt idx="1911">
                  <c:v>2.45452880852902</c:v>
                </c:pt>
                <c:pt idx="1912">
                  <c:v>2.91717529293898</c:v>
                </c:pt>
                <c:pt idx="1913">
                  <c:v>2.64953613282972</c:v>
                </c:pt>
                <c:pt idx="1914">
                  <c:v>1.6674804688131899</c:v>
                </c:pt>
                <c:pt idx="1915">
                  <c:v>0.27038574227739798</c:v>
                </c:pt>
                <c:pt idx="1916">
                  <c:v>-0.69305419915653699</c:v>
                </c:pt>
                <c:pt idx="1917">
                  <c:v>-0.82397460936654598</c:v>
                </c:pt>
                <c:pt idx="1918">
                  <c:v>-0.55389404298619005</c:v>
                </c:pt>
                <c:pt idx="1919">
                  <c:v>-0.143127441432775</c:v>
                </c:pt>
                <c:pt idx="1920">
                  <c:v>0.27465820309792699</c:v>
                </c:pt>
                <c:pt idx="1921">
                  <c:v>0.31707763671600098</c:v>
                </c:pt>
                <c:pt idx="1922">
                  <c:v>0.28533935547080702</c:v>
                </c:pt>
                <c:pt idx="1923">
                  <c:v>0.79223632809215205</c:v>
                </c:pt>
                <c:pt idx="1924">
                  <c:v>1.26251220700067</c:v>
                </c:pt>
                <c:pt idx="1925">
                  <c:v>1.0729980468873199</c:v>
                </c:pt>
                <c:pt idx="1926">
                  <c:v>0.94085693360234302</c:v>
                </c:pt>
                <c:pt idx="1927">
                  <c:v>1.13800048826843</c:v>
                </c:pt>
                <c:pt idx="1928">
                  <c:v>1.0083007812584599</c:v>
                </c:pt>
                <c:pt idx="1929">
                  <c:v>0.73699951173645395</c:v>
                </c:pt>
                <c:pt idx="1930">
                  <c:v>1.0025024413889201</c:v>
                </c:pt>
                <c:pt idx="1931">
                  <c:v>1.4178466796603999</c:v>
                </c:pt>
                <c:pt idx="1932">
                  <c:v>1.45996093749724</c:v>
                </c:pt>
                <c:pt idx="1933">
                  <c:v>1.71020507810861</c:v>
                </c:pt>
                <c:pt idx="1934">
                  <c:v>2.4679565429191301</c:v>
                </c:pt>
                <c:pt idx="1935">
                  <c:v>2.8793334960668102</c:v>
                </c:pt>
                <c:pt idx="1936">
                  <c:v>2.7151489257920001</c:v>
                </c:pt>
                <c:pt idx="1937">
                  <c:v>2.41516113283221</c:v>
                </c:pt>
                <c:pt idx="1938">
                  <c:v>1.6824340820793999</c:v>
                </c:pt>
                <c:pt idx="1939">
                  <c:v>0.74737548834269396</c:v>
                </c:pt>
                <c:pt idx="1940">
                  <c:v>0.30334472659167799</c:v>
                </c:pt>
                <c:pt idx="1941">
                  <c:v>-3.7231445290042998E-2</c:v>
                </c:pt>
                <c:pt idx="1942">
                  <c:v>-0.26458740232875899</c:v>
                </c:pt>
                <c:pt idx="1943">
                  <c:v>6.2255859353448503E-2</c:v>
                </c:pt>
                <c:pt idx="1944">
                  <c:v>0.288696289047569</c:v>
                </c:pt>
                <c:pt idx="1945">
                  <c:v>0.49682617186122902</c:v>
                </c:pt>
                <c:pt idx="1946">
                  <c:v>1.0876464843359099</c:v>
                </c:pt>
                <c:pt idx="1947">
                  <c:v>1.2200927734287399</c:v>
                </c:pt>
                <c:pt idx="1948">
                  <c:v>1.3894653320200401</c:v>
                </c:pt>
                <c:pt idx="1949">
                  <c:v>2.1261596679198398</c:v>
                </c:pt>
                <c:pt idx="1950">
                  <c:v>1.82891845705098</c:v>
                </c:pt>
                <c:pt idx="1951">
                  <c:v>0.95764160162034695</c:v>
                </c:pt>
                <c:pt idx="1952">
                  <c:v>1.0943603515534199</c:v>
                </c:pt>
                <c:pt idx="1953">
                  <c:v>0.819091796893338</c:v>
                </c:pt>
                <c:pt idx="1954">
                  <c:v>-0.232849121023669</c:v>
                </c:pt>
                <c:pt idx="1955">
                  <c:v>-0.42968749998688699</c:v>
                </c:pt>
                <c:pt idx="1956">
                  <c:v>-0.21148681642078701</c:v>
                </c:pt>
                <c:pt idx="1957">
                  <c:v>-0.12756347656811001</c:v>
                </c:pt>
                <c:pt idx="1958">
                  <c:v>0.25939941403663203</c:v>
                </c:pt>
                <c:pt idx="1959">
                  <c:v>0.285339355467016</c:v>
                </c:pt>
                <c:pt idx="1960">
                  <c:v>-0.13244628903457201</c:v>
                </c:pt>
                <c:pt idx="1961">
                  <c:v>-0.35797119139112299</c:v>
                </c:pt>
                <c:pt idx="1962">
                  <c:v>-0.77301025387841105</c:v>
                </c:pt>
                <c:pt idx="1963">
                  <c:v>-1.51885986323122</c:v>
                </c:pt>
                <c:pt idx="1964">
                  <c:v>-2.2171020507344199</c:v>
                </c:pt>
                <c:pt idx="1965">
                  <c:v>-2.6351928710656098</c:v>
                </c:pt>
                <c:pt idx="1966">
                  <c:v>-2.54791259766212</c:v>
                </c:pt>
                <c:pt idx="1967">
                  <c:v>-2.4398803711010202</c:v>
                </c:pt>
                <c:pt idx="1968">
                  <c:v>-2.7954101562260698</c:v>
                </c:pt>
                <c:pt idx="1969">
                  <c:v>-2.8875732421812801</c:v>
                </c:pt>
                <c:pt idx="1970">
                  <c:v>-2.1313476563010698</c:v>
                </c:pt>
                <c:pt idx="1971">
                  <c:v>-0.96069335945405399</c:v>
                </c:pt>
                <c:pt idx="1972">
                  <c:v>-0.41229248050578299</c:v>
                </c:pt>
                <c:pt idx="1973">
                  <c:v>-0.91400146480975597</c:v>
                </c:pt>
                <c:pt idx="1974">
                  <c:v>-1.5402221679263199</c:v>
                </c:pt>
                <c:pt idx="1975">
                  <c:v>-2.08099365230711</c:v>
                </c:pt>
                <c:pt idx="1976">
                  <c:v>-3.0596923827461899</c:v>
                </c:pt>
                <c:pt idx="1977">
                  <c:v>-3.58703613277665</c:v>
                </c:pt>
                <c:pt idx="1978">
                  <c:v>-3.49365234375635</c:v>
                </c:pt>
                <c:pt idx="1979">
                  <c:v>-3.9498901366877299</c:v>
                </c:pt>
                <c:pt idx="1980">
                  <c:v>-4.6057128905804099</c:v>
                </c:pt>
                <c:pt idx="1981">
                  <c:v>-4.8159790038919104</c:v>
                </c:pt>
                <c:pt idx="1982">
                  <c:v>-4.6630859375104299</c:v>
                </c:pt>
                <c:pt idx="1983">
                  <c:v>-3.73474121100082</c:v>
                </c:pt>
                <c:pt idx="1984">
                  <c:v>-3.0029296875499201</c:v>
                </c:pt>
                <c:pt idx="1985">
                  <c:v>-3.7109374999515401</c:v>
                </c:pt>
                <c:pt idx="1986">
                  <c:v>-4.3661499022989103</c:v>
                </c:pt>
                <c:pt idx="1987">
                  <c:v>-4.1619873047014702</c:v>
                </c:pt>
                <c:pt idx="1988">
                  <c:v>-4.4232177734196201</c:v>
                </c:pt>
                <c:pt idx="1989">
                  <c:v>-4.7998046874741398</c:v>
                </c:pt>
                <c:pt idx="1990">
                  <c:v>-3.91418457037331</c:v>
                </c:pt>
                <c:pt idx="1991">
                  <c:v>-1.8774414063898599</c:v>
                </c:pt>
                <c:pt idx="1992">
                  <c:v>-1.25122071593088E-2</c:v>
                </c:pt>
                <c:pt idx="1993">
                  <c:v>0.17669677733071501</c:v>
                </c:pt>
                <c:pt idx="1994">
                  <c:v>-1.2835693358369</c:v>
                </c:pt>
                <c:pt idx="1995">
                  <c:v>-2.5418090819445598</c:v>
                </c:pt>
                <c:pt idx="1996">
                  <c:v>-2.5714111328104599</c:v>
                </c:pt>
                <c:pt idx="1997">
                  <c:v>-2.3889160156376099</c:v>
                </c:pt>
                <c:pt idx="1998">
                  <c:v>-3.1420898436979399</c:v>
                </c:pt>
                <c:pt idx="1999">
                  <c:v>-4.0661621093111302</c:v>
                </c:pt>
                <c:pt idx="2000">
                  <c:v>-3.9495849609455602</c:v>
                </c:pt>
                <c:pt idx="2001">
                  <c:v>-3.9288330078139402</c:v>
                </c:pt>
                <c:pt idx="2002">
                  <c:v>-4.8147583007198103</c:v>
                </c:pt>
                <c:pt idx="2003">
                  <c:v>-4.0911865234876803</c:v>
                </c:pt>
                <c:pt idx="2004">
                  <c:v>-0.62072753930317204</c:v>
                </c:pt>
                <c:pt idx="2005">
                  <c:v>2.58422851540274</c:v>
                </c:pt>
                <c:pt idx="2006">
                  <c:v>3.5604858397758301</c:v>
                </c:pt>
                <c:pt idx="2007">
                  <c:v>3.53668212890791</c:v>
                </c:pt>
                <c:pt idx="2008">
                  <c:v>3.3081054687659002</c:v>
                </c:pt>
                <c:pt idx="2009">
                  <c:v>2.49816894536885</c:v>
                </c:pt>
                <c:pt idx="2010">
                  <c:v>1.5765380860018301</c:v>
                </c:pt>
                <c:pt idx="2011">
                  <c:v>1.2484741211166499</c:v>
                </c:pt>
                <c:pt idx="2012">
                  <c:v>1.0342407226712</c:v>
                </c:pt>
                <c:pt idx="2013">
                  <c:v>0.50476074222445999</c:v>
                </c:pt>
                <c:pt idx="2014">
                  <c:v>6.4392089874589498E-2</c:v>
                </c:pt>
                <c:pt idx="2015">
                  <c:v>2.4414062502799701E-2</c:v>
                </c:pt>
                <c:pt idx="2016">
                  <c:v>0.91918945306233801</c:v>
                </c:pt>
                <c:pt idx="2017">
                  <c:v>2.9272460936093698</c:v>
                </c:pt>
                <c:pt idx="2018">
                  <c:v>4.48852539051531</c:v>
                </c:pt>
                <c:pt idx="2019">
                  <c:v>4.6929931640481302</c:v>
                </c:pt>
                <c:pt idx="2020">
                  <c:v>4.7122192382799</c:v>
                </c:pt>
                <c:pt idx="2021">
                  <c:v>4.7467041015600797</c:v>
                </c:pt>
                <c:pt idx="2022">
                  <c:v>4.1635131836348602</c:v>
                </c:pt>
                <c:pt idx="2023">
                  <c:v>3.5079956055149499</c:v>
                </c:pt>
                <c:pt idx="2024">
                  <c:v>3.1491088867440502</c:v>
                </c:pt>
                <c:pt idx="2025">
                  <c:v>2.8884887695496202</c:v>
                </c:pt>
                <c:pt idx="2026">
                  <c:v>3.2122802734146001</c:v>
                </c:pt>
                <c:pt idx="2027">
                  <c:v>4.2443847655520202</c:v>
                </c:pt>
                <c:pt idx="2028">
                  <c:v>5.25451660149107</c:v>
                </c:pt>
                <c:pt idx="2029">
                  <c:v>5.8724975585500498</c:v>
                </c:pt>
                <c:pt idx="2030">
                  <c:v>6.3763427734017597</c:v>
                </c:pt>
                <c:pt idx="2031">
                  <c:v>6.8191528319998396</c:v>
                </c:pt>
                <c:pt idx="2032">
                  <c:v>6.6574096679802199</c:v>
                </c:pt>
                <c:pt idx="2033">
                  <c:v>5.5905151367944397</c:v>
                </c:pt>
                <c:pt idx="2034">
                  <c:v>4.0280151368299499</c:v>
                </c:pt>
                <c:pt idx="2035">
                  <c:v>2.5332641602626298</c:v>
                </c:pt>
                <c:pt idx="2036">
                  <c:v>1.71417236333954</c:v>
                </c:pt>
                <c:pt idx="2037">
                  <c:v>1.7288208007802099</c:v>
                </c:pt>
                <c:pt idx="2038">
                  <c:v>2.0904541015366802</c:v>
                </c:pt>
                <c:pt idx="2039">
                  <c:v>2.8961181640049798</c:v>
                </c:pt>
                <c:pt idx="2040">
                  <c:v>4.23889160146663</c:v>
                </c:pt>
                <c:pt idx="2041">
                  <c:v>5.2340698241477002</c:v>
                </c:pt>
                <c:pt idx="2042">
                  <c:v>5.7189941405902696</c:v>
                </c:pt>
                <c:pt idx="2043">
                  <c:v>6.1215209960649197</c:v>
                </c:pt>
                <c:pt idx="2044">
                  <c:v>5.8407592773638601</c:v>
                </c:pt>
                <c:pt idx="2045">
                  <c:v>4.6102905274318804</c:v>
                </c:pt>
                <c:pt idx="2046">
                  <c:v>3.3129882813432099</c:v>
                </c:pt>
                <c:pt idx="2047">
                  <c:v>2.5527954102108699</c:v>
                </c:pt>
                <c:pt idx="2048">
                  <c:v>2.13897705081098</c:v>
                </c:pt>
                <c:pt idx="2049">
                  <c:v>1.7993164062744</c:v>
                </c:pt>
                <c:pt idx="2050">
                  <c:v>1.9979858398294801</c:v>
                </c:pt>
                <c:pt idx="2051">
                  <c:v>3.0688476561730602</c:v>
                </c:pt>
                <c:pt idx="2052">
                  <c:v>4.2227172850728198</c:v>
                </c:pt>
                <c:pt idx="2053">
                  <c:v>5.2688598632056101</c:v>
                </c:pt>
                <c:pt idx="2054">
                  <c:v>6.5127563475663104</c:v>
                </c:pt>
                <c:pt idx="2055">
                  <c:v>6.9030761718467799</c:v>
                </c:pt>
                <c:pt idx="2056">
                  <c:v>6.0998535156830798</c:v>
                </c:pt>
                <c:pt idx="2057">
                  <c:v>5.0289916992961796</c:v>
                </c:pt>
                <c:pt idx="2058">
                  <c:v>3.6822509766598799</c:v>
                </c:pt>
                <c:pt idx="2059">
                  <c:v>2.2708129883832999</c:v>
                </c:pt>
                <c:pt idx="2060">
                  <c:v>1.61071777348553</c:v>
                </c:pt>
                <c:pt idx="2061">
                  <c:v>1.4135742187643401</c:v>
                </c:pt>
                <c:pt idx="2062">
                  <c:v>1.5216064453046401</c:v>
                </c:pt>
                <c:pt idx="2063">
                  <c:v>2.1722412108901601</c:v>
                </c:pt>
                <c:pt idx="2064">
                  <c:v>2.7584838866761001</c:v>
                </c:pt>
                <c:pt idx="2065">
                  <c:v>3.1433105468470002</c:v>
                </c:pt>
                <c:pt idx="2066">
                  <c:v>3.6355590819954302</c:v>
                </c:pt>
                <c:pt idx="2067">
                  <c:v>3.8540649413903498</c:v>
                </c:pt>
                <c:pt idx="2068">
                  <c:v>3.5473632812724598</c:v>
                </c:pt>
                <c:pt idx="2069">
                  <c:v>2.7627563477136898</c:v>
                </c:pt>
                <c:pt idx="2070">
                  <c:v>1.950073242247</c:v>
                </c:pt>
                <c:pt idx="2071">
                  <c:v>1.74835205079602</c:v>
                </c:pt>
                <c:pt idx="2072">
                  <c:v>1.69555664062887</c:v>
                </c:pt>
                <c:pt idx="2073">
                  <c:v>1.48742675782774</c:v>
                </c:pt>
                <c:pt idx="2074">
                  <c:v>1.82495117185029</c:v>
                </c:pt>
                <c:pt idx="2075">
                  <c:v>2.3043823241836501</c:v>
                </c:pt>
                <c:pt idx="2076">
                  <c:v>2.32788085937328</c:v>
                </c:pt>
                <c:pt idx="2077">
                  <c:v>2.4182128906183502</c:v>
                </c:pt>
                <c:pt idx="2078">
                  <c:v>2.3904418945332999</c:v>
                </c:pt>
                <c:pt idx="2079">
                  <c:v>1.8746948242567401</c:v>
                </c:pt>
                <c:pt idx="2080">
                  <c:v>1.2164306641109901</c:v>
                </c:pt>
                <c:pt idx="2081">
                  <c:v>0.37658691412437001</c:v>
                </c:pt>
                <c:pt idx="2082">
                  <c:v>-0.78399658194575095</c:v>
                </c:pt>
                <c:pt idx="2083">
                  <c:v>-1.9708251952250699</c:v>
                </c:pt>
                <c:pt idx="2084">
                  <c:v>-2.7005004882275001</c:v>
                </c:pt>
                <c:pt idx="2085">
                  <c:v>-2.3941040039289598</c:v>
                </c:pt>
                <c:pt idx="2086">
                  <c:v>-1.46820068366238</c:v>
                </c:pt>
                <c:pt idx="2087">
                  <c:v>-0.70251464849425604</c:v>
                </c:pt>
                <c:pt idx="2088">
                  <c:v>0.22583007805618799</c:v>
                </c:pt>
                <c:pt idx="2089">
                  <c:v>1.1019897460288099</c:v>
                </c:pt>
                <c:pt idx="2090">
                  <c:v>1.1856079101500501</c:v>
                </c:pt>
                <c:pt idx="2091">
                  <c:v>0.80871582034043699</c:v>
                </c:pt>
                <c:pt idx="2092">
                  <c:v>0.231933593792753</c:v>
                </c:pt>
                <c:pt idx="2093">
                  <c:v>-0.691833496024857</c:v>
                </c:pt>
                <c:pt idx="2094">
                  <c:v>-1.46697998041094</c:v>
                </c:pt>
                <c:pt idx="2095">
                  <c:v>-1.7672729491963499</c:v>
                </c:pt>
                <c:pt idx="2096">
                  <c:v>-1.77429199218698</c:v>
                </c:pt>
                <c:pt idx="2097">
                  <c:v>-1.92352294920762</c:v>
                </c:pt>
                <c:pt idx="2098">
                  <c:v>-2.58697509760677</c:v>
                </c:pt>
                <c:pt idx="2099">
                  <c:v>-3.1521606444891002</c:v>
                </c:pt>
                <c:pt idx="2100">
                  <c:v>-3.1399536132821599</c:v>
                </c:pt>
                <c:pt idx="2101">
                  <c:v>-2.7871704101827199</c:v>
                </c:pt>
                <c:pt idx="2102">
                  <c:v>-2.12127685551871</c:v>
                </c:pt>
                <c:pt idx="2103">
                  <c:v>-2.0437622070370698</c:v>
                </c:pt>
                <c:pt idx="2104">
                  <c:v>-3.0938720702337101</c:v>
                </c:pt>
                <c:pt idx="2105">
                  <c:v>-3.6834716796432598</c:v>
                </c:pt>
                <c:pt idx="2106">
                  <c:v>-3.4616088867353998</c:v>
                </c:pt>
                <c:pt idx="2107">
                  <c:v>-3.4164428710971402</c:v>
                </c:pt>
                <c:pt idx="2108">
                  <c:v>-2.9696655273772699</c:v>
                </c:pt>
                <c:pt idx="2109">
                  <c:v>-2.2027587891203901</c:v>
                </c:pt>
                <c:pt idx="2110">
                  <c:v>-1.95281982423762</c:v>
                </c:pt>
                <c:pt idx="2111">
                  <c:v>-1.5649414062792799</c:v>
                </c:pt>
                <c:pt idx="2112">
                  <c:v>-1.3494873047037601</c:v>
                </c:pt>
                <c:pt idx="2113">
                  <c:v>-1.9186401366757899</c:v>
                </c:pt>
                <c:pt idx="2114">
                  <c:v>-2.0526123046773899</c:v>
                </c:pt>
                <c:pt idx="2115">
                  <c:v>-1.76574707033415</c:v>
                </c:pt>
                <c:pt idx="2116">
                  <c:v>-1.89788818358377</c:v>
                </c:pt>
                <c:pt idx="2117">
                  <c:v>-1.84661865234764</c:v>
                </c:pt>
                <c:pt idx="2118">
                  <c:v>-2.0532226562343099</c:v>
                </c:pt>
                <c:pt idx="2119">
                  <c:v>-3.0627441405483302</c:v>
                </c:pt>
                <c:pt idx="2120">
                  <c:v>-3.5751342773048398</c:v>
                </c:pt>
                <c:pt idx="2121">
                  <c:v>-3.50524902344281</c:v>
                </c:pt>
                <c:pt idx="2122">
                  <c:v>-3.7442016601381001</c:v>
                </c:pt>
                <c:pt idx="2123">
                  <c:v>-3.8198852539004999</c:v>
                </c:pt>
                <c:pt idx="2124">
                  <c:v>-3.45733642580878</c:v>
                </c:pt>
                <c:pt idx="2125">
                  <c:v>-3.1396484375242699</c:v>
                </c:pt>
                <c:pt idx="2126">
                  <c:v>-3.0062866211039401</c:v>
                </c:pt>
                <c:pt idx="2127">
                  <c:v>-2.9821777343768399</c:v>
                </c:pt>
                <c:pt idx="2128">
                  <c:v>-2.8680419921962201</c:v>
                </c:pt>
                <c:pt idx="2129">
                  <c:v>-2.6916503906384799</c:v>
                </c:pt>
                <c:pt idx="2130">
                  <c:v>-2.6104736328186999</c:v>
                </c:pt>
                <c:pt idx="2131">
                  <c:v>-2.3706054687683298</c:v>
                </c:pt>
                <c:pt idx="2132">
                  <c:v>-2.0489501953370701</c:v>
                </c:pt>
                <c:pt idx="2133">
                  <c:v>-1.89636230469923</c:v>
                </c:pt>
                <c:pt idx="2134">
                  <c:v>-1.8881225585943799</c:v>
                </c:pt>
                <c:pt idx="2135">
                  <c:v>-2.3785400390248101</c:v>
                </c:pt>
                <c:pt idx="2136">
                  <c:v>-3.0392456054179702</c:v>
                </c:pt>
                <c:pt idx="2137">
                  <c:v>-2.92419433594634</c:v>
                </c:pt>
                <c:pt idx="2138">
                  <c:v>-2.60620117189944</c:v>
                </c:pt>
                <c:pt idx="2139">
                  <c:v>-2.77221679686224</c:v>
                </c:pt>
                <c:pt idx="2140">
                  <c:v>-2.9348754882687502</c:v>
                </c:pt>
                <c:pt idx="2141">
                  <c:v>-3.1893920898241901</c:v>
                </c:pt>
                <c:pt idx="2142">
                  <c:v>-3.5147094726310999</c:v>
                </c:pt>
                <c:pt idx="2143">
                  <c:v>-3.4341430664124801</c:v>
                </c:pt>
                <c:pt idx="2144">
                  <c:v>-3.63250732420342</c:v>
                </c:pt>
                <c:pt idx="2145">
                  <c:v>-4.0179443359076998</c:v>
                </c:pt>
                <c:pt idx="2146">
                  <c:v>-3.4268188477019499</c:v>
                </c:pt>
                <c:pt idx="2147">
                  <c:v>-2.6004028320951398</c:v>
                </c:pt>
                <c:pt idx="2148">
                  <c:v>-2.5421142578170102</c:v>
                </c:pt>
                <c:pt idx="2149">
                  <c:v>-2.3657226562636402</c:v>
                </c:pt>
                <c:pt idx="2150">
                  <c:v>-1.9143676758163499</c:v>
                </c:pt>
                <c:pt idx="2151">
                  <c:v>-1.96014404296519</c:v>
                </c:pt>
                <c:pt idx="2152">
                  <c:v>-2.2058105468559002</c:v>
                </c:pt>
                <c:pt idx="2153">
                  <c:v>-2.3080444335857999</c:v>
                </c:pt>
                <c:pt idx="2154">
                  <c:v>-2.6916503905951701</c:v>
                </c:pt>
                <c:pt idx="2155">
                  <c:v>-3.11614990231074</c:v>
                </c:pt>
                <c:pt idx="2156">
                  <c:v>-3.1066894531257399</c:v>
                </c:pt>
                <c:pt idx="2157">
                  <c:v>-3.1756591796821398</c:v>
                </c:pt>
                <c:pt idx="2158">
                  <c:v>-3.7573242187045</c:v>
                </c:pt>
                <c:pt idx="2159">
                  <c:v>-4.0936279296612001</c:v>
                </c:pt>
                <c:pt idx="2160">
                  <c:v>-3.8388061523636798</c:v>
                </c:pt>
                <c:pt idx="2161">
                  <c:v>-3.65386962892071</c:v>
                </c:pt>
                <c:pt idx="2162">
                  <c:v>-3.5247802734475999</c:v>
                </c:pt>
                <c:pt idx="2163">
                  <c:v>-3.1188964844067502</c:v>
                </c:pt>
                <c:pt idx="2164">
                  <c:v>-3.1344604492175301</c:v>
                </c:pt>
                <c:pt idx="2165">
                  <c:v>-3.80950927729095</c:v>
                </c:pt>
                <c:pt idx="2166">
                  <c:v>-4.28314208980649</c:v>
                </c:pt>
                <c:pt idx="2167">
                  <c:v>-4.5144653320130503</c:v>
                </c:pt>
                <c:pt idx="2168">
                  <c:v>-4.8895263671579903</c:v>
                </c:pt>
                <c:pt idx="2169">
                  <c:v>-4.6340942383013504</c:v>
                </c:pt>
                <c:pt idx="2170">
                  <c:v>-3.11584472668194</c:v>
                </c:pt>
                <c:pt idx="2171">
                  <c:v>-1.33911132826478</c:v>
                </c:pt>
                <c:pt idx="2172">
                  <c:v>-0.45593261725698098</c:v>
                </c:pt>
                <c:pt idx="2173">
                  <c:v>-0.60699462889436595</c:v>
                </c:pt>
                <c:pt idx="2174">
                  <c:v>-1.4291381835287</c:v>
                </c:pt>
                <c:pt idx="2175">
                  <c:v>-2.25006103509129</c:v>
                </c:pt>
                <c:pt idx="2176">
                  <c:v>-2.5491333007575898</c:v>
                </c:pt>
                <c:pt idx="2177">
                  <c:v>-2.86895751950594</c:v>
                </c:pt>
                <c:pt idx="2178">
                  <c:v>-3.7408447264935099</c:v>
                </c:pt>
                <c:pt idx="2179">
                  <c:v>-4.6307373046170897</c:v>
                </c:pt>
                <c:pt idx="2180">
                  <c:v>-5.2169799804223604</c:v>
                </c:pt>
                <c:pt idx="2181">
                  <c:v>-5.7012939452741804</c:v>
                </c:pt>
                <c:pt idx="2182">
                  <c:v>-5.3192138672179103</c:v>
                </c:pt>
                <c:pt idx="2183">
                  <c:v>-3.0551147462739299</c:v>
                </c:pt>
                <c:pt idx="2184">
                  <c:v>0.22430419895777201</c:v>
                </c:pt>
                <c:pt idx="2185">
                  <c:v>2.2891235349919299</c:v>
                </c:pt>
                <c:pt idx="2186">
                  <c:v>2.3684692382749399</c:v>
                </c:pt>
                <c:pt idx="2187">
                  <c:v>1.8957519531626199</c:v>
                </c:pt>
                <c:pt idx="2188">
                  <c:v>1.5823364258061901</c:v>
                </c:pt>
                <c:pt idx="2189">
                  <c:v>0.54565429695750001</c:v>
                </c:pt>
                <c:pt idx="2190">
                  <c:v>-0.874023437386375</c:v>
                </c:pt>
                <c:pt idx="2191">
                  <c:v>-1.3482666015245399</c:v>
                </c:pt>
                <c:pt idx="2192">
                  <c:v>-1.3330078125012199</c:v>
                </c:pt>
                <c:pt idx="2193">
                  <c:v>-1.97570800776106</c:v>
                </c:pt>
                <c:pt idx="2194">
                  <c:v>-2.67272949213171</c:v>
                </c:pt>
                <c:pt idx="2195">
                  <c:v>-2.03735351567585</c:v>
                </c:pt>
                <c:pt idx="2196">
                  <c:v>-0.15960693374403601</c:v>
                </c:pt>
                <c:pt idx="2197">
                  <c:v>1.4697265623696001</c:v>
                </c:pt>
                <c:pt idx="2198">
                  <c:v>2.1072387694799399</c:v>
                </c:pt>
                <c:pt idx="2199">
                  <c:v>2.2375488281145102</c:v>
                </c:pt>
                <c:pt idx="2200">
                  <c:v>2.0452880859529801</c:v>
                </c:pt>
                <c:pt idx="2201">
                  <c:v>1.4767456055145101</c:v>
                </c:pt>
                <c:pt idx="2202">
                  <c:v>0.65246582037884604</c:v>
                </c:pt>
                <c:pt idx="2203">
                  <c:v>-0.34118652335752098</c:v>
                </c:pt>
                <c:pt idx="2204">
                  <c:v>-0.76934814449678701</c:v>
                </c:pt>
                <c:pt idx="2205">
                  <c:v>-0.102844238334897</c:v>
                </c:pt>
                <c:pt idx="2206">
                  <c:v>0.78186035149088795</c:v>
                </c:pt>
                <c:pt idx="2207">
                  <c:v>1.61956787102594</c:v>
                </c:pt>
                <c:pt idx="2208">
                  <c:v>2.8918457030220202</c:v>
                </c:pt>
                <c:pt idx="2209">
                  <c:v>3.8836669921072202</c:v>
                </c:pt>
                <c:pt idx="2210">
                  <c:v>4.3688964843357203</c:v>
                </c:pt>
                <c:pt idx="2211">
                  <c:v>4.7039794921603804</c:v>
                </c:pt>
                <c:pt idx="2212">
                  <c:v>3.9825439453709</c:v>
                </c:pt>
                <c:pt idx="2213">
                  <c:v>2.3916625977850199</c:v>
                </c:pt>
                <c:pt idx="2214">
                  <c:v>1.43402099617127</c:v>
                </c:pt>
                <c:pt idx="2215">
                  <c:v>0.80688476567604905</c:v>
                </c:pt>
                <c:pt idx="2216">
                  <c:v>1.5869140689388501E-2</c:v>
                </c:pt>
                <c:pt idx="2217">
                  <c:v>7.4157714839005295E-2</c:v>
                </c:pt>
                <c:pt idx="2218">
                  <c:v>1.1682128905359399</c:v>
                </c:pt>
                <c:pt idx="2219">
                  <c:v>2.58758544910321</c:v>
                </c:pt>
                <c:pt idx="2220">
                  <c:v>3.91876220692289</c:v>
                </c:pt>
                <c:pt idx="2221">
                  <c:v>4.9761962889764204</c:v>
                </c:pt>
                <c:pt idx="2222">
                  <c:v>5.8581542968032103</c:v>
                </c:pt>
                <c:pt idx="2223">
                  <c:v>5.9838867187397096</c:v>
                </c:pt>
                <c:pt idx="2224">
                  <c:v>4.6701049805762898</c:v>
                </c:pt>
                <c:pt idx="2225">
                  <c:v>3.2937622071439101</c:v>
                </c:pt>
                <c:pt idx="2226">
                  <c:v>3.0657958984561602</c:v>
                </c:pt>
                <c:pt idx="2227">
                  <c:v>2.7999877929905099</c:v>
                </c:pt>
                <c:pt idx="2228">
                  <c:v>1.97937011725467</c:v>
                </c:pt>
                <c:pt idx="2229">
                  <c:v>1.87469482422732</c:v>
                </c:pt>
                <c:pt idx="2230">
                  <c:v>2.8729248046057898</c:v>
                </c:pt>
                <c:pt idx="2231">
                  <c:v>4.25994873035458</c:v>
                </c:pt>
                <c:pt idx="2232">
                  <c:v>5.7614135740951697</c:v>
                </c:pt>
                <c:pt idx="2233">
                  <c:v>7.1774291991021997</c:v>
                </c:pt>
                <c:pt idx="2234">
                  <c:v>7.7282714843296603</c:v>
                </c:pt>
                <c:pt idx="2235">
                  <c:v>7.0910644531774496</c:v>
                </c:pt>
                <c:pt idx="2236">
                  <c:v>5.9951782227464498</c:v>
                </c:pt>
                <c:pt idx="2237">
                  <c:v>4.7512817383836303</c:v>
                </c:pt>
                <c:pt idx="2238">
                  <c:v>3.2254028321568402</c:v>
                </c:pt>
                <c:pt idx="2239">
                  <c:v>2.08740234384419</c:v>
                </c:pt>
                <c:pt idx="2240">
                  <c:v>1.7663574219015701</c:v>
                </c:pt>
                <c:pt idx="2241">
                  <c:v>2.0065307616988699</c:v>
                </c:pt>
                <c:pt idx="2242">
                  <c:v>2.69744873041157</c:v>
                </c:pt>
                <c:pt idx="2243">
                  <c:v>3.2830810546390299</c:v>
                </c:pt>
                <c:pt idx="2244">
                  <c:v>3.6264038085653398</c:v>
                </c:pt>
                <c:pt idx="2245">
                  <c:v>4.6307373046043798</c:v>
                </c:pt>
                <c:pt idx="2246">
                  <c:v>5.61737060538709</c:v>
                </c:pt>
                <c:pt idx="2247">
                  <c:v>5.37750244142621</c:v>
                </c:pt>
                <c:pt idx="2248">
                  <c:v>4.8516845703562597</c:v>
                </c:pt>
                <c:pt idx="2249">
                  <c:v>4.2514038086437003</c:v>
                </c:pt>
                <c:pt idx="2250">
                  <c:v>2.6751708985686702</c:v>
                </c:pt>
                <c:pt idx="2251">
                  <c:v>1.3552856446410899</c:v>
                </c:pt>
                <c:pt idx="2252">
                  <c:v>1.3442993164071599</c:v>
                </c:pt>
                <c:pt idx="2253">
                  <c:v>1.46850585936466</c:v>
                </c:pt>
                <c:pt idx="2254">
                  <c:v>1.4239501953162099</c:v>
                </c:pt>
                <c:pt idx="2255">
                  <c:v>1.9873046874528599</c:v>
                </c:pt>
                <c:pt idx="2256">
                  <c:v>2.6867675780664699</c:v>
                </c:pt>
                <c:pt idx="2257">
                  <c:v>2.8659057617037602</c:v>
                </c:pt>
                <c:pt idx="2258">
                  <c:v>2.7423095703228402</c:v>
                </c:pt>
                <c:pt idx="2259">
                  <c:v>2.37365722659335</c:v>
                </c:pt>
                <c:pt idx="2260">
                  <c:v>1.3928222657070699</c:v>
                </c:pt>
                <c:pt idx="2261">
                  <c:v>0.20904541025530099</c:v>
                </c:pt>
                <c:pt idx="2262">
                  <c:v>-0.41656494135390298</c:v>
                </c:pt>
                <c:pt idx="2263">
                  <c:v>-0.76843261715789801</c:v>
                </c:pt>
                <c:pt idx="2264">
                  <c:v>-1.11114501950242</c:v>
                </c:pt>
                <c:pt idx="2265">
                  <c:v>-1.0211181640700699</c:v>
                </c:pt>
                <c:pt idx="2266">
                  <c:v>-0.76049804689692602</c:v>
                </c:pt>
                <c:pt idx="2267">
                  <c:v>-0.52154541017635303</c:v>
                </c:pt>
                <c:pt idx="2268">
                  <c:v>0.30212402336820599</c:v>
                </c:pt>
                <c:pt idx="2269">
                  <c:v>1.2203979491415</c:v>
                </c:pt>
                <c:pt idx="2270">
                  <c:v>1.5725708007516199</c:v>
                </c:pt>
                <c:pt idx="2271">
                  <c:v>1.83593749997772</c:v>
                </c:pt>
                <c:pt idx="2272">
                  <c:v>1.6601562500148701</c:v>
                </c:pt>
                <c:pt idx="2273">
                  <c:v>0.67169189461485701</c:v>
                </c:pt>
                <c:pt idx="2274">
                  <c:v>-0.224609374924188</c:v>
                </c:pt>
                <c:pt idx="2275">
                  <c:v>-0.69671630855381805</c:v>
                </c:pt>
                <c:pt idx="2276">
                  <c:v>-0.82824707030137501</c:v>
                </c:pt>
                <c:pt idx="2277">
                  <c:v>-0.489196777372428</c:v>
                </c:pt>
                <c:pt idx="2278">
                  <c:v>-0.34271240235613998</c:v>
                </c:pt>
                <c:pt idx="2279">
                  <c:v>-0.26916503906872102</c:v>
                </c:pt>
                <c:pt idx="2280">
                  <c:v>0.48065185540498701</c:v>
                </c:pt>
                <c:pt idx="2281">
                  <c:v>0.84472656246903999</c:v>
                </c:pt>
                <c:pt idx="2282">
                  <c:v>0.429077148472846</c:v>
                </c:pt>
                <c:pt idx="2283">
                  <c:v>0.56945800780056199</c:v>
                </c:pt>
                <c:pt idx="2284">
                  <c:v>0.79528808591829603</c:v>
                </c:pt>
                <c:pt idx="2285">
                  <c:v>-3.05175713594535E-4</c:v>
                </c:pt>
                <c:pt idx="2286">
                  <c:v>-0.77545166009033295</c:v>
                </c:pt>
                <c:pt idx="2287">
                  <c:v>-0.82763671874556199</c:v>
                </c:pt>
                <c:pt idx="2288">
                  <c:v>-0.76232910156808298</c:v>
                </c:pt>
                <c:pt idx="2289">
                  <c:v>-0.54260253908128497</c:v>
                </c:pt>
                <c:pt idx="2290">
                  <c:v>-3.3874511762242397E-2</c:v>
                </c:pt>
                <c:pt idx="2291">
                  <c:v>0.34912109371725703</c:v>
                </c:pt>
                <c:pt idx="2292">
                  <c:v>0.57708740232426103</c:v>
                </c:pt>
                <c:pt idx="2293">
                  <c:v>0.79833984373108502</c:v>
                </c:pt>
                <c:pt idx="2294">
                  <c:v>0.85906982421355804</c:v>
                </c:pt>
                <c:pt idx="2295">
                  <c:v>0.85662841796895905</c:v>
                </c:pt>
                <c:pt idx="2296">
                  <c:v>0.84777832031326095</c:v>
                </c:pt>
                <c:pt idx="2297">
                  <c:v>0.36956787113485101</c:v>
                </c:pt>
                <c:pt idx="2298">
                  <c:v>-0.45745849602266903</c:v>
                </c:pt>
                <c:pt idx="2299">
                  <c:v>-0.95550537105094402</c:v>
                </c:pt>
                <c:pt idx="2300">
                  <c:v>-1.4358520507399699</c:v>
                </c:pt>
                <c:pt idx="2301">
                  <c:v>-2.0611572265087599</c:v>
                </c:pt>
                <c:pt idx="2302">
                  <c:v>-1.9314575195424</c:v>
                </c:pt>
                <c:pt idx="2303">
                  <c:v>-1.4749145508204899</c:v>
                </c:pt>
                <c:pt idx="2304">
                  <c:v>-1.65771484373421</c:v>
                </c:pt>
                <c:pt idx="2305">
                  <c:v>-1.66107177734346</c:v>
                </c:pt>
                <c:pt idx="2306">
                  <c:v>-1.30371093753088</c:v>
                </c:pt>
                <c:pt idx="2307">
                  <c:v>-1.7996215819884001</c:v>
                </c:pt>
                <c:pt idx="2308">
                  <c:v>-2.62634277336607</c:v>
                </c:pt>
                <c:pt idx="2309">
                  <c:v>-2.7175903320233701</c:v>
                </c:pt>
                <c:pt idx="2310">
                  <c:v>-2.62084960938336</c:v>
                </c:pt>
                <c:pt idx="2311">
                  <c:v>-2.8353881835752102</c:v>
                </c:pt>
                <c:pt idx="2312">
                  <c:v>-3.1179809570066999</c:v>
                </c:pt>
                <c:pt idx="2313">
                  <c:v>-3.1585693359339699</c:v>
                </c:pt>
                <c:pt idx="2314">
                  <c:v>-2.8268432617475598</c:v>
                </c:pt>
                <c:pt idx="2315">
                  <c:v>-2.62542724611124</c:v>
                </c:pt>
                <c:pt idx="2316">
                  <c:v>-2.4038696289254902</c:v>
                </c:pt>
                <c:pt idx="2317">
                  <c:v>-1.4392089844587901</c:v>
                </c:pt>
                <c:pt idx="2318">
                  <c:v>-0.87982177739233702</c:v>
                </c:pt>
                <c:pt idx="2319">
                  <c:v>-1.7001342772725001</c:v>
                </c:pt>
                <c:pt idx="2320">
                  <c:v>-2.33673095697567</c:v>
                </c:pt>
                <c:pt idx="2321">
                  <c:v>-2.3486328124989599</c:v>
                </c:pt>
                <c:pt idx="2322">
                  <c:v>-2.9876708983817002</c:v>
                </c:pt>
                <c:pt idx="2323">
                  <c:v>-3.78967285149248</c:v>
                </c:pt>
                <c:pt idx="2324">
                  <c:v>-4.0051269531061902</c:v>
                </c:pt>
                <c:pt idx="2325">
                  <c:v>-4.1397094726445003</c:v>
                </c:pt>
                <c:pt idx="2326">
                  <c:v>-3.8870239258033101</c:v>
                </c:pt>
                <c:pt idx="2327">
                  <c:v>-3.1341552735032301</c:v>
                </c:pt>
                <c:pt idx="2328">
                  <c:v>-2.89916992189562</c:v>
                </c:pt>
                <c:pt idx="2329">
                  <c:v>-2.85217285156663</c:v>
                </c:pt>
                <c:pt idx="2330">
                  <c:v>-2.0892333985044602</c:v>
                </c:pt>
                <c:pt idx="2331">
                  <c:v>-1.48406982427186</c:v>
                </c:pt>
                <c:pt idx="2332">
                  <c:v>-1.6946411132627699</c:v>
                </c:pt>
                <c:pt idx="2333">
                  <c:v>-2.02056884762764</c:v>
                </c:pt>
                <c:pt idx="2334">
                  <c:v>-2.1783447265486502</c:v>
                </c:pt>
                <c:pt idx="2335">
                  <c:v>-2.4795532226298098</c:v>
                </c:pt>
                <c:pt idx="2336">
                  <c:v>-2.9028320312126601</c:v>
                </c:pt>
                <c:pt idx="2337">
                  <c:v>-3.30963134762036</c:v>
                </c:pt>
                <c:pt idx="2338">
                  <c:v>-3.3999633788982799</c:v>
                </c:pt>
                <c:pt idx="2339">
                  <c:v>-3.1585693359587999</c:v>
                </c:pt>
                <c:pt idx="2340">
                  <c:v>-3.10455322266102</c:v>
                </c:pt>
                <c:pt idx="2341">
                  <c:v>-3.24981689451843</c:v>
                </c:pt>
                <c:pt idx="2342">
                  <c:v>-3.0789184570463299</c:v>
                </c:pt>
                <c:pt idx="2343">
                  <c:v>-2.8164672851793999</c:v>
                </c:pt>
                <c:pt idx="2344">
                  <c:v>-3.0377197265428801</c:v>
                </c:pt>
                <c:pt idx="2345">
                  <c:v>-3.5806274413581098</c:v>
                </c:pt>
                <c:pt idx="2346">
                  <c:v>-4.1290283202638696</c:v>
                </c:pt>
                <c:pt idx="2347">
                  <c:v>-4.5849609374595701</c:v>
                </c:pt>
                <c:pt idx="2348">
                  <c:v>-4.5404052734414497</c:v>
                </c:pt>
                <c:pt idx="2349">
                  <c:v>-3.7426757813207399</c:v>
                </c:pt>
                <c:pt idx="2350">
                  <c:v>-2.5360107422945002</c:v>
                </c:pt>
                <c:pt idx="2351">
                  <c:v>-0.79620361343552903</c:v>
                </c:pt>
                <c:pt idx="2352">
                  <c:v>1.2768554685661699</c:v>
                </c:pt>
                <c:pt idx="2353">
                  <c:v>1.57653808591079</c:v>
                </c:pt>
                <c:pt idx="2354">
                  <c:v>-0.62194824199154797</c:v>
                </c:pt>
                <c:pt idx="2355">
                  <c:v>-2.4362182615570398</c:v>
                </c:pt>
                <c:pt idx="2356">
                  <c:v>-2.4130249023458199</c:v>
                </c:pt>
                <c:pt idx="2357">
                  <c:v>-2.5433349609258902</c:v>
                </c:pt>
                <c:pt idx="2358">
                  <c:v>-3.5479736327229601</c:v>
                </c:pt>
                <c:pt idx="2359">
                  <c:v>-4.3362426757109898</c:v>
                </c:pt>
                <c:pt idx="2360">
                  <c:v>-4.7903442382407802</c:v>
                </c:pt>
                <c:pt idx="2361">
                  <c:v>-5.1522827148113297</c:v>
                </c:pt>
                <c:pt idx="2362">
                  <c:v>-4.9932861328267402</c:v>
                </c:pt>
                <c:pt idx="2363">
                  <c:v>-3.2580566407804499</c:v>
                </c:pt>
                <c:pt idx="2364">
                  <c:v>0.40527343717182002</c:v>
                </c:pt>
                <c:pt idx="2365">
                  <c:v>3.7811279293850699</c:v>
                </c:pt>
                <c:pt idx="2366">
                  <c:v>4.6652221678895502</c:v>
                </c:pt>
                <c:pt idx="2367">
                  <c:v>4.0460205078679703</c:v>
                </c:pt>
                <c:pt idx="2368">
                  <c:v>3.1207275391453901</c:v>
                </c:pt>
                <c:pt idx="2369">
                  <c:v>1.8270874024602299</c:v>
                </c:pt>
                <c:pt idx="2370">
                  <c:v>0.63171386729513201</c:v>
                </c:pt>
                <c:pt idx="2371">
                  <c:v>-0.213623046798886</c:v>
                </c:pt>
                <c:pt idx="2372">
                  <c:v>-0.99029541008631805</c:v>
                </c:pt>
                <c:pt idx="2373">
                  <c:v>-1.40106201168176</c:v>
                </c:pt>
                <c:pt idx="2374">
                  <c:v>-1.42578124999777</c:v>
                </c:pt>
                <c:pt idx="2375">
                  <c:v>-1.0653686523762</c:v>
                </c:pt>
                <c:pt idx="2376">
                  <c:v>-4.7912597747861697E-2</c:v>
                </c:pt>
                <c:pt idx="2377">
                  <c:v>1.07574462880456</c:v>
                </c:pt>
                <c:pt idx="2378">
                  <c:v>2.0272827147576402</c:v>
                </c:pt>
                <c:pt idx="2379">
                  <c:v>2.6159667968217302</c:v>
                </c:pt>
                <c:pt idx="2380">
                  <c:v>1.765136718827</c:v>
                </c:pt>
                <c:pt idx="2381">
                  <c:v>0.33203125012968898</c:v>
                </c:pt>
                <c:pt idx="2382">
                  <c:v>0.14129638673601</c:v>
                </c:pt>
                <c:pt idx="2383">
                  <c:v>-0.115356445289274</c:v>
                </c:pt>
                <c:pt idx="2384">
                  <c:v>-1.42913818347486</c:v>
                </c:pt>
                <c:pt idx="2385">
                  <c:v>-1.6815185546645499</c:v>
                </c:pt>
                <c:pt idx="2386">
                  <c:v>-0.35003662121484802</c:v>
                </c:pt>
                <c:pt idx="2387">
                  <c:v>0.87341308582622801</c:v>
                </c:pt>
                <c:pt idx="2388">
                  <c:v>1.7855834960107899</c:v>
                </c:pt>
                <c:pt idx="2389">
                  <c:v>2.9690551756736099</c:v>
                </c:pt>
                <c:pt idx="2390">
                  <c:v>3.7878417968005298</c:v>
                </c:pt>
                <c:pt idx="2391">
                  <c:v>3.4530639648741999</c:v>
                </c:pt>
                <c:pt idx="2392">
                  <c:v>2.3144531251035598</c:v>
                </c:pt>
                <c:pt idx="2393">
                  <c:v>0.94238281262541301</c:v>
                </c:pt>
                <c:pt idx="2394">
                  <c:v>-0.71960449203558696</c:v>
                </c:pt>
                <c:pt idx="2395">
                  <c:v>-2.2195434568941499</c:v>
                </c:pt>
                <c:pt idx="2396">
                  <c:v>-2.7218627929228401</c:v>
                </c:pt>
                <c:pt idx="2397">
                  <c:v>-2.3892211914366599</c:v>
                </c:pt>
                <c:pt idx="2398">
                  <c:v>-1.5975952149161099</c:v>
                </c:pt>
                <c:pt idx="2399">
                  <c:v>-0.40435791026531698</c:v>
                </c:pt>
                <c:pt idx="2400">
                  <c:v>0.96282958971878296</c:v>
                </c:pt>
                <c:pt idx="2401">
                  <c:v>2.6953124998408602</c:v>
                </c:pt>
                <c:pt idx="2402">
                  <c:v>4.2803955076669</c:v>
                </c:pt>
                <c:pt idx="2403">
                  <c:v>4.2276000976611003</c:v>
                </c:pt>
                <c:pt idx="2404">
                  <c:v>3.09692382822886</c:v>
                </c:pt>
                <c:pt idx="2405">
                  <c:v>2.13592529305703</c:v>
                </c:pt>
                <c:pt idx="2406">
                  <c:v>0.83251953136973</c:v>
                </c:pt>
                <c:pt idx="2407">
                  <c:v>-0.41870117176006399</c:v>
                </c:pt>
                <c:pt idx="2408">
                  <c:v>-0.62896728513693501</c:v>
                </c:pt>
                <c:pt idx="2409">
                  <c:v>-0.53588867188359202</c:v>
                </c:pt>
                <c:pt idx="2410">
                  <c:v>-0.198059082062436</c:v>
                </c:pt>
                <c:pt idx="2411">
                  <c:v>1.1178588865972701</c:v>
                </c:pt>
                <c:pt idx="2412">
                  <c:v>2.7420043943813202</c:v>
                </c:pt>
                <c:pt idx="2413">
                  <c:v>4.2977905272001298</c:v>
                </c:pt>
                <c:pt idx="2414">
                  <c:v>5.7598876951775297</c:v>
                </c:pt>
                <c:pt idx="2415">
                  <c:v>6.1001586913748396</c:v>
                </c:pt>
                <c:pt idx="2416">
                  <c:v>5.15197753915003</c:v>
                </c:pt>
                <c:pt idx="2417">
                  <c:v>3.5937500001438498</c:v>
                </c:pt>
                <c:pt idx="2418">
                  <c:v>1.6842651368958901</c:v>
                </c:pt>
                <c:pt idx="2419">
                  <c:v>0.16021728529763399</c:v>
                </c:pt>
                <c:pt idx="2420">
                  <c:v>-0.45867919916133598</c:v>
                </c:pt>
                <c:pt idx="2421">
                  <c:v>-0.49346923827802303</c:v>
                </c:pt>
                <c:pt idx="2422">
                  <c:v>0.1080322265067</c:v>
                </c:pt>
                <c:pt idx="2423">
                  <c:v>1.2057495116169199</c:v>
                </c:pt>
                <c:pt idx="2424">
                  <c:v>2.0910644530428701</c:v>
                </c:pt>
                <c:pt idx="2425">
                  <c:v>2.81524658196407</c:v>
                </c:pt>
                <c:pt idx="2426">
                  <c:v>3.52447509759013</c:v>
                </c:pt>
                <c:pt idx="2427">
                  <c:v>3.7545776366973</c:v>
                </c:pt>
                <c:pt idx="2428">
                  <c:v>3.4277343750304698</c:v>
                </c:pt>
                <c:pt idx="2429">
                  <c:v>2.8460693359917202</c:v>
                </c:pt>
                <c:pt idx="2430">
                  <c:v>2.07366943366576</c:v>
                </c:pt>
                <c:pt idx="2431">
                  <c:v>1.1874389649263699</c:v>
                </c:pt>
                <c:pt idx="2432">
                  <c:v>0.63781738286373701</c:v>
                </c:pt>
                <c:pt idx="2433">
                  <c:v>0.86395263669766897</c:v>
                </c:pt>
                <c:pt idx="2434">
                  <c:v>1.39831542963744</c:v>
                </c:pt>
                <c:pt idx="2435">
                  <c:v>1.76666259762174</c:v>
                </c:pt>
                <c:pt idx="2436">
                  <c:v>2.40753173822121</c:v>
                </c:pt>
                <c:pt idx="2437">
                  <c:v>3.08898925774866</c:v>
                </c:pt>
                <c:pt idx="2438">
                  <c:v>2.9776000976666901</c:v>
                </c:pt>
                <c:pt idx="2439">
                  <c:v>2.5100708008250501</c:v>
                </c:pt>
                <c:pt idx="2440">
                  <c:v>2.05078125004303</c:v>
                </c:pt>
                <c:pt idx="2441">
                  <c:v>0.90057373057649903</c:v>
                </c:pt>
                <c:pt idx="2442">
                  <c:v>-0.61462402329486998</c:v>
                </c:pt>
                <c:pt idx="2443">
                  <c:v>-1.2652587890012501</c:v>
                </c:pt>
                <c:pt idx="2444">
                  <c:v>-0.90362548831529199</c:v>
                </c:pt>
                <c:pt idx="2445">
                  <c:v>-0.354003906301737</c:v>
                </c:pt>
                <c:pt idx="2446">
                  <c:v>5.1879882774293097E-2</c:v>
                </c:pt>
                <c:pt idx="2447">
                  <c:v>0.76324462883928701</c:v>
                </c:pt>
                <c:pt idx="2448">
                  <c:v>1.6375732421052001</c:v>
                </c:pt>
                <c:pt idx="2449">
                  <c:v>1.87927246091475</c:v>
                </c:pt>
                <c:pt idx="2450">
                  <c:v>2.0776367187312399</c:v>
                </c:pt>
                <c:pt idx="2451">
                  <c:v>2.88787841789211</c:v>
                </c:pt>
                <c:pt idx="2452">
                  <c:v>2.7636718750117502</c:v>
                </c:pt>
                <c:pt idx="2453">
                  <c:v>1.1413574220284499</c:v>
                </c:pt>
                <c:pt idx="2454">
                  <c:v>0.11718750009687399</c:v>
                </c:pt>
                <c:pt idx="2455">
                  <c:v>0.408020019503741</c:v>
                </c:pt>
                <c:pt idx="2456">
                  <c:v>0.72814941403222</c:v>
                </c:pt>
                <c:pt idx="2457">
                  <c:v>0.70587158203335698</c:v>
                </c:pt>
                <c:pt idx="2458">
                  <c:v>0.69671630859461997</c:v>
                </c:pt>
                <c:pt idx="2459">
                  <c:v>0.79254150389714295</c:v>
                </c:pt>
                <c:pt idx="2460">
                  <c:v>1.1453247069977199</c:v>
                </c:pt>
                <c:pt idx="2461">
                  <c:v>1.5679931640223299</c:v>
                </c:pt>
                <c:pt idx="2462">
                  <c:v>1.7828369140420799</c:v>
                </c:pt>
                <c:pt idx="2463">
                  <c:v>1.96960449216975</c:v>
                </c:pt>
                <c:pt idx="2464">
                  <c:v>1.6781616211214501</c:v>
                </c:pt>
                <c:pt idx="2465">
                  <c:v>0.52551269542205004</c:v>
                </c:pt>
                <c:pt idx="2466">
                  <c:v>-0.32135009757537703</c:v>
                </c:pt>
                <c:pt idx="2467">
                  <c:v>-8.6669921897411198E-2</c:v>
                </c:pt>
                <c:pt idx="2468">
                  <c:v>0.18066406247447001</c:v>
                </c:pt>
                <c:pt idx="2469">
                  <c:v>0.16418457031407399</c:v>
                </c:pt>
                <c:pt idx="2470">
                  <c:v>0.55389404293153399</c:v>
                </c:pt>
                <c:pt idx="2471">
                  <c:v>0.98754882808358702</c:v>
                </c:pt>
                <c:pt idx="2472">
                  <c:v>1.17370605466972</c:v>
                </c:pt>
                <c:pt idx="2473">
                  <c:v>1.54876708980793</c:v>
                </c:pt>
                <c:pt idx="2474">
                  <c:v>1.64703369139682</c:v>
                </c:pt>
                <c:pt idx="2475">
                  <c:v>1.2866210937845799</c:v>
                </c:pt>
                <c:pt idx="2476">
                  <c:v>1.28326416015657</c:v>
                </c:pt>
                <c:pt idx="2477">
                  <c:v>1.2353515625046001</c:v>
                </c:pt>
                <c:pt idx="2478">
                  <c:v>0.63171386724542</c:v>
                </c:pt>
                <c:pt idx="2479">
                  <c:v>0.36865234377524098</c:v>
                </c:pt>
                <c:pt idx="2480">
                  <c:v>0.43975830077442701</c:v>
                </c:pt>
                <c:pt idx="2481">
                  <c:v>0.18768310549293701</c:v>
                </c:pt>
                <c:pt idx="2482">
                  <c:v>7.4462890635863699E-2</c:v>
                </c:pt>
                <c:pt idx="2483">
                  <c:v>7.2021484375235395E-2</c:v>
                </c:pt>
                <c:pt idx="2484">
                  <c:v>-0.23498535153290301</c:v>
                </c:pt>
                <c:pt idx="2485">
                  <c:v>-6.4392089860196303E-2</c:v>
                </c:pt>
                <c:pt idx="2486">
                  <c:v>0.48248291010352801</c:v>
                </c:pt>
                <c:pt idx="2487">
                  <c:v>0.32104492189056399</c:v>
                </c:pt>
                <c:pt idx="2488">
                  <c:v>-6.7138671559019399E-3</c:v>
                </c:pt>
                <c:pt idx="2489">
                  <c:v>2.3498535153337299E-2</c:v>
                </c:pt>
                <c:pt idx="2490">
                  <c:v>-0.31524658199859301</c:v>
                </c:pt>
                <c:pt idx="2491">
                  <c:v>-0.69152832027605304</c:v>
                </c:pt>
                <c:pt idx="2492">
                  <c:v>-0.34423828128363898</c:v>
                </c:pt>
                <c:pt idx="2493">
                  <c:v>-4.54711914351889E-2</c:v>
                </c:pt>
                <c:pt idx="2494">
                  <c:v>-0.14862060545875899</c:v>
                </c:pt>
                <c:pt idx="2495">
                  <c:v>8.9416503883193402E-2</c:v>
                </c:pt>
                <c:pt idx="2496">
                  <c:v>0.44128417965341799</c:v>
                </c:pt>
                <c:pt idx="2497">
                  <c:v>0.37414550781900302</c:v>
                </c:pt>
                <c:pt idx="2498">
                  <c:v>0.35034179687730599</c:v>
                </c:pt>
                <c:pt idx="2499">
                  <c:v>0.34454345703181399</c:v>
                </c:pt>
                <c:pt idx="2500">
                  <c:v>-9.1247558551340605E-2</c:v>
                </c:pt>
                <c:pt idx="2501">
                  <c:v>-0.33569335935121197</c:v>
                </c:pt>
                <c:pt idx="2502">
                  <c:v>-0.28106689453656603</c:v>
                </c:pt>
                <c:pt idx="2503">
                  <c:v>-0.91217041009483402</c:v>
                </c:pt>
                <c:pt idx="2504">
                  <c:v>-1.83715820303498</c:v>
                </c:pt>
                <c:pt idx="2505">
                  <c:v>-2.09381103513127</c:v>
                </c:pt>
                <c:pt idx="2506">
                  <c:v>-2.3754882812225899</c:v>
                </c:pt>
                <c:pt idx="2507">
                  <c:v>-3.1091308593032698</c:v>
                </c:pt>
                <c:pt idx="2508">
                  <c:v>-3.2958984374817399</c:v>
                </c:pt>
                <c:pt idx="2509">
                  <c:v>-2.8039550781731002</c:v>
                </c:pt>
                <c:pt idx="2510">
                  <c:v>-2.4963378906550799</c:v>
                </c:pt>
                <c:pt idx="2511">
                  <c:v>-2.7258300781025602</c:v>
                </c:pt>
                <c:pt idx="2512">
                  <c:v>-3.21960449213922</c:v>
                </c:pt>
                <c:pt idx="2513">
                  <c:v>-3.3230590820211399</c:v>
                </c:pt>
                <c:pt idx="2514">
                  <c:v>-3.0352783203406402</c:v>
                </c:pt>
                <c:pt idx="2515">
                  <c:v>-3.3108520507541801</c:v>
                </c:pt>
                <c:pt idx="2516">
                  <c:v>-3.9282226561893601</c:v>
                </c:pt>
                <c:pt idx="2517">
                  <c:v>-3.6749267578373801</c:v>
                </c:pt>
                <c:pt idx="2518">
                  <c:v>-3.0953979492756698</c:v>
                </c:pt>
                <c:pt idx="2519">
                  <c:v>-3.2226562499875002</c:v>
                </c:pt>
                <c:pt idx="2520">
                  <c:v>-3.2974243163989101</c:v>
                </c:pt>
                <c:pt idx="2521">
                  <c:v>-2.8326416016081502</c:v>
                </c:pt>
                <c:pt idx="2522">
                  <c:v>-2.8411865234366598</c:v>
                </c:pt>
                <c:pt idx="2523">
                  <c:v>-3.5476684569615302</c:v>
                </c:pt>
                <c:pt idx="2524">
                  <c:v>-4.1390991210353896</c:v>
                </c:pt>
                <c:pt idx="2525">
                  <c:v>-4.4024658202865101</c:v>
                </c:pt>
                <c:pt idx="2526">
                  <c:v>-4.6286010741964398</c:v>
                </c:pt>
                <c:pt idx="2527">
                  <c:v>-5.0366210937097398</c:v>
                </c:pt>
                <c:pt idx="2528">
                  <c:v>-5.5847167968209099</c:v>
                </c:pt>
                <c:pt idx="2529">
                  <c:v>-5.7662963867008301</c:v>
                </c:pt>
                <c:pt idx="2530">
                  <c:v>-4.8199462891558902</c:v>
                </c:pt>
                <c:pt idx="2531">
                  <c:v>-2.3522949221196301</c:v>
                </c:pt>
                <c:pt idx="2532">
                  <c:v>0.65826415985779896</c:v>
                </c:pt>
                <c:pt idx="2533">
                  <c:v>1.9900512693992201</c:v>
                </c:pt>
                <c:pt idx="2534">
                  <c:v>1.1819458008613599</c:v>
                </c:pt>
                <c:pt idx="2535">
                  <c:v>0.207824707127819</c:v>
                </c:pt>
                <c:pt idx="2536">
                  <c:v>-0.36407470697455502</c:v>
                </c:pt>
                <c:pt idx="2537">
                  <c:v>-1.3662719725568999</c:v>
                </c:pt>
                <c:pt idx="2538">
                  <c:v>-2.1246337889873201</c:v>
                </c:pt>
                <c:pt idx="2539">
                  <c:v>-2.3095703124815801</c:v>
                </c:pt>
                <c:pt idx="2540">
                  <c:v>-3.2586669920929801</c:v>
                </c:pt>
                <c:pt idx="2541">
                  <c:v>-4.7549438475072403</c:v>
                </c:pt>
                <c:pt idx="2542">
                  <c:v>-5.2694702147925101</c:v>
                </c:pt>
                <c:pt idx="2543">
                  <c:v>-4.2150878907300102</c:v>
                </c:pt>
                <c:pt idx="2544">
                  <c:v>-1.4074707034046099</c:v>
                </c:pt>
                <c:pt idx="2545">
                  <c:v>2.3953247066525298</c:v>
                </c:pt>
                <c:pt idx="2546">
                  <c:v>4.9734497067744998</c:v>
                </c:pt>
                <c:pt idx="2547">
                  <c:v>5.5368041991623898</c:v>
                </c:pt>
                <c:pt idx="2548">
                  <c:v>5.1693725586305099</c:v>
                </c:pt>
                <c:pt idx="2549">
                  <c:v>4.3234252930533801</c:v>
                </c:pt>
                <c:pt idx="2550">
                  <c:v>3.0682373048130702</c:v>
                </c:pt>
                <c:pt idx="2551">
                  <c:v>2.2213745118034698</c:v>
                </c:pt>
                <c:pt idx="2552">
                  <c:v>1.86035156253612</c:v>
                </c:pt>
                <c:pt idx="2553">
                  <c:v>1.1087036133564501</c:v>
                </c:pt>
                <c:pt idx="2554">
                  <c:v>8.1481933696517794E-2</c:v>
                </c:pt>
                <c:pt idx="2555">
                  <c:v>-0.17120361325597</c:v>
                </c:pt>
                <c:pt idx="2556">
                  <c:v>0.66314697257239796</c:v>
                </c:pt>
                <c:pt idx="2557">
                  <c:v>2.15820312484975</c:v>
                </c:pt>
                <c:pt idx="2558">
                  <c:v>3.5549926756408698</c:v>
                </c:pt>
                <c:pt idx="2559">
                  <c:v>3.9678955077709999</c:v>
                </c:pt>
                <c:pt idx="2560">
                  <c:v>3.7200927734624001</c:v>
                </c:pt>
                <c:pt idx="2561">
                  <c:v>3.4671020508066799</c:v>
                </c:pt>
                <c:pt idx="2562">
                  <c:v>2.5167846680642598</c:v>
                </c:pt>
                <c:pt idx="2563">
                  <c:v>1.16210937513614</c:v>
                </c:pt>
                <c:pt idx="2564">
                  <c:v>0.85449218753105505</c:v>
                </c:pt>
                <c:pt idx="2565">
                  <c:v>0.85662841796853395</c:v>
                </c:pt>
                <c:pt idx="2566">
                  <c:v>0.41900634770042999</c:v>
                </c:pt>
                <c:pt idx="2567">
                  <c:v>0.95733642572690303</c:v>
                </c:pt>
                <c:pt idx="2568">
                  <c:v>2.3715209959509802</c:v>
                </c:pt>
                <c:pt idx="2569">
                  <c:v>3.6047363280005</c:v>
                </c:pt>
                <c:pt idx="2570">
                  <c:v>5.2032470701511198</c:v>
                </c:pt>
                <c:pt idx="2571">
                  <c:v>6.3870239256617403</c:v>
                </c:pt>
                <c:pt idx="2572">
                  <c:v>5.4699707032180003</c:v>
                </c:pt>
                <c:pt idx="2573">
                  <c:v>3.4283447267695402</c:v>
                </c:pt>
                <c:pt idx="2574">
                  <c:v>1.5673828126887199</c:v>
                </c:pt>
                <c:pt idx="2575">
                  <c:v>2.0446777500622699E-2</c:v>
                </c:pt>
                <c:pt idx="2576">
                  <c:v>-0.62377929680967004</c:v>
                </c:pt>
                <c:pt idx="2577">
                  <c:v>-0.59600830078406597</c:v>
                </c:pt>
                <c:pt idx="2578">
                  <c:v>-0.76751708982635802</c:v>
                </c:pt>
                <c:pt idx="2579">
                  <c:v>-0.42114257816012501</c:v>
                </c:pt>
                <c:pt idx="2580">
                  <c:v>0.95764160142205201</c:v>
                </c:pt>
                <c:pt idx="2581">
                  <c:v>2.6412963865472499</c:v>
                </c:pt>
                <c:pt idx="2582">
                  <c:v>4.3051147459242696</c:v>
                </c:pt>
                <c:pt idx="2583">
                  <c:v>5.4855346678485102</c:v>
                </c:pt>
                <c:pt idx="2584">
                  <c:v>5.4144287109447404</c:v>
                </c:pt>
                <c:pt idx="2585">
                  <c:v>4.5367431641518996</c:v>
                </c:pt>
                <c:pt idx="2586">
                  <c:v>3.6114501954067499</c:v>
                </c:pt>
                <c:pt idx="2587">
                  <c:v>2.5164794922990401</c:v>
                </c:pt>
                <c:pt idx="2588">
                  <c:v>1.3720703126170899</c:v>
                </c:pt>
                <c:pt idx="2589">
                  <c:v>0.84869384770980105</c:v>
                </c:pt>
                <c:pt idx="2590">
                  <c:v>0.96313476561329103</c:v>
                </c:pt>
                <c:pt idx="2591">
                  <c:v>1.44622802729432</c:v>
                </c:pt>
                <c:pt idx="2592">
                  <c:v>2.62756347644163</c:v>
                </c:pt>
                <c:pt idx="2593">
                  <c:v>4.3292236326383904</c:v>
                </c:pt>
                <c:pt idx="2594">
                  <c:v>5.3915405272350601</c:v>
                </c:pt>
                <c:pt idx="2595">
                  <c:v>5.59570312497911</c:v>
                </c:pt>
                <c:pt idx="2596">
                  <c:v>5.57464599609591</c:v>
                </c:pt>
                <c:pt idx="2597">
                  <c:v>4.83947753913806</c:v>
                </c:pt>
                <c:pt idx="2598">
                  <c:v>3.0508422853400701</c:v>
                </c:pt>
                <c:pt idx="2599">
                  <c:v>1.3616943361111</c:v>
                </c:pt>
                <c:pt idx="2600">
                  <c:v>0.61859130867012102</c:v>
                </c:pt>
                <c:pt idx="2601">
                  <c:v>0.66802978515116895</c:v>
                </c:pt>
                <c:pt idx="2602">
                  <c:v>1.1553955077624101</c:v>
                </c:pt>
                <c:pt idx="2603">
                  <c:v>1.6305541991699199</c:v>
                </c:pt>
                <c:pt idx="2604">
                  <c:v>2.18994140619226</c:v>
                </c:pt>
                <c:pt idx="2605">
                  <c:v>3.1353759764648998</c:v>
                </c:pt>
                <c:pt idx="2606">
                  <c:v>3.9151000975757602</c:v>
                </c:pt>
                <c:pt idx="2607">
                  <c:v>4.0856933593573901</c:v>
                </c:pt>
                <c:pt idx="2608">
                  <c:v>3.78143310550016</c:v>
                </c:pt>
                <c:pt idx="2609">
                  <c:v>2.7386474610451401</c:v>
                </c:pt>
                <c:pt idx="2610">
                  <c:v>1.31225585952224</c:v>
                </c:pt>
                <c:pt idx="2611">
                  <c:v>0.55023193367241197</c:v>
                </c:pt>
                <c:pt idx="2612">
                  <c:v>0.264892578154585</c:v>
                </c:pt>
                <c:pt idx="2613">
                  <c:v>4.2724609645217199E-3</c:v>
                </c:pt>
                <c:pt idx="2614">
                  <c:v>0.48278808588788602</c:v>
                </c:pt>
                <c:pt idx="2615">
                  <c:v>1.5792846678550601</c:v>
                </c:pt>
                <c:pt idx="2616">
                  <c:v>2.3031616210186998</c:v>
                </c:pt>
                <c:pt idx="2617">
                  <c:v>2.8131103515096298</c:v>
                </c:pt>
                <c:pt idx="2618">
                  <c:v>3.1713867187128502</c:v>
                </c:pt>
                <c:pt idx="2619">
                  <c:v>2.5909423828726799</c:v>
                </c:pt>
                <c:pt idx="2620">
                  <c:v>1.55975341807567</c:v>
                </c:pt>
                <c:pt idx="2621">
                  <c:v>0.82092285163944001</c:v>
                </c:pt>
                <c:pt idx="2622">
                  <c:v>-0.441589355337276</c:v>
                </c:pt>
                <c:pt idx="2623">
                  <c:v>-2.0651245115496799</c:v>
                </c:pt>
                <c:pt idx="2624">
                  <c:v>-2.4658203124582698</c:v>
                </c:pt>
                <c:pt idx="2625">
                  <c:v>-1.78771972663312</c:v>
                </c:pt>
                <c:pt idx="2626">
                  <c:v>-1.1141967774138899</c:v>
                </c:pt>
                <c:pt idx="2627">
                  <c:v>-0.24627685555913301</c:v>
                </c:pt>
                <c:pt idx="2628">
                  <c:v>0.79864501942243504</c:v>
                </c:pt>
                <c:pt idx="2629">
                  <c:v>1.3180541991644199</c:v>
                </c:pt>
                <c:pt idx="2630">
                  <c:v>1.3824462890557701</c:v>
                </c:pt>
                <c:pt idx="2631">
                  <c:v>1.30859375000772</c:v>
                </c:pt>
                <c:pt idx="2632">
                  <c:v>0.86944580082718104</c:v>
                </c:pt>
                <c:pt idx="2633">
                  <c:v>-0.14862060536226901</c:v>
                </c:pt>
                <c:pt idx="2634">
                  <c:v>-1.55395507797801</c:v>
                </c:pt>
                <c:pt idx="2635">
                  <c:v>-2.5476074217710698</c:v>
                </c:pt>
                <c:pt idx="2636">
                  <c:v>-2.6562499999886402</c:v>
                </c:pt>
                <c:pt idx="2637">
                  <c:v>-2.5115966797026998</c:v>
                </c:pt>
                <c:pt idx="2638">
                  <c:v>-2.3248291015821199</c:v>
                </c:pt>
                <c:pt idx="2639">
                  <c:v>-1.5435791016445699</c:v>
                </c:pt>
                <c:pt idx="2640">
                  <c:v>-0.74523925789636303</c:v>
                </c:pt>
                <c:pt idx="2641">
                  <c:v>-0.68847656250596301</c:v>
                </c:pt>
                <c:pt idx="2642">
                  <c:v>-0.77941894530294697</c:v>
                </c:pt>
                <c:pt idx="2643">
                  <c:v>-0.67840576172936096</c:v>
                </c:pt>
                <c:pt idx="2644">
                  <c:v>-0.86944580076118205</c:v>
                </c:pt>
                <c:pt idx="2645">
                  <c:v>-1.3787841796337601</c:v>
                </c:pt>
                <c:pt idx="2646">
                  <c:v>-2.1353149413264298</c:v>
                </c:pt>
                <c:pt idx="2647">
                  <c:v>-2.9788208006922599</c:v>
                </c:pt>
                <c:pt idx="2648">
                  <c:v>-3.0572509765542302</c:v>
                </c:pt>
                <c:pt idx="2649">
                  <c:v>-2.3120117188286202</c:v>
                </c:pt>
                <c:pt idx="2650">
                  <c:v>-1.7156982422504099</c:v>
                </c:pt>
                <c:pt idx="2651">
                  <c:v>-1.2899780273886601</c:v>
                </c:pt>
                <c:pt idx="2652">
                  <c:v>-0.72814941412177403</c:v>
                </c:pt>
                <c:pt idx="2653">
                  <c:v>-0.64514160157129496</c:v>
                </c:pt>
                <c:pt idx="2654">
                  <c:v>-0.95764160152938904</c:v>
                </c:pt>
                <c:pt idx="2655">
                  <c:v>-1.05499267577094</c:v>
                </c:pt>
                <c:pt idx="2656">
                  <c:v>-1.33300781247054</c:v>
                </c:pt>
                <c:pt idx="2657">
                  <c:v>-1.8746948241613499</c:v>
                </c:pt>
                <c:pt idx="2658">
                  <c:v>-2.17895507809276</c:v>
                </c:pt>
                <c:pt idx="2659">
                  <c:v>-2.84454345696073</c:v>
                </c:pt>
                <c:pt idx="2660">
                  <c:v>-3.75152587881015</c:v>
                </c:pt>
                <c:pt idx="2661">
                  <c:v>-3.4353637695648902</c:v>
                </c:pt>
                <c:pt idx="2662">
                  <c:v>-2.5405883790014601</c:v>
                </c:pt>
                <c:pt idx="2663">
                  <c:v>-2.73437499997938</c:v>
                </c:pt>
                <c:pt idx="2664">
                  <c:v>-3.0371093749677902</c:v>
                </c:pt>
                <c:pt idx="2665">
                  <c:v>-2.3916625977249302</c:v>
                </c:pt>
                <c:pt idx="2666">
                  <c:v>-2.0263671875388698</c:v>
                </c:pt>
                <c:pt idx="2667">
                  <c:v>-2.4826049804201999</c:v>
                </c:pt>
                <c:pt idx="2668">
                  <c:v>-2.7795410155933999</c:v>
                </c:pt>
                <c:pt idx="2669">
                  <c:v>-2.65960693360657</c:v>
                </c:pt>
                <c:pt idx="2670">
                  <c:v>-2.80517578123444</c:v>
                </c:pt>
                <c:pt idx="2671">
                  <c:v>-3.5815429686670299</c:v>
                </c:pt>
                <c:pt idx="2672">
                  <c:v>-4.4000244139750304</c:v>
                </c:pt>
                <c:pt idx="2673">
                  <c:v>-4.4244384765598896</c:v>
                </c:pt>
                <c:pt idx="2674">
                  <c:v>-4.01153564457538</c:v>
                </c:pt>
                <c:pt idx="2675">
                  <c:v>-3.9184570312599498</c:v>
                </c:pt>
                <c:pt idx="2676">
                  <c:v>-3.7884521484513898</c:v>
                </c:pt>
                <c:pt idx="2677">
                  <c:v>-3.2482910156829701</c:v>
                </c:pt>
                <c:pt idx="2678">
                  <c:v>-2.7407836914607202</c:v>
                </c:pt>
                <c:pt idx="2679">
                  <c:v>-2.4508666992498598</c:v>
                </c:pt>
                <c:pt idx="2680">
                  <c:v>-2.1987915039332999</c:v>
                </c:pt>
                <c:pt idx="2681">
                  <c:v>-2.03063964845555</c:v>
                </c:pt>
                <c:pt idx="2682">
                  <c:v>-1.92230224610538</c:v>
                </c:pt>
                <c:pt idx="2683">
                  <c:v>-1.99188232421128</c:v>
                </c:pt>
                <c:pt idx="2684">
                  <c:v>-2.6156616210268102</c:v>
                </c:pt>
                <c:pt idx="2685">
                  <c:v>-3.5095214842786602</c:v>
                </c:pt>
                <c:pt idx="2686">
                  <c:v>-3.9724731444813601</c:v>
                </c:pt>
                <c:pt idx="2687">
                  <c:v>-4.1284179687331903</c:v>
                </c:pt>
                <c:pt idx="2688">
                  <c:v>-4.3542480468506604</c:v>
                </c:pt>
                <c:pt idx="2689">
                  <c:v>-4.3179321289101598</c:v>
                </c:pt>
                <c:pt idx="2690">
                  <c:v>-3.9175415039493999</c:v>
                </c:pt>
                <c:pt idx="2691">
                  <c:v>-3.6242675781566098</c:v>
                </c:pt>
                <c:pt idx="2692">
                  <c:v>-3.5064697265752001</c:v>
                </c:pt>
                <c:pt idx="2693">
                  <c:v>-3.44665527344395</c:v>
                </c:pt>
                <c:pt idx="2694">
                  <c:v>-3.6642456054451999</c:v>
                </c:pt>
                <c:pt idx="2695">
                  <c:v>-4.2224121093145897</c:v>
                </c:pt>
                <c:pt idx="2696">
                  <c:v>-4.7747802733777203</c:v>
                </c:pt>
                <c:pt idx="2697">
                  <c:v>-4.9768066406031304</c:v>
                </c:pt>
                <c:pt idx="2698">
                  <c:v>-4.8934936523527703</c:v>
                </c:pt>
                <c:pt idx="2699">
                  <c:v>-4.9838256835839703</c:v>
                </c:pt>
                <c:pt idx="2700">
                  <c:v>-5.1895141601339896</c:v>
                </c:pt>
                <c:pt idx="2701">
                  <c:v>-4.9923706054900903</c:v>
                </c:pt>
                <c:pt idx="2702">
                  <c:v>-4.5355224609871501</c:v>
                </c:pt>
                <c:pt idx="2703">
                  <c:v>-4.2285156250333698</c:v>
                </c:pt>
                <c:pt idx="2704">
                  <c:v>-4.1116333007939501</c:v>
                </c:pt>
                <c:pt idx="2705">
                  <c:v>-4.3185424804462604</c:v>
                </c:pt>
                <c:pt idx="2706">
                  <c:v>-4.7702026366696604</c:v>
                </c:pt>
                <c:pt idx="2707">
                  <c:v>-5.3106689452537603</c:v>
                </c:pt>
                <c:pt idx="2708">
                  <c:v>-6.3085937498915401</c:v>
                </c:pt>
                <c:pt idx="2709">
                  <c:v>-7.26989746083302</c:v>
                </c:pt>
                <c:pt idx="2710">
                  <c:v>-6.7782592773974102</c:v>
                </c:pt>
                <c:pt idx="2711">
                  <c:v>-4.8168945314640599</c:v>
                </c:pt>
                <c:pt idx="2712">
                  <c:v>-2.4655151369753798</c:v>
                </c:pt>
                <c:pt idx="2713">
                  <c:v>-0.62988281270033997</c:v>
                </c:pt>
                <c:pt idx="2714">
                  <c:v>-0.36407470706026002</c:v>
                </c:pt>
                <c:pt idx="2715">
                  <c:v>-1.5490722654956699</c:v>
                </c:pt>
                <c:pt idx="2716">
                  <c:v>-2.3504638671000402</c:v>
                </c:pt>
                <c:pt idx="2717">
                  <c:v>-2.3794555664030899</c:v>
                </c:pt>
                <c:pt idx="2718">
                  <c:v>-2.9696655272790702</c:v>
                </c:pt>
                <c:pt idx="2719">
                  <c:v>-4.0240478514469498</c:v>
                </c:pt>
                <c:pt idx="2720">
                  <c:v>-4.7738647460115802</c:v>
                </c:pt>
                <c:pt idx="2721">
                  <c:v>-5.9811401365864398</c:v>
                </c:pt>
                <c:pt idx="2722">
                  <c:v>-7.6641845701280502</c:v>
                </c:pt>
                <c:pt idx="2723">
                  <c:v>-7.6043701171940503</c:v>
                </c:pt>
                <c:pt idx="2724">
                  <c:v>-4.7845458987465399</c:v>
                </c:pt>
                <c:pt idx="2725">
                  <c:v>-0.98724365275991199</c:v>
                </c:pt>
                <c:pt idx="2726">
                  <c:v>1.8365478512517399</c:v>
                </c:pt>
                <c:pt idx="2727">
                  <c:v>3.0584716795530298</c:v>
                </c:pt>
                <c:pt idx="2728">
                  <c:v>3.0099487304740902</c:v>
                </c:pt>
                <c:pt idx="2729">
                  <c:v>2.5674438477049502</c:v>
                </c:pt>
                <c:pt idx="2730">
                  <c:v>1.9641113281914</c:v>
                </c:pt>
                <c:pt idx="2731">
                  <c:v>1.0241699219784399</c:v>
                </c:pt>
                <c:pt idx="2732">
                  <c:v>0.18676757821715501</c:v>
                </c:pt>
                <c:pt idx="2733">
                  <c:v>-0.60546874991281496</c:v>
                </c:pt>
                <c:pt idx="2734">
                  <c:v>-1.8710327147039001</c:v>
                </c:pt>
                <c:pt idx="2735">
                  <c:v>-2.7816772459931198</c:v>
                </c:pt>
                <c:pt idx="2736">
                  <c:v>-2.3986816406673199</c:v>
                </c:pt>
                <c:pt idx="2737">
                  <c:v>-1.0580444337418999</c:v>
                </c:pt>
                <c:pt idx="2738">
                  <c:v>0.59814453106698495</c:v>
                </c:pt>
                <c:pt idx="2739">
                  <c:v>1.5487670897387</c:v>
                </c:pt>
                <c:pt idx="2740">
                  <c:v>1.21459960941193</c:v>
                </c:pt>
                <c:pt idx="2741">
                  <c:v>0.83312988285465395</c:v>
                </c:pt>
                <c:pt idx="2742">
                  <c:v>0.89813232421153699</c:v>
                </c:pt>
                <c:pt idx="2743">
                  <c:v>0.223693847731085</c:v>
                </c:pt>
                <c:pt idx="2744">
                  <c:v>-0.89202880846995103</c:v>
                </c:pt>
                <c:pt idx="2745">
                  <c:v>-1.10717773435113</c:v>
                </c:pt>
                <c:pt idx="2746">
                  <c:v>-0.53344726568865997</c:v>
                </c:pt>
                <c:pt idx="2747">
                  <c:v>0.43579101551745503</c:v>
                </c:pt>
                <c:pt idx="2748">
                  <c:v>1.8518066404678799</c:v>
                </c:pt>
                <c:pt idx="2749">
                  <c:v>3.3905029295167699</c:v>
                </c:pt>
                <c:pt idx="2750">
                  <c:v>5.0003051756019001</c:v>
                </c:pt>
                <c:pt idx="2751">
                  <c:v>6.6418457029421099</c:v>
                </c:pt>
                <c:pt idx="2752">
                  <c:v>7.2039794921248701</c:v>
                </c:pt>
                <c:pt idx="2753">
                  <c:v>5.8956909181145098</c:v>
                </c:pt>
                <c:pt idx="2754">
                  <c:v>3.8656616213199202</c:v>
                </c:pt>
                <c:pt idx="2755">
                  <c:v>2.3983764650072201</c:v>
                </c:pt>
                <c:pt idx="2756">
                  <c:v>1.3467407227734201</c:v>
                </c:pt>
                <c:pt idx="2757">
                  <c:v>0.50384521493765999</c:v>
                </c:pt>
                <c:pt idx="2758">
                  <c:v>0.28228759768093398</c:v>
                </c:pt>
                <c:pt idx="2759">
                  <c:v>0.66986083980039302</c:v>
                </c:pt>
                <c:pt idx="2760">
                  <c:v>1.64367675770356</c:v>
                </c:pt>
                <c:pt idx="2761">
                  <c:v>3.5494995115055499</c:v>
                </c:pt>
                <c:pt idx="2762">
                  <c:v>5.7571411130342902</c:v>
                </c:pt>
                <c:pt idx="2763">
                  <c:v>7.2192382810864402</c:v>
                </c:pt>
                <c:pt idx="2764">
                  <c:v>7.8741455077392404</c:v>
                </c:pt>
                <c:pt idx="2765">
                  <c:v>7.68981933595812</c:v>
                </c:pt>
                <c:pt idx="2766">
                  <c:v>6.6647338868334201</c:v>
                </c:pt>
                <c:pt idx="2767">
                  <c:v>5.5273437501277503</c:v>
                </c:pt>
                <c:pt idx="2768">
                  <c:v>4.5788574219815397</c:v>
                </c:pt>
                <c:pt idx="2769">
                  <c:v>3.6550903321350101</c:v>
                </c:pt>
                <c:pt idx="2770">
                  <c:v>3.23913574223422</c:v>
                </c:pt>
                <c:pt idx="2771">
                  <c:v>3.4994506835645098</c:v>
                </c:pt>
                <c:pt idx="2772">
                  <c:v>4.1949462889843803</c:v>
                </c:pt>
                <c:pt idx="2773">
                  <c:v>5.5621337889089304</c:v>
                </c:pt>
                <c:pt idx="2774">
                  <c:v>7.11517333966931</c:v>
                </c:pt>
                <c:pt idx="2775">
                  <c:v>7.7056884764958999</c:v>
                </c:pt>
                <c:pt idx="2776">
                  <c:v>7.4871826172121398</c:v>
                </c:pt>
                <c:pt idx="2777">
                  <c:v>6.9943237305243304</c:v>
                </c:pt>
                <c:pt idx="2778">
                  <c:v>5.8410644532550604</c:v>
                </c:pt>
                <c:pt idx="2779">
                  <c:v>4.1970825197166501</c:v>
                </c:pt>
                <c:pt idx="2780">
                  <c:v>2.9571533204523401</c:v>
                </c:pt>
                <c:pt idx="2781">
                  <c:v>2.4282836914658898</c:v>
                </c:pt>
                <c:pt idx="2782">
                  <c:v>2.60620117185494</c:v>
                </c:pt>
                <c:pt idx="2783">
                  <c:v>3.2501220702395899</c:v>
                </c:pt>
                <c:pt idx="2784">
                  <c:v>3.8259887694660399</c:v>
                </c:pt>
                <c:pt idx="2785">
                  <c:v>4.7125244139621199</c:v>
                </c:pt>
                <c:pt idx="2786">
                  <c:v>6.2133789060800604</c:v>
                </c:pt>
                <c:pt idx="2787">
                  <c:v>7.04772949209302</c:v>
                </c:pt>
                <c:pt idx="2788">
                  <c:v>6.7156982422251001</c:v>
                </c:pt>
                <c:pt idx="2789">
                  <c:v>6.1233520508483199</c:v>
                </c:pt>
                <c:pt idx="2790">
                  <c:v>5.0918579102730499</c:v>
                </c:pt>
                <c:pt idx="2791">
                  <c:v>3.5540771486123299</c:v>
                </c:pt>
                <c:pt idx="2792">
                  <c:v>2.6467895508843999</c:v>
                </c:pt>
                <c:pt idx="2793">
                  <c:v>2.27050781254278</c:v>
                </c:pt>
                <c:pt idx="2794">
                  <c:v>1.97723388675209</c:v>
                </c:pt>
                <c:pt idx="2795">
                  <c:v>2.5326538085306098</c:v>
                </c:pt>
                <c:pt idx="2796">
                  <c:v>3.5433959959788401</c:v>
                </c:pt>
                <c:pt idx="2797">
                  <c:v>4.1937255858635698</c:v>
                </c:pt>
                <c:pt idx="2798">
                  <c:v>5.1071166991149104</c:v>
                </c:pt>
                <c:pt idx="2799">
                  <c:v>5.9271240233439002</c:v>
                </c:pt>
                <c:pt idx="2800">
                  <c:v>5.60852050784887</c:v>
                </c:pt>
                <c:pt idx="2801">
                  <c:v>4.6890258790111998</c:v>
                </c:pt>
                <c:pt idx="2802">
                  <c:v>3.4890747071682102</c:v>
                </c:pt>
                <c:pt idx="2803">
                  <c:v>1.9326782228338999</c:v>
                </c:pt>
                <c:pt idx="2804">
                  <c:v>1.1410522461841099</c:v>
                </c:pt>
                <c:pt idx="2805">
                  <c:v>1.2570190429555099</c:v>
                </c:pt>
                <c:pt idx="2806">
                  <c:v>1.22100830078536</c:v>
                </c:pt>
                <c:pt idx="2807">
                  <c:v>1.52679443355871</c:v>
                </c:pt>
                <c:pt idx="2808">
                  <c:v>2.8964233396868</c:v>
                </c:pt>
                <c:pt idx="2809">
                  <c:v>4.2355346678152896</c:v>
                </c:pt>
                <c:pt idx="2810">
                  <c:v>4.7488403319724304</c:v>
                </c:pt>
                <c:pt idx="2811">
                  <c:v>5.1098632812086304</c:v>
                </c:pt>
                <c:pt idx="2812">
                  <c:v>5.6835937499342499</c:v>
                </c:pt>
                <c:pt idx="2813">
                  <c:v>5.6411743164111101</c:v>
                </c:pt>
                <c:pt idx="2814">
                  <c:v>4.4412231446687596</c:v>
                </c:pt>
                <c:pt idx="2815">
                  <c:v>2.9934692384478199</c:v>
                </c:pt>
                <c:pt idx="2816">
                  <c:v>2.3092651367974701</c:v>
                </c:pt>
                <c:pt idx="2817">
                  <c:v>1.9915771484740501</c:v>
                </c:pt>
                <c:pt idx="2818">
                  <c:v>1.3604736328851099</c:v>
                </c:pt>
                <c:pt idx="2819">
                  <c:v>0.89752197270951295</c:v>
                </c:pt>
                <c:pt idx="2820">
                  <c:v>1.2582397460522501</c:v>
                </c:pt>
                <c:pt idx="2821">
                  <c:v>1.9470214842957501</c:v>
                </c:pt>
                <c:pt idx="2822">
                  <c:v>2.32574462886268</c:v>
                </c:pt>
                <c:pt idx="2823">
                  <c:v>2.7172851562049498</c:v>
                </c:pt>
                <c:pt idx="2824">
                  <c:v>3.0392456054315602</c:v>
                </c:pt>
                <c:pt idx="2825">
                  <c:v>2.7178955078496201</c:v>
                </c:pt>
                <c:pt idx="2826">
                  <c:v>2.3068237305162298</c:v>
                </c:pt>
                <c:pt idx="2827">
                  <c:v>2.1878051757949999</c:v>
                </c:pt>
                <c:pt idx="2828">
                  <c:v>1.68273925787084</c:v>
                </c:pt>
                <c:pt idx="2829">
                  <c:v>1.1767578125584399</c:v>
                </c:pt>
                <c:pt idx="2830">
                  <c:v>1.4309692382518899</c:v>
                </c:pt>
                <c:pt idx="2831">
                  <c:v>1.58538818357591</c:v>
                </c:pt>
                <c:pt idx="2832">
                  <c:v>1.2277221680102299</c:v>
                </c:pt>
                <c:pt idx="2833">
                  <c:v>1.1328125000110101</c:v>
                </c:pt>
                <c:pt idx="2834">
                  <c:v>1.08947753906753</c:v>
                </c:pt>
                <c:pt idx="2835">
                  <c:v>0.639038085989733</c:v>
                </c:pt>
                <c:pt idx="2836">
                  <c:v>0.22979736332870601</c:v>
                </c:pt>
                <c:pt idx="2837">
                  <c:v>-7.0495605433927896E-2</c:v>
                </c:pt>
                <c:pt idx="2838">
                  <c:v>-0.50201416010621103</c:v>
                </c:pt>
                <c:pt idx="2839">
                  <c:v>-0.98449707025655098</c:v>
                </c:pt>
                <c:pt idx="2840">
                  <c:v>-1.6772460936693501</c:v>
                </c:pt>
                <c:pt idx="2841">
                  <c:v>-2.3751831053874999</c:v>
                </c:pt>
                <c:pt idx="2842">
                  <c:v>-2.2668457031376099</c:v>
                </c:pt>
                <c:pt idx="2843">
                  <c:v>-1.74438476568582</c:v>
                </c:pt>
                <c:pt idx="2844">
                  <c:v>-1.8749999999847899</c:v>
                </c:pt>
                <c:pt idx="2845">
                  <c:v>-2.1032714843484301</c:v>
                </c:pt>
                <c:pt idx="2846">
                  <c:v>-1.5957641602153301</c:v>
                </c:pt>
                <c:pt idx="2847">
                  <c:v>-1.0882568359965801</c:v>
                </c:pt>
                <c:pt idx="2848">
                  <c:v>-1.0943603515617899</c:v>
                </c:pt>
                <c:pt idx="2849">
                  <c:v>-1.0934448242188599</c:v>
                </c:pt>
                <c:pt idx="2850">
                  <c:v>-1.26647949216728</c:v>
                </c:pt>
                <c:pt idx="2851">
                  <c:v>-1.92687988273532</c:v>
                </c:pt>
                <c:pt idx="2852">
                  <c:v>-2.5042724608700202</c:v>
                </c:pt>
                <c:pt idx="2853">
                  <c:v>-2.8393554687108402</c:v>
                </c:pt>
                <c:pt idx="2854">
                  <c:v>-3.2775878905737801</c:v>
                </c:pt>
                <c:pt idx="2855">
                  <c:v>-3.6495971679252701</c:v>
                </c:pt>
                <c:pt idx="2856">
                  <c:v>-3.8665771484120399</c:v>
                </c:pt>
                <c:pt idx="2857">
                  <c:v>-3.9624023437387601</c:v>
                </c:pt>
                <c:pt idx="2858">
                  <c:v>-3.7371826172139202</c:v>
                </c:pt>
                <c:pt idx="2859">
                  <c:v>-3.2824707031783502</c:v>
                </c:pt>
                <c:pt idx="2860">
                  <c:v>-2.8292846680219199</c:v>
                </c:pt>
                <c:pt idx="2861">
                  <c:v>-2.4276733398908701</c:v>
                </c:pt>
                <c:pt idx="2862">
                  <c:v>-2.2348022461163799</c:v>
                </c:pt>
                <c:pt idx="2863">
                  <c:v>-2.2073364257844701</c:v>
                </c:pt>
                <c:pt idx="2864">
                  <c:v>-2.2958374023333299</c:v>
                </c:pt>
                <c:pt idx="2865">
                  <c:v>-2.8747558593068199</c:v>
                </c:pt>
                <c:pt idx="2866">
                  <c:v>-3.7979125975475201</c:v>
                </c:pt>
                <c:pt idx="2867">
                  <c:v>-4.3518066405597597</c:v>
                </c:pt>
                <c:pt idx="2868">
                  <c:v>-4.5132446288872403</c:v>
                </c:pt>
                <c:pt idx="2869">
                  <c:v>-4.5260620117172401</c:v>
                </c:pt>
                <c:pt idx="2870">
                  <c:v>-4.3740844726741503</c:v>
                </c:pt>
                <c:pt idx="2871">
                  <c:v>-4.3539428710961197</c:v>
                </c:pt>
                <c:pt idx="2872">
                  <c:v>-4.47113037107989</c:v>
                </c:pt>
                <c:pt idx="2873">
                  <c:v>-4.1781616211283898</c:v>
                </c:pt>
                <c:pt idx="2874">
                  <c:v>-3.7460327148948398</c:v>
                </c:pt>
                <c:pt idx="2875">
                  <c:v>-3.9495849609134299</c:v>
                </c:pt>
                <c:pt idx="2876">
                  <c:v>-4.2343139648100898</c:v>
                </c:pt>
                <c:pt idx="2877">
                  <c:v>-3.96423339846943</c:v>
                </c:pt>
                <c:pt idx="2878">
                  <c:v>-4.13604736326094</c:v>
                </c:pt>
                <c:pt idx="2879">
                  <c:v>-4.9670410155267497</c:v>
                </c:pt>
                <c:pt idx="2880">
                  <c:v>-5.0393676757726702</c:v>
                </c:pt>
                <c:pt idx="2881">
                  <c:v>-4.4754028320981902</c:v>
                </c:pt>
                <c:pt idx="2882">
                  <c:v>-4.3725585937622098</c:v>
                </c:pt>
                <c:pt idx="2883">
                  <c:v>-4.0908813476896801</c:v>
                </c:pt>
                <c:pt idx="2884">
                  <c:v>-3.2824707032209499</c:v>
                </c:pt>
                <c:pt idx="2885">
                  <c:v>-3.0990600586155201</c:v>
                </c:pt>
                <c:pt idx="2886">
                  <c:v>-3.6898803710236301</c:v>
                </c:pt>
                <c:pt idx="2887">
                  <c:v>-4.5114135741212404</c:v>
                </c:pt>
                <c:pt idx="2888">
                  <c:v>-5.5410766600335704</c:v>
                </c:pt>
                <c:pt idx="2889">
                  <c:v>-6.26861572256957</c:v>
                </c:pt>
                <c:pt idx="2890">
                  <c:v>-6.3583374023330599</c:v>
                </c:pt>
                <c:pt idx="2891">
                  <c:v>-5.9860229492631101</c:v>
                </c:pt>
                <c:pt idx="2892">
                  <c:v>-4.6298217775053301</c:v>
                </c:pt>
                <c:pt idx="2893">
                  <c:v>-2.3364257815232401</c:v>
                </c:pt>
                <c:pt idx="2894">
                  <c:v>-0.56518554708603197</c:v>
                </c:pt>
                <c:pt idx="2895">
                  <c:v>-5.4626464904580001E-2</c:v>
                </c:pt>
                <c:pt idx="2896">
                  <c:v>-0.39916992183395</c:v>
                </c:pt>
                <c:pt idx="2897">
                  <c:v>-1.0348510741427199</c:v>
                </c:pt>
                <c:pt idx="2898">
                  <c:v>-1.43463134760844</c:v>
                </c:pt>
                <c:pt idx="2899">
                  <c:v>-1.8832397460401</c:v>
                </c:pt>
                <c:pt idx="2900">
                  <c:v>-3.1643676756280299</c:v>
                </c:pt>
                <c:pt idx="2901">
                  <c:v>-4.7827148435564499</c:v>
                </c:pt>
                <c:pt idx="2902">
                  <c:v>-5.7821655272242198</c:v>
                </c:pt>
                <c:pt idx="2903">
                  <c:v>-6.4321899413285104</c:v>
                </c:pt>
                <c:pt idx="2904">
                  <c:v>-6.8078613280800697</c:v>
                </c:pt>
                <c:pt idx="2905">
                  <c:v>-5.7003784181017103</c:v>
                </c:pt>
                <c:pt idx="2906">
                  <c:v>-2.7429199222300502</c:v>
                </c:pt>
                <c:pt idx="2907">
                  <c:v>0.46295165977137498</c:v>
                </c:pt>
                <c:pt idx="2908">
                  <c:v>2.23602294900589</c:v>
                </c:pt>
                <c:pt idx="2909">
                  <c:v>2.3059082031166098</c:v>
                </c:pt>
                <c:pt idx="2910">
                  <c:v>1.6238403321131301</c:v>
                </c:pt>
                <c:pt idx="2911">
                  <c:v>1.0461425781943501</c:v>
                </c:pt>
                <c:pt idx="2912">
                  <c:v>0.165100097762022</c:v>
                </c:pt>
                <c:pt idx="2913">
                  <c:v>-1.3223266599770001</c:v>
                </c:pt>
                <c:pt idx="2914">
                  <c:v>-2.3712158201861002</c:v>
                </c:pt>
                <c:pt idx="2915">
                  <c:v>-2.8390502929123702</c:v>
                </c:pt>
                <c:pt idx="2916">
                  <c:v>-3.6282348631861501</c:v>
                </c:pt>
                <c:pt idx="2917">
                  <c:v>-3.8113403320091801</c:v>
                </c:pt>
                <c:pt idx="2918">
                  <c:v>-2.5604248048382501</c:v>
                </c:pt>
                <c:pt idx="2919">
                  <c:v>-1.4208984376373199</c:v>
                </c:pt>
                <c:pt idx="2920">
                  <c:v>-1.1956787109646401</c:v>
                </c:pt>
                <c:pt idx="2921">
                  <c:v>-1.11724853516574</c:v>
                </c:pt>
                <c:pt idx="2922">
                  <c:v>-1.2487792968590901</c:v>
                </c:pt>
                <c:pt idx="2923">
                  <c:v>-1.7599487304069199</c:v>
                </c:pt>
                <c:pt idx="2924">
                  <c:v>-2.2024536132277199</c:v>
                </c:pt>
                <c:pt idx="2925">
                  <c:v>-2.78564453117946</c:v>
                </c:pt>
                <c:pt idx="2926">
                  <c:v>-3.6004638670889402</c:v>
                </c:pt>
                <c:pt idx="2927">
                  <c:v>-3.9099121093375699</c:v>
                </c:pt>
                <c:pt idx="2928">
                  <c:v>-3.20739746102248</c:v>
                </c:pt>
                <c:pt idx="2929">
                  <c:v>-1.70898437518193</c:v>
                </c:pt>
                <c:pt idx="2930">
                  <c:v>1.1596679478591301E-2</c:v>
                </c:pt>
                <c:pt idx="2931">
                  <c:v>1.6073608396500001</c:v>
                </c:pt>
                <c:pt idx="2932">
                  <c:v>2.9382324217134101</c:v>
                </c:pt>
                <c:pt idx="2933">
                  <c:v>3.2830810546456299</c:v>
                </c:pt>
                <c:pt idx="2934">
                  <c:v>2.2271728516907099</c:v>
                </c:pt>
                <c:pt idx="2935">
                  <c:v>0.54077148457975899</c:v>
                </c:pt>
                <c:pt idx="2936">
                  <c:v>-1.21429443338065</c:v>
                </c:pt>
                <c:pt idx="2937">
                  <c:v>-2.8109741208991599</c:v>
                </c:pt>
                <c:pt idx="2938">
                  <c:v>-3.47900390616859</c:v>
                </c:pt>
                <c:pt idx="2939">
                  <c:v>-3.4402465820359698</c:v>
                </c:pt>
                <c:pt idx="2940">
                  <c:v>-3.6090087890419298</c:v>
                </c:pt>
                <c:pt idx="2941">
                  <c:v>-3.23547363285802</c:v>
                </c:pt>
                <c:pt idx="2942">
                  <c:v>-1.37084960960225</c:v>
                </c:pt>
                <c:pt idx="2943">
                  <c:v>0.802612304422615</c:v>
                </c:pt>
                <c:pt idx="2944">
                  <c:v>2.2137451170155198</c:v>
                </c:pt>
                <c:pt idx="2945">
                  <c:v>3.1988525389419902</c:v>
                </c:pt>
                <c:pt idx="2946">
                  <c:v>3.5360717773024999</c:v>
                </c:pt>
                <c:pt idx="2947">
                  <c:v>2.78930664071635</c:v>
                </c:pt>
                <c:pt idx="2948">
                  <c:v>1.61315917983137</c:v>
                </c:pt>
                <c:pt idx="2949">
                  <c:v>0.58044433606382895</c:v>
                </c:pt>
                <c:pt idx="2950">
                  <c:v>-0.17913818350083299</c:v>
                </c:pt>
                <c:pt idx="2951">
                  <c:v>-0.50964355464707001</c:v>
                </c:pt>
                <c:pt idx="2952">
                  <c:v>-0.69763183591450395</c:v>
                </c:pt>
                <c:pt idx="2953">
                  <c:v>-0.57617187501491296</c:v>
                </c:pt>
                <c:pt idx="2954">
                  <c:v>0.73089599593326604</c:v>
                </c:pt>
                <c:pt idx="2955">
                  <c:v>2.47131347634881</c:v>
                </c:pt>
                <c:pt idx="2956">
                  <c:v>3.08471679679969</c:v>
                </c:pt>
                <c:pt idx="2957">
                  <c:v>2.7880859375364202</c:v>
                </c:pt>
                <c:pt idx="2958">
                  <c:v>2.1905517578858702</c:v>
                </c:pt>
                <c:pt idx="2959">
                  <c:v>1.2042236329336</c:v>
                </c:pt>
                <c:pt idx="2960">
                  <c:v>0.17608642590748699</c:v>
                </c:pt>
                <c:pt idx="2961">
                  <c:v>-0.55999755850337196</c:v>
                </c:pt>
                <c:pt idx="2962">
                  <c:v>-0.79864501950183997</c:v>
                </c:pt>
                <c:pt idx="2963">
                  <c:v>-0.29724121099929102</c:v>
                </c:pt>
                <c:pt idx="2964">
                  <c:v>0.198669433532636</c:v>
                </c:pt>
                <c:pt idx="2965">
                  <c:v>0.272521972647149</c:v>
                </c:pt>
                <c:pt idx="2966">
                  <c:v>0.84686279289796995</c:v>
                </c:pt>
                <c:pt idx="2967">
                  <c:v>1.8280029295665901</c:v>
                </c:pt>
                <c:pt idx="2968">
                  <c:v>2.4478149413298702</c:v>
                </c:pt>
                <c:pt idx="2969">
                  <c:v>2.8189086913605199</c:v>
                </c:pt>
                <c:pt idx="2970">
                  <c:v>2.6699829101746699</c:v>
                </c:pt>
                <c:pt idx="2971">
                  <c:v>1.6375732423152001</c:v>
                </c:pt>
                <c:pt idx="2972">
                  <c:v>0.61187744153311996</c:v>
                </c:pt>
                <c:pt idx="2973">
                  <c:v>7.5988769597534797E-2</c:v>
                </c:pt>
                <c:pt idx="2974">
                  <c:v>-0.33447265619923</c:v>
                </c:pt>
                <c:pt idx="2975">
                  <c:v>-0.30029296875422801</c:v>
                </c:pt>
                <c:pt idx="2976">
                  <c:v>0.56793212879885802</c:v>
                </c:pt>
                <c:pt idx="2977">
                  <c:v>1.6894531248612801</c:v>
                </c:pt>
                <c:pt idx="2978">
                  <c:v>2.2189331054030199</c:v>
                </c:pt>
                <c:pt idx="2979">
                  <c:v>2.2448730468717799</c:v>
                </c:pt>
                <c:pt idx="2980">
                  <c:v>2.4603271484107498</c:v>
                </c:pt>
                <c:pt idx="2981">
                  <c:v>2.4362182617217401</c:v>
                </c:pt>
                <c:pt idx="2982">
                  <c:v>1.46057128918362</c:v>
                </c:pt>
                <c:pt idx="2983">
                  <c:v>0.28228759780252899</c:v>
                </c:pt>
                <c:pt idx="2984">
                  <c:v>-0.43731689444191402</c:v>
                </c:pt>
                <c:pt idx="2985">
                  <c:v>-0.93444824212578304</c:v>
                </c:pt>
                <c:pt idx="2986">
                  <c:v>-0.97290039062020905</c:v>
                </c:pt>
                <c:pt idx="2987">
                  <c:v>-0.55297851567732303</c:v>
                </c:pt>
                <c:pt idx="2988">
                  <c:v>-0.18585205082699399</c:v>
                </c:pt>
                <c:pt idx="2989">
                  <c:v>0.56091308584445199</c:v>
                </c:pt>
                <c:pt idx="2990">
                  <c:v>1.7031860350139201</c:v>
                </c:pt>
                <c:pt idx="2991">
                  <c:v>2.3410034178892798</c:v>
                </c:pt>
                <c:pt idx="2992">
                  <c:v>2.74200439448129</c:v>
                </c:pt>
                <c:pt idx="2993">
                  <c:v>3.4460449217872799</c:v>
                </c:pt>
                <c:pt idx="2994">
                  <c:v>3.4890747070258699</c:v>
                </c:pt>
                <c:pt idx="2995">
                  <c:v>2.4389648438813198</c:v>
                </c:pt>
                <c:pt idx="2996">
                  <c:v>1.3922119141934</c:v>
                </c:pt>
                <c:pt idx="2997">
                  <c:v>1.0644531250409901</c:v>
                </c:pt>
                <c:pt idx="2998">
                  <c:v>1.1322021484290301</c:v>
                </c:pt>
                <c:pt idx="2999">
                  <c:v>1.1978149413980399</c:v>
                </c:pt>
                <c:pt idx="3000">
                  <c:v>1.14410400391297</c:v>
                </c:pt>
                <c:pt idx="3001">
                  <c:v>1.01074218751668</c:v>
                </c:pt>
                <c:pt idx="3002">
                  <c:v>0.97900390625398304</c:v>
                </c:pt>
                <c:pt idx="3003">
                  <c:v>1.2841796874617</c:v>
                </c:pt>
                <c:pt idx="3004">
                  <c:v>1.73309326166241</c:v>
                </c:pt>
                <c:pt idx="3005">
                  <c:v>1.7785644531192899</c:v>
                </c:pt>
                <c:pt idx="3006">
                  <c:v>1.5280151367502</c:v>
                </c:pt>
                <c:pt idx="3007">
                  <c:v>1.5908813476483601</c:v>
                </c:pt>
                <c:pt idx="3008">
                  <c:v>1.8307495116886401</c:v>
                </c:pt>
                <c:pt idx="3009">
                  <c:v>1.71295166017103</c:v>
                </c:pt>
                <c:pt idx="3010">
                  <c:v>1.56982421876803</c:v>
                </c:pt>
                <c:pt idx="3011">
                  <c:v>1.8798828124609399</c:v>
                </c:pt>
                <c:pt idx="3012">
                  <c:v>2.2311401366745001</c:v>
                </c:pt>
                <c:pt idx="3013">
                  <c:v>2.3477172851415702</c:v>
                </c:pt>
                <c:pt idx="3014">
                  <c:v>2.56134033200434</c:v>
                </c:pt>
                <c:pt idx="3015">
                  <c:v>2.7471923827890898</c:v>
                </c:pt>
                <c:pt idx="3016">
                  <c:v>2.4081420898864598</c:v>
                </c:pt>
                <c:pt idx="3017">
                  <c:v>1.7474365235207301</c:v>
                </c:pt>
                <c:pt idx="3018">
                  <c:v>1.27746582037191</c:v>
                </c:pt>
                <c:pt idx="3019">
                  <c:v>1.14135742189221</c:v>
                </c:pt>
                <c:pt idx="3020">
                  <c:v>1.08184814453877</c:v>
                </c:pt>
                <c:pt idx="3021">
                  <c:v>0.79864501956705203</c:v>
                </c:pt>
                <c:pt idx="3022">
                  <c:v>0.493164062538619</c:v>
                </c:pt>
                <c:pt idx="3023">
                  <c:v>0.58166503905131195</c:v>
                </c:pt>
                <c:pt idx="3024">
                  <c:v>0.82366943356315603</c:v>
                </c:pt>
                <c:pt idx="3025">
                  <c:v>0.83007812499918998</c:v>
                </c:pt>
                <c:pt idx="3026">
                  <c:v>1.0177612304449399</c:v>
                </c:pt>
                <c:pt idx="3027">
                  <c:v>1.70928955069351</c:v>
                </c:pt>
                <c:pt idx="3028">
                  <c:v>2.23663330071434</c:v>
                </c:pt>
                <c:pt idx="3029">
                  <c:v>2.1981811523486301</c:v>
                </c:pt>
                <c:pt idx="3030">
                  <c:v>2.2189331054661201</c:v>
                </c:pt>
                <c:pt idx="3031">
                  <c:v>2.4618530273129302</c:v>
                </c:pt>
                <c:pt idx="3032">
                  <c:v>2.2195434570619899</c:v>
                </c:pt>
                <c:pt idx="3033">
                  <c:v>1.6091918946086901</c:v>
                </c:pt>
                <c:pt idx="3034">
                  <c:v>1.2600708008255399</c:v>
                </c:pt>
                <c:pt idx="3035">
                  <c:v>1.04827880862072</c:v>
                </c:pt>
                <c:pt idx="3036">
                  <c:v>0.75927734378679801</c:v>
                </c:pt>
                <c:pt idx="3037">
                  <c:v>0.56274414065002398</c:v>
                </c:pt>
                <c:pt idx="3038">
                  <c:v>0.27343750003683698</c:v>
                </c:pt>
                <c:pt idx="3039">
                  <c:v>-0.17913818353612401</c:v>
                </c:pt>
                <c:pt idx="3040">
                  <c:v>-0.44525146480986599</c:v>
                </c:pt>
                <c:pt idx="3041">
                  <c:v>-0.491638183587844</c:v>
                </c:pt>
                <c:pt idx="3042">
                  <c:v>-0.46844482422170303</c:v>
                </c:pt>
                <c:pt idx="3043">
                  <c:v>-0.54473876952150102</c:v>
                </c:pt>
                <c:pt idx="3044">
                  <c:v>-0.77667236325161304</c:v>
                </c:pt>
                <c:pt idx="3045">
                  <c:v>-0.87921142576814704</c:v>
                </c:pt>
                <c:pt idx="3046">
                  <c:v>-0.91674804687020295</c:v>
                </c:pt>
                <c:pt idx="3047">
                  <c:v>-1.18652343746553</c:v>
                </c:pt>
                <c:pt idx="3048">
                  <c:v>-1.4077758788779799</c:v>
                </c:pt>
                <c:pt idx="3049">
                  <c:v>-1.4367675781213001</c:v>
                </c:pt>
                <c:pt idx="3050">
                  <c:v>-1.4767456054636401</c:v>
                </c:pt>
                <c:pt idx="3051">
                  <c:v>-1.3000488281476601</c:v>
                </c:pt>
                <c:pt idx="3052">
                  <c:v>-1.1557006836122601</c:v>
                </c:pt>
                <c:pt idx="3053">
                  <c:v>-1.6027832030676701</c:v>
                </c:pt>
                <c:pt idx="3054">
                  <c:v>-2.09686279290539</c:v>
                </c:pt>
                <c:pt idx="3055">
                  <c:v>-2.3580932616852501</c:v>
                </c:pt>
                <c:pt idx="3056">
                  <c:v>-2.9489135741429799</c:v>
                </c:pt>
                <c:pt idx="3057">
                  <c:v>-3.4313964843131299</c:v>
                </c:pt>
                <c:pt idx="3058">
                  <c:v>-3.2693481445520298</c:v>
                </c:pt>
                <c:pt idx="3059">
                  <c:v>-3.4271240234171998</c:v>
                </c:pt>
                <c:pt idx="3060">
                  <c:v>-4.0951538085077797</c:v>
                </c:pt>
                <c:pt idx="3061">
                  <c:v>-4.0402221679758199</c:v>
                </c:pt>
                <c:pt idx="3062">
                  <c:v>-3.23272705088517</c:v>
                </c:pt>
                <c:pt idx="3063">
                  <c:v>-2.5988769532065699</c:v>
                </c:pt>
                <c:pt idx="3064">
                  <c:v>-2.0614624024129098</c:v>
                </c:pt>
                <c:pt idx="3065">
                  <c:v>-1.43280029304965</c:v>
                </c:pt>
                <c:pt idx="3066">
                  <c:v>-1.0739135742649399</c:v>
                </c:pt>
                <c:pt idx="3067">
                  <c:v>-1.0281372070371599</c:v>
                </c:pt>
                <c:pt idx="3068">
                  <c:v>-1.4804077147853401</c:v>
                </c:pt>
                <c:pt idx="3069">
                  <c:v>-2.56713867173465</c:v>
                </c:pt>
                <c:pt idx="3070">
                  <c:v>-3.2324218749140798</c:v>
                </c:pt>
                <c:pt idx="3071">
                  <c:v>-3.0902099609558702</c:v>
                </c:pt>
                <c:pt idx="3072">
                  <c:v>-3.2336425781064801</c:v>
                </c:pt>
                <c:pt idx="3073">
                  <c:v>-3.2666015624957399</c:v>
                </c:pt>
                <c:pt idx="3074">
                  <c:v>-1.89178466814631</c:v>
                </c:pt>
                <c:pt idx="3075">
                  <c:v>0.25878906222127901</c:v>
                </c:pt>
                <c:pt idx="3076">
                  <c:v>1.8969726560376901</c:v>
                </c:pt>
                <c:pt idx="3077">
                  <c:v>2.59826660147161</c:v>
                </c:pt>
                <c:pt idx="3078">
                  <c:v>2.3870849609648701</c:v>
                </c:pt>
                <c:pt idx="3079">
                  <c:v>1.99462890630086</c:v>
                </c:pt>
                <c:pt idx="3080">
                  <c:v>1.64306640629556</c:v>
                </c:pt>
                <c:pt idx="3081">
                  <c:v>0.58105468763764001</c:v>
                </c:pt>
                <c:pt idx="3082">
                  <c:v>-0.87860107402957399</c:v>
                </c:pt>
                <c:pt idx="3083">
                  <c:v>-1.8276977537828101</c:v>
                </c:pt>
                <c:pt idx="3084">
                  <c:v>-2.44537353507592</c:v>
                </c:pt>
                <c:pt idx="3085">
                  <c:v>-2.9116821288455998</c:v>
                </c:pt>
                <c:pt idx="3086">
                  <c:v>-3.0148315429553301</c:v>
                </c:pt>
                <c:pt idx="3087">
                  <c:v>-2.2015380860432701</c:v>
                </c:pt>
                <c:pt idx="3088">
                  <c:v>0.392150878568921</c:v>
                </c:pt>
                <c:pt idx="3089">
                  <c:v>3.7167358394113599</c:v>
                </c:pt>
                <c:pt idx="3090">
                  <c:v>5.4473876950874196</c:v>
                </c:pt>
                <c:pt idx="3091">
                  <c:v>5.53466796873861</c:v>
                </c:pt>
                <c:pt idx="3092">
                  <c:v>5.0424194336579902</c:v>
                </c:pt>
                <c:pt idx="3093">
                  <c:v>4.01855468763363</c:v>
                </c:pt>
                <c:pt idx="3094">
                  <c:v>2.8698730470249201</c:v>
                </c:pt>
                <c:pt idx="3095">
                  <c:v>2.0736694336976602</c:v>
                </c:pt>
                <c:pt idx="3096">
                  <c:v>1.31805419931737</c:v>
                </c:pt>
                <c:pt idx="3097">
                  <c:v>0.68450927742643597</c:v>
                </c:pt>
                <c:pt idx="3098">
                  <c:v>0.36315917972944001</c:v>
                </c:pt>
                <c:pt idx="3099">
                  <c:v>0.17333984377477399</c:v>
                </c:pt>
                <c:pt idx="3100">
                  <c:v>0.62072753900390698</c:v>
                </c:pt>
                <c:pt idx="3101">
                  <c:v>1.8185424803118799</c:v>
                </c:pt>
                <c:pt idx="3102">
                  <c:v>2.5808715819314099</c:v>
                </c:pt>
                <c:pt idx="3103">
                  <c:v>2.38525390627562</c:v>
                </c:pt>
                <c:pt idx="3104">
                  <c:v>1.9454956055263399</c:v>
                </c:pt>
                <c:pt idx="3105">
                  <c:v>1.51916503911834</c:v>
                </c:pt>
                <c:pt idx="3106">
                  <c:v>0.78887939462689305</c:v>
                </c:pt>
                <c:pt idx="3107">
                  <c:v>-0.278625488141442</c:v>
                </c:pt>
                <c:pt idx="3108">
                  <c:v>-1.1840820311310001</c:v>
                </c:pt>
                <c:pt idx="3109">
                  <c:v>-1.1727905273452299</c:v>
                </c:pt>
                <c:pt idx="3110">
                  <c:v>2.38037107802412E-2</c:v>
                </c:pt>
                <c:pt idx="3111">
                  <c:v>1.7816162107064799</c:v>
                </c:pt>
                <c:pt idx="3112">
                  <c:v>3.4915161130565302</c:v>
                </c:pt>
                <c:pt idx="3113">
                  <c:v>5.1196289060360298</c:v>
                </c:pt>
                <c:pt idx="3114">
                  <c:v>6.4300537107652804</c:v>
                </c:pt>
                <c:pt idx="3115">
                  <c:v>6.7669677733932199</c:v>
                </c:pt>
                <c:pt idx="3116">
                  <c:v>5.8395385743410602</c:v>
                </c:pt>
                <c:pt idx="3117">
                  <c:v>3.9633178713411801</c:v>
                </c:pt>
                <c:pt idx="3118">
                  <c:v>1.95404052760873</c:v>
                </c:pt>
                <c:pt idx="3119">
                  <c:v>0.52307128925121205</c:v>
                </c:pt>
                <c:pt idx="3120">
                  <c:v>-0.41717529284475302</c:v>
                </c:pt>
                <c:pt idx="3121">
                  <c:v>-1.05590820304077</c:v>
                </c:pt>
                <c:pt idx="3122">
                  <c:v>-0.93933105470287404</c:v>
                </c:pt>
                <c:pt idx="3123">
                  <c:v>4.6081542838797E-2</c:v>
                </c:pt>
                <c:pt idx="3124">
                  <c:v>1.3488769529525999</c:v>
                </c:pt>
                <c:pt idx="3125">
                  <c:v>2.9306030271344401</c:v>
                </c:pt>
                <c:pt idx="3126">
                  <c:v>4.8233032224057899</c:v>
                </c:pt>
                <c:pt idx="3127">
                  <c:v>6.1672973631034003</c:v>
                </c:pt>
                <c:pt idx="3128">
                  <c:v>6.1166381836004504</c:v>
                </c:pt>
                <c:pt idx="3129">
                  <c:v>5.00854492202164</c:v>
                </c:pt>
                <c:pt idx="3130">
                  <c:v>3.6819458009567998</c:v>
                </c:pt>
                <c:pt idx="3131">
                  <c:v>2.5534057618680901</c:v>
                </c:pt>
                <c:pt idx="3132">
                  <c:v>1.8280029297838201</c:v>
                </c:pt>
                <c:pt idx="3133">
                  <c:v>1.5341186523827699</c:v>
                </c:pt>
                <c:pt idx="3134">
                  <c:v>1.43371582032583</c:v>
                </c:pt>
                <c:pt idx="3135">
                  <c:v>1.7825317382349299</c:v>
                </c:pt>
                <c:pt idx="3136">
                  <c:v>3.0142211912426999</c:v>
                </c:pt>
                <c:pt idx="3137">
                  <c:v>4.3536376951346396</c:v>
                </c:pt>
                <c:pt idx="3138">
                  <c:v>4.8410034179040302</c:v>
                </c:pt>
                <c:pt idx="3139">
                  <c:v>4.6115112304992198</c:v>
                </c:pt>
                <c:pt idx="3140">
                  <c:v>3.9514160157129501</c:v>
                </c:pt>
                <c:pt idx="3141">
                  <c:v>2.8994750977964099</c:v>
                </c:pt>
                <c:pt idx="3142">
                  <c:v>1.6833496095370399</c:v>
                </c:pt>
                <c:pt idx="3143">
                  <c:v>0.50689697281300194</c:v>
                </c:pt>
                <c:pt idx="3144">
                  <c:v>-0.123291015541033</c:v>
                </c:pt>
                <c:pt idx="3145">
                  <c:v>0.17211914058563901</c:v>
                </c:pt>
                <c:pt idx="3146">
                  <c:v>0.62286376947119204</c:v>
                </c:pt>
                <c:pt idx="3147">
                  <c:v>0.72784423826726197</c:v>
                </c:pt>
                <c:pt idx="3148">
                  <c:v>1.2817382811759499</c:v>
                </c:pt>
                <c:pt idx="3149">
                  <c:v>2.45391845687453</c:v>
                </c:pt>
                <c:pt idx="3150">
                  <c:v>3.2189941405227098</c:v>
                </c:pt>
                <c:pt idx="3151">
                  <c:v>3.0236816406511098</c:v>
                </c:pt>
                <c:pt idx="3152">
                  <c:v>2.21130371104611</c:v>
                </c:pt>
                <c:pt idx="3153">
                  <c:v>1.3275146485556599</c:v>
                </c:pt>
                <c:pt idx="3154">
                  <c:v>0.57556152353803303</c:v>
                </c:pt>
                <c:pt idx="3155">
                  <c:v>-0.22064208973730101</c:v>
                </c:pt>
                <c:pt idx="3156">
                  <c:v>-0.90698242178292698</c:v>
                </c:pt>
                <c:pt idx="3157">
                  <c:v>-0.99243164061353695</c:v>
                </c:pt>
                <c:pt idx="3158">
                  <c:v>-0.52246093756304701</c:v>
                </c:pt>
                <c:pt idx="3159">
                  <c:v>1.5869140552782799E-2</c:v>
                </c:pt>
                <c:pt idx="3160">
                  <c:v>0.49194335931113398</c:v>
                </c:pt>
                <c:pt idx="3161">
                  <c:v>1.01379394524249</c:v>
                </c:pt>
                <c:pt idx="3162">
                  <c:v>1.2033081054433299</c:v>
                </c:pt>
                <c:pt idx="3163">
                  <c:v>0.71716308600271705</c:v>
                </c:pt>
                <c:pt idx="3164">
                  <c:v>-0.100708007702782</c:v>
                </c:pt>
                <c:pt idx="3165">
                  <c:v>-1.06628417955753</c:v>
                </c:pt>
                <c:pt idx="3166">
                  <c:v>-2.1874999998490798</c:v>
                </c:pt>
                <c:pt idx="3167">
                  <c:v>-2.9464721678665899</c:v>
                </c:pt>
                <c:pt idx="3168">
                  <c:v>-3.1085205077906899</c:v>
                </c:pt>
                <c:pt idx="3169">
                  <c:v>-3.0432128906337899</c:v>
                </c:pt>
                <c:pt idx="3170">
                  <c:v>-2.6876831055166099</c:v>
                </c:pt>
                <c:pt idx="3171">
                  <c:v>-1.99615478524933</c:v>
                </c:pt>
                <c:pt idx="3172">
                  <c:v>-1.34033203133828</c:v>
                </c:pt>
                <c:pt idx="3173">
                  <c:v>-0.556640625105845</c:v>
                </c:pt>
                <c:pt idx="3174">
                  <c:v>0.40466308580766602</c:v>
                </c:pt>
                <c:pt idx="3175">
                  <c:v>0.92803955071056299</c:v>
                </c:pt>
                <c:pt idx="3176">
                  <c:v>0.675048828159169</c:v>
                </c:pt>
                <c:pt idx="3177">
                  <c:v>-0.22216796862882199</c:v>
                </c:pt>
                <c:pt idx="3178">
                  <c:v>-1.32904052719426</c:v>
                </c:pt>
                <c:pt idx="3179">
                  <c:v>-1.91070556632769</c:v>
                </c:pt>
                <c:pt idx="3180">
                  <c:v>-1.8881225585968</c:v>
                </c:pt>
                <c:pt idx="3181">
                  <c:v>-1.9876098632677699</c:v>
                </c:pt>
                <c:pt idx="3182">
                  <c:v>-2.4688720702472802</c:v>
                </c:pt>
                <c:pt idx="3183">
                  <c:v>-2.83813476557496</c:v>
                </c:pt>
                <c:pt idx="3184">
                  <c:v>-2.7548217773550401</c:v>
                </c:pt>
                <c:pt idx="3185">
                  <c:v>-2.53143310549902</c:v>
                </c:pt>
                <c:pt idx="3186">
                  <c:v>-2.47833251953845</c:v>
                </c:pt>
                <c:pt idx="3187">
                  <c:v>-2.3031616211174901</c:v>
                </c:pt>
                <c:pt idx="3188">
                  <c:v>-2.0855712890919902</c:v>
                </c:pt>
                <c:pt idx="3189">
                  <c:v>-2.32635498043601</c:v>
                </c:pt>
                <c:pt idx="3190">
                  <c:v>-2.7523803710358199</c:v>
                </c:pt>
                <c:pt idx="3191">
                  <c:v>-2.7413940429702399</c:v>
                </c:pt>
                <c:pt idx="3192">
                  <c:v>-2.45574951175759</c:v>
                </c:pt>
                <c:pt idx="3193">
                  <c:v>-2.1807861328498901</c:v>
                </c:pt>
                <c:pt idx="3194">
                  <c:v>-1.7980957031770299</c:v>
                </c:pt>
                <c:pt idx="3195">
                  <c:v>-1.25030517585573</c:v>
                </c:pt>
                <c:pt idx="3196">
                  <c:v>-0.909118652390141</c:v>
                </c:pt>
                <c:pt idx="3197">
                  <c:v>-0.98663330077067501</c:v>
                </c:pt>
                <c:pt idx="3198">
                  <c:v>-1.0403442382739201</c:v>
                </c:pt>
                <c:pt idx="3199">
                  <c:v>-0.93505859376436395</c:v>
                </c:pt>
                <c:pt idx="3200">
                  <c:v>-1.2023925780885301</c:v>
                </c:pt>
                <c:pt idx="3201">
                  <c:v>-1.7391967772705199</c:v>
                </c:pt>
                <c:pt idx="3202">
                  <c:v>-2.2213745116529702</c:v>
                </c:pt>
                <c:pt idx="3203">
                  <c:v>-2.90130615225099</c:v>
                </c:pt>
                <c:pt idx="3204">
                  <c:v>-3.4069824218060099</c:v>
                </c:pt>
                <c:pt idx="3205">
                  <c:v>-3.2702636718937099</c:v>
                </c:pt>
                <c:pt idx="3206">
                  <c:v>-3.1533813476722501</c:v>
                </c:pt>
                <c:pt idx="3207">
                  <c:v>-3.1643676757797499</c:v>
                </c:pt>
                <c:pt idx="3208">
                  <c:v>-2.55554199227084</c:v>
                </c:pt>
                <c:pt idx="3209">
                  <c:v>-1.6735839844957201</c:v>
                </c:pt>
                <c:pt idx="3210">
                  <c:v>-1.16210937507001</c:v>
                </c:pt>
                <c:pt idx="3211">
                  <c:v>-0.70526123053128298</c:v>
                </c:pt>
                <c:pt idx="3212">
                  <c:v>-0.15228271491944101</c:v>
                </c:pt>
                <c:pt idx="3213">
                  <c:v>4.4860839816675498E-2</c:v>
                </c:pt>
                <c:pt idx="3214">
                  <c:v>-0.173645019501242</c:v>
                </c:pt>
                <c:pt idx="3215">
                  <c:v>-0.48217773433262801</c:v>
                </c:pt>
                <c:pt idx="3216">
                  <c:v>-0.93963623040592603</c:v>
                </c:pt>
                <c:pt idx="3217">
                  <c:v>-1.6525268553708501</c:v>
                </c:pt>
                <c:pt idx="3218">
                  <c:v>-2.1774291991466601</c:v>
                </c:pt>
                <c:pt idx="3219">
                  <c:v>-2.24029541014762</c:v>
                </c:pt>
                <c:pt idx="3220">
                  <c:v>-2.1905517578193301</c:v>
                </c:pt>
                <c:pt idx="3221">
                  <c:v>-2.14660644531856</c:v>
                </c:pt>
                <c:pt idx="3222">
                  <c:v>-2.04376220704542</c:v>
                </c:pt>
                <c:pt idx="3223">
                  <c:v>-2.0123291015668299</c:v>
                </c:pt>
                <c:pt idx="3224">
                  <c:v>-1.9082641601705901</c:v>
                </c:pt>
                <c:pt idx="3225">
                  <c:v>-1.5911865234811899</c:v>
                </c:pt>
                <c:pt idx="3226">
                  <c:v>-1.29699707035304</c:v>
                </c:pt>
                <c:pt idx="3227">
                  <c:v>-1.12396240236759</c:v>
                </c:pt>
                <c:pt idx="3228">
                  <c:v>-1.0583496093840401</c:v>
                </c:pt>
                <c:pt idx="3229">
                  <c:v>-1.16516113279773</c:v>
                </c:pt>
                <c:pt idx="3230">
                  <c:v>-1.38854980465662</c:v>
                </c:pt>
                <c:pt idx="3231">
                  <c:v>-1.7855834960388599</c:v>
                </c:pt>
                <c:pt idx="3232">
                  <c:v>-2.2430419921242599</c:v>
                </c:pt>
                <c:pt idx="3233">
                  <c:v>-2.2656249999968798</c:v>
                </c:pt>
                <c:pt idx="3234">
                  <c:v>-1.93847656254523</c:v>
                </c:pt>
                <c:pt idx="3235">
                  <c:v>-1.8991088867241901</c:v>
                </c:pt>
                <c:pt idx="3236">
                  <c:v>-2.32757568353452</c:v>
                </c:pt>
                <c:pt idx="3237">
                  <c:v>-2.9425048827274898</c:v>
                </c:pt>
                <c:pt idx="3238">
                  <c:v>-3.4240722655582099</c:v>
                </c:pt>
                <c:pt idx="3239">
                  <c:v>-3.6633300780918199</c:v>
                </c:pt>
                <c:pt idx="3240">
                  <c:v>-3.89129638668713</c:v>
                </c:pt>
                <c:pt idx="3241">
                  <c:v>-4.23339843745255</c:v>
                </c:pt>
                <c:pt idx="3242">
                  <c:v>-4.4668579101238697</c:v>
                </c:pt>
                <c:pt idx="3243">
                  <c:v>-4.3099975586155104</c:v>
                </c:pt>
                <c:pt idx="3244">
                  <c:v>-3.8607788086560602</c:v>
                </c:pt>
                <c:pt idx="3245">
                  <c:v>-3.3648681641312801</c:v>
                </c:pt>
                <c:pt idx="3246">
                  <c:v>-2.7960205078916598</c:v>
                </c:pt>
                <c:pt idx="3247">
                  <c:v>-2.3956298828682199</c:v>
                </c:pt>
                <c:pt idx="3248">
                  <c:v>-2.51770019529551</c:v>
                </c:pt>
                <c:pt idx="3249">
                  <c:v>-2.5283813476547601</c:v>
                </c:pt>
                <c:pt idx="3250">
                  <c:v>-2.2573852539439598</c:v>
                </c:pt>
                <c:pt idx="3251">
                  <c:v>-2.7282714843094702</c:v>
                </c:pt>
                <c:pt idx="3252">
                  <c:v>-3.8201904295355602</c:v>
                </c:pt>
                <c:pt idx="3253">
                  <c:v>-4.66033935535184</c:v>
                </c:pt>
                <c:pt idx="3254">
                  <c:v>-5.5130004881622101</c:v>
                </c:pt>
                <c:pt idx="3255">
                  <c:v>-5.8843994140106499</c:v>
                </c:pt>
                <c:pt idx="3256">
                  <c:v>-4.7772216798420697</c:v>
                </c:pt>
                <c:pt idx="3257">
                  <c:v>-2.7969360354327102</c:v>
                </c:pt>
                <c:pt idx="3258">
                  <c:v>-0.72692871122648794</c:v>
                </c:pt>
                <c:pt idx="3259">
                  <c:v>1.1447143552074499</c:v>
                </c:pt>
                <c:pt idx="3260">
                  <c:v>1.66961669914547</c:v>
                </c:pt>
                <c:pt idx="3261">
                  <c:v>0.61584472670961399</c:v>
                </c:pt>
                <c:pt idx="3262">
                  <c:v>-0.49468994125070598</c:v>
                </c:pt>
                <c:pt idx="3263">
                  <c:v>-0.84655761713821698</c:v>
                </c:pt>
                <c:pt idx="3264">
                  <c:v>-1.1846923827651401</c:v>
                </c:pt>
                <c:pt idx="3265">
                  <c:v>-2.3672485349906198</c:v>
                </c:pt>
                <c:pt idx="3266">
                  <c:v>-4.0283203122673497</c:v>
                </c:pt>
                <c:pt idx="3267">
                  <c:v>-5.2560424802967898</c:v>
                </c:pt>
                <c:pt idx="3268">
                  <c:v>-5.9722900389621802</c:v>
                </c:pt>
                <c:pt idx="3269">
                  <c:v>-5.7107543945678803</c:v>
                </c:pt>
                <c:pt idx="3270">
                  <c:v>-3.3493041995505699</c:v>
                </c:pt>
                <c:pt idx="3271">
                  <c:v>0.21301269481193399</c:v>
                </c:pt>
                <c:pt idx="3272">
                  <c:v>2.5329589840490101</c:v>
                </c:pt>
                <c:pt idx="3273">
                  <c:v>2.8387451171445299</c:v>
                </c:pt>
                <c:pt idx="3274">
                  <c:v>2.1636962891573601</c:v>
                </c:pt>
                <c:pt idx="3275">
                  <c:v>1.71447753912562</c:v>
                </c:pt>
                <c:pt idx="3276">
                  <c:v>1.5332031250254701</c:v>
                </c:pt>
                <c:pt idx="3277">
                  <c:v>0.62622070325244605</c:v>
                </c:pt>
                <c:pt idx="3278">
                  <c:v>-0.73425292949571197</c:v>
                </c:pt>
                <c:pt idx="3279">
                  <c:v>-1.3775634764718101</c:v>
                </c:pt>
                <c:pt idx="3280">
                  <c:v>-1.56066894528669</c:v>
                </c:pt>
                <c:pt idx="3281">
                  <c:v>-1.6192626953042399</c:v>
                </c:pt>
                <c:pt idx="3282">
                  <c:v>-0.73913574231157297</c:v>
                </c:pt>
                <c:pt idx="3283">
                  <c:v>0.97229003882123699</c:v>
                </c:pt>
                <c:pt idx="3284">
                  <c:v>2.2579956052874999</c:v>
                </c:pt>
                <c:pt idx="3285">
                  <c:v>2.46093749997139</c:v>
                </c:pt>
                <c:pt idx="3286">
                  <c:v>1.91711425788941</c:v>
                </c:pt>
                <c:pt idx="3287">
                  <c:v>1.27075195321641</c:v>
                </c:pt>
                <c:pt idx="3288">
                  <c:v>0.67871093758373002</c:v>
                </c:pt>
                <c:pt idx="3289">
                  <c:v>-7.2937011612447103E-2</c:v>
                </c:pt>
                <c:pt idx="3290">
                  <c:v>-0.68847656241294597</c:v>
                </c:pt>
                <c:pt idx="3291">
                  <c:v>-0.823059082012216</c:v>
                </c:pt>
                <c:pt idx="3292">
                  <c:v>-0.49987792973320599</c:v>
                </c:pt>
                <c:pt idx="3293">
                  <c:v>0.56091308578747601</c:v>
                </c:pt>
                <c:pt idx="3294">
                  <c:v>2.7758789059357398</c:v>
                </c:pt>
                <c:pt idx="3295">
                  <c:v>5.4968261714889497</c:v>
                </c:pt>
                <c:pt idx="3296">
                  <c:v>7.5140380856512898</c:v>
                </c:pt>
                <c:pt idx="3297">
                  <c:v>8.3499145506626498</c:v>
                </c:pt>
                <c:pt idx="3298">
                  <c:v>7.9910278320821702</c:v>
                </c:pt>
                <c:pt idx="3299">
                  <c:v>6.4038085939752003</c:v>
                </c:pt>
                <c:pt idx="3300">
                  <c:v>4.3533325198221702</c:v>
                </c:pt>
                <c:pt idx="3301">
                  <c:v>2.92205810567182</c:v>
                </c:pt>
                <c:pt idx="3302">
                  <c:v>2.02880859387674</c:v>
                </c:pt>
                <c:pt idx="3303">
                  <c:v>1.2152099610533</c:v>
                </c:pt>
                <c:pt idx="3304">
                  <c:v>0.66467285164086098</c:v>
                </c:pt>
                <c:pt idx="3305">
                  <c:v>0.68267822265368705</c:v>
                </c:pt>
                <c:pt idx="3306">
                  <c:v>1.6885375975130801</c:v>
                </c:pt>
                <c:pt idx="3307">
                  <c:v>3.7387084958019399</c:v>
                </c:pt>
                <c:pt idx="3308">
                  <c:v>5.7336425778410502</c:v>
                </c:pt>
                <c:pt idx="3309">
                  <c:v>6.8988037107716504</c:v>
                </c:pt>
                <c:pt idx="3310">
                  <c:v>7.3495483397795898</c:v>
                </c:pt>
                <c:pt idx="3311">
                  <c:v>6.8579101563201998</c:v>
                </c:pt>
                <c:pt idx="3312">
                  <c:v>5.54107666034428</c:v>
                </c:pt>
                <c:pt idx="3313">
                  <c:v>4.4314575196896904</c:v>
                </c:pt>
                <c:pt idx="3314">
                  <c:v>3.9947509766248599</c:v>
                </c:pt>
                <c:pt idx="3315">
                  <c:v>3.6776733398890298</c:v>
                </c:pt>
                <c:pt idx="3316">
                  <c:v>3.1533813477311101</c:v>
                </c:pt>
                <c:pt idx="3317">
                  <c:v>3.0386352539226298</c:v>
                </c:pt>
                <c:pt idx="3318">
                  <c:v>4.1909790037417096</c:v>
                </c:pt>
                <c:pt idx="3319">
                  <c:v>5.87860107397701</c:v>
                </c:pt>
                <c:pt idx="3320">
                  <c:v>6.5145874022526504</c:v>
                </c:pt>
                <c:pt idx="3321">
                  <c:v>6.1141967774010997</c:v>
                </c:pt>
                <c:pt idx="3322">
                  <c:v>5.4968261719634404</c:v>
                </c:pt>
                <c:pt idx="3323">
                  <c:v>4.5498657227918997</c:v>
                </c:pt>
                <c:pt idx="3324">
                  <c:v>3.2373046876880198</c:v>
                </c:pt>
                <c:pt idx="3325">
                  <c:v>2.3132324220073701</c:v>
                </c:pt>
                <c:pt idx="3326">
                  <c:v>2.0855712890951099</c:v>
                </c:pt>
                <c:pt idx="3327">
                  <c:v>2.1060180664033101</c:v>
                </c:pt>
                <c:pt idx="3328">
                  <c:v>2.1066284179686598</c:v>
                </c:pt>
                <c:pt idx="3329">
                  <c:v>2.4087524413628301</c:v>
                </c:pt>
                <c:pt idx="3330">
                  <c:v>3.27270507800085</c:v>
                </c:pt>
                <c:pt idx="3331">
                  <c:v>4.5181274412272803</c:v>
                </c:pt>
                <c:pt idx="3332">
                  <c:v>5.5807495115660499</c:v>
                </c:pt>
                <c:pt idx="3333">
                  <c:v>5.9020996093288201</c:v>
                </c:pt>
                <c:pt idx="3334">
                  <c:v>5.5474853516134601</c:v>
                </c:pt>
                <c:pt idx="3335">
                  <c:v>4.89074707040717</c:v>
                </c:pt>
                <c:pt idx="3336">
                  <c:v>3.9523315431040298</c:v>
                </c:pt>
                <c:pt idx="3337">
                  <c:v>3.0673217774713302</c:v>
                </c:pt>
                <c:pt idx="3338">
                  <c:v>2.6681518555262902</c:v>
                </c:pt>
                <c:pt idx="3339">
                  <c:v>2.36389160160636</c:v>
                </c:pt>
                <c:pt idx="3340">
                  <c:v>2.0999145508193</c:v>
                </c:pt>
                <c:pt idx="3341">
                  <c:v>2.5247192382200101</c:v>
                </c:pt>
                <c:pt idx="3342">
                  <c:v>3.4005737303424901</c:v>
                </c:pt>
                <c:pt idx="3343">
                  <c:v>4.09637451161813</c:v>
                </c:pt>
                <c:pt idx="3344">
                  <c:v>4.5104980468151101</c:v>
                </c:pt>
                <c:pt idx="3345">
                  <c:v>4.4552612304767401</c:v>
                </c:pt>
                <c:pt idx="3346">
                  <c:v>3.8421630860261602</c:v>
                </c:pt>
                <c:pt idx="3347">
                  <c:v>2.87200927748404</c:v>
                </c:pt>
                <c:pt idx="3348">
                  <c:v>1.80419921890442</c:v>
                </c:pt>
                <c:pt idx="3349">
                  <c:v>1.2692260742961099</c:v>
                </c:pt>
                <c:pt idx="3350">
                  <c:v>1.29577636718366</c:v>
                </c:pt>
                <c:pt idx="3351">
                  <c:v>1.0839843750307201</c:v>
                </c:pt>
                <c:pt idx="3352">
                  <c:v>0.86059570315740597</c:v>
                </c:pt>
                <c:pt idx="3353">
                  <c:v>1.2402343749449301</c:v>
                </c:pt>
                <c:pt idx="3354">
                  <c:v>1.7257690428983199</c:v>
                </c:pt>
                <c:pt idx="3355">
                  <c:v>2.10479736322627</c:v>
                </c:pt>
                <c:pt idx="3356">
                  <c:v>2.79388427724379</c:v>
                </c:pt>
                <c:pt idx="3357">
                  <c:v>3.5412597655165801</c:v>
                </c:pt>
                <c:pt idx="3358">
                  <c:v>3.5760498046824498</c:v>
                </c:pt>
                <c:pt idx="3359">
                  <c:v>2.6254272462320798</c:v>
                </c:pt>
                <c:pt idx="3360">
                  <c:v>1.3800048829937299</c:v>
                </c:pt>
                <c:pt idx="3361">
                  <c:v>0.77209472665096301</c:v>
                </c:pt>
                <c:pt idx="3362">
                  <c:v>0.60607910158665801</c:v>
                </c:pt>
                <c:pt idx="3363">
                  <c:v>0.24627685552110801</c:v>
                </c:pt>
                <c:pt idx="3364">
                  <c:v>-0.20019531243503</c:v>
                </c:pt>
                <c:pt idx="3365">
                  <c:v>-0.40771484371980199</c:v>
                </c:pt>
                <c:pt idx="3366">
                  <c:v>-0.36651611328724498</c:v>
                </c:pt>
                <c:pt idx="3367">
                  <c:v>-0.29968261719725597</c:v>
                </c:pt>
                <c:pt idx="3368">
                  <c:v>-0.50476074215756395</c:v>
                </c:pt>
                <c:pt idx="3369">
                  <c:v>-0.763549804649724</c:v>
                </c:pt>
                <c:pt idx="3370">
                  <c:v>-0.90118408201115896</c:v>
                </c:pt>
                <c:pt idx="3371">
                  <c:v>-1.0711669921626901</c:v>
                </c:pt>
                <c:pt idx="3372">
                  <c:v>-1.1401367187399301</c:v>
                </c:pt>
                <c:pt idx="3373">
                  <c:v>-1.18927001952408</c:v>
                </c:pt>
                <c:pt idx="3374">
                  <c:v>-1.58355712884869</c:v>
                </c:pt>
                <c:pt idx="3375">
                  <c:v>-1.76849365231675</c:v>
                </c:pt>
                <c:pt idx="3376">
                  <c:v>-1.4828491211355801</c:v>
                </c:pt>
                <c:pt idx="3377">
                  <c:v>-1.51550292968272</c:v>
                </c:pt>
                <c:pt idx="3378">
                  <c:v>-1.73217773434327</c:v>
                </c:pt>
                <c:pt idx="3379">
                  <c:v>-1.44378662113598</c:v>
                </c:pt>
                <c:pt idx="3380">
                  <c:v>-1.2911987304910899</c:v>
                </c:pt>
                <c:pt idx="3381">
                  <c:v>-1.7764282225851999</c:v>
                </c:pt>
                <c:pt idx="3382">
                  <c:v>-2.2393798827447098</c:v>
                </c:pt>
                <c:pt idx="3383">
                  <c:v>-2.4545288085622499</c:v>
                </c:pt>
                <c:pt idx="3384">
                  <c:v>-2.86499023431471</c:v>
                </c:pt>
                <c:pt idx="3385">
                  <c:v>-3.32122802727674</c:v>
                </c:pt>
                <c:pt idx="3386">
                  <c:v>-3.5510253905912501</c:v>
                </c:pt>
                <c:pt idx="3387">
                  <c:v>-3.7429809570030499</c:v>
                </c:pt>
                <c:pt idx="3388">
                  <c:v>-3.87390136716827</c:v>
                </c:pt>
                <c:pt idx="3389">
                  <c:v>-3.7637329101724299</c:v>
                </c:pt>
                <c:pt idx="3390">
                  <c:v>-3.6532592773599801</c:v>
                </c:pt>
                <c:pt idx="3391">
                  <c:v>-3.3840942383207899</c:v>
                </c:pt>
                <c:pt idx="3392">
                  <c:v>-2.6022338868339498</c:v>
                </c:pt>
                <c:pt idx="3393">
                  <c:v>-1.8466186524550801</c:v>
                </c:pt>
                <c:pt idx="3394">
                  <c:v>-1.5646362305103001</c:v>
                </c:pt>
                <c:pt idx="3395">
                  <c:v>-1.3916015625254901</c:v>
                </c:pt>
                <c:pt idx="3396">
                  <c:v>-1.2435913086155601</c:v>
                </c:pt>
                <c:pt idx="3397">
                  <c:v>-1.3351440429552599</c:v>
                </c:pt>
                <c:pt idx="3398">
                  <c:v>-1.7279052733796301</c:v>
                </c:pt>
                <c:pt idx="3399">
                  <c:v>-2.4288940428654699</c:v>
                </c:pt>
                <c:pt idx="3400">
                  <c:v>-2.9321289061756302</c:v>
                </c:pt>
                <c:pt idx="3401">
                  <c:v>-2.9043579101603498</c:v>
                </c:pt>
                <c:pt idx="3402">
                  <c:v>-2.8924560546892599</c:v>
                </c:pt>
                <c:pt idx="3403">
                  <c:v>-2.9492187499916098</c:v>
                </c:pt>
                <c:pt idx="3404">
                  <c:v>-2.7093505859729499</c:v>
                </c:pt>
                <c:pt idx="3405">
                  <c:v>-2.5643920898651702</c:v>
                </c:pt>
                <c:pt idx="3406">
                  <c:v>-2.62237548827268</c:v>
                </c:pt>
                <c:pt idx="3407">
                  <c:v>-2.4130249023746901</c:v>
                </c:pt>
                <c:pt idx="3408">
                  <c:v>-2.09045410161032</c:v>
                </c:pt>
                <c:pt idx="3409">
                  <c:v>-1.8740844726883299</c:v>
                </c:pt>
                <c:pt idx="3410">
                  <c:v>-1.6934204101830299</c:v>
                </c:pt>
                <c:pt idx="3411">
                  <c:v>-1.8646240234121201</c:v>
                </c:pt>
                <c:pt idx="3412">
                  <c:v>-2.5161743163096602</c:v>
                </c:pt>
                <c:pt idx="3413">
                  <c:v>-2.9721069335261601</c:v>
                </c:pt>
                <c:pt idx="3414">
                  <c:v>-2.9708862304689299</c:v>
                </c:pt>
                <c:pt idx="3415">
                  <c:v>-2.9959106445275401</c:v>
                </c:pt>
                <c:pt idx="3416">
                  <c:v>-3.0413818359307401</c:v>
                </c:pt>
                <c:pt idx="3417">
                  <c:v>-2.6296997070924699</c:v>
                </c:pt>
                <c:pt idx="3418">
                  <c:v>-2.2119140625621299</c:v>
                </c:pt>
                <c:pt idx="3419">
                  <c:v>-2.4047851562213198</c:v>
                </c:pt>
                <c:pt idx="3420">
                  <c:v>-2.7066040038613699</c:v>
                </c:pt>
                <c:pt idx="3421">
                  <c:v>-2.8887939452854101</c:v>
                </c:pt>
                <c:pt idx="3422">
                  <c:v>-3.3468627929006298</c:v>
                </c:pt>
                <c:pt idx="3423">
                  <c:v>-3.6962890624480398</c:v>
                </c:pt>
                <c:pt idx="3424">
                  <c:v>-3.66058349609908</c:v>
                </c:pt>
                <c:pt idx="3425">
                  <c:v>-3.59161376954154</c:v>
                </c:pt>
                <c:pt idx="3426">
                  <c:v>-3.3203125000404698</c:v>
                </c:pt>
                <c:pt idx="3427">
                  <c:v>-3.0187988281699698</c:v>
                </c:pt>
                <c:pt idx="3428">
                  <c:v>-3.20892333981539</c:v>
                </c:pt>
                <c:pt idx="3429">
                  <c:v>-3.1213378906380602</c:v>
                </c:pt>
                <c:pt idx="3430">
                  <c:v>-2.38037109386052</c:v>
                </c:pt>
                <c:pt idx="3431">
                  <c:v>-2.02056884770992</c:v>
                </c:pt>
                <c:pt idx="3432">
                  <c:v>-1.9540405273537</c:v>
                </c:pt>
                <c:pt idx="3433">
                  <c:v>-1.4624023438235501</c:v>
                </c:pt>
                <c:pt idx="3434">
                  <c:v>-1.53839111326988</c:v>
                </c:pt>
                <c:pt idx="3435">
                  <c:v>-2.7523803709121202</c:v>
                </c:pt>
                <c:pt idx="3436">
                  <c:v>-3.7060546873573199</c:v>
                </c:pt>
                <c:pt idx="3437">
                  <c:v>-3.65753173828851</c:v>
                </c:pt>
                <c:pt idx="3438">
                  <c:v>-3.3654785156686899</c:v>
                </c:pt>
                <c:pt idx="3439">
                  <c:v>-2.7755737305570101</c:v>
                </c:pt>
                <c:pt idx="3440">
                  <c:v>-1.1682128908654801</c:v>
                </c:pt>
                <c:pt idx="3441">
                  <c:v>0.78765869111273901</c:v>
                </c:pt>
                <c:pt idx="3442">
                  <c:v>1.6479492186208999</c:v>
                </c:pt>
                <c:pt idx="3443">
                  <c:v>1.07238769539887</c:v>
                </c:pt>
                <c:pt idx="3444">
                  <c:v>-0.13122558575687801</c:v>
                </c:pt>
                <c:pt idx="3445">
                  <c:v>-1.0189819334605299</c:v>
                </c:pt>
                <c:pt idx="3446">
                  <c:v>-1.5640258788244601</c:v>
                </c:pt>
                <c:pt idx="3447">
                  <c:v>-2.43225097643221</c:v>
                </c:pt>
                <c:pt idx="3448">
                  <c:v>-3.5824584959211401</c:v>
                </c:pt>
                <c:pt idx="3449">
                  <c:v>-4.5892333982859599</c:v>
                </c:pt>
                <c:pt idx="3450">
                  <c:v>-5.6076049803154602</c:v>
                </c:pt>
                <c:pt idx="3451">
                  <c:v>-6.1856079100692503</c:v>
                </c:pt>
                <c:pt idx="3452">
                  <c:v>-5.5578613282194897</c:v>
                </c:pt>
                <c:pt idx="3453">
                  <c:v>-3.9392089846186402</c:v>
                </c:pt>
                <c:pt idx="3454">
                  <c:v>-1.6973876956499401</c:v>
                </c:pt>
                <c:pt idx="3455">
                  <c:v>0.39520263640377001</c:v>
                </c:pt>
                <c:pt idx="3456">
                  <c:v>0.96038818350867805</c:v>
                </c:pt>
                <c:pt idx="3457">
                  <c:v>0.32226562509634099</c:v>
                </c:pt>
                <c:pt idx="3458">
                  <c:v>-0.26855468741080002</c:v>
                </c:pt>
                <c:pt idx="3459">
                  <c:v>-1.14776611314851</c:v>
                </c:pt>
                <c:pt idx="3460">
                  <c:v>-2.3052978513877398</c:v>
                </c:pt>
                <c:pt idx="3461">
                  <c:v>-2.8909301756928301</c:v>
                </c:pt>
                <c:pt idx="3462">
                  <c:v>-3.2952880858764502</c:v>
                </c:pt>
                <c:pt idx="3463">
                  <c:v>-3.7176513671237301</c:v>
                </c:pt>
                <c:pt idx="3464">
                  <c:v>-3.3963012695797699</c:v>
                </c:pt>
                <c:pt idx="3465">
                  <c:v>-2.6400756837082699</c:v>
                </c:pt>
                <c:pt idx="3466">
                  <c:v>-2.0989990235194398</c:v>
                </c:pt>
                <c:pt idx="3467">
                  <c:v>-1.6744995117830299</c:v>
                </c:pt>
                <c:pt idx="3468">
                  <c:v>-1.6152954101652199</c:v>
                </c:pt>
                <c:pt idx="3469">
                  <c:v>-2.1063232421131399</c:v>
                </c:pt>
                <c:pt idx="3470">
                  <c:v>-2.62695312492116</c:v>
                </c:pt>
                <c:pt idx="3471">
                  <c:v>-2.9751586913535202</c:v>
                </c:pt>
                <c:pt idx="3472">
                  <c:v>-3.3221435546349598</c:v>
                </c:pt>
                <c:pt idx="3473">
                  <c:v>-3.5928344726151402</c:v>
                </c:pt>
                <c:pt idx="3474">
                  <c:v>-3.6602783203022602</c:v>
                </c:pt>
                <c:pt idx="3475">
                  <c:v>-3.3724975586374599</c:v>
                </c:pt>
                <c:pt idx="3476">
                  <c:v>-2.3071289064118101</c:v>
                </c:pt>
                <c:pt idx="3477">
                  <c:v>-0.27160644562166703</c:v>
                </c:pt>
                <c:pt idx="3478">
                  <c:v>2.0141601559028199</c:v>
                </c:pt>
                <c:pt idx="3479">
                  <c:v>3.47900390602751</c:v>
                </c:pt>
                <c:pt idx="3480">
                  <c:v>3.9489746093036202</c:v>
                </c:pt>
                <c:pt idx="3481">
                  <c:v>3.7695312500273399</c:v>
                </c:pt>
                <c:pt idx="3482">
                  <c:v>2.6538085939199698</c:v>
                </c:pt>
                <c:pt idx="3483">
                  <c:v>0.70068359404753999</c:v>
                </c:pt>
                <c:pt idx="3484">
                  <c:v>-0.93170165990757203</c:v>
                </c:pt>
                <c:pt idx="3485">
                  <c:v>-1.8228149412704999</c:v>
                </c:pt>
                <c:pt idx="3486">
                  <c:v>-2.6608276365910899</c:v>
                </c:pt>
                <c:pt idx="3487">
                  <c:v>-3.2962036131844599</c:v>
                </c:pt>
                <c:pt idx="3488">
                  <c:v>-2.8851318360001201</c:v>
                </c:pt>
                <c:pt idx="3489">
                  <c:v>-1.59606933613446</c:v>
                </c:pt>
                <c:pt idx="3490">
                  <c:v>-0.10467529319662799</c:v>
                </c:pt>
                <c:pt idx="3491">
                  <c:v>1.3836669919600899</c:v>
                </c:pt>
                <c:pt idx="3492">
                  <c:v>2.5512695310716</c:v>
                </c:pt>
                <c:pt idx="3493">
                  <c:v>2.9086303710391501</c:v>
                </c:pt>
                <c:pt idx="3494">
                  <c:v>2.59399414067307</c:v>
                </c:pt>
                <c:pt idx="3495">
                  <c:v>2.16339111334704</c:v>
                </c:pt>
                <c:pt idx="3496">
                  <c:v>1.86859130863879</c:v>
                </c:pt>
                <c:pt idx="3497">
                  <c:v>1.5850830078559499</c:v>
                </c:pt>
                <c:pt idx="3498">
                  <c:v>1.3375854492566801</c:v>
                </c:pt>
                <c:pt idx="3499">
                  <c:v>1.4837646484150999</c:v>
                </c:pt>
                <c:pt idx="3500">
                  <c:v>2.1557617186470202</c:v>
                </c:pt>
                <c:pt idx="3501">
                  <c:v>3.0191040037739398</c:v>
                </c:pt>
                <c:pt idx="3502">
                  <c:v>3.83880615221813</c:v>
                </c:pt>
                <c:pt idx="3503">
                  <c:v>4.3222045897696697</c:v>
                </c:pt>
                <c:pt idx="3504">
                  <c:v>4.1070556640954701</c:v>
                </c:pt>
                <c:pt idx="3505">
                  <c:v>3.4936523438439999</c:v>
                </c:pt>
                <c:pt idx="3506">
                  <c:v>2.7532958985513001</c:v>
                </c:pt>
                <c:pt idx="3507">
                  <c:v>1.77368164077557</c:v>
                </c:pt>
                <c:pt idx="3508">
                  <c:v>0.98266601574658297</c:v>
                </c:pt>
                <c:pt idx="3509">
                  <c:v>0.74523925784899403</c:v>
                </c:pt>
                <c:pt idx="3510">
                  <c:v>0.66284179688766498</c:v>
                </c:pt>
                <c:pt idx="3511">
                  <c:v>0.896911621057772</c:v>
                </c:pt>
                <c:pt idx="3512">
                  <c:v>1.7694091795533899</c:v>
                </c:pt>
                <c:pt idx="3513">
                  <c:v>2.7816772459381598</c:v>
                </c:pt>
                <c:pt idx="3514">
                  <c:v>3.6819458006424699</c:v>
                </c:pt>
                <c:pt idx="3515">
                  <c:v>4.5498657225224504</c:v>
                </c:pt>
                <c:pt idx="3516">
                  <c:v>4.9020385741644601</c:v>
                </c:pt>
                <c:pt idx="3517">
                  <c:v>4.53460693365039</c:v>
                </c:pt>
                <c:pt idx="3518">
                  <c:v>3.87115478525853</c:v>
                </c:pt>
                <c:pt idx="3519">
                  <c:v>3.1234741212090098</c:v>
                </c:pt>
                <c:pt idx="3520">
                  <c:v>2.4777221680683001</c:v>
                </c:pt>
                <c:pt idx="3521">
                  <c:v>2.2467041015981102</c:v>
                </c:pt>
                <c:pt idx="3522">
                  <c:v>2.3175048828015501</c:v>
                </c:pt>
                <c:pt idx="3523">
                  <c:v>2.4737548827883402</c:v>
                </c:pt>
                <c:pt idx="3524">
                  <c:v>2.8823852538430699</c:v>
                </c:pt>
                <c:pt idx="3525">
                  <c:v>3.5791015623922799</c:v>
                </c:pt>
                <c:pt idx="3526">
                  <c:v>4.0548706053951902</c:v>
                </c:pt>
                <c:pt idx="3527">
                  <c:v>4.0148925781311799</c:v>
                </c:pt>
                <c:pt idx="3528">
                  <c:v>3.7686157226943302</c:v>
                </c:pt>
                <c:pt idx="3529">
                  <c:v>3.4399414063008198</c:v>
                </c:pt>
                <c:pt idx="3530">
                  <c:v>2.8875732422731599</c:v>
                </c:pt>
                <c:pt idx="3531">
                  <c:v>2.3526000977392099</c:v>
                </c:pt>
                <c:pt idx="3532">
                  <c:v>2.1102905273813199</c:v>
                </c:pt>
                <c:pt idx="3533">
                  <c:v>2.1099853515625502</c:v>
                </c:pt>
                <c:pt idx="3534">
                  <c:v>2.2900390624720801</c:v>
                </c:pt>
                <c:pt idx="3535">
                  <c:v>2.5555419921463298</c:v>
                </c:pt>
                <c:pt idx="3536">
                  <c:v>2.9263305663487502</c:v>
                </c:pt>
                <c:pt idx="3537">
                  <c:v>3.4445190428884001</c:v>
                </c:pt>
                <c:pt idx="3538">
                  <c:v>3.7890624999464202</c:v>
                </c:pt>
                <c:pt idx="3539">
                  <c:v>3.9651489257538599</c:v>
                </c:pt>
                <c:pt idx="3540">
                  <c:v>4.2956542968236002</c:v>
                </c:pt>
                <c:pt idx="3541">
                  <c:v>4.2761230468780402</c:v>
                </c:pt>
                <c:pt idx="3542">
                  <c:v>3.5723876954219498</c:v>
                </c:pt>
                <c:pt idx="3543">
                  <c:v>3.00933837899382</c:v>
                </c:pt>
                <c:pt idx="3544">
                  <c:v>2.96478271485068</c:v>
                </c:pt>
                <c:pt idx="3545">
                  <c:v>2.9748535156234301</c:v>
                </c:pt>
                <c:pt idx="3546">
                  <c:v>2.93548583984989</c:v>
                </c:pt>
                <c:pt idx="3547">
                  <c:v>2.8793334961025101</c:v>
                </c:pt>
                <c:pt idx="3548">
                  <c:v>2.8088378906360001</c:v>
                </c:pt>
                <c:pt idx="3549">
                  <c:v>2.8720092773339001</c:v>
                </c:pt>
                <c:pt idx="3550">
                  <c:v>2.7264404297102098</c:v>
                </c:pt>
                <c:pt idx="3551">
                  <c:v>1.9879150391776901</c:v>
                </c:pt>
                <c:pt idx="3552">
                  <c:v>1.3613891602539701</c:v>
                </c:pt>
                <c:pt idx="3553">
                  <c:v>1.4154052734290701</c:v>
                </c:pt>
                <c:pt idx="3554">
                  <c:v>1.4694213867103001</c:v>
                </c:pt>
                <c:pt idx="3555">
                  <c:v>1.1968994141051299</c:v>
                </c:pt>
                <c:pt idx="3556">
                  <c:v>1.2796020507683099</c:v>
                </c:pt>
                <c:pt idx="3557">
                  <c:v>1.5469360351144299</c:v>
                </c:pt>
                <c:pt idx="3558">
                  <c:v>1.2634277344193501</c:v>
                </c:pt>
                <c:pt idx="3559">
                  <c:v>0.93627929692617695</c:v>
                </c:pt>
                <c:pt idx="3560">
                  <c:v>1.1096191405978799</c:v>
                </c:pt>
                <c:pt idx="3561">
                  <c:v>1.3009643554388199</c:v>
                </c:pt>
                <c:pt idx="3562">
                  <c:v>1.34704589843027</c:v>
                </c:pt>
                <c:pt idx="3563">
                  <c:v>1.4343261718613101</c:v>
                </c:pt>
                <c:pt idx="3564">
                  <c:v>1.3003540039272701</c:v>
                </c:pt>
                <c:pt idx="3565">
                  <c:v>1.0729980469106699</c:v>
                </c:pt>
                <c:pt idx="3566">
                  <c:v>0.87524414065602496</c:v>
                </c:pt>
                <c:pt idx="3567">
                  <c:v>0.36651611336106299</c:v>
                </c:pt>
                <c:pt idx="3568">
                  <c:v>-8.0566406179858205E-2</c:v>
                </c:pt>
                <c:pt idx="3569">
                  <c:v>8.54492186101952E-3</c:v>
                </c:pt>
                <c:pt idx="3570">
                  <c:v>-1.22070312346345E-3</c:v>
                </c:pt>
                <c:pt idx="3571">
                  <c:v>-0.46081542961518601</c:v>
                </c:pt>
                <c:pt idx="3572">
                  <c:v>-0.96252441398356003</c:v>
                </c:pt>
                <c:pt idx="3573">
                  <c:v>-1.34002685540935</c:v>
                </c:pt>
                <c:pt idx="3574">
                  <c:v>-1.42639160154891</c:v>
                </c:pt>
                <c:pt idx="3575">
                  <c:v>-1.0919189453651299</c:v>
                </c:pt>
                <c:pt idx="3576">
                  <c:v>-0.83953857425846001</c:v>
                </c:pt>
                <c:pt idx="3577">
                  <c:v>-0.90026855467794498</c:v>
                </c:pt>
                <c:pt idx="3578">
                  <c:v>-0.87219238281691802</c:v>
                </c:pt>
                <c:pt idx="3579">
                  <c:v>-0.67138671878168699</c:v>
                </c:pt>
                <c:pt idx="3580">
                  <c:v>-0.57464599610901501</c:v>
                </c:pt>
                <c:pt idx="3581">
                  <c:v>-0.70220947263612099</c:v>
                </c:pt>
                <c:pt idx="3582">
                  <c:v>-1.07757568353452</c:v>
                </c:pt>
                <c:pt idx="3583">
                  <c:v>-1.46301269525168</c:v>
                </c:pt>
                <c:pt idx="3584">
                  <c:v>-1.49444580077629</c:v>
                </c:pt>
                <c:pt idx="3585">
                  <c:v>-1.4215087890740099</c:v>
                </c:pt>
                <c:pt idx="3586">
                  <c:v>-1.80541992181442</c:v>
                </c:pt>
                <c:pt idx="3587">
                  <c:v>-2.3648071288177301</c:v>
                </c:pt>
                <c:pt idx="3588">
                  <c:v>-2.60009765621276</c:v>
                </c:pt>
                <c:pt idx="3589">
                  <c:v>-2.8109741210603798</c:v>
                </c:pt>
                <c:pt idx="3590">
                  <c:v>-3.0889892577685001</c:v>
                </c:pt>
                <c:pt idx="3591">
                  <c:v>-2.92602539065079</c:v>
                </c:pt>
                <c:pt idx="3592">
                  <c:v>-2.5509643555280999</c:v>
                </c:pt>
                <c:pt idx="3593">
                  <c:v>-2.5820922851513202</c:v>
                </c:pt>
                <c:pt idx="3594">
                  <c:v>-2.92938232416379</c:v>
                </c:pt>
                <c:pt idx="3595">
                  <c:v>-3.27911376947575</c:v>
                </c:pt>
                <c:pt idx="3596">
                  <c:v>-3.3514404296760198</c:v>
                </c:pt>
                <c:pt idx="3597">
                  <c:v>-2.92816162116093</c:v>
                </c:pt>
                <c:pt idx="3598">
                  <c:v>-2.5125122070972199</c:v>
                </c:pt>
                <c:pt idx="3599">
                  <c:v>-2.55462646483707</c:v>
                </c:pt>
                <c:pt idx="3600">
                  <c:v>-2.5979614257743702</c:v>
                </c:pt>
                <c:pt idx="3601">
                  <c:v>-2.5552368164130299</c:v>
                </c:pt>
                <c:pt idx="3602">
                  <c:v>-2.8060913085539401</c:v>
                </c:pt>
                <c:pt idx="3603">
                  <c:v>-3.0044555663746801</c:v>
                </c:pt>
                <c:pt idx="3604">
                  <c:v>-2.7905273437840501</c:v>
                </c:pt>
                <c:pt idx="3605">
                  <c:v>-2.69836425782717</c:v>
                </c:pt>
                <c:pt idx="3606">
                  <c:v>-2.9574584960525101</c:v>
                </c:pt>
                <c:pt idx="3607">
                  <c:v>-3.15429687496867</c:v>
                </c:pt>
                <c:pt idx="3608">
                  <c:v>-3.1344604492219101</c:v>
                </c:pt>
                <c:pt idx="3609">
                  <c:v>-2.8753662109787399</c:v>
                </c:pt>
                <c:pt idx="3610">
                  <c:v>-2.2406005860385299</c:v>
                </c:pt>
                <c:pt idx="3611">
                  <c:v>-1.66259765634226</c:v>
                </c:pt>
                <c:pt idx="3612">
                  <c:v>-1.5914916992301</c:v>
                </c:pt>
                <c:pt idx="3613">
                  <c:v>-1.5231323242296599</c:v>
                </c:pt>
                <c:pt idx="3614">
                  <c:v>-1.0620117188236</c:v>
                </c:pt>
                <c:pt idx="3615">
                  <c:v>-0.58105468757676904</c:v>
                </c:pt>
                <c:pt idx="3616">
                  <c:v>-0.30578613285643702</c:v>
                </c:pt>
                <c:pt idx="3617">
                  <c:v>-0.38818359373684802</c:v>
                </c:pt>
                <c:pt idx="3618">
                  <c:v>-0.97595214834368305</c:v>
                </c:pt>
                <c:pt idx="3619">
                  <c:v>-1.4993286131974699</c:v>
                </c:pt>
                <c:pt idx="3620">
                  <c:v>-1.4184570312629501</c:v>
                </c:pt>
                <c:pt idx="3621">
                  <c:v>-0.981140136788752</c:v>
                </c:pt>
                <c:pt idx="3622">
                  <c:v>-0.43121337899427697</c:v>
                </c:pt>
                <c:pt idx="3623">
                  <c:v>0.33508300768983801</c:v>
                </c:pt>
                <c:pt idx="3624">
                  <c:v>1.49780273418888</c:v>
                </c:pt>
                <c:pt idx="3625">
                  <c:v>2.8851318357154301</c:v>
                </c:pt>
                <c:pt idx="3626">
                  <c:v>3.37982177726456</c:v>
                </c:pt>
                <c:pt idx="3627">
                  <c:v>2.40234375015691</c:v>
                </c:pt>
                <c:pt idx="3628">
                  <c:v>1.26037597674582</c:v>
                </c:pt>
                <c:pt idx="3629">
                  <c:v>0.870971679750009</c:v>
                </c:pt>
                <c:pt idx="3630">
                  <c:v>0.448303222724099</c:v>
                </c:pt>
                <c:pt idx="3631">
                  <c:v>-0.47302246078960303</c:v>
                </c:pt>
                <c:pt idx="3632">
                  <c:v>-1.4016723631321799</c:v>
                </c:pt>
                <c:pt idx="3633">
                  <c:v>-2.0944213866075501</c:v>
                </c:pt>
                <c:pt idx="3634">
                  <c:v>-2.7185058592748201</c:v>
                </c:pt>
                <c:pt idx="3635">
                  <c:v>-3.18115234367552</c:v>
                </c:pt>
                <c:pt idx="3636">
                  <c:v>-2.6882934571105901</c:v>
                </c:pt>
                <c:pt idx="3637">
                  <c:v>-0.77636718780778302</c:v>
                </c:pt>
                <c:pt idx="3638">
                  <c:v>1.32385253872441</c:v>
                </c:pt>
                <c:pt idx="3639">
                  <c:v>2.1151733397163599</c:v>
                </c:pt>
                <c:pt idx="3640">
                  <c:v>1.8399047852005599</c:v>
                </c:pt>
                <c:pt idx="3641">
                  <c:v>1.51702880864573</c:v>
                </c:pt>
                <c:pt idx="3642">
                  <c:v>1.2277221680153201</c:v>
                </c:pt>
                <c:pt idx="3643">
                  <c:v>0.72479248054971201</c:v>
                </c:pt>
                <c:pt idx="3644">
                  <c:v>0.39215087895994999</c:v>
                </c:pt>
                <c:pt idx="3645">
                  <c:v>0.549621582005829</c:v>
                </c:pt>
                <c:pt idx="3646">
                  <c:v>0.57312011718370603</c:v>
                </c:pt>
                <c:pt idx="3647">
                  <c:v>7.5988769611504595E-2</c:v>
                </c:pt>
                <c:pt idx="3648">
                  <c:v>-0.238037109324305</c:v>
                </c:pt>
                <c:pt idx="3649">
                  <c:v>4.79125976100876E-2</c:v>
                </c:pt>
                <c:pt idx="3650">
                  <c:v>0.46752929680725902</c:v>
                </c:pt>
                <c:pt idx="3651">
                  <c:v>0.72357177730241595</c:v>
                </c:pt>
                <c:pt idx="3652">
                  <c:v>0.66802978516524203</c:v>
                </c:pt>
                <c:pt idx="3653">
                  <c:v>0.22888183600859399</c:v>
                </c:pt>
                <c:pt idx="3654">
                  <c:v>-0.23803710929940999</c:v>
                </c:pt>
                <c:pt idx="3655">
                  <c:v>-0.59204101556768995</c:v>
                </c:pt>
                <c:pt idx="3656">
                  <c:v>-1.14624023428528</c:v>
                </c:pt>
                <c:pt idx="3657">
                  <c:v>-1.81732177723511</c:v>
                </c:pt>
                <c:pt idx="3658">
                  <c:v>-2.0617675780854299</c:v>
                </c:pt>
                <c:pt idx="3659">
                  <c:v>-1.26586914075385</c:v>
                </c:pt>
                <c:pt idx="3660">
                  <c:v>0.61798095672541697</c:v>
                </c:pt>
                <c:pt idx="3661">
                  <c:v>2.5192260739100898</c:v>
                </c:pt>
                <c:pt idx="3662">
                  <c:v>3.4844970701557898</c:v>
                </c:pt>
                <c:pt idx="3663">
                  <c:v>3.9367675780515801</c:v>
                </c:pt>
                <c:pt idx="3664">
                  <c:v>4.25689697260428</c:v>
                </c:pt>
                <c:pt idx="3665">
                  <c:v>3.8046264649171699</c:v>
                </c:pt>
                <c:pt idx="3666">
                  <c:v>2.3370361330507601</c:v>
                </c:pt>
                <c:pt idx="3667">
                  <c:v>0.672912597926412</c:v>
                </c:pt>
                <c:pt idx="3668">
                  <c:v>-0.40710449201167398</c:v>
                </c:pt>
                <c:pt idx="3669">
                  <c:v>-0.87615966789238797</c:v>
                </c:pt>
                <c:pt idx="3670">
                  <c:v>-1.1413574218318301</c:v>
                </c:pt>
                <c:pt idx="3671">
                  <c:v>-1.25427246091912</c:v>
                </c:pt>
                <c:pt idx="3672">
                  <c:v>-0.68054199228090295</c:v>
                </c:pt>
                <c:pt idx="3673">
                  <c:v>0.50445556621333298</c:v>
                </c:pt>
                <c:pt idx="3674">
                  <c:v>1.50421142561849</c:v>
                </c:pt>
                <c:pt idx="3675">
                  <c:v>2.2491455076912201</c:v>
                </c:pt>
                <c:pt idx="3676">
                  <c:v>2.9473876951985098</c:v>
                </c:pt>
                <c:pt idx="3677">
                  <c:v>2.7648925781547899</c:v>
                </c:pt>
                <c:pt idx="3678">
                  <c:v>1.5197753908282701</c:v>
                </c:pt>
                <c:pt idx="3679">
                  <c:v>0.55816650406323698</c:v>
                </c:pt>
                <c:pt idx="3680">
                  <c:v>0.34454345706612499</c:v>
                </c:pt>
                <c:pt idx="3681">
                  <c:v>0.20446777346036801</c:v>
                </c:pt>
                <c:pt idx="3682">
                  <c:v>0.233154296870317</c:v>
                </c:pt>
                <c:pt idx="3683">
                  <c:v>0.68939208976926702</c:v>
                </c:pt>
                <c:pt idx="3684">
                  <c:v>1.3433837889554401</c:v>
                </c:pt>
                <c:pt idx="3685">
                  <c:v>2.14813232408701</c:v>
                </c:pt>
                <c:pt idx="3686">
                  <c:v>2.7789306639592302</c:v>
                </c:pt>
                <c:pt idx="3687">
                  <c:v>2.7429199218809002</c:v>
                </c:pt>
                <c:pt idx="3688">
                  <c:v>2.2894287110117402</c:v>
                </c:pt>
                <c:pt idx="3689">
                  <c:v>1.6015625001126099</c:v>
                </c:pt>
                <c:pt idx="3690">
                  <c:v>0.54626464861026203</c:v>
                </c:pt>
                <c:pt idx="3691">
                  <c:v>-0.35430908188381799</c:v>
                </c:pt>
                <c:pt idx="3692">
                  <c:v>-0.80810546867550304</c:v>
                </c:pt>
                <c:pt idx="3693">
                  <c:v>-1.26007080070705</c:v>
                </c:pt>
                <c:pt idx="3694">
                  <c:v>-1.4660644530911799</c:v>
                </c:pt>
                <c:pt idx="3695">
                  <c:v>-0.80108642589041501</c:v>
                </c:pt>
                <c:pt idx="3696">
                  <c:v>0.34484863262437898</c:v>
                </c:pt>
                <c:pt idx="3697">
                  <c:v>1.2512207029762099</c:v>
                </c:pt>
                <c:pt idx="3698">
                  <c:v>1.8121337889704201</c:v>
                </c:pt>
                <c:pt idx="3699">
                  <c:v>2.1582031249431899</c:v>
                </c:pt>
                <c:pt idx="3700">
                  <c:v>2.1859741210891799</c:v>
                </c:pt>
                <c:pt idx="3701">
                  <c:v>1.64581298837017</c:v>
                </c:pt>
                <c:pt idx="3702">
                  <c:v>0.57800292986328095</c:v>
                </c:pt>
                <c:pt idx="3703">
                  <c:v>-0.36804199203176302</c:v>
                </c:pt>
                <c:pt idx="3704">
                  <c:v>-0.629577636675696</c:v>
                </c:pt>
                <c:pt idx="3705">
                  <c:v>-0.40374755863092598</c:v>
                </c:pt>
                <c:pt idx="3706">
                  <c:v>-3.78417969352349E-2</c:v>
                </c:pt>
                <c:pt idx="3707">
                  <c:v>0.61248779286169397</c:v>
                </c:pt>
                <c:pt idx="3708">
                  <c:v>1.52282714828723</c:v>
                </c:pt>
                <c:pt idx="3709">
                  <c:v>2.2317504881642298</c:v>
                </c:pt>
                <c:pt idx="3710">
                  <c:v>2.49908447261212</c:v>
                </c:pt>
                <c:pt idx="3711">
                  <c:v>2.4298095703239402</c:v>
                </c:pt>
                <c:pt idx="3712">
                  <c:v>2.0346069336589898</c:v>
                </c:pt>
                <c:pt idx="3713">
                  <c:v>1.39038085948134</c:v>
                </c:pt>
                <c:pt idx="3714">
                  <c:v>0.61157226575356005</c:v>
                </c:pt>
                <c:pt idx="3715">
                  <c:v>-0.16876220690243801</c:v>
                </c:pt>
                <c:pt idx="3716">
                  <c:v>-0.647583007733459</c:v>
                </c:pt>
                <c:pt idx="3717">
                  <c:v>-0.73577880857915101</c:v>
                </c:pt>
                <c:pt idx="3718">
                  <c:v>-0.70251464844300604</c:v>
                </c:pt>
                <c:pt idx="3719">
                  <c:v>-0.48797607425426198</c:v>
                </c:pt>
                <c:pt idx="3720">
                  <c:v>9.7351074121862002E-2</c:v>
                </c:pt>
                <c:pt idx="3721">
                  <c:v>0.76843261707641697</c:v>
                </c:pt>
                <c:pt idx="3722">
                  <c:v>1.3500976561537199</c:v>
                </c:pt>
                <c:pt idx="3723">
                  <c:v>1.9369506834966099</c:v>
                </c:pt>
                <c:pt idx="3724">
                  <c:v>2.1694946288677599</c:v>
                </c:pt>
                <c:pt idx="3725">
                  <c:v>1.63543701180739</c:v>
                </c:pt>
                <c:pt idx="3726">
                  <c:v>0.81726074232330304</c:v>
                </c:pt>
                <c:pt idx="3727">
                  <c:v>0.494689941459791</c:v>
                </c:pt>
                <c:pt idx="3728">
                  <c:v>0.63568115232034805</c:v>
                </c:pt>
                <c:pt idx="3729">
                  <c:v>0.77178955075865796</c:v>
                </c:pt>
                <c:pt idx="3730">
                  <c:v>0.87036132810863898</c:v>
                </c:pt>
                <c:pt idx="3731">
                  <c:v>1.0281372070050601</c:v>
                </c:pt>
                <c:pt idx="3732">
                  <c:v>1.08154296874114</c:v>
                </c:pt>
                <c:pt idx="3733">
                  <c:v>0.93414306643078304</c:v>
                </c:pt>
                <c:pt idx="3734">
                  <c:v>0.52673339850530798</c:v>
                </c:pt>
                <c:pt idx="3735">
                  <c:v>-0.118713378798823</c:v>
                </c:pt>
                <c:pt idx="3736">
                  <c:v>-0.57556152336146305</c:v>
                </c:pt>
                <c:pt idx="3737">
                  <c:v>-0.68725585935640998</c:v>
                </c:pt>
                <c:pt idx="3738">
                  <c:v>-0.74920654295843903</c:v>
                </c:pt>
                <c:pt idx="3739">
                  <c:v>-0.68176269532372502</c:v>
                </c:pt>
                <c:pt idx="3740">
                  <c:v>-0.39855957035963602</c:v>
                </c:pt>
                <c:pt idx="3741">
                  <c:v>-0.34423828125906603</c:v>
                </c:pt>
                <c:pt idx="3742">
                  <c:v>-0.44891357420128097</c:v>
                </c:pt>
                <c:pt idx="3743">
                  <c:v>-0.110168457087784</c:v>
                </c:pt>
                <c:pt idx="3744">
                  <c:v>0.58013916004104304</c:v>
                </c:pt>
                <c:pt idx="3745">
                  <c:v>1.0922241210082899</c:v>
                </c:pt>
                <c:pt idx="3746">
                  <c:v>1.23687744138211</c:v>
                </c:pt>
                <c:pt idx="3747">
                  <c:v>1.13861083986015</c:v>
                </c:pt>
                <c:pt idx="3748">
                  <c:v>0.98968505861860501</c:v>
                </c:pt>
                <c:pt idx="3749">
                  <c:v>0.77514648441090195</c:v>
                </c:pt>
                <c:pt idx="3750">
                  <c:v>0.33081054694935802</c:v>
                </c:pt>
                <c:pt idx="3751">
                  <c:v>-0.11474609367543701</c:v>
                </c:pt>
                <c:pt idx="3752">
                  <c:v>-0.25177001950831901</c:v>
                </c:pt>
                <c:pt idx="3753">
                  <c:v>-0.26245117187321299</c:v>
                </c:pt>
                <c:pt idx="3754">
                  <c:v>-0.38391113279217398</c:v>
                </c:pt>
                <c:pt idx="3755">
                  <c:v>-0.51544189450923905</c:v>
                </c:pt>
                <c:pt idx="3756">
                  <c:v>-0.59204101561218103</c:v>
                </c:pt>
                <c:pt idx="3757">
                  <c:v>-0.69061279295220901</c:v>
                </c:pt>
                <c:pt idx="3758">
                  <c:v>-0.64483642578893097</c:v>
                </c:pt>
                <c:pt idx="3759">
                  <c:v>-0.38482666019987999</c:v>
                </c:pt>
                <c:pt idx="3760">
                  <c:v>-0.21606445315331901</c:v>
                </c:pt>
                <c:pt idx="3761">
                  <c:v>-0.19958496094026501</c:v>
                </c:pt>
                <c:pt idx="3762">
                  <c:v>-3.5705566433749301E-2</c:v>
                </c:pt>
                <c:pt idx="3763">
                  <c:v>0.107421874975983</c:v>
                </c:pt>
                <c:pt idx="3764">
                  <c:v>-0.15991210933014099</c:v>
                </c:pt>
                <c:pt idx="3765">
                  <c:v>-0.63323974601410904</c:v>
                </c:pt>
                <c:pt idx="3766">
                  <c:v>-0.95611572260192401</c:v>
                </c:pt>
                <c:pt idx="3767">
                  <c:v>-1.1999511718339699</c:v>
                </c:pt>
                <c:pt idx="3768">
                  <c:v>-1.47430419917259</c:v>
                </c:pt>
                <c:pt idx="3769">
                  <c:v>-1.68212890621503</c:v>
                </c:pt>
                <c:pt idx="3770">
                  <c:v>-1.71997070311863</c:v>
                </c:pt>
                <c:pt idx="3771">
                  <c:v>-1.76757812499199</c:v>
                </c:pt>
                <c:pt idx="3772">
                  <c:v>-2.2131347655500302</c:v>
                </c:pt>
                <c:pt idx="3773">
                  <c:v>-2.7514648436591802</c:v>
                </c:pt>
                <c:pt idx="3774">
                  <c:v>-2.6959228515718698</c:v>
                </c:pt>
                <c:pt idx="3775">
                  <c:v>-2.4218750000462301</c:v>
                </c:pt>
                <c:pt idx="3776">
                  <c:v>-2.7008056640154399</c:v>
                </c:pt>
                <c:pt idx="3777">
                  <c:v>-3.11248779289929</c:v>
                </c:pt>
                <c:pt idx="3778">
                  <c:v>-3.0279541015767601</c:v>
                </c:pt>
                <c:pt idx="3779">
                  <c:v>-2.8674316406520801</c:v>
                </c:pt>
                <c:pt idx="3780">
                  <c:v>-2.9602050781093499</c:v>
                </c:pt>
                <c:pt idx="3781">
                  <c:v>-2.89245605469893</c:v>
                </c:pt>
                <c:pt idx="3782">
                  <c:v>-2.5772094727095798</c:v>
                </c:pt>
                <c:pt idx="3783">
                  <c:v>-2.4838256836095498</c:v>
                </c:pt>
                <c:pt idx="3784">
                  <c:v>-2.6446533202852902</c:v>
                </c:pt>
                <c:pt idx="3785">
                  <c:v>-2.8027343749732601</c:v>
                </c:pt>
                <c:pt idx="3786">
                  <c:v>-2.9409790038828598</c:v>
                </c:pt>
                <c:pt idx="3787">
                  <c:v>-3.06549072263519</c:v>
                </c:pt>
                <c:pt idx="3788">
                  <c:v>-3.19183349607238</c:v>
                </c:pt>
                <c:pt idx="3789">
                  <c:v>-3.4576416015175302</c:v>
                </c:pt>
                <c:pt idx="3790">
                  <c:v>-3.7414550780768598</c:v>
                </c:pt>
                <c:pt idx="3791">
                  <c:v>-3.8189697265493501</c:v>
                </c:pt>
                <c:pt idx="3792">
                  <c:v>-3.7866210937554898</c:v>
                </c:pt>
                <c:pt idx="3793">
                  <c:v>-3.59863281253189</c:v>
                </c:pt>
                <c:pt idx="3794">
                  <c:v>-3.1011962891468698</c:v>
                </c:pt>
                <c:pt idx="3795">
                  <c:v>-2.5985717774290098</c:v>
                </c:pt>
                <c:pt idx="3796">
                  <c:v>-2.2561645508393302</c:v>
                </c:pt>
                <c:pt idx="3797">
                  <c:v>-1.9619750977061501</c:v>
                </c:pt>
                <c:pt idx="3798">
                  <c:v>-1.87683105470198</c:v>
                </c:pt>
                <c:pt idx="3799">
                  <c:v>-2.0251464843497802</c:v>
                </c:pt>
                <c:pt idx="3800">
                  <c:v>-2.0959472656129599</c:v>
                </c:pt>
                <c:pt idx="3801">
                  <c:v>-2.2384643554445098</c:v>
                </c:pt>
                <c:pt idx="3802">
                  <c:v>-2.6525878905545701</c:v>
                </c:pt>
                <c:pt idx="3803">
                  <c:v>-3.1152343749213198</c:v>
                </c:pt>
                <c:pt idx="3804">
                  <c:v>-3.50921630852674</c:v>
                </c:pt>
                <c:pt idx="3805">
                  <c:v>-3.59741210936</c:v>
                </c:pt>
                <c:pt idx="3806">
                  <c:v>-3.0401611329075302</c:v>
                </c:pt>
                <c:pt idx="3807">
                  <c:v>-2.2213745118583801</c:v>
                </c:pt>
                <c:pt idx="3808">
                  <c:v>-1.2609863282887801</c:v>
                </c:pt>
                <c:pt idx="3809">
                  <c:v>0.25085449192968501</c:v>
                </c:pt>
                <c:pt idx="3810">
                  <c:v>1.41235351542693</c:v>
                </c:pt>
                <c:pt idx="3811">
                  <c:v>0.83831787119164003</c:v>
                </c:pt>
                <c:pt idx="3812">
                  <c:v>-0.53680419898425003</c:v>
                </c:pt>
                <c:pt idx="3813">
                  <c:v>-0.99639892570287503</c:v>
                </c:pt>
                <c:pt idx="3814">
                  <c:v>-0.81665039065573397</c:v>
                </c:pt>
                <c:pt idx="3815">
                  <c:v>-1.17767333978202</c:v>
                </c:pt>
                <c:pt idx="3816">
                  <c:v>-2.1664428709246901</c:v>
                </c:pt>
                <c:pt idx="3817">
                  <c:v>-2.8823852537838301</c:v>
                </c:pt>
                <c:pt idx="3818">
                  <c:v>-2.7386474609620799</c:v>
                </c:pt>
                <c:pt idx="3819">
                  <c:v>-2.4841308594185199</c:v>
                </c:pt>
                <c:pt idx="3820">
                  <c:v>-2.6937866210579</c:v>
                </c:pt>
                <c:pt idx="3821">
                  <c:v>-2.1331787110333602</c:v>
                </c:pt>
                <c:pt idx="3822">
                  <c:v>-0.21331787142288999</c:v>
                </c:pt>
                <c:pt idx="3823">
                  <c:v>1.27716064427572</c:v>
                </c:pt>
                <c:pt idx="3824">
                  <c:v>1.3510131835810899</c:v>
                </c:pt>
                <c:pt idx="3825">
                  <c:v>1.1080932617604</c:v>
                </c:pt>
                <c:pt idx="3826">
                  <c:v>1.0406494140740601</c:v>
                </c:pt>
                <c:pt idx="3827">
                  <c:v>0.73791503911440104</c:v>
                </c:pt>
                <c:pt idx="3828">
                  <c:v>0.42175292974170298</c:v>
                </c:pt>
                <c:pt idx="3829">
                  <c:v>0.406799316408814</c:v>
                </c:pt>
                <c:pt idx="3830">
                  <c:v>0.54168701169556399</c:v>
                </c:pt>
                <c:pt idx="3831">
                  <c:v>0.67047119138411304</c:v>
                </c:pt>
                <c:pt idx="3832">
                  <c:v>0.79589843747844002</c:v>
                </c:pt>
                <c:pt idx="3833">
                  <c:v>1.0906982421368301</c:v>
                </c:pt>
                <c:pt idx="3834">
                  <c:v>1.5972900389754201</c:v>
                </c:pt>
                <c:pt idx="3835">
                  <c:v>1.8341064452717899</c:v>
                </c:pt>
                <c:pt idx="3836">
                  <c:v>1.64215087893925</c:v>
                </c:pt>
                <c:pt idx="3837">
                  <c:v>1.33514404302152</c:v>
                </c:pt>
                <c:pt idx="3838">
                  <c:v>0.90759277351118794</c:v>
                </c:pt>
                <c:pt idx="3839">
                  <c:v>0.30090332041706203</c:v>
                </c:pt>
                <c:pt idx="3840">
                  <c:v>-0.13641357414337901</c:v>
                </c:pt>
                <c:pt idx="3841">
                  <c:v>-0.45837402338201</c:v>
                </c:pt>
                <c:pt idx="3842">
                  <c:v>-0.91644287101480204</c:v>
                </c:pt>
                <c:pt idx="3843">
                  <c:v>-0.88958740234837796</c:v>
                </c:pt>
                <c:pt idx="3844">
                  <c:v>0.39245605446654103</c:v>
                </c:pt>
                <c:pt idx="3845">
                  <c:v>2.39624023402965</c:v>
                </c:pt>
                <c:pt idx="3846">
                  <c:v>3.7686157224191001</c:v>
                </c:pt>
                <c:pt idx="3847">
                  <c:v>4.0551757812004796</c:v>
                </c:pt>
                <c:pt idx="3848">
                  <c:v>3.9761352539199102</c:v>
                </c:pt>
                <c:pt idx="3849">
                  <c:v>3.9642333984395601</c:v>
                </c:pt>
                <c:pt idx="3850">
                  <c:v>3.5369873047613298</c:v>
                </c:pt>
                <c:pt idx="3851">
                  <c:v>2.4121093751943801</c:v>
                </c:pt>
                <c:pt idx="3852">
                  <c:v>1.20788574239559</c:v>
                </c:pt>
                <c:pt idx="3853">
                  <c:v>0.58746337901346202</c:v>
                </c:pt>
                <c:pt idx="3854">
                  <c:v>0.36163330082027401</c:v>
                </c:pt>
                <c:pt idx="3855">
                  <c:v>9.1552734985698991E-3</c:v>
                </c:pt>
                <c:pt idx="3856">
                  <c:v>-0.15411376950296199</c:v>
                </c:pt>
                <c:pt idx="3857">
                  <c:v>0.380249023344917</c:v>
                </c:pt>
                <c:pt idx="3858">
                  <c:v>1.30249023421521</c:v>
                </c:pt>
                <c:pt idx="3859">
                  <c:v>2.28881835920411</c:v>
                </c:pt>
                <c:pt idx="3860">
                  <c:v>3.2815551756092498</c:v>
                </c:pt>
                <c:pt idx="3861">
                  <c:v>3.48022460934058</c:v>
                </c:pt>
                <c:pt idx="3862">
                  <c:v>2.5665283204708098</c:v>
                </c:pt>
                <c:pt idx="3863">
                  <c:v>1.7053222657746001</c:v>
                </c:pt>
                <c:pt idx="3864">
                  <c:v>1.4566040039494601</c:v>
                </c:pt>
                <c:pt idx="3865">
                  <c:v>1.1535644531776399</c:v>
                </c:pt>
                <c:pt idx="3866">
                  <c:v>0.84991455083399803</c:v>
                </c:pt>
                <c:pt idx="3867">
                  <c:v>1.1337280272944501</c:v>
                </c:pt>
                <c:pt idx="3868">
                  <c:v>2.0227050779705702</c:v>
                </c:pt>
                <c:pt idx="3869">
                  <c:v>3.2009887693265702</c:v>
                </c:pt>
                <c:pt idx="3870">
                  <c:v>4.0115356443904497</c:v>
                </c:pt>
                <c:pt idx="3871">
                  <c:v>3.9117431640798799</c:v>
                </c:pt>
                <c:pt idx="3872">
                  <c:v>3.4432983399253398</c:v>
                </c:pt>
                <c:pt idx="3873">
                  <c:v>3.1124877930263701</c:v>
                </c:pt>
                <c:pt idx="3874">
                  <c:v>2.4746704102673398</c:v>
                </c:pt>
                <c:pt idx="3875">
                  <c:v>1.5261840821964501</c:v>
                </c:pt>
                <c:pt idx="3876">
                  <c:v>0.83007812512124002</c:v>
                </c:pt>
                <c:pt idx="3877">
                  <c:v>0.45104980475351503</c:v>
                </c:pt>
                <c:pt idx="3878">
                  <c:v>0.41351318360028799</c:v>
                </c:pt>
                <c:pt idx="3879">
                  <c:v>0.85632324211017496</c:v>
                </c:pt>
                <c:pt idx="3880">
                  <c:v>1.42395019521338</c:v>
                </c:pt>
                <c:pt idx="3881">
                  <c:v>2.0016479491178698</c:v>
                </c:pt>
                <c:pt idx="3882">
                  <c:v>2.8634643553182602</c:v>
                </c:pt>
                <c:pt idx="3883">
                  <c:v>3.6740112303272099</c:v>
                </c:pt>
                <c:pt idx="3884">
                  <c:v>3.9852905272893899</c:v>
                </c:pt>
                <c:pt idx="3885">
                  <c:v>3.8156127929983801</c:v>
                </c:pt>
                <c:pt idx="3886">
                  <c:v>3.0880737305957999</c:v>
                </c:pt>
                <c:pt idx="3887">
                  <c:v>1.9891357423799001</c:v>
                </c:pt>
                <c:pt idx="3888">
                  <c:v>1.16699218764394</c:v>
                </c:pt>
                <c:pt idx="3889">
                  <c:v>0.79223632819061096</c:v>
                </c:pt>
                <c:pt idx="3890">
                  <c:v>0.86791992186175004</c:v>
                </c:pt>
                <c:pt idx="3891">
                  <c:v>1.56890869128352</c:v>
                </c:pt>
                <c:pt idx="3892">
                  <c:v>2.4340820310985301</c:v>
                </c:pt>
                <c:pt idx="3893">
                  <c:v>3.0108642577115199</c:v>
                </c:pt>
                <c:pt idx="3894">
                  <c:v>3.58337402333727</c:v>
                </c:pt>
                <c:pt idx="3895">
                  <c:v>3.95050048821681</c:v>
                </c:pt>
                <c:pt idx="3896">
                  <c:v>3.5617065430369999</c:v>
                </c:pt>
                <c:pt idx="3897">
                  <c:v>2.7880859376357998</c:v>
                </c:pt>
                <c:pt idx="3898">
                  <c:v>2.1469116212063</c:v>
                </c:pt>
                <c:pt idx="3899">
                  <c:v>1.6082763672820499</c:v>
                </c:pt>
                <c:pt idx="3900">
                  <c:v>1.2860107422440701</c:v>
                </c:pt>
                <c:pt idx="3901">
                  <c:v>1.089477539097</c:v>
                </c:pt>
                <c:pt idx="3902">
                  <c:v>0.79895019536349698</c:v>
                </c:pt>
                <c:pt idx="3903">
                  <c:v>0.82641601562016598</c:v>
                </c:pt>
                <c:pt idx="3904">
                  <c:v>1.3485717772518599</c:v>
                </c:pt>
                <c:pt idx="3905">
                  <c:v>1.7202758788408301</c:v>
                </c:pt>
                <c:pt idx="3906">
                  <c:v>1.74224853515238</c:v>
                </c:pt>
                <c:pt idx="3907">
                  <c:v>1.90765380856464</c:v>
                </c:pt>
                <c:pt idx="3908">
                  <c:v>2.2116088866652599</c:v>
                </c:pt>
                <c:pt idx="3909">
                  <c:v>2.0831298828351099</c:v>
                </c:pt>
                <c:pt idx="3910">
                  <c:v>1.4401245118319099</c:v>
                </c:pt>
                <c:pt idx="3911">
                  <c:v>0.73272705090606505</c:v>
                </c:pt>
                <c:pt idx="3912">
                  <c:v>0.257263183677642</c:v>
                </c:pt>
                <c:pt idx="3913">
                  <c:v>7.0800781282899794E-2</c:v>
                </c:pt>
                <c:pt idx="3914">
                  <c:v>0.29541015621036898</c:v>
                </c:pt>
                <c:pt idx="3915">
                  <c:v>0.80169677725442001</c:v>
                </c:pt>
                <c:pt idx="3916">
                  <c:v>1.20788574211583</c:v>
                </c:pt>
                <c:pt idx="3917">
                  <c:v>1.33392333982151</c:v>
                </c:pt>
                <c:pt idx="3918">
                  <c:v>1.1804199219020799</c:v>
                </c:pt>
                <c:pt idx="3919">
                  <c:v>0.87097167974209999</c:v>
                </c:pt>
                <c:pt idx="3920">
                  <c:v>0.64422607425886103</c:v>
                </c:pt>
                <c:pt idx="3921">
                  <c:v>0.44494628909775202</c:v>
                </c:pt>
                <c:pt idx="3922">
                  <c:v>0.14739990239638501</c:v>
                </c:pt>
                <c:pt idx="3923">
                  <c:v>-0.1245117187019</c:v>
                </c:pt>
                <c:pt idx="3924">
                  <c:v>-0.53344726555266098</c:v>
                </c:pt>
                <c:pt idx="3925">
                  <c:v>-1.15203857410932</c:v>
                </c:pt>
                <c:pt idx="3926">
                  <c:v>-1.31408691403383</c:v>
                </c:pt>
                <c:pt idx="3927">
                  <c:v>-0.78704833993698098</c:v>
                </c:pt>
                <c:pt idx="3928">
                  <c:v>-0.12390136730511001</c:v>
                </c:pt>
                <c:pt idx="3929">
                  <c:v>0.45288085927270699</c:v>
                </c:pt>
                <c:pt idx="3930">
                  <c:v>0.89050292960988697</c:v>
                </c:pt>
                <c:pt idx="3931">
                  <c:v>0.97045898436082001</c:v>
                </c:pt>
                <c:pt idx="3932">
                  <c:v>0.88989257813928901</c:v>
                </c:pt>
                <c:pt idx="3933">
                  <c:v>0.80566406251493805</c:v>
                </c:pt>
                <c:pt idx="3934">
                  <c:v>0.61798095706453604</c:v>
                </c:pt>
                <c:pt idx="3935">
                  <c:v>0.58013916016296097</c:v>
                </c:pt>
                <c:pt idx="3936">
                  <c:v>0.58837890624853495</c:v>
                </c:pt>
                <c:pt idx="3937">
                  <c:v>0.151672363358899</c:v>
                </c:pt>
                <c:pt idx="3938">
                  <c:v>-0.29937744132605099</c:v>
                </c:pt>
                <c:pt idx="3939">
                  <c:v>-0.31555175780962402</c:v>
                </c:pt>
                <c:pt idx="3940">
                  <c:v>-0.44982910153862499</c:v>
                </c:pt>
                <c:pt idx="3941">
                  <c:v>-0.70281982417376698</c:v>
                </c:pt>
                <c:pt idx="3942">
                  <c:v>-0.60760498048568001</c:v>
                </c:pt>
                <c:pt idx="3943">
                  <c:v>-0.60150146484483502</c:v>
                </c:pt>
                <c:pt idx="3944">
                  <c:v>-0.69305419920243005</c:v>
                </c:pt>
                <c:pt idx="3945">
                  <c:v>-0.35278320318565698</c:v>
                </c:pt>
                <c:pt idx="3946">
                  <c:v>-0.20751953127589501</c:v>
                </c:pt>
                <c:pt idx="3947">
                  <c:v>-0.68420410147752597</c:v>
                </c:pt>
                <c:pt idx="3948">
                  <c:v>-0.96923828119918998</c:v>
                </c:pt>
                <c:pt idx="3949">
                  <c:v>-1.07360839841889</c:v>
                </c:pt>
                <c:pt idx="3950">
                  <c:v>-1.40716552728429</c:v>
                </c:pt>
                <c:pt idx="3951">
                  <c:v>-1.4440917968684199</c:v>
                </c:pt>
                <c:pt idx="3952">
                  <c:v>-1.1431884766162801</c:v>
                </c:pt>
                <c:pt idx="3953">
                  <c:v>-1.0409545898620201</c:v>
                </c:pt>
                <c:pt idx="3954">
                  <c:v>-1.0089111328182301</c:v>
                </c:pt>
                <c:pt idx="3955">
                  <c:v>-1.1560058593487099</c:v>
                </c:pt>
                <c:pt idx="3956">
                  <c:v>-1.6973876952157501</c:v>
                </c:pt>
                <c:pt idx="3957">
                  <c:v>-1.9735717772943899</c:v>
                </c:pt>
                <c:pt idx="3958">
                  <c:v>-1.81823730471526</c:v>
                </c:pt>
                <c:pt idx="3959">
                  <c:v>-1.77917480469448</c:v>
                </c:pt>
                <c:pt idx="3960">
                  <c:v>-1.7800903320310899</c:v>
                </c:pt>
                <c:pt idx="3961">
                  <c:v>-1.83868408202075</c:v>
                </c:pt>
                <c:pt idx="3962">
                  <c:v>-2.1694946288469801</c:v>
                </c:pt>
                <c:pt idx="3963">
                  <c:v>-2.2940063476339398</c:v>
                </c:pt>
                <c:pt idx="3964">
                  <c:v>-2.0999145508160302</c:v>
                </c:pt>
                <c:pt idx="3965">
                  <c:v>-2.1057128906239599</c:v>
                </c:pt>
                <c:pt idx="3966">
                  <c:v>-2.0416259765739802</c:v>
                </c:pt>
                <c:pt idx="3967">
                  <c:v>-1.6668701172546501</c:v>
                </c:pt>
                <c:pt idx="3968">
                  <c:v>-1.4590454101935799</c:v>
                </c:pt>
                <c:pt idx="3969">
                  <c:v>-1.4456176757836601</c:v>
                </c:pt>
                <c:pt idx="3970">
                  <c:v>-1.4508056640615701</c:v>
                </c:pt>
                <c:pt idx="3971">
                  <c:v>-1.85882568352046</c:v>
                </c:pt>
                <c:pt idx="3972">
                  <c:v>-2.52990722644196</c:v>
                </c:pt>
                <c:pt idx="3973">
                  <c:v>-2.8979492186838902</c:v>
                </c:pt>
                <c:pt idx="3974">
                  <c:v>-3.1307983398019199</c:v>
                </c:pt>
                <c:pt idx="3975">
                  <c:v>-3.38592529292292</c:v>
                </c:pt>
                <c:pt idx="3976">
                  <c:v>-3.2385253906515401</c:v>
                </c:pt>
                <c:pt idx="3977">
                  <c:v>-2.7722167969589702</c:v>
                </c:pt>
                <c:pt idx="3978">
                  <c:v>-2.4694824219295199</c:v>
                </c:pt>
                <c:pt idx="3979">
                  <c:v>-2.27813720706571</c:v>
                </c:pt>
                <c:pt idx="3980">
                  <c:v>-2.0675659180066699</c:v>
                </c:pt>
                <c:pt idx="3981">
                  <c:v>-1.98547363282728</c:v>
                </c:pt>
                <c:pt idx="3982">
                  <c:v>-2.0141601562448299</c:v>
                </c:pt>
                <c:pt idx="3983">
                  <c:v>-2.2137451171515599</c:v>
                </c:pt>
                <c:pt idx="3984">
                  <c:v>-2.7880859373965698</c:v>
                </c:pt>
                <c:pt idx="3985">
                  <c:v>-3.3819580077052902</c:v>
                </c:pt>
                <c:pt idx="3986">
                  <c:v>-3.6059570312095599</c:v>
                </c:pt>
                <c:pt idx="3987">
                  <c:v>-3.7222290038852601</c:v>
                </c:pt>
                <c:pt idx="3988">
                  <c:v>-3.94989013667765</c:v>
                </c:pt>
                <c:pt idx="3989">
                  <c:v>-4.1525268554321704</c:v>
                </c:pt>
                <c:pt idx="3990">
                  <c:v>-4.3191528320011701</c:v>
                </c:pt>
                <c:pt idx="3991">
                  <c:v>-4.3634033203045099</c:v>
                </c:pt>
                <c:pt idx="3992">
                  <c:v>-4.1238403320744998</c:v>
                </c:pt>
                <c:pt idx="3993">
                  <c:v>-3.7826538086555002</c:v>
                </c:pt>
                <c:pt idx="3994">
                  <c:v>-3.3859252930405499</c:v>
                </c:pt>
                <c:pt idx="3995">
                  <c:v>-2.69378662121902</c:v>
                </c:pt>
                <c:pt idx="3996">
                  <c:v>-2.16400146493964</c:v>
                </c:pt>
                <c:pt idx="3997">
                  <c:v>-2.6965332030286202</c:v>
                </c:pt>
                <c:pt idx="3998">
                  <c:v>-3.8717651365060499</c:v>
                </c:pt>
                <c:pt idx="3999">
                  <c:v>-4.2434692382139803</c:v>
                </c:pt>
                <c:pt idx="4000">
                  <c:v>-3.6669921876043401</c:v>
                </c:pt>
                <c:pt idx="4001">
                  <c:v>-3.4213256836383201</c:v>
                </c:pt>
                <c:pt idx="4002">
                  <c:v>-4.0093994139557996</c:v>
                </c:pt>
                <c:pt idx="4003">
                  <c:v>-4.6820068358154598</c:v>
                </c:pt>
                <c:pt idx="4004">
                  <c:v>-5.0259399413438501</c:v>
                </c:pt>
                <c:pt idx="4005">
                  <c:v>-5.3228759765086204</c:v>
                </c:pt>
                <c:pt idx="4006">
                  <c:v>-5.5148315429339201</c:v>
                </c:pt>
                <c:pt idx="4007">
                  <c:v>-5.0039672852489403</c:v>
                </c:pt>
                <c:pt idx="4008">
                  <c:v>-3.7512207033523</c:v>
                </c:pt>
                <c:pt idx="4009">
                  <c:v>-2.7514648439318501</c:v>
                </c:pt>
                <c:pt idx="4010">
                  <c:v>-2.6776123047009301</c:v>
                </c:pt>
                <c:pt idx="4011">
                  <c:v>-2.9498291015129801</c:v>
                </c:pt>
                <c:pt idx="4012">
                  <c:v>-2.9266357421917202</c:v>
                </c:pt>
                <c:pt idx="4013">
                  <c:v>-2.68676757816863</c:v>
                </c:pt>
                <c:pt idx="4014">
                  <c:v>-2.4615478516034699</c:v>
                </c:pt>
                <c:pt idx="4015">
                  <c:v>-2.3602294922059301</c:v>
                </c:pt>
                <c:pt idx="4016">
                  <c:v>-2.4218749999887899</c:v>
                </c:pt>
                <c:pt idx="4017">
                  <c:v>-2.44781494140152</c:v>
                </c:pt>
                <c:pt idx="4018">
                  <c:v>-2.2988891601834101</c:v>
                </c:pt>
                <c:pt idx="4019">
                  <c:v>-1.9732666016218801</c:v>
                </c:pt>
                <c:pt idx="4020">
                  <c:v>-1.5066528321163399</c:v>
                </c:pt>
                <c:pt idx="4021">
                  <c:v>-1.23260498051872</c:v>
                </c:pt>
                <c:pt idx="4022">
                  <c:v>-1.4175415038725301</c:v>
                </c:pt>
                <c:pt idx="4023">
                  <c:v>-1.7196655272886601</c:v>
                </c:pt>
                <c:pt idx="4024">
                  <c:v>-1.90979003902783</c:v>
                </c:pt>
                <c:pt idx="4025">
                  <c:v>-2.2097778319764099</c:v>
                </c:pt>
                <c:pt idx="4026">
                  <c:v>-2.4664306640155802</c:v>
                </c:pt>
                <c:pt idx="4027">
                  <c:v>-2.4203491211021699</c:v>
                </c:pt>
                <c:pt idx="4028">
                  <c:v>-2.3165893554877202</c:v>
                </c:pt>
                <c:pt idx="4029">
                  <c:v>-2.1640014648716401</c:v>
                </c:pt>
                <c:pt idx="4030">
                  <c:v>-1.41754150404271</c:v>
                </c:pt>
                <c:pt idx="4031">
                  <c:v>-5.5236816655290802E-2</c:v>
                </c:pt>
                <c:pt idx="4032">
                  <c:v>1.06811523416964</c:v>
                </c:pt>
                <c:pt idx="4033">
                  <c:v>1.4404296874317699</c:v>
                </c:pt>
                <c:pt idx="4034">
                  <c:v>1.54510498044957</c:v>
                </c:pt>
                <c:pt idx="4035">
                  <c:v>1.7929077147983401</c:v>
                </c:pt>
                <c:pt idx="4036">
                  <c:v>1.6821289062703</c:v>
                </c:pt>
                <c:pt idx="4037">
                  <c:v>0.81909179703316304</c:v>
                </c:pt>
                <c:pt idx="4038">
                  <c:v>-0.15228271466573301</c:v>
                </c:pt>
                <c:pt idx="4039">
                  <c:v>-0.58166503898380995</c:v>
                </c:pt>
                <c:pt idx="4040">
                  <c:v>-0.73364257809714795</c:v>
                </c:pt>
                <c:pt idx="4041">
                  <c:v>-0.96008300777089906</c:v>
                </c:pt>
                <c:pt idx="4042">
                  <c:v>-0.92407226563161604</c:v>
                </c:pt>
                <c:pt idx="4043">
                  <c:v>-0.25665283215386703</c:v>
                </c:pt>
                <c:pt idx="4044">
                  <c:v>0.73913574200455601</c:v>
                </c:pt>
                <c:pt idx="4045">
                  <c:v>1.4520263670565301</c:v>
                </c:pt>
                <c:pt idx="4046">
                  <c:v>1.8130493163399199</c:v>
                </c:pt>
                <c:pt idx="4047">
                  <c:v>2.0297241210539401</c:v>
                </c:pt>
                <c:pt idx="4048">
                  <c:v>1.7352294922416001</c:v>
                </c:pt>
                <c:pt idx="4049">
                  <c:v>0.76263427752287605</c:v>
                </c:pt>
                <c:pt idx="4050">
                  <c:v>5.55419923177271E-2</c:v>
                </c:pt>
                <c:pt idx="4051">
                  <c:v>0.16632080076084799</c:v>
                </c:pt>
                <c:pt idx="4052">
                  <c:v>0.30364990231845801</c:v>
                </c:pt>
                <c:pt idx="4053">
                  <c:v>0.14495849612297701</c:v>
                </c:pt>
                <c:pt idx="4054">
                  <c:v>0.41656494135622801</c:v>
                </c:pt>
                <c:pt idx="4055">
                  <c:v>1.2698364256240999</c:v>
                </c:pt>
                <c:pt idx="4056">
                  <c:v>2.13867187483998</c:v>
                </c:pt>
                <c:pt idx="4057">
                  <c:v>2.7432250975449102</c:v>
                </c:pt>
                <c:pt idx="4058">
                  <c:v>3.0291748046347098</c:v>
                </c:pt>
                <c:pt idx="4059">
                  <c:v>2.8698730469044098</c:v>
                </c:pt>
                <c:pt idx="4060">
                  <c:v>2.1679687501295901</c:v>
                </c:pt>
                <c:pt idx="4061">
                  <c:v>1.17187500018391</c:v>
                </c:pt>
                <c:pt idx="4062">
                  <c:v>0.52307128918228696</c:v>
                </c:pt>
                <c:pt idx="4063">
                  <c:v>0.44891357423244199</c:v>
                </c:pt>
                <c:pt idx="4064">
                  <c:v>0.58990478513021904</c:v>
                </c:pt>
                <c:pt idx="4065">
                  <c:v>1.0250854491384001</c:v>
                </c:pt>
                <c:pt idx="4066">
                  <c:v>1.9775390623237199</c:v>
                </c:pt>
                <c:pt idx="4067">
                  <c:v>2.9421997068527102</c:v>
                </c:pt>
                <c:pt idx="4068">
                  <c:v>3.5598754881669299</c:v>
                </c:pt>
                <c:pt idx="4069">
                  <c:v>4.0814208983409701</c:v>
                </c:pt>
                <c:pt idx="4070">
                  <c:v>4.3856811522874404</c:v>
                </c:pt>
                <c:pt idx="4071">
                  <c:v>4.0475463867813302</c:v>
                </c:pt>
                <c:pt idx="4072">
                  <c:v>3.0343627931562702</c:v>
                </c:pt>
                <c:pt idx="4073">
                  <c:v>1.8011474611657501</c:v>
                </c:pt>
                <c:pt idx="4074">
                  <c:v>1.0531616212325301</c:v>
                </c:pt>
                <c:pt idx="4075">
                  <c:v>1.0031127929780399</c:v>
                </c:pt>
                <c:pt idx="4076">
                  <c:v>1.1968994140265501</c:v>
                </c:pt>
                <c:pt idx="4077">
                  <c:v>1.7205810545903399</c:v>
                </c:pt>
                <c:pt idx="4078">
                  <c:v>2.8646850583814798</c:v>
                </c:pt>
                <c:pt idx="4079">
                  <c:v>3.8378906248194302</c:v>
                </c:pt>
                <c:pt idx="4080">
                  <c:v>3.9547729491970598</c:v>
                </c:pt>
                <c:pt idx="4081">
                  <c:v>3.8787841797015998</c:v>
                </c:pt>
                <c:pt idx="4082">
                  <c:v>3.93432617186467</c:v>
                </c:pt>
                <c:pt idx="4083">
                  <c:v>3.5977172852188599</c:v>
                </c:pt>
                <c:pt idx="4084">
                  <c:v>2.9949951172996001</c:v>
                </c:pt>
                <c:pt idx="4085">
                  <c:v>2.5778198242963399</c:v>
                </c:pt>
                <c:pt idx="4086">
                  <c:v>2.15515136726611</c:v>
                </c:pt>
                <c:pt idx="4087">
                  <c:v>1.6467285157195599</c:v>
                </c:pt>
                <c:pt idx="4088">
                  <c:v>1.4263916016034801</c:v>
                </c:pt>
                <c:pt idx="4089">
                  <c:v>1.6619873046436799</c:v>
                </c:pt>
                <c:pt idx="4090">
                  <c:v>2.3333740233123201</c:v>
                </c:pt>
                <c:pt idx="4091">
                  <c:v>3.2366943357690801</c:v>
                </c:pt>
                <c:pt idx="4092">
                  <c:v>3.84613037098012</c:v>
                </c:pt>
                <c:pt idx="4093">
                  <c:v>3.7979125976652401</c:v>
                </c:pt>
                <c:pt idx="4094">
                  <c:v>3.06762695326116</c:v>
                </c:pt>
                <c:pt idx="4095">
                  <c:v>1.9598388673940399</c:v>
                </c:pt>
                <c:pt idx="4096">
                  <c:v>1.2185668946694601</c:v>
                </c:pt>
                <c:pt idx="4097">
                  <c:v>1.1376953125150799</c:v>
                </c:pt>
                <c:pt idx="4098">
                  <c:v>1.0891723632903001</c:v>
                </c:pt>
                <c:pt idx="4099">
                  <c:v>0.93994140627782297</c:v>
                </c:pt>
                <c:pt idx="4100">
                  <c:v>1.2118530272930499</c:v>
                </c:pt>
                <c:pt idx="4101">
                  <c:v>1.76879882802116</c:v>
                </c:pt>
                <c:pt idx="4102">
                  <c:v>2.1948242186701798</c:v>
                </c:pt>
                <c:pt idx="4103">
                  <c:v>2.6199340819515999</c:v>
                </c:pt>
                <c:pt idx="4104">
                  <c:v>3.02764892570486</c:v>
                </c:pt>
                <c:pt idx="4105">
                  <c:v>3.0206298828138198</c:v>
                </c:pt>
                <c:pt idx="4106">
                  <c:v>2.5692749024283099</c:v>
                </c:pt>
                <c:pt idx="4107">
                  <c:v>1.8569946290396999</c:v>
                </c:pt>
                <c:pt idx="4108">
                  <c:v>1.16424560559854</c:v>
                </c:pt>
                <c:pt idx="4109">
                  <c:v>0.78125000007175704</c:v>
                </c:pt>
                <c:pt idx="4110">
                  <c:v>0.62805175784120304</c:v>
                </c:pt>
                <c:pt idx="4111">
                  <c:v>0.45867919925048301</c:v>
                </c:pt>
                <c:pt idx="4112">
                  <c:v>0.48431396483894701</c:v>
                </c:pt>
                <c:pt idx="4113">
                  <c:v>0.79345703119208</c:v>
                </c:pt>
                <c:pt idx="4114">
                  <c:v>1.09619140619328</c:v>
                </c:pt>
                <c:pt idx="4115">
                  <c:v>1.4590454100882699</c:v>
                </c:pt>
                <c:pt idx="4116">
                  <c:v>1.97814941396524</c:v>
                </c:pt>
                <c:pt idx="4117">
                  <c:v>2.1426391601254302</c:v>
                </c:pt>
                <c:pt idx="4118">
                  <c:v>1.7730712891320799</c:v>
                </c:pt>
                <c:pt idx="4119">
                  <c:v>1.3607788086713699</c:v>
                </c:pt>
                <c:pt idx="4120">
                  <c:v>0.93292236336180101</c:v>
                </c:pt>
                <c:pt idx="4121">
                  <c:v>0.34881591807871698</c:v>
                </c:pt>
                <c:pt idx="4122">
                  <c:v>0.17883300784450201</c:v>
                </c:pt>
                <c:pt idx="4123">
                  <c:v>0.50354003900136901</c:v>
                </c:pt>
                <c:pt idx="4124">
                  <c:v>0.64788818356657396</c:v>
                </c:pt>
                <c:pt idx="4125">
                  <c:v>0.66528320312172495</c:v>
                </c:pt>
                <c:pt idx="4126">
                  <c:v>0.91522216792169497</c:v>
                </c:pt>
                <c:pt idx="4127">
                  <c:v>1.0061645507641299</c:v>
                </c:pt>
                <c:pt idx="4128">
                  <c:v>0.822448730503337</c:v>
                </c:pt>
                <c:pt idx="4129">
                  <c:v>0.73150634767337097</c:v>
                </c:pt>
                <c:pt idx="4130">
                  <c:v>0.61889648439620104</c:v>
                </c:pt>
                <c:pt idx="4131">
                  <c:v>0.40252685550948503</c:v>
                </c:pt>
                <c:pt idx="4132">
                  <c:v>0.37750244141096101</c:v>
                </c:pt>
                <c:pt idx="4133">
                  <c:v>0.335083007820486</c:v>
                </c:pt>
                <c:pt idx="4134">
                  <c:v>5.67626953648981E-2</c:v>
                </c:pt>
                <c:pt idx="4135">
                  <c:v>-4.9438476542409397E-2</c:v>
                </c:pt>
                <c:pt idx="4136">
                  <c:v>0.12207031246755499</c:v>
                </c:pt>
                <c:pt idx="4137">
                  <c:v>0.25360107419386801</c:v>
                </c:pt>
                <c:pt idx="4138">
                  <c:v>0.360412597636044</c:v>
                </c:pt>
                <c:pt idx="4139">
                  <c:v>0.50781249997211597</c:v>
                </c:pt>
                <c:pt idx="4140">
                  <c:v>0.66558837887640299</c:v>
                </c:pt>
                <c:pt idx="4141">
                  <c:v>0.85113525387114897</c:v>
                </c:pt>
                <c:pt idx="4142">
                  <c:v>0.94635009763823796</c:v>
                </c:pt>
                <c:pt idx="4143">
                  <c:v>0.94177246093836597</c:v>
                </c:pt>
                <c:pt idx="4144">
                  <c:v>1.0128784179553001</c:v>
                </c:pt>
                <c:pt idx="4145">
                  <c:v>0.92224121095464595</c:v>
                </c:pt>
                <c:pt idx="4146">
                  <c:v>0.54962158210173995</c:v>
                </c:pt>
                <c:pt idx="4147">
                  <c:v>0.48095703126299</c:v>
                </c:pt>
                <c:pt idx="4148">
                  <c:v>0.79040527337896005</c:v>
                </c:pt>
                <c:pt idx="4149">
                  <c:v>0.98663330074412903</c:v>
                </c:pt>
                <c:pt idx="4150">
                  <c:v>1.2579345702611799</c:v>
                </c:pt>
                <c:pt idx="4151">
                  <c:v>1.72393798819267</c:v>
                </c:pt>
                <c:pt idx="4152">
                  <c:v>1.89910888668545</c:v>
                </c:pt>
                <c:pt idx="4153">
                  <c:v>1.90338134765544</c:v>
                </c:pt>
                <c:pt idx="4154">
                  <c:v>2.1011352538686601</c:v>
                </c:pt>
                <c:pt idx="4155">
                  <c:v>2.10968017577963</c:v>
                </c:pt>
                <c:pt idx="4156">
                  <c:v>1.86279296879693</c:v>
                </c:pt>
                <c:pt idx="4157">
                  <c:v>1.7861938476708099</c:v>
                </c:pt>
                <c:pt idx="4158">
                  <c:v>1.64428710940197</c:v>
                </c:pt>
                <c:pt idx="4159">
                  <c:v>1.1685180664966901</c:v>
                </c:pt>
                <c:pt idx="4160">
                  <c:v>0.707397461025152</c:v>
                </c:pt>
                <c:pt idx="4161">
                  <c:v>0.43914794926973999</c:v>
                </c:pt>
                <c:pt idx="4162">
                  <c:v>0.38665771485372802</c:v>
                </c:pt>
                <c:pt idx="4163">
                  <c:v>0.68664550775547695</c:v>
                </c:pt>
                <c:pt idx="4164">
                  <c:v>0.98236083978753896</c:v>
                </c:pt>
                <c:pt idx="4165">
                  <c:v>0.92346191407369604</c:v>
                </c:pt>
                <c:pt idx="4166">
                  <c:v>0.92926025390514799</c:v>
                </c:pt>
                <c:pt idx="4167">
                  <c:v>1.1334228515235101</c:v>
                </c:pt>
                <c:pt idx="4168">
                  <c:v>1.03179931642566</c:v>
                </c:pt>
                <c:pt idx="4169">
                  <c:v>0.66253662116427703</c:v>
                </c:pt>
                <c:pt idx="4170">
                  <c:v>0.31646728522234702</c:v>
                </c:pt>
                <c:pt idx="4171">
                  <c:v>-0.177917480374326</c:v>
                </c:pt>
                <c:pt idx="4172">
                  <c:v>-0.67657470693600896</c:v>
                </c:pt>
                <c:pt idx="4173">
                  <c:v>-0.66192626953404798</c:v>
                </c:pt>
                <c:pt idx="4174">
                  <c:v>-0.37109375005554701</c:v>
                </c:pt>
                <c:pt idx="4175">
                  <c:v>-0.299072265638756</c:v>
                </c:pt>
                <c:pt idx="4176">
                  <c:v>-0.32135009765199501</c:v>
                </c:pt>
                <c:pt idx="4177">
                  <c:v>-0.33325195312272698</c:v>
                </c:pt>
                <c:pt idx="4178">
                  <c:v>-0.51300048824691902</c:v>
                </c:pt>
                <c:pt idx="4179">
                  <c:v>-0.71746826167969802</c:v>
                </c:pt>
                <c:pt idx="4180">
                  <c:v>-0.83129882810325895</c:v>
                </c:pt>
                <c:pt idx="4181">
                  <c:v>-1.0427856444908601</c:v>
                </c:pt>
                <c:pt idx="4182">
                  <c:v>-1.2689208983943101</c:v>
                </c:pt>
                <c:pt idx="4183">
                  <c:v>-1.1526489258035599</c:v>
                </c:pt>
                <c:pt idx="4184">
                  <c:v>-0.62683105478840595</c:v>
                </c:pt>
                <c:pt idx="4185">
                  <c:v>-0.23010253913863399</c:v>
                </c:pt>
                <c:pt idx="4186">
                  <c:v>-0.53161621087963895</c:v>
                </c:pt>
                <c:pt idx="4187">
                  <c:v>-1.0998535155159499</c:v>
                </c:pt>
                <c:pt idx="4188">
                  <c:v>-0.92773437503303002</c:v>
                </c:pt>
                <c:pt idx="4189">
                  <c:v>-0.31677246105474599</c:v>
                </c:pt>
                <c:pt idx="4190">
                  <c:v>-0.36682128905289502</c:v>
                </c:pt>
                <c:pt idx="4191">
                  <c:v>-0.98419189441277499</c:v>
                </c:pt>
                <c:pt idx="4192">
                  <c:v>-1.56341552723259</c:v>
                </c:pt>
                <c:pt idx="4193">
                  <c:v>-2.25097656236805</c:v>
                </c:pt>
                <c:pt idx="4194">
                  <c:v>-3.0102539061042899</c:v>
                </c:pt>
                <c:pt idx="4195">
                  <c:v>-3.2443237304238299</c:v>
                </c:pt>
                <c:pt idx="4196">
                  <c:v>-2.6248168946501398</c:v>
                </c:pt>
                <c:pt idx="4197">
                  <c:v>-1.36383056664824</c:v>
                </c:pt>
                <c:pt idx="4198">
                  <c:v>-0.30914306660864799</c:v>
                </c:pt>
                <c:pt idx="4199">
                  <c:v>-0.42846679685210098</c:v>
                </c:pt>
                <c:pt idx="4200">
                  <c:v>-1.14440917954946</c:v>
                </c:pt>
                <c:pt idx="4201">
                  <c:v>-1.01593017580602</c:v>
                </c:pt>
                <c:pt idx="4202">
                  <c:v>-0.25970458998955998</c:v>
                </c:pt>
                <c:pt idx="4203">
                  <c:v>-0.102539062530304</c:v>
                </c:pt>
                <c:pt idx="4204">
                  <c:v>-0.570068359284854</c:v>
                </c:pt>
                <c:pt idx="4205">
                  <c:v>-1.12335205067457</c:v>
                </c:pt>
                <c:pt idx="4206">
                  <c:v>-1.54571533194981</c:v>
                </c:pt>
                <c:pt idx="4207">
                  <c:v>-1.52282714844191</c:v>
                </c:pt>
                <c:pt idx="4208">
                  <c:v>-1.0772705078984099</c:v>
                </c:pt>
                <c:pt idx="4209">
                  <c:v>-0.81390380864453005</c:v>
                </c:pt>
                <c:pt idx="4210">
                  <c:v>-0.81390380859375</c:v>
                </c:pt>
                <c:pt idx="4211">
                  <c:v>-0.76354980469720901</c:v>
                </c:pt>
                <c:pt idx="4212">
                  <c:v>-0.82366943358215805</c:v>
                </c:pt>
                <c:pt idx="4213">
                  <c:v>-1.08184814448147</c:v>
                </c:pt>
                <c:pt idx="4214">
                  <c:v>-1.34124755854373</c:v>
                </c:pt>
                <c:pt idx="4215">
                  <c:v>-1.6778564452475999</c:v>
                </c:pt>
                <c:pt idx="4216">
                  <c:v>-2.2567749022316002</c:v>
                </c:pt>
                <c:pt idx="4217">
                  <c:v>-2.7883911131782599</c:v>
                </c:pt>
                <c:pt idx="4218">
                  <c:v>-2.8390502929589401</c:v>
                </c:pt>
                <c:pt idx="4219">
                  <c:v>-2.17376708997263</c:v>
                </c:pt>
                <c:pt idx="4220">
                  <c:v>-1.1431884767621501</c:v>
                </c:pt>
                <c:pt idx="4221">
                  <c:v>-0.49011230481401502</c:v>
                </c:pt>
                <c:pt idx="4222">
                  <c:v>-0.23437500004954201</c:v>
                </c:pt>
                <c:pt idx="4223">
                  <c:v>0.25115966787469102</c:v>
                </c:pt>
                <c:pt idx="4224">
                  <c:v>0.71166992178578903</c:v>
                </c:pt>
                <c:pt idx="4225">
                  <c:v>0.280761718833477</c:v>
                </c:pt>
                <c:pt idx="4226">
                  <c:v>-0.79864501932214504</c:v>
                </c:pt>
                <c:pt idx="4227">
                  <c:v>-1.43829345690734</c:v>
                </c:pt>
                <c:pt idx="4228">
                  <c:v>-1.29638671877749</c:v>
                </c:pt>
                <c:pt idx="4229">
                  <c:v>-1.02691650395845</c:v>
                </c:pt>
                <c:pt idx="4230">
                  <c:v>-1.2014770507474299</c:v>
                </c:pt>
                <c:pt idx="4231">
                  <c:v>-1.52832031243668</c:v>
                </c:pt>
                <c:pt idx="4232">
                  <c:v>-1.24420166021155</c:v>
                </c:pt>
                <c:pt idx="4233">
                  <c:v>-0.37414550798184099</c:v>
                </c:pt>
                <c:pt idx="4234">
                  <c:v>0.33081054673779298</c:v>
                </c:pt>
                <c:pt idx="4235">
                  <c:v>0.65399169915584898</c:v>
                </c:pt>
                <c:pt idx="4236">
                  <c:v>0.65917968749899003</c:v>
                </c:pt>
                <c:pt idx="4237">
                  <c:v>0.10253906260834</c:v>
                </c:pt>
                <c:pt idx="4238">
                  <c:v>-0.67840576156675303</c:v>
                </c:pt>
                <c:pt idx="4239">
                  <c:v>-0.98052978509744704</c:v>
                </c:pt>
                <c:pt idx="4240">
                  <c:v>-1.09191894529082</c:v>
                </c:pt>
                <c:pt idx="4241">
                  <c:v>-1.40441894525168</c:v>
                </c:pt>
                <c:pt idx="4242">
                  <c:v>-1.3796997070360599</c:v>
                </c:pt>
                <c:pt idx="4243">
                  <c:v>-0.732421875125981</c:v>
                </c:pt>
                <c:pt idx="4244">
                  <c:v>0.15258789045274901</c:v>
                </c:pt>
                <c:pt idx="4245">
                  <c:v>1.0379028318589401</c:v>
                </c:pt>
                <c:pt idx="4246">
                  <c:v>1.56768798817814</c:v>
                </c:pt>
                <c:pt idx="4247">
                  <c:v>1.43188476565143</c:v>
                </c:pt>
                <c:pt idx="4248">
                  <c:v>1.04827880866876</c:v>
                </c:pt>
                <c:pt idx="4249">
                  <c:v>0.71807861334581802</c:v>
                </c:pt>
                <c:pt idx="4250">
                  <c:v>0.22949218759553899</c:v>
                </c:pt>
                <c:pt idx="4251">
                  <c:v>-0.18737792960598501</c:v>
                </c:pt>
                <c:pt idx="4252">
                  <c:v>-0.23529052733438099</c:v>
                </c:pt>
                <c:pt idx="4253">
                  <c:v>-0.26489257811921202</c:v>
                </c:pt>
                <c:pt idx="4254">
                  <c:v>-0.264892578125</c:v>
                </c:pt>
                <c:pt idx="4255">
                  <c:v>0.202331542877388</c:v>
                </c:pt>
                <c:pt idx="4256">
                  <c:v>0.97656249984860599</c:v>
                </c:pt>
                <c:pt idx="4257">
                  <c:v>1.64031982408896</c:v>
                </c:pt>
                <c:pt idx="4258">
                  <c:v>2.1508789061501599</c:v>
                </c:pt>
                <c:pt idx="4259">
                  <c:v>2.2720336913825601</c:v>
                </c:pt>
                <c:pt idx="4260">
                  <c:v>1.6958618165189201</c:v>
                </c:pt>
                <c:pt idx="4261">
                  <c:v>0.68511962910389201</c:v>
                </c:pt>
                <c:pt idx="4262">
                  <c:v>-0.24658203106781401</c:v>
                </c:pt>
                <c:pt idx="4263">
                  <c:v>-0.79010009754997002</c:v>
                </c:pt>
                <c:pt idx="4264">
                  <c:v>-0.91827392575618705</c:v>
                </c:pt>
                <c:pt idx="4265">
                  <c:v>-0.81695556642615397</c:v>
                </c:pt>
                <c:pt idx="4266">
                  <c:v>-0.44769287116629197</c:v>
                </c:pt>
                <c:pt idx="4267">
                  <c:v>0.29235839829211602</c:v>
                </c:pt>
                <c:pt idx="4268">
                  <c:v>1.0775756834394901</c:v>
                </c:pt>
                <c:pt idx="4269">
                  <c:v>1.5872192381811301</c:v>
                </c:pt>
                <c:pt idx="4270">
                  <c:v>1.9146728514981699</c:v>
                </c:pt>
                <c:pt idx="4271">
                  <c:v>1.97235107420742</c:v>
                </c:pt>
                <c:pt idx="4272">
                  <c:v>1.59484863288666</c:v>
                </c:pt>
                <c:pt idx="4273">
                  <c:v>0.94482421887769796</c:v>
                </c:pt>
                <c:pt idx="4274">
                  <c:v>0.236511230607899</c:v>
                </c:pt>
                <c:pt idx="4275">
                  <c:v>-0.33843994129330002</c:v>
                </c:pt>
                <c:pt idx="4276">
                  <c:v>-0.50384521481125599</c:v>
                </c:pt>
                <c:pt idx="4277">
                  <c:v>-0.32226562503567102</c:v>
                </c:pt>
                <c:pt idx="4278">
                  <c:v>-7.0190430306804599E-3</c:v>
                </c:pt>
                <c:pt idx="4279">
                  <c:v>0.56274414051306998</c:v>
                </c:pt>
                <c:pt idx="4280">
                  <c:v>1.40106201155406</c:v>
                </c:pt>
                <c:pt idx="4281">
                  <c:v>1.98211669910407</c:v>
                </c:pt>
                <c:pt idx="4282">
                  <c:v>1.96411132812855</c:v>
                </c:pt>
                <c:pt idx="4283">
                  <c:v>1.5371704102405099</c:v>
                </c:pt>
                <c:pt idx="4284">
                  <c:v>0.921325683715293</c:v>
                </c:pt>
                <c:pt idx="4285">
                  <c:v>0.25421142591291201</c:v>
                </c:pt>
                <c:pt idx="4286">
                  <c:v>-0.18096923819536301</c:v>
                </c:pt>
                <c:pt idx="4287">
                  <c:v>-0.222167968741869</c:v>
                </c:pt>
                <c:pt idx="4288">
                  <c:v>-0.12756347658117101</c:v>
                </c:pt>
                <c:pt idx="4289">
                  <c:v>5.8898925744449701E-2</c:v>
                </c:pt>
                <c:pt idx="4290">
                  <c:v>0.52459716787683996</c:v>
                </c:pt>
                <c:pt idx="4291">
                  <c:v>1.12731933581855</c:v>
                </c:pt>
                <c:pt idx="4292">
                  <c:v>1.55914306632102</c:v>
                </c:pt>
                <c:pt idx="4293">
                  <c:v>1.7755126952697999</c:v>
                </c:pt>
                <c:pt idx="4294">
                  <c:v>1.58966064456793</c:v>
                </c:pt>
                <c:pt idx="4295">
                  <c:v>0.90332031263545598</c:v>
                </c:pt>
                <c:pt idx="4296">
                  <c:v>0.109863281406597</c:v>
                </c:pt>
                <c:pt idx="4297">
                  <c:v>-0.53802490221529298</c:v>
                </c:pt>
                <c:pt idx="4298">
                  <c:v>-1.0330200194331101</c:v>
                </c:pt>
                <c:pt idx="4299">
                  <c:v>-1.1181640624831199</c:v>
                </c:pt>
                <c:pt idx="4300">
                  <c:v>-0.87615966801673195</c:v>
                </c:pt>
                <c:pt idx="4301">
                  <c:v>-0.69976806644122302</c:v>
                </c:pt>
                <c:pt idx="4302">
                  <c:v>-0.37536621100181899</c:v>
                </c:pt>
                <c:pt idx="4303">
                  <c:v>0.302429199084364</c:v>
                </c:pt>
                <c:pt idx="4304">
                  <c:v>0.802612304588329</c:v>
                </c:pt>
                <c:pt idx="4305">
                  <c:v>0.83496093749358602</c:v>
                </c:pt>
                <c:pt idx="4306">
                  <c:v>0.69519042971521205</c:v>
                </c:pt>
                <c:pt idx="4307">
                  <c:v>0.30212402351543299</c:v>
                </c:pt>
                <c:pt idx="4308">
                  <c:v>-0.42449951157468202</c:v>
                </c:pt>
                <c:pt idx="4309">
                  <c:v>-1.1315917967347999</c:v>
                </c:pt>
                <c:pt idx="4310">
                  <c:v>-1.53381347648275</c:v>
                </c:pt>
                <c:pt idx="4311">
                  <c:v>-1.6186523437331799</c:v>
                </c:pt>
                <c:pt idx="4312">
                  <c:v>-1.54876708985761</c:v>
                </c:pt>
                <c:pt idx="4313">
                  <c:v>-1.4953613281356399</c:v>
                </c:pt>
                <c:pt idx="4314">
                  <c:v>-1.30706787113125</c:v>
                </c:pt>
                <c:pt idx="4315">
                  <c:v>-0.96038818366280099</c:v>
                </c:pt>
                <c:pt idx="4316">
                  <c:v>-0.94268798828477596</c:v>
                </c:pt>
                <c:pt idx="4317">
                  <c:v>-1.2197875976010599</c:v>
                </c:pt>
                <c:pt idx="4318">
                  <c:v>-1.2240600585929</c:v>
                </c:pt>
                <c:pt idx="4319">
                  <c:v>-1.1010742187745</c:v>
                </c:pt>
                <c:pt idx="4320">
                  <c:v>-1.2619018554367201</c:v>
                </c:pt>
                <c:pt idx="4321">
                  <c:v>-1.4102172851267101</c:v>
                </c:pt>
                <c:pt idx="4322">
                  <c:v>-1.287231445337</c:v>
                </c:pt>
                <c:pt idx="4323">
                  <c:v>-1.0897827148830801</c:v>
                </c:pt>
                <c:pt idx="4324">
                  <c:v>-0.92468261722038503</c:v>
                </c:pt>
                <c:pt idx="4325">
                  <c:v>-0.824279785176248</c:v>
                </c:pt>
                <c:pt idx="4326">
                  <c:v>-0.63964843753677503</c:v>
                </c:pt>
                <c:pt idx="4327">
                  <c:v>-0.24505615242234499</c:v>
                </c:pt>
                <c:pt idx="4328">
                  <c:v>-3.2958984417245402E-2</c:v>
                </c:pt>
                <c:pt idx="4329">
                  <c:v>-0.277709960888751</c:v>
                </c:pt>
                <c:pt idx="4330">
                  <c:v>-0.55084228510159905</c:v>
                </c:pt>
                <c:pt idx="4331">
                  <c:v>-0.67291259763182498</c:v>
                </c:pt>
                <c:pt idx="4332">
                  <c:v>-0.89538574214298605</c:v>
                </c:pt>
                <c:pt idx="4333">
                  <c:v>-1.05651855465526</c:v>
                </c:pt>
                <c:pt idx="4334">
                  <c:v>-0.96252441408130696</c:v>
                </c:pt>
                <c:pt idx="4335">
                  <c:v>-0.85083007814734901</c:v>
                </c:pt>
                <c:pt idx="4336">
                  <c:v>-0.82702636719226297</c:v>
                </c:pt>
                <c:pt idx="4337">
                  <c:v>-0.72662353517633904</c:v>
                </c:pt>
                <c:pt idx="4338">
                  <c:v>-0.48583984379817802</c:v>
                </c:pt>
                <c:pt idx="4339">
                  <c:v>-0.11108398444998401</c:v>
                </c:pt>
                <c:pt idx="4340">
                  <c:v>0.32318115225685801</c:v>
                </c:pt>
                <c:pt idx="4341">
                  <c:v>0.50201416012046796</c:v>
                </c:pt>
                <c:pt idx="4342">
                  <c:v>0.26641845707839001</c:v>
                </c:pt>
                <c:pt idx="4343">
                  <c:v>1.03759766137312E-2</c:v>
                </c:pt>
                <c:pt idx="4344">
                  <c:v>0.16021728512626801</c:v>
                </c:pt>
                <c:pt idx="4345">
                  <c:v>0.392761230422221</c:v>
                </c:pt>
                <c:pt idx="4346">
                  <c:v>0.25451660159028699</c:v>
                </c:pt>
                <c:pt idx="4347">
                  <c:v>3.9672852066099896E-3</c:v>
                </c:pt>
                <c:pt idx="4348">
                  <c:v>-0.10620117185285601</c:v>
                </c:pt>
                <c:pt idx="4349">
                  <c:v>-0.299377441367422</c:v>
                </c:pt>
                <c:pt idx="4350">
                  <c:v>-0.47821044918280498</c:v>
                </c:pt>
                <c:pt idx="4351">
                  <c:v>-0.42022705079290501</c:v>
                </c:pt>
                <c:pt idx="4352">
                  <c:v>-0.29266357424438999</c:v>
                </c:pt>
                <c:pt idx="4353">
                  <c:v>-0.123901367221421</c:v>
                </c:pt>
                <c:pt idx="4354">
                  <c:v>6.2255859337582702E-2</c:v>
                </c:pt>
                <c:pt idx="4355">
                  <c:v>-5.4321289039068202E-2</c:v>
                </c:pt>
                <c:pt idx="4356">
                  <c:v>-0.26611328120743</c:v>
                </c:pt>
                <c:pt idx="4357">
                  <c:v>-0.12573242190321601</c:v>
                </c:pt>
                <c:pt idx="4358">
                  <c:v>-8.8500976797431501E-3</c:v>
                </c:pt>
                <c:pt idx="4359">
                  <c:v>-0.22613525386257599</c:v>
                </c:pt>
                <c:pt idx="4360">
                  <c:v>-0.361938476535204</c:v>
                </c:pt>
                <c:pt idx="4361">
                  <c:v>-0.26184082033261902</c:v>
                </c:pt>
                <c:pt idx="4362">
                  <c:v>-0.191345214857984</c:v>
                </c:pt>
                <c:pt idx="4363">
                  <c:v>-0.25024414061310801</c:v>
                </c:pt>
                <c:pt idx="4364">
                  <c:v>-0.47363281245489602</c:v>
                </c:pt>
                <c:pt idx="4365">
                  <c:v>-0.61004638669120703</c:v>
                </c:pt>
                <c:pt idx="4366">
                  <c:v>-0.38208007817102801</c:v>
                </c:pt>
                <c:pt idx="4367">
                  <c:v>-0.22583007815654799</c:v>
                </c:pt>
                <c:pt idx="4368">
                  <c:v>-0.36254882809739503</c:v>
                </c:pt>
                <c:pt idx="4369">
                  <c:v>-0.36987304687352102</c:v>
                </c:pt>
                <c:pt idx="4370">
                  <c:v>-0.33020019532050998</c:v>
                </c:pt>
                <c:pt idx="4371">
                  <c:v>-0.51849365230573197</c:v>
                </c:pt>
                <c:pt idx="4372">
                  <c:v>-0.67474365231220201</c:v>
                </c:pt>
                <c:pt idx="4373">
                  <c:v>-0.83740234371715805</c:v>
                </c:pt>
                <c:pt idx="4374">
                  <c:v>-1.0681152343284199</c:v>
                </c:pt>
                <c:pt idx="4375">
                  <c:v>-0.86151123051046496</c:v>
                </c:pt>
                <c:pt idx="4376">
                  <c:v>-0.28167724621082302</c:v>
                </c:pt>
                <c:pt idx="4377">
                  <c:v>0.153808593662072</c:v>
                </c:pt>
                <c:pt idx="4378">
                  <c:v>0.50537109367869704</c:v>
                </c:pt>
                <c:pt idx="4379">
                  <c:v>0.50018310546980205</c:v>
                </c:pt>
                <c:pt idx="4380">
                  <c:v>-0.19287109360943699</c:v>
                </c:pt>
                <c:pt idx="4381">
                  <c:v>-0.661315917873741</c:v>
                </c:pt>
                <c:pt idx="4382">
                  <c:v>-0.41381835942519701</c:v>
                </c:pt>
                <c:pt idx="4383">
                  <c:v>-0.40893554687598999</c:v>
                </c:pt>
                <c:pt idx="4384">
                  <c:v>-1.0244750975314101</c:v>
                </c:pt>
                <c:pt idx="4385">
                  <c:v>-1.6638183592453299</c:v>
                </c:pt>
                <c:pt idx="4386">
                  <c:v>-2.2137451170759701</c:v>
                </c:pt>
                <c:pt idx="4387">
                  <c:v>-2.5390624999340199</c:v>
                </c:pt>
                <c:pt idx="4388">
                  <c:v>-2.2018432617871402</c:v>
                </c:pt>
                <c:pt idx="4389">
                  <c:v>-1.2490844728494901</c:v>
                </c:pt>
                <c:pt idx="4390">
                  <c:v>-0.16357421897016</c:v>
                </c:pt>
                <c:pt idx="4391">
                  <c:v>0.32623291005690902</c:v>
                </c:pt>
                <c:pt idx="4392">
                  <c:v>-0.24780273425857599</c:v>
                </c:pt>
                <c:pt idx="4393">
                  <c:v>-1.1126708982620901</c:v>
                </c:pt>
                <c:pt idx="4394">
                  <c:v>-1.1254882812474001</c:v>
                </c:pt>
                <c:pt idx="4395">
                  <c:v>-0.70983886727217904</c:v>
                </c:pt>
                <c:pt idx="4396">
                  <c:v>-0.91186523433384203</c:v>
                </c:pt>
                <c:pt idx="4397">
                  <c:v>-1.6912841795287099</c:v>
                </c:pt>
                <c:pt idx="4398">
                  <c:v>-2.3547363279898401</c:v>
                </c:pt>
                <c:pt idx="4399">
                  <c:v>-2.4676513671645002</c:v>
                </c:pt>
                <c:pt idx="4400">
                  <c:v>-1.8939208985543801</c:v>
                </c:pt>
                <c:pt idx="4401">
                  <c:v>-0.93963623066316304</c:v>
                </c:pt>
                <c:pt idx="4402">
                  <c:v>-0.22399902358329399</c:v>
                </c:pt>
                <c:pt idx="4403">
                  <c:v>-4.48608398802453E-2</c:v>
                </c:pt>
                <c:pt idx="4404">
                  <c:v>-0.32287597650586097</c:v>
                </c:pt>
                <c:pt idx="4405">
                  <c:v>-0.93902587878072397</c:v>
                </c:pt>
                <c:pt idx="4406">
                  <c:v>-1.6574096678224</c:v>
                </c:pt>
                <c:pt idx="4407">
                  <c:v>-2.11578369131287</c:v>
                </c:pt>
                <c:pt idx="4408">
                  <c:v>-2.29156494137044</c:v>
                </c:pt>
                <c:pt idx="4409">
                  <c:v>-2.4264526366912702</c:v>
                </c:pt>
                <c:pt idx="4410">
                  <c:v>-2.5131225585760899</c:v>
                </c:pt>
                <c:pt idx="4411">
                  <c:v>-2.2888183594209002</c:v>
                </c:pt>
                <c:pt idx="4412">
                  <c:v>-1.6073608399832</c:v>
                </c:pt>
                <c:pt idx="4413">
                  <c:v>-0.66833496112965896</c:v>
                </c:pt>
                <c:pt idx="4414">
                  <c:v>-4.1809082159459901E-2</c:v>
                </c:pt>
                <c:pt idx="4415">
                  <c:v>7.5378417944769197E-2</c:v>
                </c:pt>
                <c:pt idx="4416">
                  <c:v>0.169067382793328</c:v>
                </c:pt>
                <c:pt idx="4417">
                  <c:v>0.196533203119379</c:v>
                </c:pt>
                <c:pt idx="4418">
                  <c:v>-0.51788330063505505</c:v>
                </c:pt>
                <c:pt idx="4419">
                  <c:v>-1.5658569333793</c:v>
                </c:pt>
                <c:pt idx="4420">
                  <c:v>-1.87133789056249</c:v>
                </c:pt>
                <c:pt idx="4421">
                  <c:v>-1.479187011799</c:v>
                </c:pt>
                <c:pt idx="4422">
                  <c:v>-0.95214843760785095</c:v>
                </c:pt>
                <c:pt idx="4423">
                  <c:v>-0.42297363292078799</c:v>
                </c:pt>
                <c:pt idx="4424">
                  <c:v>7.7514648335081898E-2</c:v>
                </c:pt>
                <c:pt idx="4425">
                  <c:v>0.82366943344106003</c:v>
                </c:pt>
                <c:pt idx="4426">
                  <c:v>1.9155883786828001</c:v>
                </c:pt>
                <c:pt idx="4427">
                  <c:v>2.4581909178572201</c:v>
                </c:pt>
                <c:pt idx="4428">
                  <c:v>2.0910644532004601</c:v>
                </c:pt>
                <c:pt idx="4429">
                  <c:v>1.4743041993455199</c:v>
                </c:pt>
                <c:pt idx="4430">
                  <c:v>0.59600830096178004</c:v>
                </c:pt>
                <c:pt idx="4431">
                  <c:v>-0.52947998023741105</c:v>
                </c:pt>
                <c:pt idx="4432">
                  <c:v>-0.84228515618570399</c:v>
                </c:pt>
                <c:pt idx="4433">
                  <c:v>-0.38299560556315498</c:v>
                </c:pt>
                <c:pt idx="4434">
                  <c:v>-0.137329101612996</c:v>
                </c:pt>
                <c:pt idx="4435">
                  <c:v>0.15167236322184699</c:v>
                </c:pt>
                <c:pt idx="4436">
                  <c:v>0.88897705062970001</c:v>
                </c:pt>
                <c:pt idx="4437">
                  <c:v>1.55120849595763</c:v>
                </c:pt>
                <c:pt idx="4438">
                  <c:v>2.0181274413102801</c:v>
                </c:pt>
                <c:pt idx="4439">
                  <c:v>2.2482299804214501</c:v>
                </c:pt>
                <c:pt idx="4440">
                  <c:v>1.87896728523215</c:v>
                </c:pt>
                <c:pt idx="4441">
                  <c:v>1.22497558607193</c:v>
                </c:pt>
                <c:pt idx="4442">
                  <c:v>0.62042236340551304</c:v>
                </c:pt>
                <c:pt idx="4443">
                  <c:v>-0.125732421720952</c:v>
                </c:pt>
                <c:pt idx="4444">
                  <c:v>-0.57495117178225597</c:v>
                </c:pt>
                <c:pt idx="4445">
                  <c:v>-0.377502441447014</c:v>
                </c:pt>
                <c:pt idx="4446">
                  <c:v>-6.4086914127206296E-2</c:v>
                </c:pt>
                <c:pt idx="4447">
                  <c:v>0.43304443349111499</c:v>
                </c:pt>
                <c:pt idx="4448">
                  <c:v>1.3665771482447699</c:v>
                </c:pt>
                <c:pt idx="4449">
                  <c:v>2.06207275376266</c:v>
                </c:pt>
                <c:pt idx="4450">
                  <c:v>2.2930908202648101</c:v>
                </c:pt>
                <c:pt idx="4451">
                  <c:v>2.3211669921817002</c:v>
                </c:pt>
                <c:pt idx="4452">
                  <c:v>1.73065185559066</c:v>
                </c:pt>
                <c:pt idx="4453">
                  <c:v>0.60394287132636504</c:v>
                </c:pt>
                <c:pt idx="4454">
                  <c:v>-0.26794433575749399</c:v>
                </c:pt>
                <c:pt idx="4455">
                  <c:v>-0.81787109363646504</c:v>
                </c:pt>
                <c:pt idx="4456">
                  <c:v>-1.0714721679163901</c:v>
                </c:pt>
                <c:pt idx="4457">
                  <c:v>-0.71197509773046996</c:v>
                </c:pt>
                <c:pt idx="4458">
                  <c:v>-0.120849609497041</c:v>
                </c:pt>
                <c:pt idx="4459">
                  <c:v>0.41046142567107502</c:v>
                </c:pt>
                <c:pt idx="4460">
                  <c:v>1.30950927715732</c:v>
                </c:pt>
                <c:pt idx="4461">
                  <c:v>2.2055053709079502</c:v>
                </c:pt>
                <c:pt idx="4462">
                  <c:v>2.4618530272905899</c:v>
                </c:pt>
                <c:pt idx="4463">
                  <c:v>2.4398803710983099</c:v>
                </c:pt>
                <c:pt idx="4464">
                  <c:v>2.3104858398705801</c:v>
                </c:pt>
                <c:pt idx="4465">
                  <c:v>1.59118652358666</c:v>
                </c:pt>
                <c:pt idx="4466">
                  <c:v>0.55114746115316704</c:v>
                </c:pt>
                <c:pt idx="4467">
                  <c:v>-8.7585449086299297E-2</c:v>
                </c:pt>
                <c:pt idx="4468">
                  <c:v>-0.22277832028446601</c:v>
                </c:pt>
                <c:pt idx="4469">
                  <c:v>9.7656249517785697E-3</c:v>
                </c:pt>
                <c:pt idx="4470">
                  <c:v>0.58959960925476296</c:v>
                </c:pt>
                <c:pt idx="4471">
                  <c:v>1.40441894514354</c:v>
                </c:pt>
                <c:pt idx="4472">
                  <c:v>2.30346679668857</c:v>
                </c:pt>
                <c:pt idx="4473">
                  <c:v>3.0001831053242798</c:v>
                </c:pt>
                <c:pt idx="4474">
                  <c:v>3.1442260741888801</c:v>
                </c:pt>
                <c:pt idx="4475">
                  <c:v>2.85888671880917</c:v>
                </c:pt>
                <c:pt idx="4476">
                  <c:v>2.49877929695</c:v>
                </c:pt>
                <c:pt idx="4477">
                  <c:v>1.8966674805941499</c:v>
                </c:pt>
                <c:pt idx="4478">
                  <c:v>0.97045898456790503</c:v>
                </c:pt>
                <c:pt idx="4479">
                  <c:v>0.32012939466669699</c:v>
                </c:pt>
                <c:pt idx="4480">
                  <c:v>0.33142089843514799</c:v>
                </c:pt>
                <c:pt idx="4481">
                  <c:v>0.68511962883258404</c:v>
                </c:pt>
                <c:pt idx="4482">
                  <c:v>1.27471923815845</c:v>
                </c:pt>
                <c:pt idx="4483">
                  <c:v>2.04284667952752</c:v>
                </c:pt>
                <c:pt idx="4484">
                  <c:v>2.5247192381808898</c:v>
                </c:pt>
                <c:pt idx="4485">
                  <c:v>2.6336669921648102</c:v>
                </c:pt>
                <c:pt idx="4486">
                  <c:v>2.7105712890464799</c:v>
                </c:pt>
                <c:pt idx="4487">
                  <c:v>2.4456787109926701</c:v>
                </c:pt>
                <c:pt idx="4488">
                  <c:v>1.57318115252547</c:v>
                </c:pt>
                <c:pt idx="4489">
                  <c:v>0.60638427754510904</c:v>
                </c:pt>
                <c:pt idx="4490">
                  <c:v>-6.9580077984214006E-2</c:v>
                </c:pt>
                <c:pt idx="4491">
                  <c:v>-0.43975830070415101</c:v>
                </c:pt>
                <c:pt idx="4492">
                  <c:v>-0.37017822267080502</c:v>
                </c:pt>
                <c:pt idx="4493">
                  <c:v>5.7678222566749399E-2</c:v>
                </c:pt>
                <c:pt idx="4494">
                  <c:v>0.73913574204495003</c:v>
                </c:pt>
                <c:pt idx="4495">
                  <c:v>1.72607421854355</c:v>
                </c:pt>
                <c:pt idx="4496">
                  <c:v>2.4374389646949401</c:v>
                </c:pt>
                <c:pt idx="4497">
                  <c:v>2.3852539062609202</c:v>
                </c:pt>
                <c:pt idx="4498">
                  <c:v>2.1249389648981998</c:v>
                </c:pt>
                <c:pt idx="4499">
                  <c:v>1.83563232427927</c:v>
                </c:pt>
                <c:pt idx="4500">
                  <c:v>1.00708007829832</c:v>
                </c:pt>
                <c:pt idx="4501">
                  <c:v>9.7961425971422905E-2</c:v>
                </c:pt>
                <c:pt idx="4502">
                  <c:v>-0.219421386652359</c:v>
                </c:pt>
                <c:pt idx="4503">
                  <c:v>-0.224914550780101</c:v>
                </c:pt>
                <c:pt idx="4504">
                  <c:v>-3.5400390664643303E-2</c:v>
                </c:pt>
                <c:pt idx="4505">
                  <c:v>0.512390136604161</c:v>
                </c:pt>
                <c:pt idx="4506">
                  <c:v>1.08215332019331</c:v>
                </c:pt>
                <c:pt idx="4507">
                  <c:v>1.5716552733350999</c:v>
                </c:pt>
                <c:pt idx="4508">
                  <c:v>2.03460693349649</c:v>
                </c:pt>
                <c:pt idx="4509">
                  <c:v>2.0220947265651299</c:v>
                </c:pt>
                <c:pt idx="4510">
                  <c:v>1.6326904297693099</c:v>
                </c:pt>
                <c:pt idx="4511">
                  <c:v>1.3159179688165501</c:v>
                </c:pt>
                <c:pt idx="4512">
                  <c:v>0.78704833995486201</c:v>
                </c:pt>
                <c:pt idx="4513">
                  <c:v>-2.74658201413761E-2</c:v>
                </c:pt>
                <c:pt idx="4514">
                  <c:v>-0.53894042958004296</c:v>
                </c:pt>
                <c:pt idx="4515">
                  <c:v>-0.68298339840723798</c:v>
                </c:pt>
                <c:pt idx="4516">
                  <c:v>-0.484313964885489</c:v>
                </c:pt>
                <c:pt idx="4517">
                  <c:v>0.25695800765676402</c:v>
                </c:pt>
                <c:pt idx="4518">
                  <c:v>0.98144531234778998</c:v>
                </c:pt>
                <c:pt idx="4519">
                  <c:v>1.18927001948759</c:v>
                </c:pt>
                <c:pt idx="4520">
                  <c:v>1.2216186523369501</c:v>
                </c:pt>
                <c:pt idx="4521">
                  <c:v>1.08306884768536</c:v>
                </c:pt>
                <c:pt idx="4522">
                  <c:v>0.52490234386726697</c:v>
                </c:pt>
                <c:pt idx="4523">
                  <c:v>-8.9111327995999898E-2</c:v>
                </c:pt>
                <c:pt idx="4524">
                  <c:v>-0.59753417958022104</c:v>
                </c:pt>
                <c:pt idx="4525">
                  <c:v>-1.20697021471516</c:v>
                </c:pt>
                <c:pt idx="4526">
                  <c:v>-1.5628051757061701</c:v>
                </c:pt>
                <c:pt idx="4527">
                  <c:v>-1.46148681642763</c:v>
                </c:pt>
                <c:pt idx="4528">
                  <c:v>-1.2145996094270901</c:v>
                </c:pt>
                <c:pt idx="4529">
                  <c:v>-0.88195800788268797</c:v>
                </c:pt>
                <c:pt idx="4530">
                  <c:v>-0.41595458994207801</c:v>
                </c:pt>
                <c:pt idx="4531">
                  <c:v>-0.145874023494488</c:v>
                </c:pt>
                <c:pt idx="4532">
                  <c:v>-0.19287109374008299</c:v>
                </c:pt>
                <c:pt idx="4533">
                  <c:v>-0.42480468745106098</c:v>
                </c:pt>
                <c:pt idx="4534">
                  <c:v>-0.84503173819258104</c:v>
                </c:pt>
                <c:pt idx="4535">
                  <c:v>-1.35467529286121</c:v>
                </c:pt>
                <c:pt idx="4536">
                  <c:v>-1.77612304678607</c:v>
                </c:pt>
                <c:pt idx="4537">
                  <c:v>-2.1652221678866499</c:v>
                </c:pt>
                <c:pt idx="4538">
                  <c:v>-2.46826171868606</c:v>
                </c:pt>
                <c:pt idx="4539">
                  <c:v>-2.4963378906190798</c:v>
                </c:pt>
                <c:pt idx="4540">
                  <c:v>-2.2219848633391401</c:v>
                </c:pt>
                <c:pt idx="4541">
                  <c:v>-1.7944335938406</c:v>
                </c:pt>
                <c:pt idx="4542">
                  <c:v>-1.3223266602563</c:v>
                </c:pt>
                <c:pt idx="4543">
                  <c:v>-1.0330200195925601</c:v>
                </c:pt>
                <c:pt idx="4544">
                  <c:v>-1.01196289062946</c:v>
                </c:pt>
                <c:pt idx="4545">
                  <c:v>-1.0614013671770199</c:v>
                </c:pt>
                <c:pt idx="4546">
                  <c:v>-1.14654541013821</c:v>
                </c:pt>
                <c:pt idx="4547">
                  <c:v>-1.47033691399388</c:v>
                </c:pt>
                <c:pt idx="4548">
                  <c:v>-1.91741943349901</c:v>
                </c:pt>
                <c:pt idx="4549">
                  <c:v>-2.1240234374562199</c:v>
                </c:pt>
                <c:pt idx="4550">
                  <c:v>-2.0852661132894599</c:v>
                </c:pt>
                <c:pt idx="4551">
                  <c:v>-2.01477050782744</c:v>
                </c:pt>
                <c:pt idx="4552">
                  <c:v>-1.9219970703321601</c:v>
                </c:pt>
                <c:pt idx="4553">
                  <c:v>-1.83654785158061</c:v>
                </c:pt>
                <c:pt idx="4554">
                  <c:v>-1.7810058593867699</c:v>
                </c:pt>
                <c:pt idx="4555">
                  <c:v>-1.6207885742527</c:v>
                </c:pt>
                <c:pt idx="4556">
                  <c:v>-1.49383544924565</c:v>
                </c:pt>
                <c:pt idx="4557">
                  <c:v>-1.71417236323436</c:v>
                </c:pt>
                <c:pt idx="4558">
                  <c:v>-2.0294189452454101</c:v>
                </c:pt>
                <c:pt idx="4559">
                  <c:v>-2.1093749999829798</c:v>
                </c:pt>
                <c:pt idx="4560">
                  <c:v>-2.1054077148445902</c:v>
                </c:pt>
                <c:pt idx="4561">
                  <c:v>-2.0129394531446798</c:v>
                </c:pt>
                <c:pt idx="4562">
                  <c:v>-1.67633056647789</c:v>
                </c:pt>
                <c:pt idx="4563">
                  <c:v>-1.29547119148731</c:v>
                </c:pt>
                <c:pt idx="4564">
                  <c:v>-0.99060058600238299</c:v>
                </c:pt>
                <c:pt idx="4565">
                  <c:v>-0.68664550787718803</c:v>
                </c:pt>
                <c:pt idx="4566">
                  <c:v>-0.52642822269034795</c:v>
                </c:pt>
                <c:pt idx="4567">
                  <c:v>-0.55847167968068001</c:v>
                </c:pt>
                <c:pt idx="4568">
                  <c:v>-0.74554443355393696</c:v>
                </c:pt>
                <c:pt idx="4569">
                  <c:v>-1.27288818348152</c:v>
                </c:pt>
                <c:pt idx="4570">
                  <c:v>-1.8661499022174901</c:v>
                </c:pt>
                <c:pt idx="4571">
                  <c:v>-1.99523925778503</c:v>
                </c:pt>
                <c:pt idx="4572">
                  <c:v>-1.9253540039211201</c:v>
                </c:pt>
                <c:pt idx="4573">
                  <c:v>-2.0065307617013999</c:v>
                </c:pt>
                <c:pt idx="4574">
                  <c:v>-1.90643310549014</c:v>
                </c:pt>
                <c:pt idx="4575">
                  <c:v>-1.53320312507977</c:v>
                </c:pt>
                <c:pt idx="4576">
                  <c:v>-1.0671997071308501</c:v>
                </c:pt>
                <c:pt idx="4577">
                  <c:v>-0.54748535167357903</c:v>
                </c:pt>
                <c:pt idx="4578">
                  <c:v>-0.39611816409485201</c:v>
                </c:pt>
                <c:pt idx="4579">
                  <c:v>-0.86700439443060695</c:v>
                </c:pt>
                <c:pt idx="4580">
                  <c:v>-1.3055419920937701</c:v>
                </c:pt>
                <c:pt idx="4581">
                  <c:v>-1.3168334960913399</c:v>
                </c:pt>
                <c:pt idx="4582">
                  <c:v>-1.35467529296066</c:v>
                </c:pt>
                <c:pt idx="4583">
                  <c:v>-1.5460205077716</c:v>
                </c:pt>
                <c:pt idx="4584">
                  <c:v>-1.6687011718487801</c:v>
                </c:pt>
                <c:pt idx="4585">
                  <c:v>-1.78710937497469</c:v>
                </c:pt>
                <c:pt idx="4586">
                  <c:v>-1.86401367185856</c:v>
                </c:pt>
                <c:pt idx="4587">
                  <c:v>-1.76025390627218</c:v>
                </c:pt>
                <c:pt idx="4588">
                  <c:v>-1.54693603520184</c:v>
                </c:pt>
                <c:pt idx="4589">
                  <c:v>-1.32446289067275</c:v>
                </c:pt>
                <c:pt idx="4590">
                  <c:v>-1.1801147461247301</c:v>
                </c:pt>
                <c:pt idx="4591">
                  <c:v>-1.3555908202748399</c:v>
                </c:pt>
                <c:pt idx="4592">
                  <c:v>-1.7327880858565401</c:v>
                </c:pt>
                <c:pt idx="4593">
                  <c:v>-1.8963623046523901</c:v>
                </c:pt>
                <c:pt idx="4594">
                  <c:v>-1.7459106445635399</c:v>
                </c:pt>
                <c:pt idx="4595">
                  <c:v>-1.4709472656840199</c:v>
                </c:pt>
                <c:pt idx="4596">
                  <c:v>-1.2399291992683401</c:v>
                </c:pt>
                <c:pt idx="4597">
                  <c:v>-1.1639404297038101</c:v>
                </c:pt>
                <c:pt idx="4598">
                  <c:v>-1.08489990236072</c:v>
                </c:pt>
                <c:pt idx="4599">
                  <c:v>-0.76568603522476597</c:v>
                </c:pt>
                <c:pt idx="4600">
                  <c:v>-0.39978027351603801</c:v>
                </c:pt>
                <c:pt idx="4601">
                  <c:v>-0.23254394534839601</c:v>
                </c:pt>
                <c:pt idx="4602">
                  <c:v>-9.85717773725059E-2</c:v>
                </c:pt>
                <c:pt idx="4603">
                  <c:v>2.3193359348864202E-2</c:v>
                </c:pt>
                <c:pt idx="4604">
                  <c:v>-0.16601562495938799</c:v>
                </c:pt>
                <c:pt idx="4605">
                  <c:v>-0.54962158194891297</c:v>
                </c:pt>
                <c:pt idx="4606">
                  <c:v>-0.65856933591401601</c:v>
                </c:pt>
                <c:pt idx="4607">
                  <c:v>-0.53344726565196998</c:v>
                </c:pt>
                <c:pt idx="4608">
                  <c:v>-0.46325683595263001</c:v>
                </c:pt>
                <c:pt idx="4609">
                  <c:v>-0.42358398438355099</c:v>
                </c:pt>
                <c:pt idx="4610">
                  <c:v>-0.29998779299539102</c:v>
                </c:pt>
                <c:pt idx="4611">
                  <c:v>-0.103759765667297</c:v>
                </c:pt>
                <c:pt idx="4612">
                  <c:v>0.173034667909087</c:v>
                </c:pt>
                <c:pt idx="4613">
                  <c:v>0.39886474604507199</c:v>
                </c:pt>
                <c:pt idx="4614">
                  <c:v>0.387573242189934</c:v>
                </c:pt>
                <c:pt idx="4615">
                  <c:v>0.30334472658065498</c:v>
                </c:pt>
                <c:pt idx="4616">
                  <c:v>0.28656005859736799</c:v>
                </c:pt>
                <c:pt idx="4617">
                  <c:v>0.111694335975192</c:v>
                </c:pt>
                <c:pt idx="4618">
                  <c:v>-0.220031738209746</c:v>
                </c:pt>
                <c:pt idx="4619">
                  <c:v>-0.39459228511862299</c:v>
                </c:pt>
                <c:pt idx="4620">
                  <c:v>-0.31188964845532702</c:v>
                </c:pt>
                <c:pt idx="4621">
                  <c:v>-7.3242187551440505E-2</c:v>
                </c:pt>
                <c:pt idx="4622">
                  <c:v>0.173034667915441</c:v>
                </c:pt>
                <c:pt idx="4623">
                  <c:v>0.260009765606173</c:v>
                </c:pt>
                <c:pt idx="4624">
                  <c:v>0.341186523419929</c:v>
                </c:pt>
                <c:pt idx="4625">
                  <c:v>0.60546874994279398</c:v>
                </c:pt>
                <c:pt idx="4626">
                  <c:v>0.82122802729704703</c:v>
                </c:pt>
                <c:pt idx="4627">
                  <c:v>0.81817626953191103</c:v>
                </c:pt>
                <c:pt idx="4628">
                  <c:v>0.68298339846676404</c:v>
                </c:pt>
                <c:pt idx="4629">
                  <c:v>0.36956787116159201</c:v>
                </c:pt>
                <c:pt idx="4630">
                  <c:v>3.4179687572597997E-2</c:v>
                </c:pt>
                <c:pt idx="4631">
                  <c:v>5.3100585933404401E-2</c:v>
                </c:pt>
                <c:pt idx="4632">
                  <c:v>0.22979736324300201</c:v>
                </c:pt>
                <c:pt idx="4633">
                  <c:v>0.25573730468188499</c:v>
                </c:pt>
                <c:pt idx="4634">
                  <c:v>0.39459228512619299</c:v>
                </c:pt>
                <c:pt idx="4635">
                  <c:v>0.63537597651038002</c:v>
                </c:pt>
                <c:pt idx="4636">
                  <c:v>0.68847656248850597</c:v>
                </c:pt>
                <c:pt idx="4637">
                  <c:v>0.78155517576110201</c:v>
                </c:pt>
                <c:pt idx="4638">
                  <c:v>1.00158691401467</c:v>
                </c:pt>
                <c:pt idx="4639">
                  <c:v>0.86120605471801404</c:v>
                </c:pt>
                <c:pt idx="4640">
                  <c:v>0.46875000008530798</c:v>
                </c:pt>
                <c:pt idx="4641">
                  <c:v>0.34820556643245298</c:v>
                </c:pt>
                <c:pt idx="4642">
                  <c:v>0.36468505859016798</c:v>
                </c:pt>
                <c:pt idx="4643">
                  <c:v>0.248718261743958</c:v>
                </c:pt>
                <c:pt idx="4644">
                  <c:v>0.242309570313893</c:v>
                </c:pt>
                <c:pt idx="4645">
                  <c:v>0.46874999995077898</c:v>
                </c:pt>
                <c:pt idx="4646">
                  <c:v>0.78948974602403099</c:v>
                </c:pt>
                <c:pt idx="4647">
                  <c:v>1.06964111322035</c:v>
                </c:pt>
                <c:pt idx="4648">
                  <c:v>1.1154174804588</c:v>
                </c:pt>
                <c:pt idx="4649">
                  <c:v>0.96649169925112199</c:v>
                </c:pt>
                <c:pt idx="4650">
                  <c:v>0.932617187507363</c:v>
                </c:pt>
                <c:pt idx="4651">
                  <c:v>1.00799560545237</c:v>
                </c:pt>
                <c:pt idx="4652">
                  <c:v>1.05407714842748</c:v>
                </c:pt>
                <c:pt idx="4653">
                  <c:v>1.0726928710896999</c:v>
                </c:pt>
                <c:pt idx="4654">
                  <c:v>0.89599609378856904</c:v>
                </c:pt>
                <c:pt idx="4655">
                  <c:v>0.61798095709193501</c:v>
                </c:pt>
                <c:pt idx="4656">
                  <c:v>0.78796386715039601</c:v>
                </c:pt>
                <c:pt idx="4657">
                  <c:v>1.2979125975449399</c:v>
                </c:pt>
                <c:pt idx="4658">
                  <c:v>1.51947021479539</c:v>
                </c:pt>
                <c:pt idx="4659">
                  <c:v>1.5045166015657601</c:v>
                </c:pt>
                <c:pt idx="4660">
                  <c:v>1.53106689452545</c:v>
                </c:pt>
                <c:pt idx="4661">
                  <c:v>1.37298583987826</c:v>
                </c:pt>
                <c:pt idx="4662">
                  <c:v>1.1050415039647401</c:v>
                </c:pt>
                <c:pt idx="4663">
                  <c:v>1.04248046876366</c:v>
                </c:pt>
                <c:pt idx="4664">
                  <c:v>1.05133056640432</c:v>
                </c:pt>
                <c:pt idx="4665">
                  <c:v>0.96557617189371803</c:v>
                </c:pt>
                <c:pt idx="4666">
                  <c:v>0.88409423829903599</c:v>
                </c:pt>
                <c:pt idx="4667">
                  <c:v>0.85296630860054501</c:v>
                </c:pt>
                <c:pt idx="4668">
                  <c:v>1.03515624996023</c:v>
                </c:pt>
                <c:pt idx="4669">
                  <c:v>1.45629882803307</c:v>
                </c:pt>
                <c:pt idx="4670">
                  <c:v>1.6735839843275699</c:v>
                </c:pt>
                <c:pt idx="4671">
                  <c:v>1.6415405273507699</c:v>
                </c:pt>
                <c:pt idx="4672">
                  <c:v>1.80236816402725</c:v>
                </c:pt>
                <c:pt idx="4673">
                  <c:v>2.0086669921422802</c:v>
                </c:pt>
                <c:pt idx="4674">
                  <c:v>1.93908691407775</c:v>
                </c:pt>
                <c:pt idx="4675">
                  <c:v>1.90887451172537</c:v>
                </c:pt>
                <c:pt idx="4676">
                  <c:v>2.00164794919842</c:v>
                </c:pt>
                <c:pt idx="4677">
                  <c:v>1.89910888674123</c:v>
                </c:pt>
                <c:pt idx="4678">
                  <c:v>1.8765258789112</c:v>
                </c:pt>
                <c:pt idx="4679">
                  <c:v>2.2024536132098098</c:v>
                </c:pt>
                <c:pt idx="4680">
                  <c:v>2.4954223632170298</c:v>
                </c:pt>
                <c:pt idx="4681">
                  <c:v>2.6538085937152802</c:v>
                </c:pt>
                <c:pt idx="4682">
                  <c:v>2.94128417962449</c:v>
                </c:pt>
                <c:pt idx="4683">
                  <c:v>3.1936645507259298</c:v>
                </c:pt>
                <c:pt idx="4684">
                  <c:v>3.2083129882780401</c:v>
                </c:pt>
                <c:pt idx="4685">
                  <c:v>3.2089233398436199</c:v>
                </c:pt>
                <c:pt idx="4686">
                  <c:v>3.2434082031174398</c:v>
                </c:pt>
                <c:pt idx="4687">
                  <c:v>3.18939208985564</c:v>
                </c:pt>
                <c:pt idx="4688">
                  <c:v>3.10607910158084</c:v>
                </c:pt>
                <c:pt idx="4689">
                  <c:v>3.0484008789189398</c:v>
                </c:pt>
                <c:pt idx="4690">
                  <c:v>3.11767578123475</c:v>
                </c:pt>
                <c:pt idx="4691">
                  <c:v>3.4539794921134801</c:v>
                </c:pt>
                <c:pt idx="4692">
                  <c:v>3.9263916014585201</c:v>
                </c:pt>
                <c:pt idx="4693">
                  <c:v>4.2404174803996302</c:v>
                </c:pt>
                <c:pt idx="4694">
                  <c:v>4.3133544921714497</c:v>
                </c:pt>
                <c:pt idx="4695">
                  <c:v>4.2044067383052299</c:v>
                </c:pt>
                <c:pt idx="4696">
                  <c:v>4.0255737305081096</c:v>
                </c:pt>
                <c:pt idx="4697">
                  <c:v>3.92059326174186</c:v>
                </c:pt>
                <c:pt idx="4698">
                  <c:v>3.7594604492542198</c:v>
                </c:pt>
                <c:pt idx="4699">
                  <c:v>3.4344482422590299</c:v>
                </c:pt>
                <c:pt idx="4700">
                  <c:v>3.2437133789482302</c:v>
                </c:pt>
                <c:pt idx="4701">
                  <c:v>3.3050537109240001</c:v>
                </c:pt>
                <c:pt idx="4702">
                  <c:v>3.3456420898348198</c:v>
                </c:pt>
                <c:pt idx="4703">
                  <c:v>3.3624267578087901</c:v>
                </c:pt>
                <c:pt idx="4704">
                  <c:v>3.4783935546618698</c:v>
                </c:pt>
                <c:pt idx="4705">
                  <c:v>3.4497070312563398</c:v>
                </c:pt>
                <c:pt idx="4706">
                  <c:v>3.2363891602033901</c:v>
                </c:pt>
                <c:pt idx="4707">
                  <c:v>3.1021118164359298</c:v>
                </c:pt>
                <c:pt idx="4708">
                  <c:v>2.91839599613435</c:v>
                </c:pt>
                <c:pt idx="4709">
                  <c:v>2.5161743164951398</c:v>
                </c:pt>
                <c:pt idx="4710">
                  <c:v>2.2198486328779898</c:v>
                </c:pt>
                <c:pt idx="4711">
                  <c:v>2.1569824218888898</c:v>
                </c:pt>
                <c:pt idx="4712">
                  <c:v>2.0971679687632201</c:v>
                </c:pt>
                <c:pt idx="4713">
                  <c:v>2.06939697266239</c:v>
                </c:pt>
                <c:pt idx="4714">
                  <c:v>2.0492553710982002</c:v>
                </c:pt>
                <c:pt idx="4715">
                  <c:v>1.9039916992508501</c:v>
                </c:pt>
                <c:pt idx="4716">
                  <c:v>1.8795776367241499</c:v>
                </c:pt>
                <c:pt idx="4717">
                  <c:v>2.0401000976207699</c:v>
                </c:pt>
                <c:pt idx="4718">
                  <c:v>1.9424438476778301</c:v>
                </c:pt>
                <c:pt idx="4719">
                  <c:v>1.6213989258524999</c:v>
                </c:pt>
                <c:pt idx="4720">
                  <c:v>1.4517211914439001</c:v>
                </c:pt>
                <c:pt idx="4721">
                  <c:v>1.29119873050437</c:v>
                </c:pt>
                <c:pt idx="4722">
                  <c:v>1.0595703125514</c:v>
                </c:pt>
                <c:pt idx="4723">
                  <c:v>1.02203369141458</c:v>
                </c:pt>
                <c:pt idx="4724">
                  <c:v>0.98846435547620004</c:v>
                </c:pt>
                <c:pt idx="4725">
                  <c:v>0.79376220707445799</c:v>
                </c:pt>
                <c:pt idx="4726">
                  <c:v>0.69732666017765099</c:v>
                </c:pt>
                <c:pt idx="4727">
                  <c:v>0.63262939454560696</c:v>
                </c:pt>
                <c:pt idx="4728">
                  <c:v>0.51147460940188605</c:v>
                </c:pt>
                <c:pt idx="4729">
                  <c:v>0.63385009762909295</c:v>
                </c:pt>
                <c:pt idx="4730">
                  <c:v>0.78491210934147704</c:v>
                </c:pt>
                <c:pt idx="4731">
                  <c:v>0.56030273442484502</c:v>
                </c:pt>
                <c:pt idx="4732">
                  <c:v>0.364990234418343</c:v>
                </c:pt>
                <c:pt idx="4733">
                  <c:v>0.44342041013884498</c:v>
                </c:pt>
                <c:pt idx="4734">
                  <c:v>0.38909912110580502</c:v>
                </c:pt>
                <c:pt idx="4735">
                  <c:v>0.17822265629679701</c:v>
                </c:pt>
                <c:pt idx="4736">
                  <c:v>4.9133300810014498E-2</c:v>
                </c:pt>
                <c:pt idx="4737">
                  <c:v>-8.7280273407103495E-2</c:v>
                </c:pt>
                <c:pt idx="4738">
                  <c:v>-0.18005371091682801</c:v>
                </c:pt>
                <c:pt idx="4739">
                  <c:v>-0.16906738281494799</c:v>
                </c:pt>
                <c:pt idx="4740">
                  <c:v>-0.23620605467253999</c:v>
                </c:pt>
                <c:pt idx="4741">
                  <c:v>-0.31951904295018602</c:v>
                </c:pt>
                <c:pt idx="4742">
                  <c:v>-0.332946777340758</c:v>
                </c:pt>
                <c:pt idx="4743">
                  <c:v>-0.38757324217532801</c:v>
                </c:pt>
                <c:pt idx="4744">
                  <c:v>-0.36437988281766798</c:v>
                </c:pt>
                <c:pt idx="4745">
                  <c:v>-0.31341552735510603</c:v>
                </c:pt>
                <c:pt idx="4746">
                  <c:v>-0.51239013667441302</c:v>
                </c:pt>
                <c:pt idx="4747">
                  <c:v>-0.72509765620260302</c:v>
                </c:pt>
                <c:pt idx="4748">
                  <c:v>-0.65795898438996003</c:v>
                </c:pt>
                <c:pt idx="4749">
                  <c:v>-0.66284179687391198</c:v>
                </c:pt>
                <c:pt idx="4750">
                  <c:v>-0.83709716792992095</c:v>
                </c:pt>
                <c:pt idx="4751">
                  <c:v>-0.93963623044590205</c:v>
                </c:pt>
                <c:pt idx="4752">
                  <c:v>-1.06872558590862</c:v>
                </c:pt>
                <c:pt idx="4753">
                  <c:v>-1.2182617187165401</c:v>
                </c:pt>
                <c:pt idx="4754">
                  <c:v>-1.26434326170844</c:v>
                </c:pt>
                <c:pt idx="4755">
                  <c:v>-1.4587402343315099</c:v>
                </c:pt>
                <c:pt idx="4756">
                  <c:v>-1.75689697258954</c:v>
                </c:pt>
                <c:pt idx="4757">
                  <c:v>-1.79656982420987</c:v>
                </c:pt>
                <c:pt idx="4758">
                  <c:v>-1.8035888671859299</c:v>
                </c:pt>
                <c:pt idx="4759">
                  <c:v>-2.0922851561854099</c:v>
                </c:pt>
                <c:pt idx="4760">
                  <c:v>-2.2439575194973198</c:v>
                </c:pt>
                <c:pt idx="4761">
                  <c:v>-2.0736694336318502</c:v>
                </c:pt>
                <c:pt idx="4762">
                  <c:v>-2.02667236329177</c:v>
                </c:pt>
                <c:pt idx="4763">
                  <c:v>-2.19421386715001</c:v>
                </c:pt>
                <c:pt idx="4764">
                  <c:v>-2.18902587890741</c:v>
                </c:pt>
                <c:pt idx="4765">
                  <c:v>-2.0880126953351001</c:v>
                </c:pt>
                <c:pt idx="4766">
                  <c:v>-2.3254394530718798</c:v>
                </c:pt>
                <c:pt idx="4767">
                  <c:v>-2.7581787108406801</c:v>
                </c:pt>
                <c:pt idx="4768">
                  <c:v>-2.8851318359089801</c:v>
                </c:pt>
                <c:pt idx="4769">
                  <c:v>-2.8073120117362298</c:v>
                </c:pt>
                <c:pt idx="4770">
                  <c:v>-2.9217529296617899</c:v>
                </c:pt>
                <c:pt idx="4771">
                  <c:v>-3.06121826168742</c:v>
                </c:pt>
                <c:pt idx="4772">
                  <c:v>-2.9995727539200998</c:v>
                </c:pt>
                <c:pt idx="4773">
                  <c:v>-2.9174804687684399</c:v>
                </c:pt>
                <c:pt idx="4774">
                  <c:v>-2.8640747070432502</c:v>
                </c:pt>
                <c:pt idx="4775">
                  <c:v>-2.64739990239242</c:v>
                </c:pt>
                <c:pt idx="4776">
                  <c:v>-2.35443115240956</c:v>
                </c:pt>
                <c:pt idx="4777">
                  <c:v>-2.2567749023656898</c:v>
                </c:pt>
                <c:pt idx="4778">
                  <c:v>-2.3587036132583501</c:v>
                </c:pt>
                <c:pt idx="4779">
                  <c:v>-2.4172973632680899</c:v>
                </c:pt>
                <c:pt idx="4780">
                  <c:v>-2.2830200195614099</c:v>
                </c:pt>
                <c:pt idx="4781">
                  <c:v>-2.20275878908053</c:v>
                </c:pt>
                <c:pt idx="4782">
                  <c:v>-2.2625732421740601</c:v>
                </c:pt>
                <c:pt idx="4783">
                  <c:v>-2.2341918945376298</c:v>
                </c:pt>
                <c:pt idx="4784">
                  <c:v>-2.1923828125094298</c:v>
                </c:pt>
                <c:pt idx="4785">
                  <c:v>-2.3312377929374302</c:v>
                </c:pt>
                <c:pt idx="4786">
                  <c:v>-2.31506347656615</c:v>
                </c:pt>
                <c:pt idx="4787">
                  <c:v>-2.1163940430135599</c:v>
                </c:pt>
                <c:pt idx="4788">
                  <c:v>-2.2140502929467201</c:v>
                </c:pt>
                <c:pt idx="4789">
                  <c:v>-2.51068115227684</c:v>
                </c:pt>
                <c:pt idx="4790">
                  <c:v>-2.5717163085799801</c:v>
                </c:pt>
                <c:pt idx="4791">
                  <c:v>-2.4957275390796401</c:v>
                </c:pt>
                <c:pt idx="4792">
                  <c:v>-2.4252319336096502</c:v>
                </c:pt>
                <c:pt idx="4793">
                  <c:v>-2.3226928711168799</c:v>
                </c:pt>
                <c:pt idx="4794">
                  <c:v>-2.2540283203279898</c:v>
                </c:pt>
                <c:pt idx="4795">
                  <c:v>-2.1771240234548501</c:v>
                </c:pt>
                <c:pt idx="4796">
                  <c:v>-2.0730590820547201</c:v>
                </c:pt>
                <c:pt idx="4797">
                  <c:v>-2.0983886718692899</c:v>
                </c:pt>
                <c:pt idx="4798">
                  <c:v>-2.1432495117086301</c:v>
                </c:pt>
                <c:pt idx="4799">
                  <c:v>-2.10021972657221</c:v>
                </c:pt>
                <c:pt idx="4800">
                  <c:v>-2.13958740233483</c:v>
                </c:pt>
                <c:pt idx="4801">
                  <c:v>-2.1499633789038999</c:v>
                </c:pt>
                <c:pt idx="4802">
                  <c:v>-2.0141601562807501</c:v>
                </c:pt>
                <c:pt idx="4803">
                  <c:v>-2.0712280273308301</c:v>
                </c:pt>
                <c:pt idx="4804">
                  <c:v>-2.32391357416153</c:v>
                </c:pt>
                <c:pt idx="4805">
                  <c:v>-2.44018554684867</c:v>
                </c:pt>
                <c:pt idx="4806">
                  <c:v>-2.5234985351373802</c:v>
                </c:pt>
                <c:pt idx="4807">
                  <c:v>-2.55920410155441</c:v>
                </c:pt>
                <c:pt idx="4808">
                  <c:v>-2.3440551758299701</c:v>
                </c:pt>
                <c:pt idx="4809">
                  <c:v>-2.19299316409671</c:v>
                </c:pt>
                <c:pt idx="4810">
                  <c:v>-2.2869873046662099</c:v>
                </c:pt>
                <c:pt idx="4811">
                  <c:v>-2.2366333007926502</c:v>
                </c:pt>
                <c:pt idx="4812">
                  <c:v>-2.06237792972696</c:v>
                </c:pt>
                <c:pt idx="4813">
                  <c:v>-2.0309448242258701</c:v>
                </c:pt>
                <c:pt idx="4814">
                  <c:v>-2.0043945312560099</c:v>
                </c:pt>
                <c:pt idx="4815">
                  <c:v>-1.9470214843879901</c:v>
                </c:pt>
                <c:pt idx="4816">
                  <c:v>-2.0019531249875602</c:v>
                </c:pt>
                <c:pt idx="4817">
                  <c:v>-2.0175170898402102</c:v>
                </c:pt>
                <c:pt idx="4818">
                  <c:v>-1.95404052735818</c:v>
                </c:pt>
                <c:pt idx="4819">
                  <c:v>-1.99188232421015</c:v>
                </c:pt>
                <c:pt idx="4820">
                  <c:v>-2.0147705078073002</c:v>
                </c:pt>
                <c:pt idx="4821">
                  <c:v>-1.8966674804956001</c:v>
                </c:pt>
                <c:pt idx="4822">
                  <c:v>-1.7495727539396999</c:v>
                </c:pt>
                <c:pt idx="4823">
                  <c:v>-1.6119384765937901</c:v>
                </c:pt>
                <c:pt idx="4824">
                  <c:v>-1.47155761721942</c:v>
                </c:pt>
                <c:pt idx="4825">
                  <c:v>-1.3769531250215099</c:v>
                </c:pt>
                <c:pt idx="4826">
                  <c:v>-1.2887573242388</c:v>
                </c:pt>
                <c:pt idx="4827">
                  <c:v>-1.23352050782506</c:v>
                </c:pt>
                <c:pt idx="4828">
                  <c:v>-1.2963867187357101</c:v>
                </c:pt>
                <c:pt idx="4829">
                  <c:v>-1.3604736327979301</c:v>
                </c:pt>
                <c:pt idx="4830">
                  <c:v>-1.3119506836047801</c:v>
                </c:pt>
                <c:pt idx="4831">
                  <c:v>-1.2857055664122199</c:v>
                </c:pt>
                <c:pt idx="4832">
                  <c:v>-1.3867187499770299</c:v>
                </c:pt>
                <c:pt idx="4833">
                  <c:v>-1.4639282226386201</c:v>
                </c:pt>
                <c:pt idx="4834">
                  <c:v>-1.3824462890811</c:v>
                </c:pt>
                <c:pt idx="4835">
                  <c:v>-1.2701416015881399</c:v>
                </c:pt>
                <c:pt idx="4836">
                  <c:v>-1.2927246093698399</c:v>
                </c:pt>
                <c:pt idx="4837">
                  <c:v>-1.3528442382675301</c:v>
                </c:pt>
                <c:pt idx="4838">
                  <c:v>-1.33361816406689</c:v>
                </c:pt>
                <c:pt idx="4839">
                  <c:v>-1.2881469726666299</c:v>
                </c:pt>
                <c:pt idx="4840">
                  <c:v>-1.21612548829769</c:v>
                </c:pt>
                <c:pt idx="4841">
                  <c:v>-1.12701416017659</c:v>
                </c:pt>
                <c:pt idx="4842">
                  <c:v>-1.1145019531278599</c:v>
                </c:pt>
                <c:pt idx="4843">
                  <c:v>-1.1758422851422501</c:v>
                </c:pt>
                <c:pt idx="4844">
                  <c:v>-1.23168945311225</c:v>
                </c:pt>
                <c:pt idx="4845">
                  <c:v>-1.2490844726522801</c:v>
                </c:pt>
                <c:pt idx="4846">
                  <c:v>-1.1514282226785399</c:v>
                </c:pt>
                <c:pt idx="4847">
                  <c:v>-1.07604980470471</c:v>
                </c:pt>
                <c:pt idx="4848">
                  <c:v>-1.1892700195054</c:v>
                </c:pt>
                <c:pt idx="4849">
                  <c:v>-1.19781494140429</c:v>
                </c:pt>
                <c:pt idx="4850">
                  <c:v>-0.99182128910971201</c:v>
                </c:pt>
                <c:pt idx="4851">
                  <c:v>-0.99456787109312095</c:v>
                </c:pt>
                <c:pt idx="4852">
                  <c:v>-1.1917114257360699</c:v>
                </c:pt>
                <c:pt idx="4853">
                  <c:v>-1.2796020507611101</c:v>
                </c:pt>
                <c:pt idx="4854">
                  <c:v>-1.3589477538880601</c:v>
                </c:pt>
                <c:pt idx="4855">
                  <c:v>-1.32720947266352</c:v>
                </c:pt>
                <c:pt idx="4856">
                  <c:v>-0.98510742195340695</c:v>
                </c:pt>
                <c:pt idx="4857">
                  <c:v>-0.76477050786300005</c:v>
                </c:pt>
                <c:pt idx="4858">
                  <c:v>-0.74737548828523703</c:v>
                </c:pt>
                <c:pt idx="4859">
                  <c:v>-0.46691894537677903</c:v>
                </c:pt>
                <c:pt idx="4860">
                  <c:v>-0.189514160219829</c:v>
                </c:pt>
                <c:pt idx="4861">
                  <c:v>-0.24169921873804001</c:v>
                </c:pt>
                <c:pt idx="4862">
                  <c:v>-0.17120361329740699</c:v>
                </c:pt>
                <c:pt idx="4863">
                  <c:v>3.8146972608268402E-2</c:v>
                </c:pt>
                <c:pt idx="4864">
                  <c:v>2.31933593784273E-2</c:v>
                </c:pt>
                <c:pt idx="4865">
                  <c:v>6.3781738271910499E-2</c:v>
                </c:pt>
                <c:pt idx="4866">
                  <c:v>0.337829589780691</c:v>
                </c:pt>
                <c:pt idx="4867">
                  <c:v>0.55053710932605604</c:v>
                </c:pt>
                <c:pt idx="4868">
                  <c:v>0.68969726559297895</c:v>
                </c:pt>
                <c:pt idx="4869">
                  <c:v>0.82183837887584399</c:v>
                </c:pt>
                <c:pt idx="4870">
                  <c:v>0.95703124996889199</c:v>
                </c:pt>
                <c:pt idx="4871">
                  <c:v>1.23962402337247</c:v>
                </c:pt>
                <c:pt idx="4872">
                  <c:v>1.4932250975979</c:v>
                </c:pt>
                <c:pt idx="4873">
                  <c:v>1.5020751953104601</c:v>
                </c:pt>
                <c:pt idx="4874">
                  <c:v>1.59027099607346</c:v>
                </c:pt>
                <c:pt idx="4875">
                  <c:v>1.77886962886285</c:v>
                </c:pt>
                <c:pt idx="4876">
                  <c:v>1.7395019531340601</c:v>
                </c:pt>
                <c:pt idx="4877">
                  <c:v>1.7349243164073</c:v>
                </c:pt>
                <c:pt idx="4878">
                  <c:v>1.9445800780767599</c:v>
                </c:pt>
                <c:pt idx="4879">
                  <c:v>2.0297241210741599</c:v>
                </c:pt>
                <c:pt idx="4880">
                  <c:v>2.0370483398420598</c:v>
                </c:pt>
                <c:pt idx="4881">
                  <c:v>2.1774291991864501</c:v>
                </c:pt>
                <c:pt idx="4882">
                  <c:v>2.2512817382641899</c:v>
                </c:pt>
                <c:pt idx="4883">
                  <c:v>2.26593017577787</c:v>
                </c:pt>
                <c:pt idx="4884">
                  <c:v>2.3672485351328398</c:v>
                </c:pt>
                <c:pt idx="4885">
                  <c:v>2.3782348632787098</c:v>
                </c:pt>
                <c:pt idx="4886">
                  <c:v>2.3138427734523801</c:v>
                </c:pt>
                <c:pt idx="4887">
                  <c:v>2.3651123046756601</c:v>
                </c:pt>
                <c:pt idx="4888">
                  <c:v>2.4157714843633</c:v>
                </c:pt>
                <c:pt idx="4889">
                  <c:v>2.4118041992196702</c:v>
                </c:pt>
                <c:pt idx="4890">
                  <c:v>2.48016357420296</c:v>
                </c:pt>
                <c:pt idx="4891">
                  <c:v>2.5341796874875202</c:v>
                </c:pt>
                <c:pt idx="4892">
                  <c:v>2.5338745117188202</c:v>
                </c:pt>
                <c:pt idx="4893">
                  <c:v>2.6132202148254202</c:v>
                </c:pt>
                <c:pt idx="4894">
                  <c:v>2.6690673827996001</c:v>
                </c:pt>
                <c:pt idx="4895">
                  <c:v>2.5772094726774699</c:v>
                </c:pt>
                <c:pt idx="4896">
                  <c:v>2.4914550781448099</c:v>
                </c:pt>
                <c:pt idx="4897">
                  <c:v>2.5042724609345401</c:v>
                </c:pt>
                <c:pt idx="4898">
                  <c:v>2.53326416014953</c:v>
                </c:pt>
                <c:pt idx="4899">
                  <c:v>2.5656127929612502</c:v>
                </c:pt>
                <c:pt idx="4900">
                  <c:v>2.6467895507624202</c:v>
                </c:pt>
                <c:pt idx="4901">
                  <c:v>2.7456665038833199</c:v>
                </c:pt>
                <c:pt idx="4902">
                  <c:v>2.8094482421727101</c:v>
                </c:pt>
                <c:pt idx="4903">
                  <c:v>2.86804199217391</c:v>
                </c:pt>
                <c:pt idx="4904">
                  <c:v>2.8927612304630199</c:v>
                </c:pt>
                <c:pt idx="4905">
                  <c:v>2.8323364257952601</c:v>
                </c:pt>
                <c:pt idx="4906">
                  <c:v>2.77587890626309</c:v>
                </c:pt>
                <c:pt idx="4907">
                  <c:v>2.7621459960969399</c:v>
                </c:pt>
                <c:pt idx="4908">
                  <c:v>2.6101684570665</c:v>
                </c:pt>
                <c:pt idx="4909">
                  <c:v>2.3721313477114601</c:v>
                </c:pt>
                <c:pt idx="4910">
                  <c:v>2.3287963867288002</c:v>
                </c:pt>
                <c:pt idx="4911">
                  <c:v>2.3611450195237502</c:v>
                </c:pt>
                <c:pt idx="4912">
                  <c:v>2.2647094726786201</c:v>
                </c:pt>
                <c:pt idx="4913">
                  <c:v>2.1948242187662101</c:v>
                </c:pt>
                <c:pt idx="4914">
                  <c:v>2.20703124999716</c:v>
                </c:pt>
                <c:pt idx="4915">
                  <c:v>2.2204589843718701</c:v>
                </c:pt>
                <c:pt idx="4916">
                  <c:v>2.3089599609168898</c:v>
                </c:pt>
                <c:pt idx="4917">
                  <c:v>2.34619140624133</c:v>
                </c:pt>
                <c:pt idx="4918">
                  <c:v>2.1401977539542099</c:v>
                </c:pt>
                <c:pt idx="4919">
                  <c:v>2.0114135742487398</c:v>
                </c:pt>
                <c:pt idx="4920">
                  <c:v>2.14508056637513</c:v>
                </c:pt>
                <c:pt idx="4921">
                  <c:v>2.1160888671942502</c:v>
                </c:pt>
                <c:pt idx="4922">
                  <c:v>1.8411254883452699</c:v>
                </c:pt>
                <c:pt idx="4923">
                  <c:v>1.70532226565662</c:v>
                </c:pt>
                <c:pt idx="4924">
                  <c:v>1.7785644531079501</c:v>
                </c:pt>
                <c:pt idx="4925">
                  <c:v>1.7919921874968701</c:v>
                </c:pt>
                <c:pt idx="4926">
                  <c:v>1.64184570315996</c:v>
                </c:pt>
                <c:pt idx="4927">
                  <c:v>1.4959716797214599</c:v>
                </c:pt>
                <c:pt idx="4928">
                  <c:v>1.5170288085888499</c:v>
                </c:pt>
                <c:pt idx="4929">
                  <c:v>1.5045166015654099</c:v>
                </c:pt>
                <c:pt idx="4930">
                  <c:v>1.2670898438055</c:v>
                </c:pt>
                <c:pt idx="4931">
                  <c:v>1.11724853519127</c:v>
                </c:pt>
                <c:pt idx="4932">
                  <c:v>1.1972045898250601</c:v>
                </c:pt>
                <c:pt idx="4933">
                  <c:v>1.1120605468949001</c:v>
                </c:pt>
                <c:pt idx="4934">
                  <c:v>0.92681884769954803</c:v>
                </c:pt>
                <c:pt idx="4935">
                  <c:v>0.95581054686822298</c:v>
                </c:pt>
                <c:pt idx="4936">
                  <c:v>0.94573974609610401</c:v>
                </c:pt>
                <c:pt idx="4937">
                  <c:v>0.72479248052039402</c:v>
                </c:pt>
                <c:pt idx="4938">
                  <c:v>0.61492919924442901</c:v>
                </c:pt>
                <c:pt idx="4939">
                  <c:v>0.64239501952483002</c:v>
                </c:pt>
                <c:pt idx="4940">
                  <c:v>0.63751220703239098</c:v>
                </c:pt>
                <c:pt idx="4941">
                  <c:v>0.67352294921033296</c:v>
                </c:pt>
                <c:pt idx="4942">
                  <c:v>0.64422607422559797</c:v>
                </c:pt>
                <c:pt idx="4943">
                  <c:v>0.45043945317029599</c:v>
                </c:pt>
                <c:pt idx="4944">
                  <c:v>0.34179687502539402</c:v>
                </c:pt>
                <c:pt idx="4945">
                  <c:v>0.36163330077661299</c:v>
                </c:pt>
                <c:pt idx="4946">
                  <c:v>0.30120849610787398</c:v>
                </c:pt>
                <c:pt idx="4947">
                  <c:v>0.24475097657574801</c:v>
                </c:pt>
                <c:pt idx="4948">
                  <c:v>0.26611328124498701</c:v>
                </c:pt>
                <c:pt idx="4949">
                  <c:v>0.28137207030891997</c:v>
                </c:pt>
                <c:pt idx="4950">
                  <c:v>0.33630371092460998</c:v>
                </c:pt>
                <c:pt idx="4951">
                  <c:v>0.44433593747465</c:v>
                </c:pt>
                <c:pt idx="4952">
                  <c:v>0.53405761716644695</c:v>
                </c:pt>
                <c:pt idx="4953">
                  <c:v>0.62957763669633604</c:v>
                </c:pt>
                <c:pt idx="4954">
                  <c:v>0.688171386705001</c:v>
                </c:pt>
                <c:pt idx="4955">
                  <c:v>0.62927246095132106</c:v>
                </c:pt>
                <c:pt idx="4956">
                  <c:v>0.64514160155877598</c:v>
                </c:pt>
                <c:pt idx="4957">
                  <c:v>0.74157714841487099</c:v>
                </c:pt>
                <c:pt idx="4958">
                  <c:v>0.69702148438545497</c:v>
                </c:pt>
                <c:pt idx="4959">
                  <c:v>0.55847167972001099</c:v>
                </c:pt>
                <c:pt idx="4960">
                  <c:v>0.48553466798586498</c:v>
                </c:pt>
                <c:pt idx="4961">
                  <c:v>0.39245605470934097</c:v>
                </c:pt>
                <c:pt idx="4962">
                  <c:v>0.30090332033398298</c:v>
                </c:pt>
                <c:pt idx="4963">
                  <c:v>0.32897949218088601</c:v>
                </c:pt>
                <c:pt idx="4964">
                  <c:v>0.36163330077355799</c:v>
                </c:pt>
                <c:pt idx="4965">
                  <c:v>0.31646728516688899</c:v>
                </c:pt>
                <c:pt idx="4966">
                  <c:v>0.298767089847919</c:v>
                </c:pt>
                <c:pt idx="4967">
                  <c:v>0.33538818358512401</c:v>
                </c:pt>
                <c:pt idx="4968">
                  <c:v>0.31311035156774802</c:v>
                </c:pt>
                <c:pt idx="4969">
                  <c:v>0.22064208986553199</c:v>
                </c:pt>
                <c:pt idx="4970">
                  <c:v>0.16967773438700501</c:v>
                </c:pt>
                <c:pt idx="4971">
                  <c:v>0.165405273438506</c:v>
                </c:pt>
                <c:pt idx="4972">
                  <c:v>7.3852539084066096E-2</c:v>
                </c:pt>
                <c:pt idx="4973">
                  <c:v>-0.109252929644368</c:v>
                </c:pt>
                <c:pt idx="4974">
                  <c:v>-0.17120361326665701</c:v>
                </c:pt>
                <c:pt idx="4975">
                  <c:v>-9.67407226737904E-2</c:v>
                </c:pt>
                <c:pt idx="4976">
                  <c:v>-8.0261230472631895E-2</c:v>
                </c:pt>
                <c:pt idx="4977">
                  <c:v>-0.18188476560106201</c:v>
                </c:pt>
                <c:pt idx="4978">
                  <c:v>-0.22460937498993599</c:v>
                </c:pt>
                <c:pt idx="4979">
                  <c:v>-0.166015625013856</c:v>
                </c:pt>
                <c:pt idx="4980">
                  <c:v>-0.21789550780023201</c:v>
                </c:pt>
                <c:pt idx="4981">
                  <c:v>-0.46936035150303601</c:v>
                </c:pt>
                <c:pt idx="4982">
                  <c:v>-0.66772460932809297</c:v>
                </c:pt>
                <c:pt idx="4983">
                  <c:v>-0.71441650389520905</c:v>
                </c:pt>
                <c:pt idx="4984">
                  <c:v>-0.77972412107830702</c:v>
                </c:pt>
                <c:pt idx="4985">
                  <c:v>-0.81604003905391198</c:v>
                </c:pt>
                <c:pt idx="4986">
                  <c:v>-0.80352783203420897</c:v>
                </c:pt>
                <c:pt idx="4987">
                  <c:v>-0.99121093745561895</c:v>
                </c:pt>
                <c:pt idx="4988">
                  <c:v>-1.2493896483764499</c:v>
                </c:pt>
                <c:pt idx="4989">
                  <c:v>-1.19995117188669</c:v>
                </c:pt>
                <c:pt idx="4990">
                  <c:v>-1.0653686523755701</c:v>
                </c:pt>
                <c:pt idx="4991">
                  <c:v>-1.0964965820238901</c:v>
                </c:pt>
                <c:pt idx="4992">
                  <c:v>-1.0949707031253599</c:v>
                </c:pt>
                <c:pt idx="4993">
                  <c:v>-1.0464477539177199</c:v>
                </c:pt>
                <c:pt idx="4994">
                  <c:v>-1.0739135742122601</c:v>
                </c:pt>
                <c:pt idx="4995">
                  <c:v>-1.04125976563275</c:v>
                </c:pt>
                <c:pt idx="4996">
                  <c:v>-0.95520019533292899</c:v>
                </c:pt>
                <c:pt idx="4997">
                  <c:v>-0.92437744141356704</c:v>
                </c:pt>
                <c:pt idx="4998">
                  <c:v>-0.88562011719669997</c:v>
                </c:pt>
                <c:pt idx="4999">
                  <c:v>-0.96496582029366496</c:v>
                </c:pt>
                <c:pt idx="5000">
                  <c:v>-1.09161376950119</c:v>
                </c:pt>
                <c:pt idx="5001">
                  <c:v>-0.96801757815433898</c:v>
                </c:pt>
                <c:pt idx="5002">
                  <c:v>-0.88714599611294698</c:v>
                </c:pt>
                <c:pt idx="5003">
                  <c:v>-1.14715576165703</c:v>
                </c:pt>
                <c:pt idx="5004">
                  <c:v>-1.2026977538930701</c:v>
                </c:pt>
                <c:pt idx="5005">
                  <c:v>-0.96343994146304501</c:v>
                </c:pt>
                <c:pt idx="5006">
                  <c:v>-0.95550537109563405</c:v>
                </c:pt>
                <c:pt idx="5007">
                  <c:v>-1.03759765623051</c:v>
                </c:pt>
                <c:pt idx="5008">
                  <c:v>-0.95489501955088196</c:v>
                </c:pt>
                <c:pt idx="5009">
                  <c:v>-1.0067749023314401</c:v>
                </c:pt>
                <c:pt idx="5010">
                  <c:v>-1.1352539062195</c:v>
                </c:pt>
                <c:pt idx="5011">
                  <c:v>-1.1337280273441099</c:v>
                </c:pt>
                <c:pt idx="5012">
                  <c:v>-1.26434326168763</c:v>
                </c:pt>
                <c:pt idx="5013">
                  <c:v>-1.44165039058275</c:v>
                </c:pt>
                <c:pt idx="5014">
                  <c:v>-1.42517089844143</c:v>
                </c:pt>
                <c:pt idx="5015">
                  <c:v>-1.46575927733408</c:v>
                </c:pt>
                <c:pt idx="5016">
                  <c:v>-1.59027099606408</c:v>
                </c:pt>
                <c:pt idx="5017">
                  <c:v>-1.53533935548184</c:v>
                </c:pt>
                <c:pt idx="5018">
                  <c:v>-1.5695190429606101</c:v>
                </c:pt>
                <c:pt idx="5019">
                  <c:v>-1.73614501949154</c:v>
                </c:pt>
                <c:pt idx="5020">
                  <c:v>-1.7053222656323399</c:v>
                </c:pt>
                <c:pt idx="5021">
                  <c:v>-1.68182373047435</c:v>
                </c:pt>
                <c:pt idx="5022">
                  <c:v>-1.87774658198456</c:v>
                </c:pt>
                <c:pt idx="5023">
                  <c:v>-1.9378662109231699</c:v>
                </c:pt>
                <c:pt idx="5024">
                  <c:v>-1.87957763673264</c:v>
                </c:pt>
                <c:pt idx="5025">
                  <c:v>-1.97631835935195</c:v>
                </c:pt>
                <c:pt idx="5026">
                  <c:v>-1.97021484375145</c:v>
                </c:pt>
                <c:pt idx="5027">
                  <c:v>-1.79199218754247</c:v>
                </c:pt>
                <c:pt idx="5028">
                  <c:v>-1.7742919921917299</c:v>
                </c:pt>
                <c:pt idx="5029">
                  <c:v>-1.85882568357353</c:v>
                </c:pt>
                <c:pt idx="5030">
                  <c:v>-1.8606567382808099</c:v>
                </c:pt>
                <c:pt idx="5031">
                  <c:v>-1.88140869140129</c:v>
                </c:pt>
                <c:pt idx="5032">
                  <c:v>-1.93389892576869</c:v>
                </c:pt>
                <c:pt idx="5033">
                  <c:v>-1.9522094726518699</c:v>
                </c:pt>
                <c:pt idx="5034">
                  <c:v>-2.0236206054516699</c:v>
                </c:pt>
                <c:pt idx="5035">
                  <c:v>-2.0715332031135398</c:v>
                </c:pt>
                <c:pt idx="5036">
                  <c:v>-2.0294189453225702</c:v>
                </c:pt>
                <c:pt idx="5037">
                  <c:v>-2.06054687499255</c:v>
                </c:pt>
                <c:pt idx="5038">
                  <c:v>-2.1005249023341901</c:v>
                </c:pt>
                <c:pt idx="5039">
                  <c:v>-1.9338989258211099</c:v>
                </c:pt>
                <c:pt idx="5040">
                  <c:v>-1.7077636719290901</c:v>
                </c:pt>
                <c:pt idx="5041">
                  <c:v>-1.6455078125148901</c:v>
                </c:pt>
                <c:pt idx="5042">
                  <c:v>-1.5823364257963599</c:v>
                </c:pt>
                <c:pt idx="5043">
                  <c:v>-1.38153076176678</c:v>
                </c:pt>
                <c:pt idx="5044">
                  <c:v>-1.21154785160331</c:v>
                </c:pt>
                <c:pt idx="5045">
                  <c:v>-1.2207031249978</c:v>
                </c:pt>
                <c:pt idx="5046">
                  <c:v>-1.30187988279301</c:v>
                </c:pt>
                <c:pt idx="5047">
                  <c:v>-1.29486083984544</c:v>
                </c:pt>
                <c:pt idx="5048">
                  <c:v>-1.16882324221776</c:v>
                </c:pt>
                <c:pt idx="5049">
                  <c:v>-1.0592651367450601</c:v>
                </c:pt>
                <c:pt idx="5050">
                  <c:v>-1.0714721679658199</c:v>
                </c:pt>
                <c:pt idx="5051">
                  <c:v>-1.0571289062534399</c:v>
                </c:pt>
                <c:pt idx="5052">
                  <c:v>-0.90850830081693501</c:v>
                </c:pt>
                <c:pt idx="5053">
                  <c:v>-0.79437255862115497</c:v>
                </c:pt>
                <c:pt idx="5054">
                  <c:v>-0.82153320311847899</c:v>
                </c:pt>
                <c:pt idx="5055">
                  <c:v>-0.85632324217914702</c:v>
                </c:pt>
                <c:pt idx="5056">
                  <c:v>-0.86639404296633205</c:v>
                </c:pt>
                <c:pt idx="5057">
                  <c:v>-0.93078613279703903</c:v>
                </c:pt>
                <c:pt idx="5058">
                  <c:v>-0.98724365233019395</c:v>
                </c:pt>
                <c:pt idx="5059">
                  <c:v>-1.0662841796685201</c:v>
                </c:pt>
                <c:pt idx="5060">
                  <c:v>-1.2008666991863099</c:v>
                </c:pt>
                <c:pt idx="5061">
                  <c:v>-1.19873046875051</c:v>
                </c:pt>
                <c:pt idx="5062">
                  <c:v>-1.08795166018295</c:v>
                </c:pt>
                <c:pt idx="5063">
                  <c:v>-1.1380004882691901</c:v>
                </c:pt>
                <c:pt idx="5064">
                  <c:v>-1.1590576171824201</c:v>
                </c:pt>
                <c:pt idx="5065">
                  <c:v>-0.97106933598280798</c:v>
                </c:pt>
                <c:pt idx="5066">
                  <c:v>-0.95245361328573697</c:v>
                </c:pt>
                <c:pt idx="5067">
                  <c:v>-1.1941528319729999</c:v>
                </c:pt>
                <c:pt idx="5068">
                  <c:v>-1.30462646481712</c:v>
                </c:pt>
                <c:pt idx="5069">
                  <c:v>-1.2573242187614</c:v>
                </c:pt>
                <c:pt idx="5070">
                  <c:v>-1.25030517578294</c:v>
                </c:pt>
                <c:pt idx="5071">
                  <c:v>-1.2844848632730099</c:v>
                </c:pt>
                <c:pt idx="5072">
                  <c:v>-1.4373779296506499</c:v>
                </c:pt>
                <c:pt idx="5073">
                  <c:v>-1.5933227538686601</c:v>
                </c:pt>
                <c:pt idx="5074">
                  <c:v>-1.51733398439331</c:v>
                </c:pt>
                <c:pt idx="5075">
                  <c:v>-1.3610839844126601</c:v>
                </c:pt>
                <c:pt idx="5076">
                  <c:v>-1.3131713867303001</c:v>
                </c:pt>
                <c:pt idx="5077">
                  <c:v>-1.2185668945541399</c:v>
                </c:pt>
                <c:pt idx="5078">
                  <c:v>-1.1328125000207501</c:v>
                </c:pt>
                <c:pt idx="5079">
                  <c:v>-1.1666870117105499</c:v>
                </c:pt>
                <c:pt idx="5080">
                  <c:v>-1.1468505859422999</c:v>
                </c:pt>
                <c:pt idx="5081">
                  <c:v>-1.1257934570363399</c:v>
                </c:pt>
                <c:pt idx="5082">
                  <c:v>-1.17187499998885</c:v>
                </c:pt>
                <c:pt idx="5083">
                  <c:v>-1.05712890627776</c:v>
                </c:pt>
                <c:pt idx="5084">
                  <c:v>-0.87921142582429301</c:v>
                </c:pt>
                <c:pt idx="5085">
                  <c:v>-0.869445800783613</c:v>
                </c:pt>
                <c:pt idx="5086">
                  <c:v>-0.76232910158841405</c:v>
                </c:pt>
                <c:pt idx="5087">
                  <c:v>-0.510253906310983</c:v>
                </c:pt>
                <c:pt idx="5088">
                  <c:v>-0.41290283205480199</c:v>
                </c:pt>
                <c:pt idx="5089">
                  <c:v>-0.36529541016776701</c:v>
                </c:pt>
                <c:pt idx="5090">
                  <c:v>-0.227661132845797</c:v>
                </c:pt>
                <c:pt idx="5091">
                  <c:v>-0.19439697266429701</c:v>
                </c:pt>
                <c:pt idx="5092">
                  <c:v>-0.216369628900934</c:v>
                </c:pt>
                <c:pt idx="5093">
                  <c:v>-0.15869140626400599</c:v>
                </c:pt>
                <c:pt idx="5094">
                  <c:v>-0.13916015625474301</c:v>
                </c:pt>
                <c:pt idx="5095">
                  <c:v>-9.8876953134782203E-2</c:v>
                </c:pt>
                <c:pt idx="5096">
                  <c:v>4.2419433559438301E-2</c:v>
                </c:pt>
                <c:pt idx="5097">
                  <c:v>0.14129638669473901</c:v>
                </c:pt>
                <c:pt idx="5098">
                  <c:v>0.230102539040935</c:v>
                </c:pt>
                <c:pt idx="5099">
                  <c:v>0.36041259762460598</c:v>
                </c:pt>
                <c:pt idx="5100">
                  <c:v>0.37963867187033101</c:v>
                </c:pt>
                <c:pt idx="5101">
                  <c:v>0.36529541015973299</c:v>
                </c:pt>
                <c:pt idx="5102">
                  <c:v>0.46203613278900801</c:v>
                </c:pt>
                <c:pt idx="5103">
                  <c:v>0.4620361328125</c:v>
                </c:pt>
                <c:pt idx="5104">
                  <c:v>0.339050292998615</c:v>
                </c:pt>
                <c:pt idx="5105">
                  <c:v>0.30609130860175399</c:v>
                </c:pt>
                <c:pt idx="5106">
                  <c:v>0.29968261718905598</c:v>
                </c:pt>
                <c:pt idx="5107">
                  <c:v>0.24169921876407999</c:v>
                </c:pt>
                <c:pt idx="5108">
                  <c:v>0.29937744139224398</c:v>
                </c:pt>
                <c:pt idx="5109">
                  <c:v>0.39947509763185202</c:v>
                </c:pt>
                <c:pt idx="5110">
                  <c:v>0.31829833986353601</c:v>
                </c:pt>
                <c:pt idx="5111">
                  <c:v>0.185241699251182</c:v>
                </c:pt>
                <c:pt idx="5112">
                  <c:v>0.15838623047529601</c:v>
                </c:pt>
                <c:pt idx="5113">
                  <c:v>0.116577148447691</c:v>
                </c:pt>
                <c:pt idx="5114">
                  <c:v>5.7678222670606301E-2</c:v>
                </c:pt>
                <c:pt idx="5115">
                  <c:v>7.9650878900894298E-2</c:v>
                </c:pt>
                <c:pt idx="5116">
                  <c:v>0.126647949207295</c:v>
                </c:pt>
                <c:pt idx="5117">
                  <c:v>0.10925292969174</c:v>
                </c:pt>
                <c:pt idx="5118">
                  <c:v>0.16998291014144701</c:v>
                </c:pt>
                <c:pt idx="5119">
                  <c:v>0.27099609372537897</c:v>
                </c:pt>
                <c:pt idx="5120">
                  <c:v>0.19470214845609601</c:v>
                </c:pt>
                <c:pt idx="5121">
                  <c:v>2.1362304729750599E-2</c:v>
                </c:pt>
                <c:pt idx="5122">
                  <c:v>-3.7536621079393699E-2</c:v>
                </c:pt>
                <c:pt idx="5123">
                  <c:v>-4.9743652340774602E-2</c:v>
                </c:pt>
                <c:pt idx="5124">
                  <c:v>-5.0048828124925601E-2</c:v>
                </c:pt>
                <c:pt idx="5125">
                  <c:v>1.83105467480738E-3</c:v>
                </c:pt>
                <c:pt idx="5126">
                  <c:v>-1.8920898432422999E-2</c:v>
                </c:pt>
                <c:pt idx="5127">
                  <c:v>-0.107727050759523</c:v>
                </c:pt>
                <c:pt idx="5128">
                  <c:v>-3.9672851579149702E-2</c:v>
                </c:pt>
                <c:pt idx="5129">
                  <c:v>9.3383789029947095E-2</c:v>
                </c:pt>
                <c:pt idx="5130">
                  <c:v>0.16357421873282799</c:v>
                </c:pt>
                <c:pt idx="5131">
                  <c:v>0.28900146481306399</c:v>
                </c:pt>
                <c:pt idx="5132">
                  <c:v>0.427246093716178</c:v>
                </c:pt>
                <c:pt idx="5133">
                  <c:v>0.48645019529801498</c:v>
                </c:pt>
                <c:pt idx="5134">
                  <c:v>0.59326171872386801</c:v>
                </c:pt>
                <c:pt idx="5135">
                  <c:v>0.662536621076802</c:v>
                </c:pt>
                <c:pt idx="5136">
                  <c:v>0.61401367188687095</c:v>
                </c:pt>
                <c:pt idx="5137">
                  <c:v>0.71594238278756295</c:v>
                </c:pt>
                <c:pt idx="5138">
                  <c:v>0.94726562494340605</c:v>
                </c:pt>
                <c:pt idx="5139">
                  <c:v>0.988159179677495</c:v>
                </c:pt>
                <c:pt idx="5140">
                  <c:v>0.963745117193473</c:v>
                </c:pt>
                <c:pt idx="5141">
                  <c:v>1.0409545898247901</c:v>
                </c:pt>
                <c:pt idx="5142">
                  <c:v>0.99548339844866596</c:v>
                </c:pt>
                <c:pt idx="5143">
                  <c:v>0.91125488283318301</c:v>
                </c:pt>
                <c:pt idx="5144">
                  <c:v>0.97961425779571298</c:v>
                </c:pt>
                <c:pt idx="5145">
                  <c:v>1.0183715820217301</c:v>
                </c:pt>
                <c:pt idx="5146">
                  <c:v>0.98785400391374401</c:v>
                </c:pt>
                <c:pt idx="5147">
                  <c:v>1.03332519530133</c:v>
                </c:pt>
                <c:pt idx="5148">
                  <c:v>1.0137939453172999</c:v>
                </c:pt>
                <c:pt idx="5149">
                  <c:v>0.95489501954571299</c:v>
                </c:pt>
                <c:pt idx="5150">
                  <c:v>1.0656738280978</c:v>
                </c:pt>
                <c:pt idx="5151">
                  <c:v>1.1999511718420299</c:v>
                </c:pt>
                <c:pt idx="5152">
                  <c:v>1.2298583984301601</c:v>
                </c:pt>
                <c:pt idx="5153">
                  <c:v>1.2973022460771899</c:v>
                </c:pt>
                <c:pt idx="5154">
                  <c:v>1.36749267576401</c:v>
                </c:pt>
                <c:pt idx="5155">
                  <c:v>1.36627197265655</c:v>
                </c:pt>
                <c:pt idx="5156">
                  <c:v>1.3973999023361099</c:v>
                </c:pt>
                <c:pt idx="5157">
                  <c:v>1.3638305664144901</c:v>
                </c:pt>
                <c:pt idx="5158">
                  <c:v>1.20056152347774</c:v>
                </c:pt>
                <c:pt idx="5159">
                  <c:v>1.14746093751309</c:v>
                </c:pt>
                <c:pt idx="5160">
                  <c:v>1.1557006835917201</c:v>
                </c:pt>
                <c:pt idx="5161">
                  <c:v>1.0528564453378499</c:v>
                </c:pt>
                <c:pt idx="5162">
                  <c:v>1.00006103516926</c:v>
                </c:pt>
                <c:pt idx="5163">
                  <c:v>1.0394287109278</c:v>
                </c:pt>
                <c:pt idx="5164">
                  <c:v>0.932922363307501</c:v>
                </c:pt>
                <c:pt idx="5165">
                  <c:v>0.84136962892881495</c:v>
                </c:pt>
                <c:pt idx="5166">
                  <c:v>0.95092773434799704</c:v>
                </c:pt>
                <c:pt idx="5167">
                  <c:v>0.98480224608540101</c:v>
                </c:pt>
                <c:pt idx="5168">
                  <c:v>0.826416015664038</c:v>
                </c:pt>
                <c:pt idx="5169">
                  <c:v>0.76873779298296596</c:v>
                </c:pt>
                <c:pt idx="5170">
                  <c:v>0.82824707029783295</c:v>
                </c:pt>
                <c:pt idx="5171">
                  <c:v>0.87860107420633904</c:v>
                </c:pt>
                <c:pt idx="5172">
                  <c:v>0.95886230466771805</c:v>
                </c:pt>
                <c:pt idx="5173">
                  <c:v>1.08642578121856</c:v>
                </c:pt>
                <c:pt idx="5174">
                  <c:v>1.15051269529665</c:v>
                </c:pt>
                <c:pt idx="5175">
                  <c:v>1.1419677734396101</c:v>
                </c:pt>
                <c:pt idx="5176">
                  <c:v>1.0989379882918899</c:v>
                </c:pt>
                <c:pt idx="5177">
                  <c:v>1.0848999023472199</c:v>
                </c:pt>
                <c:pt idx="5178">
                  <c:v>1.1279296874893601</c:v>
                </c:pt>
                <c:pt idx="5179">
                  <c:v>1.15936279296097</c:v>
                </c:pt>
                <c:pt idx="5180">
                  <c:v>1.08764648439274</c:v>
                </c:pt>
                <c:pt idx="5181">
                  <c:v>1.00585937502023</c:v>
                </c:pt>
                <c:pt idx="5182">
                  <c:v>0.97717285156959699</c:v>
                </c:pt>
                <c:pt idx="5183">
                  <c:v>0.95855712891085498</c:v>
                </c:pt>
                <c:pt idx="5184">
                  <c:v>0.99029541014839795</c:v>
                </c:pt>
                <c:pt idx="5185">
                  <c:v>1.08673095700739</c:v>
                </c:pt>
                <c:pt idx="5186">
                  <c:v>1.15844726560726</c:v>
                </c:pt>
                <c:pt idx="5187">
                  <c:v>1.2039184570200001</c:v>
                </c:pt>
                <c:pt idx="5188">
                  <c:v>1.2496948242074299</c:v>
                </c:pt>
                <c:pt idx="5189">
                  <c:v>1.1868286132968</c:v>
                </c:pt>
                <c:pt idx="5190">
                  <c:v>1.0641479492492101</c:v>
                </c:pt>
                <c:pt idx="5191">
                  <c:v>1.02600097657197</c:v>
                </c:pt>
                <c:pt idx="5192">
                  <c:v>0.91339111330920997</c:v>
                </c:pt>
                <c:pt idx="5193">
                  <c:v>0.69671630864754897</c:v>
                </c:pt>
                <c:pt idx="5194">
                  <c:v>0.67108154297511502</c:v>
                </c:pt>
                <c:pt idx="5195">
                  <c:v>0.78247070309734301</c:v>
                </c:pt>
                <c:pt idx="5196">
                  <c:v>0.76782226562863698</c:v>
                </c:pt>
                <c:pt idx="5197">
                  <c:v>0.76202392578268996</c:v>
                </c:pt>
                <c:pt idx="5198">
                  <c:v>0.85479736325821498</c:v>
                </c:pt>
                <c:pt idx="5199">
                  <c:v>0.87097167968348399</c:v>
                </c:pt>
                <c:pt idx="5200">
                  <c:v>0.86944580078162903</c:v>
                </c:pt>
                <c:pt idx="5201">
                  <c:v>0.91827392576912603</c:v>
                </c:pt>
                <c:pt idx="5202">
                  <c:v>0.80718994143383105</c:v>
                </c:pt>
                <c:pt idx="5203">
                  <c:v>0.649414062539174</c:v>
                </c:pt>
                <c:pt idx="5204">
                  <c:v>0.61340332032144096</c:v>
                </c:pt>
                <c:pt idx="5205">
                  <c:v>0.51300048830617895</c:v>
                </c:pt>
                <c:pt idx="5206">
                  <c:v>0.35095214847788297</c:v>
                </c:pt>
                <c:pt idx="5207">
                  <c:v>0.38757324217837402</c:v>
                </c:pt>
                <c:pt idx="5208">
                  <c:v>0.49896240231599198</c:v>
                </c:pt>
                <c:pt idx="5209">
                  <c:v>0.604858398411111</c:v>
                </c:pt>
                <c:pt idx="5210">
                  <c:v>0.80780029291817701</c:v>
                </c:pt>
                <c:pt idx="5211">
                  <c:v>0.95428466793224598</c:v>
                </c:pt>
                <c:pt idx="5212">
                  <c:v>0.98083496093088396</c:v>
                </c:pt>
                <c:pt idx="5213">
                  <c:v>1.05438232420042</c:v>
                </c:pt>
                <c:pt idx="5214">
                  <c:v>1.12792968748167</c:v>
                </c:pt>
                <c:pt idx="5215">
                  <c:v>1.1141967773471699</c:v>
                </c:pt>
                <c:pt idx="5216">
                  <c:v>1.1624145507692301</c:v>
                </c:pt>
                <c:pt idx="5217">
                  <c:v>1.1993408203033</c:v>
                </c:pt>
                <c:pt idx="5218">
                  <c:v>1.16607666016454</c:v>
                </c:pt>
                <c:pt idx="5219">
                  <c:v>1.26098632810135</c:v>
                </c:pt>
                <c:pt idx="5220">
                  <c:v>1.3998413085591499</c:v>
                </c:pt>
                <c:pt idx="5221">
                  <c:v>1.4425659179581001</c:v>
                </c:pt>
                <c:pt idx="5222">
                  <c:v>1.56524658200068</c:v>
                </c:pt>
                <c:pt idx="5223">
                  <c:v>1.69525146481123</c:v>
                </c:pt>
                <c:pt idx="5224">
                  <c:v>1.6390991211077901</c:v>
                </c:pt>
                <c:pt idx="5225">
                  <c:v>1.6674804687428999</c:v>
                </c:pt>
                <c:pt idx="5226">
                  <c:v>1.8032836913722801</c:v>
                </c:pt>
                <c:pt idx="5227">
                  <c:v>1.72241210939523</c:v>
                </c:pt>
                <c:pt idx="5228">
                  <c:v>1.57348632816225</c:v>
                </c:pt>
                <c:pt idx="5229">
                  <c:v>1.58355712890373</c:v>
                </c:pt>
                <c:pt idx="5230">
                  <c:v>1.53808593751137</c:v>
                </c:pt>
                <c:pt idx="5231">
                  <c:v>1.4996337890721201</c:v>
                </c:pt>
                <c:pt idx="5232">
                  <c:v>1.6293334960613099</c:v>
                </c:pt>
                <c:pt idx="5233">
                  <c:v>1.6275024414067101</c:v>
                </c:pt>
                <c:pt idx="5234">
                  <c:v>1.4578247070736901</c:v>
                </c:pt>
                <c:pt idx="5235">
                  <c:v>1.44897460937721</c:v>
                </c:pt>
                <c:pt idx="5236">
                  <c:v>1.43920898437744</c:v>
                </c:pt>
                <c:pt idx="5237">
                  <c:v>1.2289428711463399</c:v>
                </c:pt>
                <c:pt idx="5238">
                  <c:v>1.11022949221719</c:v>
                </c:pt>
                <c:pt idx="5239">
                  <c:v>1.0806274414136801</c:v>
                </c:pt>
                <c:pt idx="5240">
                  <c:v>0.84716796880860301</c:v>
                </c:pt>
                <c:pt idx="5241">
                  <c:v>0.59173583990786904</c:v>
                </c:pt>
                <c:pt idx="5242">
                  <c:v>0.53039550782789802</c:v>
                </c:pt>
                <c:pt idx="5243">
                  <c:v>0.47851562501302303</c:v>
                </c:pt>
                <c:pt idx="5244">
                  <c:v>0.36712646487171102</c:v>
                </c:pt>
                <c:pt idx="5245">
                  <c:v>0.32196044923008799</c:v>
                </c:pt>
                <c:pt idx="5246">
                  <c:v>0.27832031251095501</c:v>
                </c:pt>
                <c:pt idx="5247">
                  <c:v>0.10681152348055201</c:v>
                </c:pt>
                <c:pt idx="5248">
                  <c:v>-0.180358886646664</c:v>
                </c:pt>
                <c:pt idx="5249">
                  <c:v>-0.44006347649730898</c:v>
                </c:pt>
                <c:pt idx="5250">
                  <c:v>-0.54901123044140199</c:v>
                </c:pt>
                <c:pt idx="5251">
                  <c:v>-0.5966186523318</c:v>
                </c:pt>
                <c:pt idx="5252">
                  <c:v>-0.72753906246713596</c:v>
                </c:pt>
                <c:pt idx="5253">
                  <c:v>-0.78247070311121103</c:v>
                </c:pt>
                <c:pt idx="5254">
                  <c:v>-0.69305419924119505</c:v>
                </c:pt>
                <c:pt idx="5255">
                  <c:v>-0.69946289062338496</c:v>
                </c:pt>
                <c:pt idx="5256">
                  <c:v>-0.83526611324703703</c:v>
                </c:pt>
                <c:pt idx="5257">
                  <c:v>-0.823669433596671</c:v>
                </c:pt>
                <c:pt idx="5258">
                  <c:v>-0.69549560550104095</c:v>
                </c:pt>
                <c:pt idx="5259">
                  <c:v>-0.67687988281719003</c:v>
                </c:pt>
                <c:pt idx="5260">
                  <c:v>-0.77331542966320499</c:v>
                </c:pt>
                <c:pt idx="5261">
                  <c:v>-0.90362548824842104</c:v>
                </c:pt>
                <c:pt idx="5262">
                  <c:v>-1.0165405273153001</c:v>
                </c:pt>
                <c:pt idx="5263">
                  <c:v>-1.0678100585808299</c:v>
                </c:pt>
                <c:pt idx="5264">
                  <c:v>-1.0629272460949799</c:v>
                </c:pt>
                <c:pt idx="5265">
                  <c:v>-1.09161376952402</c:v>
                </c:pt>
                <c:pt idx="5266">
                  <c:v>-1.15020751951649</c:v>
                </c:pt>
                <c:pt idx="5267">
                  <c:v>-1.2030029296742</c:v>
                </c:pt>
                <c:pt idx="5268">
                  <c:v>-1.2545776367057599</c:v>
                </c:pt>
                <c:pt idx="5269">
                  <c:v>-1.25335693359406</c:v>
                </c:pt>
                <c:pt idx="5270">
                  <c:v>-1.1679077148652799</c:v>
                </c:pt>
                <c:pt idx="5271">
                  <c:v>-1.0946655273622701</c:v>
                </c:pt>
                <c:pt idx="5272">
                  <c:v>-1.0391235351702901</c:v>
                </c:pt>
                <c:pt idx="5273">
                  <c:v>-0.90698242190841005</c:v>
                </c:pt>
                <c:pt idx="5274">
                  <c:v>-0.74829101566512302</c:v>
                </c:pt>
                <c:pt idx="5275">
                  <c:v>-0.66070556642839495</c:v>
                </c:pt>
                <c:pt idx="5276">
                  <c:v>-0.61340332032445999</c:v>
                </c:pt>
                <c:pt idx="5277">
                  <c:v>-0.64880371092854905</c:v>
                </c:pt>
                <c:pt idx="5278">
                  <c:v>-0.75347900387978395</c:v>
                </c:pt>
                <c:pt idx="5279">
                  <c:v>-0.761718749997917</c:v>
                </c:pt>
                <c:pt idx="5280">
                  <c:v>-0.74462890625432099</c:v>
                </c:pt>
                <c:pt idx="5281">
                  <c:v>-0.912170410113889</c:v>
                </c:pt>
                <c:pt idx="5282">
                  <c:v>-1.0797119140201401</c:v>
                </c:pt>
                <c:pt idx="5283">
                  <c:v>-1.05468750000633</c:v>
                </c:pt>
                <c:pt idx="5284">
                  <c:v>-1.0662841796845699</c:v>
                </c:pt>
                <c:pt idx="5285">
                  <c:v>-1.15112304685355</c:v>
                </c:pt>
                <c:pt idx="5286">
                  <c:v>-1.1218261718824101</c:v>
                </c:pt>
                <c:pt idx="5287">
                  <c:v>-1.11206054687747</c:v>
                </c:pt>
                <c:pt idx="5288">
                  <c:v>-1.2057495116949799</c:v>
                </c:pt>
                <c:pt idx="5289">
                  <c:v>-1.19171142578481</c:v>
                </c:pt>
                <c:pt idx="5290">
                  <c:v>-1.11083984377052</c:v>
                </c:pt>
                <c:pt idx="5291">
                  <c:v>-1.0980224609407501</c:v>
                </c:pt>
                <c:pt idx="5292">
                  <c:v>-1.0351562500159499</c:v>
                </c:pt>
                <c:pt idx="5293">
                  <c:v>-0.98419189454418199</c:v>
                </c:pt>
                <c:pt idx="5294">
                  <c:v>-1.04095458982935</c:v>
                </c:pt>
                <c:pt idx="5295">
                  <c:v>-1.0250854492227801</c:v>
                </c:pt>
                <c:pt idx="5296">
                  <c:v>-0.884399414098199</c:v>
                </c:pt>
                <c:pt idx="5297">
                  <c:v>-0.77880859377679401</c:v>
                </c:pt>
                <c:pt idx="5298">
                  <c:v>-0.73699951172935896</c:v>
                </c:pt>
                <c:pt idx="5299">
                  <c:v>-0.742492675779856</c:v>
                </c:pt>
                <c:pt idx="5300">
                  <c:v>-0.77087402343029798</c:v>
                </c:pt>
                <c:pt idx="5301">
                  <c:v>-0.74401855469431399</c:v>
                </c:pt>
                <c:pt idx="5302">
                  <c:v>-0.74188232421929201</c:v>
                </c:pt>
                <c:pt idx="5303">
                  <c:v>-0.792236328112223</c:v>
                </c:pt>
                <c:pt idx="5304">
                  <c:v>-0.74890136719853595</c:v>
                </c:pt>
                <c:pt idx="5305">
                  <c:v>-0.70068359376227896</c:v>
                </c:pt>
                <c:pt idx="5306">
                  <c:v>-0.79193115232051303</c:v>
                </c:pt>
                <c:pt idx="5307">
                  <c:v>-0.77880859375334199</c:v>
                </c:pt>
                <c:pt idx="5308">
                  <c:v>-0.60302734379476397</c:v>
                </c:pt>
                <c:pt idx="5309">
                  <c:v>-0.50964355471128098</c:v>
                </c:pt>
                <c:pt idx="5310">
                  <c:v>-0.43975830079904699</c:v>
                </c:pt>
                <c:pt idx="5311">
                  <c:v>-0.26733398441890899</c:v>
                </c:pt>
                <c:pt idx="5312">
                  <c:v>-0.157165527371805</c:v>
                </c:pt>
                <c:pt idx="5313">
                  <c:v>-0.13732910156755199</c:v>
                </c:pt>
                <c:pt idx="5314">
                  <c:v>-9.3078613292518805E-2</c:v>
                </c:pt>
                <c:pt idx="5315">
                  <c:v>-7.8125000003808107E-2</c:v>
                </c:pt>
                <c:pt idx="5316">
                  <c:v>-6.1645507816696601E-2</c:v>
                </c:pt>
                <c:pt idx="5317">
                  <c:v>-3.0517578274214001E-3</c:v>
                </c:pt>
                <c:pt idx="5318">
                  <c:v>3.9062499989275197E-2</c:v>
                </c:pt>
                <c:pt idx="5319">
                  <c:v>4.6386718748134798E-2</c:v>
                </c:pt>
                <c:pt idx="5320">
                  <c:v>8.5449218740016902E-2</c:v>
                </c:pt>
                <c:pt idx="5321">
                  <c:v>0.13336181639400499</c:v>
                </c:pt>
                <c:pt idx="5322">
                  <c:v>0.19561767576533901</c:v>
                </c:pt>
                <c:pt idx="5323">
                  <c:v>0.30364990231613997</c:v>
                </c:pt>
                <c:pt idx="5324">
                  <c:v>0.35919189451705502</c:v>
                </c:pt>
                <c:pt idx="5325">
                  <c:v>0.33081054688225298</c:v>
                </c:pt>
                <c:pt idx="5326">
                  <c:v>0.32745361328210798</c:v>
                </c:pt>
                <c:pt idx="5327">
                  <c:v>0.39245605467088701</c:v>
                </c:pt>
                <c:pt idx="5328">
                  <c:v>0.422058105461185</c:v>
                </c:pt>
                <c:pt idx="5329">
                  <c:v>0.39855957031850497</c:v>
                </c:pt>
                <c:pt idx="5330">
                  <c:v>0.44708251951884898</c:v>
                </c:pt>
                <c:pt idx="5331">
                  <c:v>0.55816650387786004</c:v>
                </c:pt>
                <c:pt idx="5332">
                  <c:v>0.58563232421173095</c:v>
                </c:pt>
                <c:pt idx="5333">
                  <c:v>0.56304931641202205</c:v>
                </c:pt>
                <c:pt idx="5334">
                  <c:v>0.60394287108329903</c:v>
                </c:pt>
                <c:pt idx="5335">
                  <c:v>0.62316894530758604</c:v>
                </c:pt>
                <c:pt idx="5336">
                  <c:v>0.56762695313924505</c:v>
                </c:pt>
                <c:pt idx="5337">
                  <c:v>0.51849365235635203</c:v>
                </c:pt>
                <c:pt idx="5338">
                  <c:v>0.47119140626213202</c:v>
                </c:pt>
                <c:pt idx="5339">
                  <c:v>0.41198730470268502</c:v>
                </c:pt>
                <c:pt idx="5340">
                  <c:v>0.37078857422931699</c:v>
                </c:pt>
                <c:pt idx="5341">
                  <c:v>0.30303955079862599</c:v>
                </c:pt>
                <c:pt idx="5342">
                  <c:v>0.24322509767159101</c:v>
                </c:pt>
                <c:pt idx="5343">
                  <c:v>0.28594970702029199</c:v>
                </c:pt>
                <c:pt idx="5344">
                  <c:v>0.312194824212019</c:v>
                </c:pt>
                <c:pt idx="5345">
                  <c:v>0.31311035156226502</c:v>
                </c:pt>
                <c:pt idx="5346">
                  <c:v>0.37719726560856298</c:v>
                </c:pt>
                <c:pt idx="5347">
                  <c:v>0.36956787109570699</c:v>
                </c:pt>
                <c:pt idx="5348">
                  <c:v>0.28686523439621098</c:v>
                </c:pt>
                <c:pt idx="5349">
                  <c:v>0.37689208982066003</c:v>
                </c:pt>
                <c:pt idx="5350">
                  <c:v>0.47973632809862299</c:v>
                </c:pt>
                <c:pt idx="5351">
                  <c:v>0.38665771486762301</c:v>
                </c:pt>
                <c:pt idx="5352">
                  <c:v>0.34393310547970801</c:v>
                </c:pt>
                <c:pt idx="5353">
                  <c:v>0.36132812499552303</c:v>
                </c:pt>
                <c:pt idx="5354">
                  <c:v>0.25390625002764899</c:v>
                </c:pt>
                <c:pt idx="5355">
                  <c:v>0.216674804697083</c:v>
                </c:pt>
                <c:pt idx="5356">
                  <c:v>0.30578613278956401</c:v>
                </c:pt>
                <c:pt idx="5357">
                  <c:v>0.22857666017612299</c:v>
                </c:pt>
                <c:pt idx="5358">
                  <c:v>9.5214843784325598E-2</c:v>
                </c:pt>
                <c:pt idx="5359">
                  <c:v>0.124511718742459</c:v>
                </c:pt>
                <c:pt idx="5360">
                  <c:v>0.19012451170186201</c:v>
                </c:pt>
                <c:pt idx="5361">
                  <c:v>0.214538574212466</c:v>
                </c:pt>
                <c:pt idx="5362">
                  <c:v>0.27160644529781103</c:v>
                </c:pt>
                <c:pt idx="5363">
                  <c:v>0.278625488279443</c:v>
                </c:pt>
                <c:pt idx="5364">
                  <c:v>0.28656005859170802</c:v>
                </c:pt>
                <c:pt idx="5365">
                  <c:v>0.33477783201883898</c:v>
                </c:pt>
                <c:pt idx="5366">
                  <c:v>0.30303955078941902</c:v>
                </c:pt>
                <c:pt idx="5367">
                  <c:v>0.23132324220595901</c:v>
                </c:pt>
                <c:pt idx="5368">
                  <c:v>0.21667480469127001</c:v>
                </c:pt>
                <c:pt idx="5369">
                  <c:v>0.12786865236668801</c:v>
                </c:pt>
                <c:pt idx="5370">
                  <c:v>4.8828125317668097E-3</c:v>
                </c:pt>
                <c:pt idx="5371">
                  <c:v>-1.8005371087838101E-2</c:v>
                </c:pt>
                <c:pt idx="5372">
                  <c:v>-0.11260986325681401</c:v>
                </c:pt>
                <c:pt idx="5373">
                  <c:v>-0.30487060541909</c:v>
                </c:pt>
                <c:pt idx="5374">
                  <c:v>-0.38696289060379602</c:v>
                </c:pt>
                <c:pt idx="5375">
                  <c:v>-0.44311523436049599</c:v>
                </c:pt>
                <c:pt idx="5376">
                  <c:v>-0.56518554684347</c:v>
                </c:pt>
                <c:pt idx="5377">
                  <c:v>-0.59234619139923494</c:v>
                </c:pt>
                <c:pt idx="5378">
                  <c:v>-0.569763183599583</c:v>
                </c:pt>
                <c:pt idx="5379">
                  <c:v>-0.63842773435726397</c:v>
                </c:pt>
                <c:pt idx="5380">
                  <c:v>-0.64453124999842304</c:v>
                </c:pt>
                <c:pt idx="5381">
                  <c:v>-0.53283691409135003</c:v>
                </c:pt>
                <c:pt idx="5382">
                  <c:v>-0.50903320313114797</c:v>
                </c:pt>
                <c:pt idx="5383">
                  <c:v>-0.58074951170022604</c:v>
                </c:pt>
                <c:pt idx="5384">
                  <c:v>-0.63964843748478695</c:v>
                </c:pt>
                <c:pt idx="5385">
                  <c:v>-0.69976806639066702</c:v>
                </c:pt>
                <c:pt idx="5386">
                  <c:v>-0.769958496075556</c:v>
                </c:pt>
                <c:pt idx="5387">
                  <c:v>-0.842285156231253</c:v>
                </c:pt>
                <c:pt idx="5388">
                  <c:v>-0.92407226560379996</c:v>
                </c:pt>
                <c:pt idx="5389">
                  <c:v>-0.90789794922294198</c:v>
                </c:pt>
                <c:pt idx="5390">
                  <c:v>-0.81268310549343004</c:v>
                </c:pt>
                <c:pt idx="5391">
                  <c:v>-0.77575683594707101</c:v>
                </c:pt>
                <c:pt idx="5392">
                  <c:v>-0.70068359376945899</c:v>
                </c:pt>
                <c:pt idx="5393">
                  <c:v>-0.437316894599516</c:v>
                </c:pt>
                <c:pt idx="5394">
                  <c:v>-0.228576660210357</c:v>
                </c:pt>
                <c:pt idx="5395">
                  <c:v>-0.204467773443749</c:v>
                </c:pt>
                <c:pt idx="5396">
                  <c:v>-0.14892578126439701</c:v>
                </c:pt>
                <c:pt idx="5397">
                  <c:v>1.7089843706967801E-2</c:v>
                </c:pt>
                <c:pt idx="5398">
                  <c:v>0.12756347653386499</c:v>
                </c:pt>
                <c:pt idx="5399">
                  <c:v>0.20843505857278799</c:v>
                </c:pt>
                <c:pt idx="5400">
                  <c:v>0.30883789059897498</c:v>
                </c:pt>
                <c:pt idx="5401">
                  <c:v>0.38787841794819</c:v>
                </c:pt>
                <c:pt idx="5402">
                  <c:v>0.51361083981104505</c:v>
                </c:pt>
                <c:pt idx="5403">
                  <c:v>0.70465087885655797</c:v>
                </c:pt>
                <c:pt idx="5404">
                  <c:v>0.80017089841265399</c:v>
                </c:pt>
                <c:pt idx="5405">
                  <c:v>0.85723876951640599</c:v>
                </c:pt>
                <c:pt idx="5406">
                  <c:v>1.0031127929308099</c:v>
                </c:pt>
                <c:pt idx="5407">
                  <c:v>1.1596679687092799</c:v>
                </c:pt>
                <c:pt idx="5408">
                  <c:v>1.25915527341162</c:v>
                </c:pt>
                <c:pt idx="5409">
                  <c:v>1.3568115234121001</c:v>
                </c:pt>
                <c:pt idx="5410">
                  <c:v>1.3635253906232501</c:v>
                </c:pt>
                <c:pt idx="5411">
                  <c:v>1.30676269532726</c:v>
                </c:pt>
                <c:pt idx="5412">
                  <c:v>1.3906860351344199</c:v>
                </c:pt>
                <c:pt idx="5413">
                  <c:v>1.5335083007440999</c:v>
                </c:pt>
                <c:pt idx="5414">
                  <c:v>1.5393066406234901</c:v>
                </c:pt>
                <c:pt idx="5415">
                  <c:v>1.5267944335970001</c:v>
                </c:pt>
                <c:pt idx="5416">
                  <c:v>1.56311035155305</c:v>
                </c:pt>
                <c:pt idx="5417">
                  <c:v>1.50421142579657</c:v>
                </c:pt>
                <c:pt idx="5418">
                  <c:v>1.3983154297151399</c:v>
                </c:pt>
                <c:pt idx="5419">
                  <c:v>1.37481689453738</c:v>
                </c:pt>
                <c:pt idx="5420">
                  <c:v>1.40686035155414</c:v>
                </c:pt>
                <c:pt idx="5421">
                  <c:v>1.4428710937406</c:v>
                </c:pt>
                <c:pt idx="5422">
                  <c:v>1.39373779298158</c:v>
                </c:pt>
                <c:pt idx="5423">
                  <c:v>1.2545776367550701</c:v>
                </c:pt>
                <c:pt idx="5424">
                  <c:v>1.22253417969586</c:v>
                </c:pt>
                <c:pt idx="5425">
                  <c:v>1.2924194335755099</c:v>
                </c:pt>
                <c:pt idx="5426">
                  <c:v>1.20422363283552</c:v>
                </c:pt>
                <c:pt idx="5427">
                  <c:v>1.0379028320746599</c:v>
                </c:pt>
                <c:pt idx="5428">
                  <c:v>0.99548339844857203</c:v>
                </c:pt>
                <c:pt idx="5429">
                  <c:v>0.887451171903199</c:v>
                </c:pt>
                <c:pt idx="5430">
                  <c:v>0.66345214849596901</c:v>
                </c:pt>
                <c:pt idx="5431">
                  <c:v>0.51513671878871403</c:v>
                </c:pt>
                <c:pt idx="5432">
                  <c:v>0.45745849610880501</c:v>
                </c:pt>
                <c:pt idx="5433">
                  <c:v>0.42724609375788603</c:v>
                </c:pt>
                <c:pt idx="5434">
                  <c:v>0.447387695307224</c:v>
                </c:pt>
                <c:pt idx="5435">
                  <c:v>0.43243408203516698</c:v>
                </c:pt>
                <c:pt idx="5436">
                  <c:v>0.41717529297274702</c:v>
                </c:pt>
                <c:pt idx="5437">
                  <c:v>0.54718017574719702</c:v>
                </c:pt>
                <c:pt idx="5438">
                  <c:v>0.62042236326206501</c:v>
                </c:pt>
                <c:pt idx="5439">
                  <c:v>0.505371093780136</c:v>
                </c:pt>
                <c:pt idx="5440">
                  <c:v>0.46112060548034101</c:v>
                </c:pt>
                <c:pt idx="5441">
                  <c:v>0.47576904296491301</c:v>
                </c:pt>
                <c:pt idx="5442">
                  <c:v>0.29022216801735101</c:v>
                </c:pt>
                <c:pt idx="5443">
                  <c:v>5.5541992248970801E-2</c:v>
                </c:pt>
                <c:pt idx="5444">
                  <c:v>-6.3476562468824896E-2</c:v>
                </c:pt>
                <c:pt idx="5445">
                  <c:v>-0.20233154293237901</c:v>
                </c:pt>
                <c:pt idx="5446">
                  <c:v>-0.301513671849021</c:v>
                </c:pt>
                <c:pt idx="5447">
                  <c:v>-0.29663085937627898</c:v>
                </c:pt>
                <c:pt idx="5448">
                  <c:v>-0.39123535153771999</c:v>
                </c:pt>
                <c:pt idx="5449">
                  <c:v>-0.53710937496179101</c:v>
                </c:pt>
                <c:pt idx="5450">
                  <c:v>-0.507507324226531</c:v>
                </c:pt>
                <c:pt idx="5451">
                  <c:v>-0.48919677734856298</c:v>
                </c:pt>
                <c:pt idx="5452">
                  <c:v>-0.63964843746045497</c:v>
                </c:pt>
                <c:pt idx="5453">
                  <c:v>-0.73730468747433198</c:v>
                </c:pt>
                <c:pt idx="5454">
                  <c:v>-0.71624755859928502</c:v>
                </c:pt>
                <c:pt idx="5455">
                  <c:v>-0.81207275388106304</c:v>
                </c:pt>
                <c:pt idx="5456">
                  <c:v>-1.0037231444808801</c:v>
                </c:pt>
                <c:pt idx="5457">
                  <c:v>-1.14624023433754</c:v>
                </c:pt>
                <c:pt idx="5458">
                  <c:v>-1.2292480468531799</c:v>
                </c:pt>
                <c:pt idx="5459">
                  <c:v>-1.30432128904277</c:v>
                </c:pt>
                <c:pt idx="5460">
                  <c:v>-1.4547729491792001</c:v>
                </c:pt>
                <c:pt idx="5461">
                  <c:v>-1.66809082025643</c:v>
                </c:pt>
                <c:pt idx="5462">
                  <c:v>-1.7797851562206399</c:v>
                </c:pt>
                <c:pt idx="5463">
                  <c:v>-1.78833007812275</c:v>
                </c:pt>
                <c:pt idx="5464">
                  <c:v>-1.9323730468371401</c:v>
                </c:pt>
                <c:pt idx="5465">
                  <c:v>-2.1603393554088299</c:v>
                </c:pt>
                <c:pt idx="5466">
                  <c:v>-2.2552490234124698</c:v>
                </c:pt>
                <c:pt idx="5467">
                  <c:v>-2.2689819335901298</c:v>
                </c:pt>
                <c:pt idx="5468">
                  <c:v>-2.2753906249983098</c:v>
                </c:pt>
                <c:pt idx="5469">
                  <c:v>-2.2265625000128799</c:v>
                </c:pt>
                <c:pt idx="5470">
                  <c:v>-2.2384643554656098</c:v>
                </c:pt>
                <c:pt idx="5471">
                  <c:v>-2.3291015624760898</c:v>
                </c:pt>
                <c:pt idx="5472">
                  <c:v>-2.3049926757876098</c:v>
                </c:pt>
                <c:pt idx="5473">
                  <c:v>-2.1936035156543801</c:v>
                </c:pt>
                <c:pt idx="5474">
                  <c:v>-2.1932983398438299</c:v>
                </c:pt>
                <c:pt idx="5475">
                  <c:v>-2.2238159179607</c:v>
                </c:pt>
                <c:pt idx="5476">
                  <c:v>-2.1667480468900502</c:v>
                </c:pt>
                <c:pt idx="5477">
                  <c:v>-2.1057128906411</c:v>
                </c:pt>
                <c:pt idx="5478">
                  <c:v>-2.0718383789151802</c:v>
                </c:pt>
                <c:pt idx="5479">
                  <c:v>-2.05627441406661</c:v>
                </c:pt>
                <c:pt idx="5480">
                  <c:v>-2.0626831054670598</c:v>
                </c:pt>
                <c:pt idx="5481">
                  <c:v>-2.0312500000082898</c:v>
                </c:pt>
                <c:pt idx="5482">
                  <c:v>-1.99218750001034</c:v>
                </c:pt>
                <c:pt idx="5483">
                  <c:v>-2.0285034179591399</c:v>
                </c:pt>
                <c:pt idx="5484">
                  <c:v>-2.0193481445336698</c:v>
                </c:pt>
                <c:pt idx="5485">
                  <c:v>-1.9216918945571</c:v>
                </c:pt>
                <c:pt idx="5486">
                  <c:v>-1.8804931640733999</c:v>
                </c:pt>
                <c:pt idx="5487">
                  <c:v>-1.83410644532478</c:v>
                </c:pt>
                <c:pt idx="5488">
                  <c:v>-1.6381835938018501</c:v>
                </c:pt>
                <c:pt idx="5489">
                  <c:v>-1.46606445317055</c:v>
                </c:pt>
                <c:pt idx="5490">
                  <c:v>-1.3531494140923801</c:v>
                </c:pt>
                <c:pt idx="5491">
                  <c:v>-1.17370605473499</c:v>
                </c:pt>
                <c:pt idx="5492">
                  <c:v>-1.01928710941587</c:v>
                </c:pt>
                <c:pt idx="5493">
                  <c:v>-0.966796875013892</c:v>
                </c:pt>
                <c:pt idx="5494">
                  <c:v>-0.86212158205895395</c:v>
                </c:pt>
                <c:pt idx="5495">
                  <c:v>-0.80413818360909595</c:v>
                </c:pt>
                <c:pt idx="5496">
                  <c:v>-0.90942382809713496</c:v>
                </c:pt>
                <c:pt idx="5497">
                  <c:v>-0.918884277341246</c:v>
                </c:pt>
                <c:pt idx="5498">
                  <c:v>-0.78155517581759604</c:v>
                </c:pt>
                <c:pt idx="5499">
                  <c:v>-0.77209472656501199</c:v>
                </c:pt>
                <c:pt idx="5500">
                  <c:v>-0.83526611326447298</c:v>
                </c:pt>
                <c:pt idx="5501">
                  <c:v>-0.77087402345460099</c:v>
                </c:pt>
                <c:pt idx="5502">
                  <c:v>-0.69854736330045797</c:v>
                </c:pt>
                <c:pt idx="5503">
                  <c:v>-0.65277099610590705</c:v>
                </c:pt>
                <c:pt idx="5504">
                  <c:v>-0.51269531253720002</c:v>
                </c:pt>
                <c:pt idx="5505">
                  <c:v>-0.35156250004279199</c:v>
                </c:pt>
                <c:pt idx="5506">
                  <c:v>-0.27740478517594402</c:v>
                </c:pt>
                <c:pt idx="5507">
                  <c:v>-0.244445800790003</c:v>
                </c:pt>
                <c:pt idx="5508">
                  <c:v>-0.21087646485266501</c:v>
                </c:pt>
                <c:pt idx="5509">
                  <c:v>-0.133972167989174</c:v>
                </c:pt>
                <c:pt idx="5510">
                  <c:v>-1.73950195622097E-2</c:v>
                </c:pt>
                <c:pt idx="5511">
                  <c:v>4.2114257796696003E-2</c:v>
                </c:pt>
                <c:pt idx="5512">
                  <c:v>8.3312988270308697E-2</c:v>
                </c:pt>
                <c:pt idx="5513">
                  <c:v>0.17333984372609099</c:v>
                </c:pt>
                <c:pt idx="5514">
                  <c:v>0.20538330077276901</c:v>
                </c:pt>
                <c:pt idx="5515">
                  <c:v>0.225830078119588</c:v>
                </c:pt>
                <c:pt idx="5516">
                  <c:v>0.36651611324414402</c:v>
                </c:pt>
                <c:pt idx="5517">
                  <c:v>0.47149658200365702</c:v>
                </c:pt>
                <c:pt idx="5518">
                  <c:v>0.41595458985834899</c:v>
                </c:pt>
                <c:pt idx="5519">
                  <c:v>0.40435791015928801</c:v>
                </c:pt>
                <c:pt idx="5520">
                  <c:v>0.44555664061424599</c:v>
                </c:pt>
                <c:pt idx="5521">
                  <c:v>0.40374755860466299</c:v>
                </c:pt>
                <c:pt idx="5522">
                  <c:v>0.38177490234946498</c:v>
                </c:pt>
                <c:pt idx="5523">
                  <c:v>0.44616699217075101</c:v>
                </c:pt>
                <c:pt idx="5524">
                  <c:v>0.50170898436060296</c:v>
                </c:pt>
                <c:pt idx="5525">
                  <c:v>0.56274414060923506</c:v>
                </c:pt>
                <c:pt idx="5526">
                  <c:v>0.66162109372445999</c:v>
                </c:pt>
                <c:pt idx="5527">
                  <c:v>0.72875976560771905</c:v>
                </c:pt>
                <c:pt idx="5528">
                  <c:v>0.77301025389486</c:v>
                </c:pt>
                <c:pt idx="5529">
                  <c:v>0.82427978514310096</c:v>
                </c:pt>
                <c:pt idx="5530">
                  <c:v>0.83618164062195799</c:v>
                </c:pt>
                <c:pt idx="5531">
                  <c:v>0.875854492177361</c:v>
                </c:pt>
                <c:pt idx="5532">
                  <c:v>0.95489501951112199</c:v>
                </c:pt>
                <c:pt idx="5533">
                  <c:v>0.93536376953622402</c:v>
                </c:pt>
                <c:pt idx="5534">
                  <c:v>0.85205078127114098</c:v>
                </c:pt>
                <c:pt idx="5535">
                  <c:v>0.88684082030370404</c:v>
                </c:pt>
                <c:pt idx="5536">
                  <c:v>0.952758789045833</c:v>
                </c:pt>
                <c:pt idx="5537">
                  <c:v>0.96496582030942502</c:v>
                </c:pt>
                <c:pt idx="5538">
                  <c:v>1.0662841796620699</c:v>
                </c:pt>
                <c:pt idx="5539">
                  <c:v>1.2274169921470499</c:v>
                </c:pt>
                <c:pt idx="5540">
                  <c:v>1.26953124998947</c:v>
                </c:pt>
                <c:pt idx="5541">
                  <c:v>1.30615234374084</c:v>
                </c:pt>
                <c:pt idx="5542">
                  <c:v>1.40991210934914</c:v>
                </c:pt>
                <c:pt idx="5543">
                  <c:v>1.4117431640620499</c:v>
                </c:pt>
                <c:pt idx="5544">
                  <c:v>1.3342285156442499</c:v>
                </c:pt>
                <c:pt idx="5545">
                  <c:v>1.37603759764591</c:v>
                </c:pt>
                <c:pt idx="5546">
                  <c:v>1.4172363281148099</c:v>
                </c:pt>
                <c:pt idx="5547">
                  <c:v>1.3217163086172901</c:v>
                </c:pt>
                <c:pt idx="5548">
                  <c:v>1.2081909179966299</c:v>
                </c:pt>
                <c:pt idx="5549">
                  <c:v>1.1306762695502801</c:v>
                </c:pt>
                <c:pt idx="5550">
                  <c:v>1.0452270508021599</c:v>
                </c:pt>
                <c:pt idx="5551">
                  <c:v>0.99578857423084499</c:v>
                </c:pt>
                <c:pt idx="5552">
                  <c:v>0.92712402345423695</c:v>
                </c:pt>
                <c:pt idx="5553">
                  <c:v>0.81573486330829903</c:v>
                </c:pt>
                <c:pt idx="5554">
                  <c:v>0.76904296876133804</c:v>
                </c:pt>
                <c:pt idx="5555">
                  <c:v>0.69702148439242395</c:v>
                </c:pt>
                <c:pt idx="5556">
                  <c:v>0.52215576176089495</c:v>
                </c:pt>
                <c:pt idx="5557">
                  <c:v>0.46173095704581302</c:v>
                </c:pt>
                <c:pt idx="5558">
                  <c:v>0.49835205077245698</c:v>
                </c:pt>
                <c:pt idx="5559">
                  <c:v>0.41656494142588801</c:v>
                </c:pt>
                <c:pt idx="5560">
                  <c:v>0.321044921897848</c:v>
                </c:pt>
                <c:pt idx="5561">
                  <c:v>0.3344726562468</c:v>
                </c:pt>
                <c:pt idx="5562">
                  <c:v>0.32928466796998601</c:v>
                </c:pt>
                <c:pt idx="5563">
                  <c:v>0.29174804688390998</c:v>
                </c:pt>
                <c:pt idx="5564">
                  <c:v>0.26641845703726302</c:v>
                </c:pt>
                <c:pt idx="5565">
                  <c:v>0.192260742205036</c:v>
                </c:pt>
                <c:pt idx="5566">
                  <c:v>0.15228271485316699</c:v>
                </c:pt>
                <c:pt idx="5567">
                  <c:v>0.14251708984604999</c:v>
                </c:pt>
                <c:pt idx="5568">
                  <c:v>2.3803710965356099E-2</c:v>
                </c:pt>
                <c:pt idx="5569">
                  <c:v>-5.0048828107670501E-2</c:v>
                </c:pt>
                <c:pt idx="5570">
                  <c:v>4.8828124976888501E-2</c:v>
                </c:pt>
                <c:pt idx="5571">
                  <c:v>4.9743652343536802E-2</c:v>
                </c:pt>
                <c:pt idx="5572">
                  <c:v>-5.0964355445302097E-2</c:v>
                </c:pt>
                <c:pt idx="5573">
                  <c:v>1.06811523294531E-2</c:v>
                </c:pt>
                <c:pt idx="5574">
                  <c:v>0.14648437496862801</c:v>
                </c:pt>
                <c:pt idx="5575">
                  <c:v>0.197448730456977</c:v>
                </c:pt>
                <c:pt idx="5576">
                  <c:v>0.30242919919459399</c:v>
                </c:pt>
                <c:pt idx="5577">
                  <c:v>0.411682128881111</c:v>
                </c:pt>
                <c:pt idx="5578">
                  <c:v>0.408325195313269</c:v>
                </c:pt>
                <c:pt idx="5579">
                  <c:v>0.41748046874791001</c:v>
                </c:pt>
                <c:pt idx="5580">
                  <c:v>0.53100585934908395</c:v>
                </c:pt>
                <c:pt idx="5581">
                  <c:v>0.67443847652988698</c:v>
                </c:pt>
                <c:pt idx="5582">
                  <c:v>0.77209472654029598</c:v>
                </c:pt>
                <c:pt idx="5583">
                  <c:v>0.79284667968279998</c:v>
                </c:pt>
                <c:pt idx="5584">
                  <c:v>0.78186035156497802</c:v>
                </c:pt>
                <c:pt idx="5585">
                  <c:v>0.84594726561054501</c:v>
                </c:pt>
                <c:pt idx="5586">
                  <c:v>0.90270996092474898</c:v>
                </c:pt>
                <c:pt idx="5587">
                  <c:v>0.84564208985656997</c:v>
                </c:pt>
                <c:pt idx="5588">
                  <c:v>0.81146240235139699</c:v>
                </c:pt>
                <c:pt idx="5589">
                  <c:v>0.83374023437003597</c:v>
                </c:pt>
                <c:pt idx="5590">
                  <c:v>0.72540283205539002</c:v>
                </c:pt>
                <c:pt idx="5591">
                  <c:v>0.52429199223212997</c:v>
                </c:pt>
                <c:pt idx="5592">
                  <c:v>0.43365478517628098</c:v>
                </c:pt>
                <c:pt idx="5593">
                  <c:v>0.36407470704662798</c:v>
                </c:pt>
                <c:pt idx="5594">
                  <c:v>0.220336914094136</c:v>
                </c:pt>
                <c:pt idx="5595">
                  <c:v>0.15441894532700801</c:v>
                </c:pt>
                <c:pt idx="5596">
                  <c:v>0.19897460936523401</c:v>
                </c:pt>
                <c:pt idx="5597">
                  <c:v>0.16815185547547801</c:v>
                </c:pt>
                <c:pt idx="5598">
                  <c:v>4.9438476588412598E-2</c:v>
                </c:pt>
                <c:pt idx="5599">
                  <c:v>-2.3498535140395699E-2</c:v>
                </c:pt>
                <c:pt idx="5600">
                  <c:v>-6.04248046794734E-2</c:v>
                </c:pt>
                <c:pt idx="5601">
                  <c:v>-0.12512207029849601</c:v>
                </c:pt>
                <c:pt idx="5602">
                  <c:v>-0.23254394528934499</c:v>
                </c:pt>
                <c:pt idx="5603">
                  <c:v>-0.36804199215829297</c:v>
                </c:pt>
                <c:pt idx="5604">
                  <c:v>-0.45257568357560601</c:v>
                </c:pt>
                <c:pt idx="5605">
                  <c:v>-0.51513671873662903</c:v>
                </c:pt>
                <c:pt idx="5606">
                  <c:v>-0.63323974606850797</c:v>
                </c:pt>
                <c:pt idx="5607">
                  <c:v>-0.70556640623460698</c:v>
                </c:pt>
                <c:pt idx="5608">
                  <c:v>-0.68450927734823097</c:v>
                </c:pt>
                <c:pt idx="5609">
                  <c:v>-0.73089599608391997</c:v>
                </c:pt>
                <c:pt idx="5610">
                  <c:v>-0.84381103513242495</c:v>
                </c:pt>
                <c:pt idx="5611">
                  <c:v>-0.82153320312970102</c:v>
                </c:pt>
                <c:pt idx="5612">
                  <c:v>-0.70495605471199196</c:v>
                </c:pt>
                <c:pt idx="5613">
                  <c:v>-0.67016601563230904</c:v>
                </c:pt>
                <c:pt idx="5614">
                  <c:v>-0.65216064453501599</c:v>
                </c:pt>
                <c:pt idx="5615">
                  <c:v>-0.59722900391769096</c:v>
                </c:pt>
                <c:pt idx="5616">
                  <c:v>-0.54077148438675904</c:v>
                </c:pt>
                <c:pt idx="5617">
                  <c:v>-0.471801757826802</c:v>
                </c:pt>
                <c:pt idx="5618">
                  <c:v>-0.38696289064259298</c:v>
                </c:pt>
                <c:pt idx="5619">
                  <c:v>-0.35491943360036599</c:v>
                </c:pt>
                <c:pt idx="5620">
                  <c:v>-0.34484863281457001</c:v>
                </c:pt>
                <c:pt idx="5621">
                  <c:v>-0.34088134765706501</c:v>
                </c:pt>
                <c:pt idx="5622">
                  <c:v>-0.34576416015525102</c:v>
                </c:pt>
                <c:pt idx="5623">
                  <c:v>-0.28045654298205502</c:v>
                </c:pt>
                <c:pt idx="5624">
                  <c:v>-0.14038085940353701</c:v>
                </c:pt>
                <c:pt idx="5625">
                  <c:v>-5.9204101578964101E-2</c:v>
                </c:pt>
                <c:pt idx="5626">
                  <c:v>-2.5939941412996499E-2</c:v>
                </c:pt>
                <c:pt idx="5627">
                  <c:v>6.2561035138381002E-2</c:v>
                </c:pt>
                <c:pt idx="5628">
                  <c:v>0.170898437478224</c:v>
                </c:pt>
                <c:pt idx="5629">
                  <c:v>0.22766113280109099</c:v>
                </c:pt>
                <c:pt idx="5630">
                  <c:v>0.28106689452056399</c:v>
                </c:pt>
                <c:pt idx="5631">
                  <c:v>0.29449462890356298</c:v>
                </c:pt>
                <c:pt idx="5632">
                  <c:v>0.21697998048418901</c:v>
                </c:pt>
                <c:pt idx="5633">
                  <c:v>0.124511718768334</c:v>
                </c:pt>
                <c:pt idx="5634">
                  <c:v>8.2397460945850001E-2</c:v>
                </c:pt>
                <c:pt idx="5635">
                  <c:v>4.63867187571071E-2</c:v>
                </c:pt>
                <c:pt idx="5636">
                  <c:v>2.74658203162342E-2</c:v>
                </c:pt>
                <c:pt idx="5637">
                  <c:v>4.1503906247242199E-2</c:v>
                </c:pt>
                <c:pt idx="5638">
                  <c:v>2.8381347658815999E-2</c:v>
                </c:pt>
                <c:pt idx="5639">
                  <c:v>-4.2724609361095803E-2</c:v>
                </c:pt>
                <c:pt idx="5640">
                  <c:v>-0.106506347643836</c:v>
                </c:pt>
                <c:pt idx="5641">
                  <c:v>-0.145568847648683</c:v>
                </c:pt>
                <c:pt idx="5642">
                  <c:v>-0.17669677733771999</c:v>
                </c:pt>
                <c:pt idx="5643">
                  <c:v>-0.21697998046098299</c:v>
                </c:pt>
                <c:pt idx="5644">
                  <c:v>-0.320739746073744</c:v>
                </c:pt>
                <c:pt idx="5645">
                  <c:v>-0.42938232419790101</c:v>
                </c:pt>
                <c:pt idx="5646">
                  <c:v>-0.44708251952786898</c:v>
                </c:pt>
                <c:pt idx="5647">
                  <c:v>-0.45532226562342598</c:v>
                </c:pt>
                <c:pt idx="5648">
                  <c:v>-0.53680419920326194</c:v>
                </c:pt>
                <c:pt idx="5649">
                  <c:v>-0.55206298827834999</c:v>
                </c:pt>
                <c:pt idx="5650">
                  <c:v>-0.50476074219644795</c:v>
                </c:pt>
                <c:pt idx="5651">
                  <c:v>-0.54443359374253097</c:v>
                </c:pt>
                <c:pt idx="5652">
                  <c:v>-0.65338134763573896</c:v>
                </c:pt>
                <c:pt idx="5653">
                  <c:v>-0.74249267576455402</c:v>
                </c:pt>
                <c:pt idx="5654">
                  <c:v>-0.86700439450792199</c:v>
                </c:pt>
                <c:pt idx="5655">
                  <c:v>-1.0287475585635899</c:v>
                </c:pt>
                <c:pt idx="5656">
                  <c:v>-1.13494873044905</c:v>
                </c:pt>
                <c:pt idx="5657">
                  <c:v>-1.21856689451574</c:v>
                </c:pt>
                <c:pt idx="5658">
                  <c:v>-1.34185791013349</c:v>
                </c:pt>
                <c:pt idx="5659">
                  <c:v>-1.4709472656012801</c:v>
                </c:pt>
                <c:pt idx="5660">
                  <c:v>-1.57501220701213</c:v>
                </c:pt>
                <c:pt idx="5661">
                  <c:v>-1.58721923827902</c:v>
                </c:pt>
                <c:pt idx="5662">
                  <c:v>-1.5335083007910699</c:v>
                </c:pt>
                <c:pt idx="5663">
                  <c:v>-1.55181884765292</c:v>
                </c:pt>
                <c:pt idx="5664">
                  <c:v>-1.56585693359121</c:v>
                </c:pt>
                <c:pt idx="5665">
                  <c:v>-1.4620971679875301</c:v>
                </c:pt>
                <c:pt idx="5666">
                  <c:v>-1.3717651367350201</c:v>
                </c:pt>
                <c:pt idx="5667">
                  <c:v>-1.3784790039050401</c:v>
                </c:pt>
                <c:pt idx="5668">
                  <c:v>-1.3363647461013</c:v>
                </c:pt>
                <c:pt idx="5669">
                  <c:v>-1.29241943360158</c:v>
                </c:pt>
                <c:pt idx="5670">
                  <c:v>-1.3308715820243999</c:v>
                </c:pt>
                <c:pt idx="5671">
                  <c:v>-1.2939453125065501</c:v>
                </c:pt>
                <c:pt idx="5672">
                  <c:v>-1.17492675783361</c:v>
                </c:pt>
                <c:pt idx="5673">
                  <c:v>-1.15600585937834</c:v>
                </c:pt>
                <c:pt idx="5674">
                  <c:v>-1.1965942382741299</c:v>
                </c:pt>
                <c:pt idx="5675">
                  <c:v>-1.14440917969666</c:v>
                </c:pt>
                <c:pt idx="5676">
                  <c:v>-1.06201171876439</c:v>
                </c:pt>
                <c:pt idx="5677">
                  <c:v>-1.0275268554747401</c:v>
                </c:pt>
                <c:pt idx="5678">
                  <c:v>-1.0189819335952299</c:v>
                </c:pt>
                <c:pt idx="5679">
                  <c:v>-0.986022949224445</c:v>
                </c:pt>
                <c:pt idx="5680">
                  <c:v>-0.93475341797761002</c:v>
                </c:pt>
                <c:pt idx="5681">
                  <c:v>-0.88806152344552602</c:v>
                </c:pt>
                <c:pt idx="5682">
                  <c:v>-0.86944580078443301</c:v>
                </c:pt>
                <c:pt idx="5683">
                  <c:v>-0.82824707031954403</c:v>
                </c:pt>
                <c:pt idx="5684">
                  <c:v>-0.76202392579251299</c:v>
                </c:pt>
                <c:pt idx="5685">
                  <c:v>-0.70251464844762102</c:v>
                </c:pt>
                <c:pt idx="5686">
                  <c:v>-0.63934326172943601</c:v>
                </c:pt>
                <c:pt idx="5687">
                  <c:v>-0.55603027345151801</c:v>
                </c:pt>
                <c:pt idx="5688">
                  <c:v>-0.50659179688331801</c:v>
                </c:pt>
                <c:pt idx="5689">
                  <c:v>-0.53161621093331202</c:v>
                </c:pt>
                <c:pt idx="5690">
                  <c:v>-0.59631347655167299</c:v>
                </c:pt>
                <c:pt idx="5691">
                  <c:v>-0.65368652342795097</c:v>
                </c:pt>
                <c:pt idx="5692">
                  <c:v>-0.69427490233703104</c:v>
                </c:pt>
                <c:pt idx="5693">
                  <c:v>-0.74615478514766198</c:v>
                </c:pt>
                <c:pt idx="5694">
                  <c:v>-0.80047607420980804</c:v>
                </c:pt>
                <c:pt idx="5695">
                  <c:v>-0.85266113280395694</c:v>
                </c:pt>
                <c:pt idx="5696">
                  <c:v>-0.85723876953050104</c:v>
                </c:pt>
                <c:pt idx="5697">
                  <c:v>-0.81207275391360301</c:v>
                </c:pt>
                <c:pt idx="5698">
                  <c:v>-0.794982910159032</c:v>
                </c:pt>
                <c:pt idx="5699">
                  <c:v>-0.85601806639636902</c:v>
                </c:pt>
                <c:pt idx="5700">
                  <c:v>-0.84197998047100997</c:v>
                </c:pt>
                <c:pt idx="5701">
                  <c:v>-0.69641113283593403</c:v>
                </c:pt>
                <c:pt idx="5702">
                  <c:v>-0.61157226563858003</c:v>
                </c:pt>
                <c:pt idx="5703">
                  <c:v>-0.62103271484223599</c:v>
                </c:pt>
                <c:pt idx="5704">
                  <c:v>-0.58166503906876599</c:v>
                </c:pt>
                <c:pt idx="5705">
                  <c:v>-0.48614501954636602</c:v>
                </c:pt>
                <c:pt idx="5706">
                  <c:v>-0.41625976563605899</c:v>
                </c:pt>
                <c:pt idx="5707">
                  <c:v>-0.40191650390850697</c:v>
                </c:pt>
                <c:pt idx="5708">
                  <c:v>-0.40832519531149197</c:v>
                </c:pt>
                <c:pt idx="5709">
                  <c:v>-0.33935546876078898</c:v>
                </c:pt>
                <c:pt idx="5710">
                  <c:v>-0.25238037110727701</c:v>
                </c:pt>
                <c:pt idx="5711">
                  <c:v>-0.253295898437358</c:v>
                </c:pt>
                <c:pt idx="5712">
                  <c:v>-0.28106689452695599</c:v>
                </c:pt>
                <c:pt idx="5713">
                  <c:v>-0.27404785156357903</c:v>
                </c:pt>
                <c:pt idx="5714">
                  <c:v>-0.29602050780912298</c:v>
                </c:pt>
                <c:pt idx="5715">
                  <c:v>-0.25848388672448502</c:v>
                </c:pt>
                <c:pt idx="5716">
                  <c:v>-0.13763427736221501</c:v>
                </c:pt>
                <c:pt idx="5717">
                  <c:v>-8.7890625007555304E-2</c:v>
                </c:pt>
                <c:pt idx="5718">
                  <c:v>-9.4604492305910802E-3</c:v>
                </c:pt>
                <c:pt idx="5719">
                  <c:v>0.17791748044045999</c:v>
                </c:pt>
                <c:pt idx="5720">
                  <c:v>0.25817871092545502</c:v>
                </c:pt>
                <c:pt idx="5721">
                  <c:v>0.238037109378023</c:v>
                </c:pt>
                <c:pt idx="5722">
                  <c:v>0.33508300779802502</c:v>
                </c:pt>
                <c:pt idx="5723">
                  <c:v>0.44311523435898398</c:v>
                </c:pt>
                <c:pt idx="5724">
                  <c:v>0.45562744140439498</c:v>
                </c:pt>
                <c:pt idx="5725">
                  <c:v>0.50598144530508105</c:v>
                </c:pt>
                <c:pt idx="5726">
                  <c:v>0.54107666015107903</c:v>
                </c:pt>
                <c:pt idx="5727">
                  <c:v>0.49530029297545303</c:v>
                </c:pt>
                <c:pt idx="5728">
                  <c:v>0.46051025391131301</c:v>
                </c:pt>
                <c:pt idx="5729">
                  <c:v>0.47363281249808997</c:v>
                </c:pt>
                <c:pt idx="5730">
                  <c:v>0.56732177733020195</c:v>
                </c:pt>
                <c:pt idx="5731">
                  <c:v>0.75744628903517897</c:v>
                </c:pt>
                <c:pt idx="5732">
                  <c:v>0.84686279295590094</c:v>
                </c:pt>
                <c:pt idx="5733">
                  <c:v>0.84289550781306599</c:v>
                </c:pt>
                <c:pt idx="5734">
                  <c:v>0.95520019529646405</c:v>
                </c:pt>
                <c:pt idx="5735">
                  <c:v>1.0458374023308901</c:v>
                </c:pt>
                <c:pt idx="5736">
                  <c:v>0.96130371094941702</c:v>
                </c:pt>
                <c:pt idx="5737">
                  <c:v>0.88745117188541101</c:v>
                </c:pt>
                <c:pt idx="5738">
                  <c:v>0.883483886719306</c:v>
                </c:pt>
                <c:pt idx="5739">
                  <c:v>0.86791992187718003</c:v>
                </c:pt>
                <c:pt idx="5740">
                  <c:v>0.90545654296352696</c:v>
                </c:pt>
                <c:pt idx="5741">
                  <c:v>0.97991943358345601</c:v>
                </c:pt>
                <c:pt idx="5742">
                  <c:v>1.0006713867158801</c:v>
                </c:pt>
                <c:pt idx="5743">
                  <c:v>1.06109619139795</c:v>
                </c:pt>
                <c:pt idx="5744">
                  <c:v>1.2133789062290901</c:v>
                </c:pt>
                <c:pt idx="5745">
                  <c:v>1.37237548825956</c:v>
                </c:pt>
                <c:pt idx="5746">
                  <c:v>1.4947509765459199</c:v>
                </c:pt>
                <c:pt idx="5747">
                  <c:v>1.56463623045928</c:v>
                </c:pt>
                <c:pt idx="5748">
                  <c:v>1.5960693359332701</c:v>
                </c:pt>
                <c:pt idx="5749">
                  <c:v>1.70379638670435</c:v>
                </c:pt>
                <c:pt idx="5750">
                  <c:v>1.86401367185358</c:v>
                </c:pt>
                <c:pt idx="5751">
                  <c:v>1.9763183593600899</c:v>
                </c:pt>
                <c:pt idx="5752">
                  <c:v>2.0727539062371898</c:v>
                </c:pt>
                <c:pt idx="5753">
                  <c:v>2.2021484374829399</c:v>
                </c:pt>
                <c:pt idx="5754">
                  <c:v>2.31903076170344</c:v>
                </c:pt>
                <c:pt idx="5755">
                  <c:v>2.4047851562387699</c:v>
                </c:pt>
                <c:pt idx="5756">
                  <c:v>2.51403808592329</c:v>
                </c:pt>
                <c:pt idx="5757">
                  <c:v>2.6315307617034698</c:v>
                </c:pt>
                <c:pt idx="5758">
                  <c:v>2.7182006835825598</c:v>
                </c:pt>
                <c:pt idx="5759">
                  <c:v>2.79663085936494</c:v>
                </c:pt>
                <c:pt idx="5760">
                  <c:v>2.88513183592615</c:v>
                </c:pt>
                <c:pt idx="5761">
                  <c:v>2.9223632812452598</c:v>
                </c:pt>
                <c:pt idx="5762">
                  <c:v>2.9788208007740602</c:v>
                </c:pt>
                <c:pt idx="5763">
                  <c:v>3.1558227538838701</c:v>
                </c:pt>
                <c:pt idx="5764">
                  <c:v>3.28887939451455</c:v>
                </c:pt>
                <c:pt idx="5765">
                  <c:v>3.2818603515633802</c:v>
                </c:pt>
                <c:pt idx="5766">
                  <c:v>3.3026123046849101</c:v>
                </c:pt>
                <c:pt idx="5767">
                  <c:v>3.3880615234269298</c:v>
                </c:pt>
                <c:pt idx="5768">
                  <c:v>3.3532714843793001</c:v>
                </c:pt>
                <c:pt idx="5769">
                  <c:v>3.2241821289221</c:v>
                </c:pt>
                <c:pt idx="5770">
                  <c:v>3.0847167968921201</c:v>
                </c:pt>
                <c:pt idx="5771">
                  <c:v>2.9666137695456398</c:v>
                </c:pt>
                <c:pt idx="5772">
                  <c:v>2.9257202148486998</c:v>
                </c:pt>
                <c:pt idx="5773">
                  <c:v>2.8814697265678499</c:v>
                </c:pt>
                <c:pt idx="5774">
                  <c:v>2.7136230468951501</c:v>
                </c:pt>
                <c:pt idx="5775">
                  <c:v>2.6101684570436698</c:v>
                </c:pt>
                <c:pt idx="5776">
                  <c:v>2.5994873046887701</c:v>
                </c:pt>
                <c:pt idx="5777">
                  <c:v>2.5061035156360401</c:v>
                </c:pt>
                <c:pt idx="5778">
                  <c:v>2.4108886718862599</c:v>
                </c:pt>
                <c:pt idx="5779">
                  <c:v>2.3779296875038698</c:v>
                </c:pt>
                <c:pt idx="5780">
                  <c:v>2.2131347656443299</c:v>
                </c:pt>
                <c:pt idx="5781">
                  <c:v>1.9329833984701099</c:v>
                </c:pt>
                <c:pt idx="5782">
                  <c:v>1.71417236330652</c:v>
                </c:pt>
                <c:pt idx="5783">
                  <c:v>1.50299072268064</c:v>
                </c:pt>
                <c:pt idx="5784">
                  <c:v>1.3488769531426601</c:v>
                </c:pt>
                <c:pt idx="5785">
                  <c:v>1.3165283203161799</c:v>
                </c:pt>
                <c:pt idx="5786">
                  <c:v>1.210937500012</c:v>
                </c:pt>
                <c:pt idx="5787">
                  <c:v>1.04400634767508</c:v>
                </c:pt>
                <c:pt idx="5788">
                  <c:v>1.0018920898485</c:v>
                </c:pt>
                <c:pt idx="5789">
                  <c:v>0.96038818359839295</c:v>
                </c:pt>
                <c:pt idx="5790">
                  <c:v>0.860290527354857</c:v>
                </c:pt>
                <c:pt idx="5791">
                  <c:v>0.87860107421671796</c:v>
                </c:pt>
                <c:pt idx="5792">
                  <c:v>0.897521972654168</c:v>
                </c:pt>
                <c:pt idx="5793">
                  <c:v>0.73394775392425105</c:v>
                </c:pt>
                <c:pt idx="5794">
                  <c:v>0.57434082032991896</c:v>
                </c:pt>
                <c:pt idx="5795">
                  <c:v>0.52185058594318101</c:v>
                </c:pt>
                <c:pt idx="5796">
                  <c:v>0.451965332038814</c:v>
                </c:pt>
                <c:pt idx="5797">
                  <c:v>0.36163330079094402</c:v>
                </c:pt>
                <c:pt idx="5798">
                  <c:v>0.30517578125605899</c:v>
                </c:pt>
                <c:pt idx="5799">
                  <c:v>0.224304199227356</c:v>
                </c:pt>
                <c:pt idx="5800">
                  <c:v>0.13916015625898301</c:v>
                </c:pt>
                <c:pt idx="5801">
                  <c:v>9.7045898441943099E-2</c:v>
                </c:pt>
                <c:pt idx="5802">
                  <c:v>4.4555664067990101E-2</c:v>
                </c:pt>
                <c:pt idx="5803">
                  <c:v>-7.4462890612659899E-2</c:v>
                </c:pt>
                <c:pt idx="5804">
                  <c:v>-0.19927978514330899</c:v>
                </c:pt>
                <c:pt idx="5805">
                  <c:v>-0.23590087890248601</c:v>
                </c:pt>
                <c:pt idx="5806">
                  <c:v>-0.20843505859657299</c:v>
                </c:pt>
                <c:pt idx="5807">
                  <c:v>-0.25024414062074102</c:v>
                </c:pt>
                <c:pt idx="5808">
                  <c:v>-0.33233642577296202</c:v>
                </c:pt>
                <c:pt idx="5809">
                  <c:v>-0.28991699219178202</c:v>
                </c:pt>
                <c:pt idx="5810">
                  <c:v>-0.16052246095044501</c:v>
                </c:pt>
                <c:pt idx="5811">
                  <c:v>-0.106506347661654</c:v>
                </c:pt>
                <c:pt idx="5812">
                  <c:v>-0.115051269530403</c:v>
                </c:pt>
                <c:pt idx="5813">
                  <c:v>-0.107421875000749</c:v>
                </c:pt>
                <c:pt idx="5814">
                  <c:v>-0.10620117187512</c:v>
                </c:pt>
                <c:pt idx="5815">
                  <c:v>-0.15960693358855299</c:v>
                </c:pt>
                <c:pt idx="5816">
                  <c:v>-0.27832031248844702</c:v>
                </c:pt>
                <c:pt idx="5817">
                  <c:v>-0.413818359361937</c:v>
                </c:pt>
                <c:pt idx="5818">
                  <c:v>-0.53802490233188904</c:v>
                </c:pt>
                <c:pt idx="5819">
                  <c:v>-0.64605712889593303</c:v>
                </c:pt>
                <c:pt idx="5820">
                  <c:v>-0.72418212889886002</c:v>
                </c:pt>
                <c:pt idx="5821">
                  <c:v>-0.76354980468381195</c:v>
                </c:pt>
                <c:pt idx="5822">
                  <c:v>-0.77301025390536404</c:v>
                </c:pt>
                <c:pt idx="5823">
                  <c:v>-0.78094482421801403</c:v>
                </c:pt>
                <c:pt idx="5824">
                  <c:v>-0.82061767577757005</c:v>
                </c:pt>
                <c:pt idx="5825">
                  <c:v>-0.88287353515053102</c:v>
                </c:pt>
                <c:pt idx="5826">
                  <c:v>-0.85632324218991496</c:v>
                </c:pt>
                <c:pt idx="5827">
                  <c:v>-0.75500488282171496</c:v>
                </c:pt>
                <c:pt idx="5828">
                  <c:v>-0.71899414062824196</c:v>
                </c:pt>
                <c:pt idx="5829">
                  <c:v>-0.7528686523407</c:v>
                </c:pt>
                <c:pt idx="5830">
                  <c:v>-0.78613281249703504</c:v>
                </c:pt>
                <c:pt idx="5831">
                  <c:v>-0.836486816401808</c:v>
                </c:pt>
                <c:pt idx="5832">
                  <c:v>-0.86914062499711897</c:v>
                </c:pt>
                <c:pt idx="5833">
                  <c:v>-0.823059082035273</c:v>
                </c:pt>
                <c:pt idx="5834">
                  <c:v>-0.77117919922328004</c:v>
                </c:pt>
                <c:pt idx="5835">
                  <c:v>-0.81268310546516398</c:v>
                </c:pt>
                <c:pt idx="5836">
                  <c:v>-0.91522216795998401</c:v>
                </c:pt>
                <c:pt idx="5837">
                  <c:v>-1.0171508788975401</c:v>
                </c:pt>
                <c:pt idx="5838">
                  <c:v>-1.05072021484091</c:v>
                </c:pt>
                <c:pt idx="5839">
                  <c:v>-1.0565185546870099</c:v>
                </c:pt>
                <c:pt idx="5840">
                  <c:v>-1.07696533202954</c:v>
                </c:pt>
                <c:pt idx="5841">
                  <c:v>-1.0253906250042699</c:v>
                </c:pt>
                <c:pt idx="5842">
                  <c:v>-0.90881347657214795</c:v>
                </c:pt>
                <c:pt idx="5843">
                  <c:v>-0.87768554687754796</c:v>
                </c:pt>
                <c:pt idx="5844">
                  <c:v>-0.88134765624970401</c:v>
                </c:pt>
                <c:pt idx="5845">
                  <c:v>-0.78338623047667899</c:v>
                </c:pt>
                <c:pt idx="5846">
                  <c:v>-0.65338134766665501</c:v>
                </c:pt>
                <c:pt idx="5847">
                  <c:v>-0.54351806641504297</c:v>
                </c:pt>
                <c:pt idx="5848">
                  <c:v>-0.43670654297720202</c:v>
                </c:pt>
                <c:pt idx="5849">
                  <c:v>-0.39215087890973499</c:v>
                </c:pt>
                <c:pt idx="5850">
                  <c:v>-0.380554199219657</c:v>
                </c:pt>
                <c:pt idx="5851">
                  <c:v>-0.34118652344054301</c:v>
                </c:pt>
                <c:pt idx="5852">
                  <c:v>-0.33050537109456601</c:v>
                </c:pt>
                <c:pt idx="5853">
                  <c:v>-0.33264160156233702</c:v>
                </c:pt>
                <c:pt idx="5854">
                  <c:v>-0.29876708984630701</c:v>
                </c:pt>
                <c:pt idx="5855">
                  <c:v>-0.32043457031086398</c:v>
                </c:pt>
                <c:pt idx="5856">
                  <c:v>-0.37658691405831202</c:v>
                </c:pt>
                <c:pt idx="5857">
                  <c:v>-0.35949707031375899</c:v>
                </c:pt>
                <c:pt idx="5858">
                  <c:v>-0.33569335937675399</c:v>
                </c:pt>
                <c:pt idx="5859">
                  <c:v>-0.31768798828256001</c:v>
                </c:pt>
                <c:pt idx="5860">
                  <c:v>-0.23437500000606201</c:v>
                </c:pt>
                <c:pt idx="5861">
                  <c:v>-0.21179199218912301</c:v>
                </c:pt>
                <c:pt idx="5862">
                  <c:v>-0.31829833983619399</c:v>
                </c:pt>
                <c:pt idx="5863">
                  <c:v>-0.44403076170983002</c:v>
                </c:pt>
                <c:pt idx="5864">
                  <c:v>-0.49316406249655897</c:v>
                </c:pt>
                <c:pt idx="5865">
                  <c:v>-0.48461914062559802</c:v>
                </c:pt>
                <c:pt idx="5866">
                  <c:v>-0.460510253907916</c:v>
                </c:pt>
                <c:pt idx="5867">
                  <c:v>-0.47363281249910499</c:v>
                </c:pt>
                <c:pt idx="5868">
                  <c:v>-0.47729492187474998</c:v>
                </c:pt>
                <c:pt idx="5869">
                  <c:v>-0.43853759765885802</c:v>
                </c:pt>
                <c:pt idx="5870">
                  <c:v>-0.44097900390608802</c:v>
                </c:pt>
                <c:pt idx="5871">
                  <c:v>-0.43701171875026301</c:v>
                </c:pt>
                <c:pt idx="5872">
                  <c:v>-0.380859375003677</c:v>
                </c:pt>
                <c:pt idx="5873">
                  <c:v>-0.42236328124728201</c:v>
                </c:pt>
                <c:pt idx="5874">
                  <c:v>-0.56915283202177103</c:v>
                </c:pt>
                <c:pt idx="5875">
                  <c:v>-0.67535400389948896</c:v>
                </c:pt>
                <c:pt idx="5876">
                  <c:v>-0.71594238280991596</c:v>
                </c:pt>
                <c:pt idx="5877">
                  <c:v>-0.760192871090973</c:v>
                </c:pt>
                <c:pt idx="5878">
                  <c:v>-0.79528808593529798</c:v>
                </c:pt>
                <c:pt idx="5879">
                  <c:v>-0.77453613281378297</c:v>
                </c:pt>
                <c:pt idx="5880">
                  <c:v>-0.66436767578796296</c:v>
                </c:pt>
                <c:pt idx="5881">
                  <c:v>-0.60455322265989497</c:v>
                </c:pt>
                <c:pt idx="5882">
                  <c:v>-0.704040527337778</c:v>
                </c:pt>
                <c:pt idx="5883">
                  <c:v>-0.72418212890504097</c:v>
                </c:pt>
                <c:pt idx="5884">
                  <c:v>-0.62103271484984801</c:v>
                </c:pt>
                <c:pt idx="5885">
                  <c:v>-0.66284179687256595</c:v>
                </c:pt>
                <c:pt idx="5886">
                  <c:v>-0.81695556639727895</c:v>
                </c:pt>
                <c:pt idx="5887">
                  <c:v>-0.92407226561886202</c:v>
                </c:pt>
                <c:pt idx="5888">
                  <c:v>-1.08245849608482</c:v>
                </c:pt>
                <c:pt idx="5889">
                  <c:v>-1.2078857421804301</c:v>
                </c:pt>
                <c:pt idx="5890">
                  <c:v>-1.1907958984384499</c:v>
                </c:pt>
                <c:pt idx="5891">
                  <c:v>-1.2283325195291701</c:v>
                </c:pt>
                <c:pt idx="5892">
                  <c:v>-1.2774658203098199</c:v>
                </c:pt>
                <c:pt idx="5893">
                  <c:v>-1.2011718750040901</c:v>
                </c:pt>
                <c:pt idx="5894">
                  <c:v>-1.1831665039072199</c:v>
                </c:pt>
                <c:pt idx="5895">
                  <c:v>-1.1752319335941701</c:v>
                </c:pt>
                <c:pt idx="5896">
                  <c:v>-1.0052490234464699</c:v>
                </c:pt>
                <c:pt idx="5897">
                  <c:v>-0.99395751953183498</c:v>
                </c:pt>
                <c:pt idx="5898">
                  <c:v>-1.2167358398324</c:v>
                </c:pt>
                <c:pt idx="5899">
                  <c:v>-1.2561035156229901</c:v>
                </c:pt>
                <c:pt idx="5900">
                  <c:v>-1.17889404297261</c:v>
                </c:pt>
                <c:pt idx="5901">
                  <c:v>-1.22894287109125</c:v>
                </c:pt>
                <c:pt idx="5902">
                  <c:v>-1.2384033203120399</c:v>
                </c:pt>
                <c:pt idx="5903">
                  <c:v>-1.2423706054685599</c:v>
                </c:pt>
                <c:pt idx="5904">
                  <c:v>-1.4062499999921001</c:v>
                </c:pt>
                <c:pt idx="5905">
                  <c:v>-1.5066528320265</c:v>
                </c:pt>
                <c:pt idx="5906">
                  <c:v>-1.50604248046878</c:v>
                </c:pt>
                <c:pt idx="5907">
                  <c:v>-1.5820312499964799</c:v>
                </c:pt>
                <c:pt idx="5908">
                  <c:v>-1.6326904296852001</c:v>
                </c:pt>
                <c:pt idx="5909">
                  <c:v>-1.6912841796848399</c:v>
                </c:pt>
                <c:pt idx="5910">
                  <c:v>-1.90917968749029</c:v>
                </c:pt>
                <c:pt idx="5911">
                  <c:v>-2.0611572265558702</c:v>
                </c:pt>
                <c:pt idx="5912">
                  <c:v>-2.06726074218723</c:v>
                </c:pt>
                <c:pt idx="5913">
                  <c:v>-2.1743774414016701</c:v>
                </c:pt>
                <c:pt idx="5914">
                  <c:v>-2.2506713867154899</c:v>
                </c:pt>
                <c:pt idx="5915">
                  <c:v>-2.2210693359387399</c:v>
                </c:pt>
                <c:pt idx="5916">
                  <c:v>-2.3681640624939799</c:v>
                </c:pt>
                <c:pt idx="5917">
                  <c:v>-2.5378417968680602</c:v>
                </c:pt>
                <c:pt idx="5918">
                  <c:v>-2.4316406250042499</c:v>
                </c:pt>
                <c:pt idx="5919">
                  <c:v>-2.3696899414087298</c:v>
                </c:pt>
                <c:pt idx="5920">
                  <c:v>-2.4963378906200502</c:v>
                </c:pt>
                <c:pt idx="5921">
                  <c:v>-2.5021362304685302</c:v>
                </c:pt>
                <c:pt idx="5922">
                  <c:v>-2.4459838867208998</c:v>
                </c:pt>
                <c:pt idx="5923">
                  <c:v>-2.5225830078096401</c:v>
                </c:pt>
                <c:pt idx="5924">
                  <c:v>-2.5186157226563899</c:v>
                </c:pt>
                <c:pt idx="5925">
                  <c:v>-2.3904418945359098</c:v>
                </c:pt>
                <c:pt idx="5926">
                  <c:v>-2.2695922851605399</c:v>
                </c:pt>
                <c:pt idx="5927">
                  <c:v>-2.1249389648488801</c:v>
                </c:pt>
                <c:pt idx="5928">
                  <c:v>-2.0339965820343902</c:v>
                </c:pt>
                <c:pt idx="5929">
                  <c:v>-2.0263671875002598</c:v>
                </c:pt>
                <c:pt idx="5930">
                  <c:v>-1.87866210937997</c:v>
                </c:pt>
                <c:pt idx="5931">
                  <c:v>-1.68395996094387</c:v>
                </c:pt>
                <c:pt idx="5932">
                  <c:v>-1.6107177734399001</c:v>
                </c:pt>
                <c:pt idx="5933">
                  <c:v>-1.4297485351620101</c:v>
                </c:pt>
                <c:pt idx="5934">
                  <c:v>-1.1370849609465501</c:v>
                </c:pt>
                <c:pt idx="5935">
                  <c:v>-1.0980224609387099</c:v>
                </c:pt>
                <c:pt idx="5936">
                  <c:v>-1.08917236328152</c:v>
                </c:pt>
                <c:pt idx="5937">
                  <c:v>-0.83618164063259304</c:v>
                </c:pt>
                <c:pt idx="5938">
                  <c:v>-0.62103271485001199</c:v>
                </c:pt>
                <c:pt idx="5939">
                  <c:v>-0.50720214844070899</c:v>
                </c:pt>
                <c:pt idx="5940">
                  <c:v>-0.28411865235004002</c:v>
                </c:pt>
                <c:pt idx="5941">
                  <c:v>-6.1035156256086798E-2</c:v>
                </c:pt>
                <c:pt idx="5942">
                  <c:v>9.0332031246007596E-2</c:v>
                </c:pt>
                <c:pt idx="5943">
                  <c:v>0.327453613274996</c:v>
                </c:pt>
                <c:pt idx="5944">
                  <c:v>0.523986816401245</c:v>
                </c:pt>
                <c:pt idx="5945">
                  <c:v>0.64636230468438405</c:v>
                </c:pt>
                <c:pt idx="5946">
                  <c:v>0.832824707026671</c:v>
                </c:pt>
                <c:pt idx="5947">
                  <c:v>0.97930908202778599</c:v>
                </c:pt>
                <c:pt idx="5948">
                  <c:v>0.99884033203078804</c:v>
                </c:pt>
                <c:pt idx="5949">
                  <c:v>1.0784912109356899</c:v>
                </c:pt>
                <c:pt idx="5950">
                  <c:v>1.1593627929669099</c:v>
                </c:pt>
                <c:pt idx="5951">
                  <c:v>1.17218017578097</c:v>
                </c:pt>
                <c:pt idx="5952">
                  <c:v>1.28967285156004</c:v>
                </c:pt>
                <c:pt idx="5953">
                  <c:v>1.4138793945286501</c:v>
                </c:pt>
                <c:pt idx="5954">
                  <c:v>1.35711669921989</c:v>
                </c:pt>
                <c:pt idx="5955">
                  <c:v>1.37390136718716</c:v>
                </c:pt>
                <c:pt idx="5956">
                  <c:v>1.52160644530968</c:v>
                </c:pt>
                <c:pt idx="5957">
                  <c:v>1.5014648437503699</c:v>
                </c:pt>
                <c:pt idx="5958">
                  <c:v>1.3690185546899101</c:v>
                </c:pt>
                <c:pt idx="5959">
                  <c:v>1.3766479492186201</c:v>
                </c:pt>
                <c:pt idx="5960">
                  <c:v>1.4373779296865099</c:v>
                </c:pt>
                <c:pt idx="5961">
                  <c:v>1.45263671874975</c:v>
                </c:pt>
                <c:pt idx="5962">
                  <c:v>1.4300537109378499</c:v>
                </c:pt>
                <c:pt idx="5963">
                  <c:v>1.2734985351586701</c:v>
                </c:pt>
                <c:pt idx="5964">
                  <c:v>1.12304687500219</c:v>
                </c:pt>
                <c:pt idx="5965">
                  <c:v>1.18041992187422</c:v>
                </c:pt>
                <c:pt idx="5966">
                  <c:v>1.25854492187393</c:v>
                </c:pt>
                <c:pt idx="5967">
                  <c:v>1.2155151367193</c:v>
                </c:pt>
                <c:pt idx="5968">
                  <c:v>1.28570556640536</c:v>
                </c:pt>
                <c:pt idx="5969">
                  <c:v>1.44531249999811</c:v>
                </c:pt>
                <c:pt idx="5970">
                  <c:v>1.4569091796873701</c:v>
                </c:pt>
                <c:pt idx="5971">
                  <c:v>1.4443969726563901</c:v>
                </c:pt>
                <c:pt idx="5972">
                  <c:v>1.5454101562489899</c:v>
                </c:pt>
                <c:pt idx="5973">
                  <c:v>1.57104492187474</c:v>
                </c:pt>
                <c:pt idx="5974">
                  <c:v>1.4938354492194501</c:v>
                </c:pt>
                <c:pt idx="5975">
                  <c:v>1.43005371093802</c:v>
                </c:pt>
                <c:pt idx="5976">
                  <c:v>1.3458251953131899</c:v>
                </c:pt>
                <c:pt idx="5977">
                  <c:v>1.26647949218808</c:v>
                </c:pt>
                <c:pt idx="5978">
                  <c:v>1.2933349609373299</c:v>
                </c:pt>
                <c:pt idx="5979">
                  <c:v>1.33880615234346</c:v>
                </c:pt>
                <c:pt idx="5980">
                  <c:v>1.34887695312494</c:v>
                </c:pt>
                <c:pt idx="5981">
                  <c:v>1.35589599609371</c:v>
                </c:pt>
                <c:pt idx="5982">
                  <c:v>1.3272094726563799</c:v>
                </c:pt>
                <c:pt idx="5983">
                  <c:v>1.2954711914063699</c:v>
                </c:pt>
                <c:pt idx="5984">
                  <c:v>1.35559082031228</c:v>
                </c:pt>
                <c:pt idx="5985">
                  <c:v>1.34063720703129</c:v>
                </c:pt>
                <c:pt idx="5986">
                  <c:v>1.1923217773441499</c:v>
                </c:pt>
                <c:pt idx="5987">
                  <c:v>1.1065673828126601</c:v>
                </c:pt>
                <c:pt idx="5988">
                  <c:v>1.08093261718752</c:v>
                </c:pt>
                <c:pt idx="5989">
                  <c:v>0.94787597656262101</c:v>
                </c:pt>
                <c:pt idx="5990">
                  <c:v>0.85784912109375</c:v>
                </c:pt>
                <c:pt idx="5991">
                  <c:v>0.91094970703125</c:v>
                </c:pt>
                <c:pt idx="5992">
                  <c:v>0.93322753906245703</c:v>
                </c:pt>
                <c:pt idx="5993">
                  <c:v>0.88592529296863298</c:v>
                </c:pt>
                <c:pt idx="5994">
                  <c:v>0.821533203124856</c:v>
                </c:pt>
                <c:pt idx="5995">
                  <c:v>0.74249267578114297</c:v>
                </c:pt>
                <c:pt idx="5996">
                  <c:v>0.70343017578119105</c:v>
                </c:pt>
                <c:pt idx="5997">
                  <c:v>0.68725585937450395</c:v>
                </c:pt>
                <c:pt idx="5998">
                  <c:v>0.55084228515573896</c:v>
                </c:pt>
                <c:pt idx="5999">
                  <c:v>0.438537597656319</c:v>
                </c:pt>
                <c:pt idx="6000">
                  <c:v>0.45379638671843697</c:v>
                </c:pt>
                <c:pt idx="6001">
                  <c:v>0.39642333984322498</c:v>
                </c:pt>
                <c:pt idx="6002">
                  <c:v>0.31402587890700201</c:v>
                </c:pt>
                <c:pt idx="6003">
                  <c:v>0.43212890625065897</c:v>
                </c:pt>
                <c:pt idx="6004">
                  <c:v>0.52276611328048805</c:v>
                </c:pt>
                <c:pt idx="6005">
                  <c:v>0.41809082031213002</c:v>
                </c:pt>
                <c:pt idx="6006">
                  <c:v>0.37292480468735301</c:v>
                </c:pt>
                <c:pt idx="6007">
                  <c:v>0.356750488279793</c:v>
                </c:pt>
                <c:pt idx="6008">
                  <c:v>0.19653320312425199</c:v>
                </c:pt>
                <c:pt idx="6009">
                  <c:v>0.12176513671910399</c:v>
                </c:pt>
                <c:pt idx="6010">
                  <c:v>0.15716552734228501</c:v>
                </c:pt>
                <c:pt idx="6011">
                  <c:v>2.28881835918412E-2</c:v>
                </c:pt>
                <c:pt idx="6012">
                  <c:v>-0.13854980468759401</c:v>
                </c:pt>
                <c:pt idx="6013">
                  <c:v>-0.146484374999899</c:v>
                </c:pt>
                <c:pt idx="6014">
                  <c:v>-0.13854980468663</c:v>
                </c:pt>
                <c:pt idx="6015">
                  <c:v>-7.4768066403660405E-2</c:v>
                </c:pt>
                <c:pt idx="6016">
                  <c:v>0.115051269532764</c:v>
                </c:pt>
                <c:pt idx="6017">
                  <c:v>0.21911621093772199</c:v>
                </c:pt>
                <c:pt idx="6018">
                  <c:v>0.23437500000109901</c:v>
                </c:pt>
                <c:pt idx="6019">
                  <c:v>0.30548095703171002</c:v>
                </c:pt>
                <c:pt idx="6020">
                  <c:v>0.33355712890585498</c:v>
                </c:pt>
                <c:pt idx="6021">
                  <c:v>0.30944824218849698</c:v>
                </c:pt>
                <c:pt idx="6022">
                  <c:v>0.36712646484450401</c:v>
                </c:pt>
                <c:pt idx="6023">
                  <c:v>0.410766601561801</c:v>
                </c:pt>
                <c:pt idx="6024">
                  <c:v>0.372314453125414</c:v>
                </c:pt>
                <c:pt idx="6025">
                  <c:v>0.39398193359578398</c:v>
                </c:pt>
                <c:pt idx="6026">
                  <c:v>0.50048828125279698</c:v>
                </c:pt>
                <c:pt idx="6027">
                  <c:v>0.64025878906457001</c:v>
                </c:pt>
                <c:pt idx="6028">
                  <c:v>0.74371337890676104</c:v>
                </c:pt>
                <c:pt idx="6029">
                  <c:v>0.76812744140806899</c:v>
                </c:pt>
                <c:pt idx="6030">
                  <c:v>0.85144042969167</c:v>
                </c:pt>
                <c:pt idx="6031">
                  <c:v>1.04248046875136</c:v>
                </c:pt>
                <c:pt idx="6032">
                  <c:v>1.1022949218729099</c:v>
                </c:pt>
                <c:pt idx="6033">
                  <c:v>1.01409912109234</c:v>
                </c:pt>
                <c:pt idx="6034">
                  <c:v>0.95458984374751199</c:v>
                </c:pt>
                <c:pt idx="6035">
                  <c:v>0.85327148437302902</c:v>
                </c:pt>
                <c:pt idx="6036">
                  <c:v>0.77301025391030698</c:v>
                </c:pt>
                <c:pt idx="6037">
                  <c:v>0.93231201172463396</c:v>
                </c:pt>
                <c:pt idx="6038">
                  <c:v>1.1553955078145099</c:v>
                </c:pt>
                <c:pt idx="6039">
                  <c:v>1.2316894531273199</c:v>
                </c:pt>
                <c:pt idx="6040">
                  <c:v>1.3168334960961801</c:v>
                </c:pt>
                <c:pt idx="6041">
                  <c:v>1.4059448242169099</c:v>
                </c:pt>
                <c:pt idx="6042">
                  <c:v>1.3406372070308801</c:v>
                </c:pt>
                <c:pt idx="6043">
                  <c:v>1.32781982422232</c:v>
                </c:pt>
                <c:pt idx="6044">
                  <c:v>1.4505004882821699</c:v>
                </c:pt>
                <c:pt idx="6045">
                  <c:v>1.4810180664032599</c:v>
                </c:pt>
                <c:pt idx="6046">
                  <c:v>1.3815307617166499</c:v>
                </c:pt>
                <c:pt idx="6047">
                  <c:v>1.3134765624984901</c:v>
                </c:pt>
                <c:pt idx="6048">
                  <c:v>1.2661743164057699</c:v>
                </c:pt>
                <c:pt idx="6049">
                  <c:v>1.2512207031278899</c:v>
                </c:pt>
                <c:pt idx="6050">
                  <c:v>1.33941650390841</c:v>
                </c:pt>
                <c:pt idx="6051">
                  <c:v>1.40350341796792</c:v>
                </c:pt>
                <c:pt idx="6052">
                  <c:v>1.3787841796867799</c:v>
                </c:pt>
                <c:pt idx="6053">
                  <c:v>1.3580322265606599</c:v>
                </c:pt>
                <c:pt idx="6054">
                  <c:v>1.30493164061996</c:v>
                </c:pt>
                <c:pt idx="6055">
                  <c:v>1.16271972655998</c:v>
                </c:pt>
                <c:pt idx="6056">
                  <c:v>1.0934448242188299</c:v>
                </c:pt>
                <c:pt idx="6057">
                  <c:v>1.09558105468224</c:v>
                </c:pt>
                <c:pt idx="6058">
                  <c:v>0.95458984374441203</c:v>
                </c:pt>
                <c:pt idx="6059">
                  <c:v>0.80474853515924605</c:v>
                </c:pt>
                <c:pt idx="6060">
                  <c:v>0.88317871094253697</c:v>
                </c:pt>
                <c:pt idx="6061">
                  <c:v>1.01196289062586</c:v>
                </c:pt>
                <c:pt idx="6062">
                  <c:v>1.0339355468787199</c:v>
                </c:pt>
                <c:pt idx="6063">
                  <c:v>1.12701416015902</c:v>
                </c:pt>
                <c:pt idx="6064">
                  <c:v>1.1962890624945299</c:v>
                </c:pt>
                <c:pt idx="6065">
                  <c:v>1.0626220703065801</c:v>
                </c:pt>
                <c:pt idx="6066">
                  <c:v>0.92102050781147904</c:v>
                </c:pt>
                <c:pt idx="6067">
                  <c:v>0.89660644531037403</c:v>
                </c:pt>
                <c:pt idx="6068">
                  <c:v>0.84686279296717804</c:v>
                </c:pt>
                <c:pt idx="6069">
                  <c:v>0.81085205078102296</c:v>
                </c:pt>
                <c:pt idx="6070">
                  <c:v>0.80566406249494105</c:v>
                </c:pt>
                <c:pt idx="6071">
                  <c:v>0.69213867187219802</c:v>
                </c:pt>
                <c:pt idx="6072">
                  <c:v>0.62927246094498002</c:v>
                </c:pt>
                <c:pt idx="6073">
                  <c:v>0.793762207037776</c:v>
                </c:pt>
                <c:pt idx="6074">
                  <c:v>0.93444824219038802</c:v>
                </c:pt>
                <c:pt idx="6075">
                  <c:v>0.99670410156765299</c:v>
                </c:pt>
                <c:pt idx="6076">
                  <c:v>1.1056518554672901</c:v>
                </c:pt>
                <c:pt idx="6077">
                  <c:v>1.0748291015511</c:v>
                </c:pt>
                <c:pt idx="6078">
                  <c:v>0.83831787108720002</c:v>
                </c:pt>
                <c:pt idx="6079">
                  <c:v>0.70495605468397804</c:v>
                </c:pt>
                <c:pt idx="6080">
                  <c:v>0.63323974608353695</c:v>
                </c:pt>
                <c:pt idx="6081">
                  <c:v>0.42907714843093597</c:v>
                </c:pt>
                <c:pt idx="6082">
                  <c:v>0.29785156249874101</c:v>
                </c:pt>
                <c:pt idx="6083">
                  <c:v>0.27313232421053901</c:v>
                </c:pt>
                <c:pt idx="6084">
                  <c:v>0.1147460937391</c:v>
                </c:pt>
                <c:pt idx="6085">
                  <c:v>-9.5520019534936496E-2</c:v>
                </c:pt>
                <c:pt idx="6086">
                  <c:v>-0.165405273440038</c:v>
                </c:pt>
                <c:pt idx="6087">
                  <c:v>-0.21270751953470499</c:v>
                </c:pt>
                <c:pt idx="6088">
                  <c:v>-0.27709960938116202</c:v>
                </c:pt>
                <c:pt idx="6089">
                  <c:v>-0.39001464845028999</c:v>
                </c:pt>
                <c:pt idx="6090">
                  <c:v>-0.62438964844892797</c:v>
                </c:pt>
                <c:pt idx="6091">
                  <c:v>-0.83038330078675704</c:v>
                </c:pt>
                <c:pt idx="6092">
                  <c:v>-0.92803955079157496</c:v>
                </c:pt>
                <c:pt idx="6093">
                  <c:v>-1.11114501954232</c:v>
                </c:pt>
                <c:pt idx="6094">
                  <c:v>-1.3043212890643201</c:v>
                </c:pt>
                <c:pt idx="6095">
                  <c:v>-1.3360595703188201</c:v>
                </c:pt>
                <c:pt idx="6096">
                  <c:v>-1.4447021484490601</c:v>
                </c:pt>
                <c:pt idx="6097">
                  <c:v>-1.64031982421879</c:v>
                </c:pt>
                <c:pt idx="6098">
                  <c:v>-1.64093017577814</c:v>
                </c:pt>
                <c:pt idx="6099">
                  <c:v>-1.5890502929720101</c:v>
                </c:pt>
                <c:pt idx="6100">
                  <c:v>-1.64337158203047</c:v>
                </c:pt>
                <c:pt idx="6101">
                  <c:v>-1.6305541992219399</c:v>
                </c:pt>
                <c:pt idx="6102">
                  <c:v>-1.6821289062643301</c:v>
                </c:pt>
                <c:pt idx="6103">
                  <c:v>-1.9137573242233501</c:v>
                </c:pt>
                <c:pt idx="6104">
                  <c:v>-1.98699951171484</c:v>
                </c:pt>
                <c:pt idx="6105">
                  <c:v>-1.92565917969166</c:v>
                </c:pt>
                <c:pt idx="6106">
                  <c:v>-1.9909667968759099</c:v>
                </c:pt>
                <c:pt idx="6107">
                  <c:v>-2.0050048828064901</c:v>
                </c:pt>
                <c:pt idx="6108">
                  <c:v>-1.9119262695339501</c:v>
                </c:pt>
                <c:pt idx="6109">
                  <c:v>-1.9531249999987399</c:v>
                </c:pt>
                <c:pt idx="6110">
                  <c:v>-1.93420410154994</c:v>
                </c:pt>
                <c:pt idx="6111">
                  <c:v>-1.7449951171846001</c:v>
                </c:pt>
                <c:pt idx="6112">
                  <c:v>-1.70196533203178</c:v>
                </c:pt>
                <c:pt idx="6113">
                  <c:v>-1.7098999023356301</c:v>
                </c:pt>
                <c:pt idx="6114">
                  <c:v>-1.59088134765844</c:v>
                </c:pt>
                <c:pt idx="6115">
                  <c:v>-1.62261962891654</c:v>
                </c:pt>
                <c:pt idx="6116">
                  <c:v>-1.7715454101511201</c:v>
                </c:pt>
                <c:pt idx="6117">
                  <c:v>-1.69830322265017</c:v>
                </c:pt>
                <c:pt idx="6118">
                  <c:v>-1.6125488281329701</c:v>
                </c:pt>
                <c:pt idx="6119">
                  <c:v>-1.7248535156261799</c:v>
                </c:pt>
                <c:pt idx="6120">
                  <c:v>-1.74133300780972</c:v>
                </c:pt>
                <c:pt idx="6121">
                  <c:v>-1.7025756835982599</c:v>
                </c:pt>
                <c:pt idx="6122">
                  <c:v>-1.7645263671851601</c:v>
                </c:pt>
                <c:pt idx="6123">
                  <c:v>-1.7327880859334299</c:v>
                </c:pt>
                <c:pt idx="6124">
                  <c:v>-1.67755126954158</c:v>
                </c:pt>
                <c:pt idx="6125">
                  <c:v>-1.8161010742246</c:v>
                </c:pt>
                <c:pt idx="6126">
                  <c:v>-1.8945312499964799</c:v>
                </c:pt>
                <c:pt idx="6127">
                  <c:v>-1.84783935547654</c:v>
                </c:pt>
                <c:pt idx="6128">
                  <c:v>-1.94976806641296</c:v>
                </c:pt>
                <c:pt idx="6129">
                  <c:v>-2.0376586913971</c:v>
                </c:pt>
                <c:pt idx="6130">
                  <c:v>-1.9192504882767201</c:v>
                </c:pt>
                <c:pt idx="6131">
                  <c:v>-1.86065673828242</c:v>
                </c:pt>
                <c:pt idx="6132">
                  <c:v>-1.8756103515609099</c:v>
                </c:pt>
                <c:pt idx="6133">
                  <c:v>-1.8554687500107001</c:v>
                </c:pt>
                <c:pt idx="6134">
                  <c:v>-1.9906616211056001</c:v>
                </c:pt>
                <c:pt idx="6135">
                  <c:v>-2.13867187499832</c:v>
                </c:pt>
                <c:pt idx="6136">
                  <c:v>-2.11791992188199</c:v>
                </c:pt>
                <c:pt idx="6137">
                  <c:v>-2.2042846679831101</c:v>
                </c:pt>
                <c:pt idx="6138">
                  <c:v>-2.3797607421871798</c:v>
                </c:pt>
                <c:pt idx="6139">
                  <c:v>-2.3757934570371599</c:v>
                </c:pt>
                <c:pt idx="6140">
                  <c:v>-2.4472045898610402</c:v>
                </c:pt>
                <c:pt idx="6141">
                  <c:v>-2.6538085937509699</c:v>
                </c:pt>
                <c:pt idx="6142">
                  <c:v>-2.66540527343391</c:v>
                </c:pt>
                <c:pt idx="6143">
                  <c:v>-2.6229858398463102</c:v>
                </c:pt>
                <c:pt idx="6144">
                  <c:v>-2.6531982421724698</c:v>
                </c:pt>
                <c:pt idx="6145">
                  <c:v>-2.4774169921734699</c:v>
                </c:pt>
                <c:pt idx="6146">
                  <c:v>-2.3150634765697</c:v>
                </c:pt>
                <c:pt idx="6147">
                  <c:v>-2.3983764648380999</c:v>
                </c:pt>
                <c:pt idx="6148">
                  <c:v>-2.3336791992024999</c:v>
                </c:pt>
                <c:pt idx="6149">
                  <c:v>-2.1475219726583199</c:v>
                </c:pt>
                <c:pt idx="6150">
                  <c:v>-2.1710205078069502</c:v>
                </c:pt>
                <c:pt idx="6151">
                  <c:v>-2.1087646484183198</c:v>
                </c:pt>
                <c:pt idx="6152">
                  <c:v>-1.89361572265647</c:v>
                </c:pt>
                <c:pt idx="6153">
                  <c:v>-1.8960571289074999</c:v>
                </c:pt>
                <c:pt idx="6154">
                  <c:v>-1.9097900390495699</c:v>
                </c:pt>
                <c:pt idx="6155">
                  <c:v>-1.7675781249998901</c:v>
                </c:pt>
                <c:pt idx="6156">
                  <c:v>-1.7663574218779201</c:v>
                </c:pt>
                <c:pt idx="6157">
                  <c:v>-1.7980957031195399</c:v>
                </c:pt>
                <c:pt idx="6158">
                  <c:v>-1.73919677735258</c:v>
                </c:pt>
                <c:pt idx="6159">
                  <c:v>-1.83349609375861</c:v>
                </c:pt>
                <c:pt idx="6160">
                  <c:v>-1.9253540038957999</c:v>
                </c:pt>
                <c:pt idx="6161">
                  <c:v>-1.8148803710947901</c:v>
                </c:pt>
                <c:pt idx="6162">
                  <c:v>-1.82586669922152</c:v>
                </c:pt>
                <c:pt idx="6163">
                  <c:v>-1.8548583984195799</c:v>
                </c:pt>
                <c:pt idx="6164">
                  <c:v>-1.6690063476485999</c:v>
                </c:pt>
                <c:pt idx="6165">
                  <c:v>-1.5896606445364201</c:v>
                </c:pt>
                <c:pt idx="6166">
                  <c:v>-1.6427612304532799</c:v>
                </c:pt>
                <c:pt idx="6167">
                  <c:v>-1.4837646484195099</c:v>
                </c:pt>
                <c:pt idx="6168">
                  <c:v>-1.30065917968254</c:v>
                </c:pt>
                <c:pt idx="6169">
                  <c:v>-1.25061035155167</c:v>
                </c:pt>
                <c:pt idx="6170">
                  <c:v>-1.1413574218690801</c:v>
                </c:pt>
                <c:pt idx="6171">
                  <c:v>-1.0821533203236799</c:v>
                </c:pt>
                <c:pt idx="6172">
                  <c:v>-1.1929321289107799</c:v>
                </c:pt>
                <c:pt idx="6173">
                  <c:v>-1.2377929687465199</c:v>
                </c:pt>
                <c:pt idx="6174">
                  <c:v>-1.20361328124941</c:v>
                </c:pt>
                <c:pt idx="6175">
                  <c:v>-1.1978149414003501</c:v>
                </c:pt>
                <c:pt idx="6176">
                  <c:v>-1.14044189452742</c:v>
                </c:pt>
                <c:pt idx="6177">
                  <c:v>-1.1035156250082001</c:v>
                </c:pt>
                <c:pt idx="6178">
                  <c:v>-1.18255615234681</c:v>
                </c:pt>
                <c:pt idx="6179">
                  <c:v>-1.2118530273403001</c:v>
                </c:pt>
                <c:pt idx="6180">
                  <c:v>-1.17889404297017</c:v>
                </c:pt>
                <c:pt idx="6181">
                  <c:v>-1.19232177733713</c:v>
                </c:pt>
                <c:pt idx="6182">
                  <c:v>-1.1300659179542001</c:v>
                </c:pt>
                <c:pt idx="6183">
                  <c:v>-0.99334716796852096</c:v>
                </c:pt>
                <c:pt idx="6184">
                  <c:v>-0.99121093750812195</c:v>
                </c:pt>
                <c:pt idx="6185">
                  <c:v>-1.06689453124746</c:v>
                </c:pt>
                <c:pt idx="6186">
                  <c:v>-1.04339599608649</c:v>
                </c:pt>
                <c:pt idx="6187">
                  <c:v>-0.97686767577935196</c:v>
                </c:pt>
                <c:pt idx="6188">
                  <c:v>-0.95947265624976497</c:v>
                </c:pt>
                <c:pt idx="6189">
                  <c:v>-0.95733642577992895</c:v>
                </c:pt>
                <c:pt idx="6190">
                  <c:v>-0.94543457030772504</c:v>
                </c:pt>
                <c:pt idx="6191">
                  <c:v>-0.90240478514635003</c:v>
                </c:pt>
                <c:pt idx="6192">
                  <c:v>-0.81390380858729805</c:v>
                </c:pt>
                <c:pt idx="6193">
                  <c:v>-0.75622558593815403</c:v>
                </c:pt>
                <c:pt idx="6194">
                  <c:v>-0.76202392578014</c:v>
                </c:pt>
                <c:pt idx="6195">
                  <c:v>-0.75225830077844003</c:v>
                </c:pt>
                <c:pt idx="6196">
                  <c:v>-0.72753906249923095</c:v>
                </c:pt>
                <c:pt idx="6197">
                  <c:v>-0.72082519530624001</c:v>
                </c:pt>
                <c:pt idx="6198">
                  <c:v>-0.66619873045317002</c:v>
                </c:pt>
                <c:pt idx="6199">
                  <c:v>-0.5313110351468</c:v>
                </c:pt>
                <c:pt idx="6200">
                  <c:v>-0.45013427734197398</c:v>
                </c:pt>
                <c:pt idx="6201">
                  <c:v>-0.43487548827519901</c:v>
                </c:pt>
                <c:pt idx="6202">
                  <c:v>-0.38330078124341199</c:v>
                </c:pt>
                <c:pt idx="6203">
                  <c:v>-0.327148437491737</c:v>
                </c:pt>
                <c:pt idx="6204">
                  <c:v>-0.257263183577424</c:v>
                </c:pt>
                <c:pt idx="6205">
                  <c:v>-0.12023925779417501</c:v>
                </c:pt>
                <c:pt idx="6206">
                  <c:v>3.3569335945853297E-2</c:v>
                </c:pt>
                <c:pt idx="6207">
                  <c:v>0.103149414064936</c:v>
                </c:pt>
                <c:pt idx="6208">
                  <c:v>0.123291015620127</c:v>
                </c:pt>
                <c:pt idx="6209">
                  <c:v>8.3007812490404301E-2</c:v>
                </c:pt>
                <c:pt idx="6210">
                  <c:v>4.2724609454219999E-3</c:v>
                </c:pt>
                <c:pt idx="6211">
                  <c:v>6.9274902368480204E-2</c:v>
                </c:pt>
                <c:pt idx="6212">
                  <c:v>0.27069091799577699</c:v>
                </c:pt>
                <c:pt idx="6213">
                  <c:v>0.48919677737270201</c:v>
                </c:pt>
                <c:pt idx="6214">
                  <c:v>0.72326660158474498</c:v>
                </c:pt>
                <c:pt idx="6215">
                  <c:v>0.90179443359892097</c:v>
                </c:pt>
                <c:pt idx="6216">
                  <c:v>0.94329833985401501</c:v>
                </c:pt>
                <c:pt idx="6217">
                  <c:v>1.0250854492419801</c:v>
                </c:pt>
                <c:pt idx="6218">
                  <c:v>1.2088012695344099</c:v>
                </c:pt>
                <c:pt idx="6219">
                  <c:v>1.2338256835845001</c:v>
                </c:pt>
                <c:pt idx="6220">
                  <c:v>1.1611938476643699</c:v>
                </c:pt>
                <c:pt idx="6221">
                  <c:v>1.22497558594783</c:v>
                </c:pt>
                <c:pt idx="6222">
                  <c:v>1.3055419921905</c:v>
                </c:pt>
                <c:pt idx="6223">
                  <c:v>1.32873535157696</c:v>
                </c:pt>
                <c:pt idx="6224">
                  <c:v>1.4407348632970101</c:v>
                </c:pt>
                <c:pt idx="6225">
                  <c:v>1.56188964843834</c:v>
                </c:pt>
                <c:pt idx="6226">
                  <c:v>1.5682983398531001</c:v>
                </c:pt>
                <c:pt idx="6227">
                  <c:v>1.63970947267513</c:v>
                </c:pt>
                <c:pt idx="6228">
                  <c:v>1.78283691407284</c:v>
                </c:pt>
                <c:pt idx="6229">
                  <c:v>1.8612670898613399</c:v>
                </c:pt>
                <c:pt idx="6230">
                  <c:v>1.9937133789224899</c:v>
                </c:pt>
                <c:pt idx="6231">
                  <c:v>2.1151733398255499</c:v>
                </c:pt>
                <c:pt idx="6232">
                  <c:v>1.9790649413766701</c:v>
                </c:pt>
                <c:pt idx="6233">
                  <c:v>1.75933837890099</c:v>
                </c:pt>
                <c:pt idx="6234">
                  <c:v>1.7202758789139401</c:v>
                </c:pt>
                <c:pt idx="6235">
                  <c:v>1.77703857423982</c:v>
                </c:pt>
                <c:pt idx="6236">
                  <c:v>1.9314575195686801</c:v>
                </c:pt>
                <c:pt idx="6237">
                  <c:v>2.2058105468942801</c:v>
                </c:pt>
                <c:pt idx="6238">
                  <c:v>2.3461914062478999</c:v>
                </c:pt>
                <c:pt idx="6239">
                  <c:v>2.33093261718995</c:v>
                </c:pt>
                <c:pt idx="6240">
                  <c:v>2.3486328124967302</c:v>
                </c:pt>
                <c:pt idx="6241">
                  <c:v>2.3251342773234498</c:v>
                </c:pt>
                <c:pt idx="6242">
                  <c:v>2.1792602538933399</c:v>
                </c:pt>
                <c:pt idx="6243">
                  <c:v>2.08709716795713</c:v>
                </c:pt>
                <c:pt idx="6244">
                  <c:v>2.0046997070077599</c:v>
                </c:pt>
                <c:pt idx="6245">
                  <c:v>1.8380737304578401</c:v>
                </c:pt>
                <c:pt idx="6246">
                  <c:v>1.7611694336082599</c:v>
                </c:pt>
                <c:pt idx="6247">
                  <c:v>1.8634033203371201</c:v>
                </c:pt>
                <c:pt idx="6248">
                  <c:v>2.0358276367440098</c:v>
                </c:pt>
                <c:pt idx="6249">
                  <c:v>2.2116088867428298</c:v>
                </c:pt>
                <c:pt idx="6250">
                  <c:v>2.37915039063639</c:v>
                </c:pt>
                <c:pt idx="6251">
                  <c:v>2.4578857421943399</c:v>
                </c:pt>
                <c:pt idx="6252">
                  <c:v>2.5051879882943102</c:v>
                </c:pt>
                <c:pt idx="6253">
                  <c:v>2.5949096679869799</c:v>
                </c:pt>
                <c:pt idx="6254">
                  <c:v>2.7194213867335901</c:v>
                </c:pt>
                <c:pt idx="6255">
                  <c:v>2.8207397460957302</c:v>
                </c:pt>
                <c:pt idx="6256">
                  <c:v>2.8341674804553998</c:v>
                </c:pt>
                <c:pt idx="6257">
                  <c:v>2.743530273428</c:v>
                </c:pt>
                <c:pt idx="6258">
                  <c:v>2.6794433593723599</c:v>
                </c:pt>
                <c:pt idx="6259">
                  <c:v>2.6617431640623201</c:v>
                </c:pt>
                <c:pt idx="6260">
                  <c:v>2.6605224609552698</c:v>
                </c:pt>
                <c:pt idx="6261">
                  <c:v>2.7789306640864102</c:v>
                </c:pt>
                <c:pt idx="6262">
                  <c:v>2.9373168945198702</c:v>
                </c:pt>
                <c:pt idx="6263">
                  <c:v>2.8619384765287998</c:v>
                </c:pt>
                <c:pt idx="6264">
                  <c:v>2.64007568357906</c:v>
                </c:pt>
                <c:pt idx="6265">
                  <c:v>2.5433349609306499</c:v>
                </c:pt>
                <c:pt idx="6266">
                  <c:v>2.4984741210874599</c:v>
                </c:pt>
                <c:pt idx="6267">
                  <c:v>2.4575805664141801</c:v>
                </c:pt>
                <c:pt idx="6268">
                  <c:v>2.5091552734303302</c:v>
                </c:pt>
                <c:pt idx="6269">
                  <c:v>2.46276855465692</c:v>
                </c:pt>
                <c:pt idx="6270">
                  <c:v>2.2650146484347502</c:v>
                </c:pt>
                <c:pt idx="6271">
                  <c:v>2.2473144531499698</c:v>
                </c:pt>
                <c:pt idx="6272">
                  <c:v>2.4069213867177499</c:v>
                </c:pt>
                <c:pt idx="6273">
                  <c:v>2.4005126952969902</c:v>
                </c:pt>
                <c:pt idx="6274">
                  <c:v>2.3019409179726402</c:v>
                </c:pt>
                <c:pt idx="6275">
                  <c:v>2.3266601562498601</c:v>
                </c:pt>
                <c:pt idx="6276">
                  <c:v>2.3257446288937702</c:v>
                </c:pt>
                <c:pt idx="6277">
                  <c:v>2.2473144531232498</c:v>
                </c:pt>
                <c:pt idx="6278">
                  <c:v>2.2363281249997602</c:v>
                </c:pt>
                <c:pt idx="6279">
                  <c:v>2.23480224607037</c:v>
                </c:pt>
                <c:pt idx="6280">
                  <c:v>2.0895385741917298</c:v>
                </c:pt>
                <c:pt idx="6281">
                  <c:v>1.9216918945184001</c:v>
                </c:pt>
                <c:pt idx="6282">
                  <c:v>1.84234619140704</c:v>
                </c:pt>
                <c:pt idx="6283">
                  <c:v>1.8472290039199599</c:v>
                </c:pt>
                <c:pt idx="6284">
                  <c:v>1.93145751954984</c:v>
                </c:pt>
                <c:pt idx="6285">
                  <c:v>2.0449829101635899</c:v>
                </c:pt>
                <c:pt idx="6286">
                  <c:v>2.08984374999884</c:v>
                </c:pt>
                <c:pt idx="6287">
                  <c:v>2.08282470702598</c:v>
                </c:pt>
                <c:pt idx="6288">
                  <c:v>2.0507812499973701</c:v>
                </c:pt>
                <c:pt idx="6289">
                  <c:v>2.03491210938556</c:v>
                </c:pt>
                <c:pt idx="6290">
                  <c:v>2.0983886718949099</c:v>
                </c:pt>
                <c:pt idx="6291">
                  <c:v>2.2180175781384799</c:v>
                </c:pt>
                <c:pt idx="6292">
                  <c:v>2.2985839843806701</c:v>
                </c:pt>
                <c:pt idx="6293">
                  <c:v>2.3324584960942598</c:v>
                </c:pt>
                <c:pt idx="6294">
                  <c:v>2.3355102539063499</c:v>
                </c:pt>
                <c:pt idx="6295">
                  <c:v>2.33612060548321</c:v>
                </c:pt>
                <c:pt idx="6296">
                  <c:v>2.42156982425103</c:v>
                </c:pt>
                <c:pt idx="6297">
                  <c:v>2.6113891601727399</c:v>
                </c:pt>
                <c:pt idx="6298">
                  <c:v>2.7078247070130401</c:v>
                </c:pt>
                <c:pt idx="6299">
                  <c:v>2.6013183593482498</c:v>
                </c:pt>
                <c:pt idx="6300">
                  <c:v>2.4456787109257001</c:v>
                </c:pt>
                <c:pt idx="6301">
                  <c:v>2.3770141601466501</c:v>
                </c:pt>
                <c:pt idx="6302">
                  <c:v>2.3214721679523702</c:v>
                </c:pt>
                <c:pt idx="6303">
                  <c:v>2.2271728515465399</c:v>
                </c:pt>
                <c:pt idx="6304">
                  <c:v>2.1353149413869601</c:v>
                </c:pt>
                <c:pt idx="6305">
                  <c:v>2.0248413085650299</c:v>
                </c:pt>
                <c:pt idx="6306">
                  <c:v>1.86035156247022</c:v>
                </c:pt>
                <c:pt idx="6307">
                  <c:v>1.6906738281005</c:v>
                </c:pt>
                <c:pt idx="6308">
                  <c:v>1.5518188476481201</c:v>
                </c:pt>
                <c:pt idx="6309">
                  <c:v>1.50573730467944</c:v>
                </c:pt>
                <c:pt idx="6310">
                  <c:v>1.4602661132472099</c:v>
                </c:pt>
                <c:pt idx="6311">
                  <c:v>1.26831054683306</c:v>
                </c:pt>
                <c:pt idx="6312">
                  <c:v>1.0330200195045101</c:v>
                </c:pt>
                <c:pt idx="6313">
                  <c:v>0.88378906247074696</c:v>
                </c:pt>
                <c:pt idx="6314">
                  <c:v>0.72052001949855105</c:v>
                </c:pt>
                <c:pt idx="6315">
                  <c:v>0.53894042967220002</c:v>
                </c:pt>
                <c:pt idx="6316">
                  <c:v>0.45440673825457201</c:v>
                </c:pt>
                <c:pt idx="6317">
                  <c:v>0.30700683588987099</c:v>
                </c:pt>
                <c:pt idx="6318">
                  <c:v>4.5166015597077898E-2</c:v>
                </c:pt>
                <c:pt idx="6319">
                  <c:v>-0.108337402354294</c:v>
                </c:pt>
                <c:pt idx="6320">
                  <c:v>-0.16601562502236999</c:v>
                </c:pt>
                <c:pt idx="6321">
                  <c:v>-0.28778076173792499</c:v>
                </c:pt>
                <c:pt idx="6322">
                  <c:v>-0.39215087892484302</c:v>
                </c:pt>
                <c:pt idx="6323">
                  <c:v>-0.492858886757571</c:v>
                </c:pt>
                <c:pt idx="6324">
                  <c:v>-0.703125000034313</c:v>
                </c:pt>
                <c:pt idx="6325">
                  <c:v>-0.88806152345223699</c:v>
                </c:pt>
                <c:pt idx="6326">
                  <c:v>-0.96710205080150602</c:v>
                </c:pt>
                <c:pt idx="6327">
                  <c:v>-1.07574462892929</c:v>
                </c:pt>
                <c:pt idx="6328">
                  <c:v>-1.1987304687693801</c:v>
                </c:pt>
                <c:pt idx="6329">
                  <c:v>-1.3021850586346</c:v>
                </c:pt>
                <c:pt idx="6330">
                  <c:v>-1.5191650391015299</c:v>
                </c:pt>
                <c:pt idx="6331">
                  <c:v>-1.7254638671932201</c:v>
                </c:pt>
                <c:pt idx="6332">
                  <c:v>-1.75567626954511</c:v>
                </c:pt>
                <c:pt idx="6333">
                  <c:v>-1.8286132812832201</c:v>
                </c:pt>
                <c:pt idx="6334">
                  <c:v>-2.00256347658337</c:v>
                </c:pt>
                <c:pt idx="6335">
                  <c:v>-2.11181640626587</c:v>
                </c:pt>
                <c:pt idx="6336">
                  <c:v>-2.1945190429922898</c:v>
                </c:pt>
                <c:pt idx="6337">
                  <c:v>-2.3171997070378998</c:v>
                </c:pt>
                <c:pt idx="6338">
                  <c:v>-2.3516845703065301</c:v>
                </c:pt>
                <c:pt idx="6339">
                  <c:v>-2.3208618164025299</c:v>
                </c:pt>
                <c:pt idx="6340">
                  <c:v>-2.3016357421818001</c:v>
                </c:pt>
                <c:pt idx="6341">
                  <c:v>-2.27233886719225</c:v>
                </c:pt>
                <c:pt idx="6342">
                  <c:v>-2.2967529296814102</c:v>
                </c:pt>
                <c:pt idx="6343">
                  <c:v>-2.2656249999595302</c:v>
                </c:pt>
                <c:pt idx="6344">
                  <c:v>-2.0596313476272901</c:v>
                </c:pt>
                <c:pt idx="6345">
                  <c:v>-1.9122314453172</c:v>
                </c:pt>
                <c:pt idx="6346">
                  <c:v>-1.9360351562381899</c:v>
                </c:pt>
                <c:pt idx="6347">
                  <c:v>-1.8762207031049101</c:v>
                </c:pt>
                <c:pt idx="6348">
                  <c:v>-1.77490234376532</c:v>
                </c:pt>
                <c:pt idx="6349">
                  <c:v>-1.85180664064585</c:v>
                </c:pt>
                <c:pt idx="6350">
                  <c:v>-1.95648193359815</c:v>
                </c:pt>
                <c:pt idx="6351">
                  <c:v>-1.9784545898533199</c:v>
                </c:pt>
                <c:pt idx="6352">
                  <c:v>-2.0260620117322499</c:v>
                </c:pt>
                <c:pt idx="6353">
                  <c:v>-2.0932006836023098</c:v>
                </c:pt>
                <c:pt idx="6354">
                  <c:v>-2.1356201172026599</c:v>
                </c:pt>
                <c:pt idx="6355">
                  <c:v>-2.2106933593870099</c:v>
                </c:pt>
                <c:pt idx="6356">
                  <c:v>-2.2698974609294198</c:v>
                </c:pt>
                <c:pt idx="6357">
                  <c:v>-2.2302246093607598</c:v>
                </c:pt>
                <c:pt idx="6358">
                  <c:v>-2.1603393554486399</c:v>
                </c:pt>
                <c:pt idx="6359">
                  <c:v>-2.0620727538857699</c:v>
                </c:pt>
                <c:pt idx="6360">
                  <c:v>-1.9619750976652199</c:v>
                </c:pt>
                <c:pt idx="6361">
                  <c:v>-2.0056152344013398</c:v>
                </c:pt>
                <c:pt idx="6362">
                  <c:v>-2.1331787109329001</c:v>
                </c:pt>
                <c:pt idx="6363">
                  <c:v>-2.1109008788975201</c:v>
                </c:pt>
                <c:pt idx="6364">
                  <c:v>-2.0687866211147901</c:v>
                </c:pt>
                <c:pt idx="6365">
                  <c:v>-2.1697998046999598</c:v>
                </c:pt>
                <c:pt idx="6366">
                  <c:v>-2.2296142577968001</c:v>
                </c:pt>
                <c:pt idx="6367">
                  <c:v>-2.1545410156161902</c:v>
                </c:pt>
                <c:pt idx="6368">
                  <c:v>-2.1124267578065399</c:v>
                </c:pt>
                <c:pt idx="6369">
                  <c:v>-2.0840454101335202</c:v>
                </c:pt>
                <c:pt idx="6370">
                  <c:v>-1.97631835935439</c:v>
                </c:pt>
                <c:pt idx="6371">
                  <c:v>-1.8786621093773901</c:v>
                </c:pt>
                <c:pt idx="6372">
                  <c:v>-1.88995361329464</c:v>
                </c:pt>
                <c:pt idx="6373">
                  <c:v>-1.95312500000494</c:v>
                </c:pt>
                <c:pt idx="6374">
                  <c:v>-1.9763183593587601</c:v>
                </c:pt>
                <c:pt idx="6375">
                  <c:v>-1.9003295898085899</c:v>
                </c:pt>
                <c:pt idx="6376">
                  <c:v>-1.7358398437198701</c:v>
                </c:pt>
                <c:pt idx="6377">
                  <c:v>-1.5954589843759199</c:v>
                </c:pt>
                <c:pt idx="6378">
                  <c:v>-1.59973144532691</c:v>
                </c:pt>
                <c:pt idx="6379">
                  <c:v>-1.66656494138683</c:v>
                </c:pt>
                <c:pt idx="6380">
                  <c:v>-1.57684326165507</c:v>
                </c:pt>
                <c:pt idx="6381">
                  <c:v>-1.2826538085178001</c:v>
                </c:pt>
                <c:pt idx="6382">
                  <c:v>-0.93322753901367195</c:v>
                </c:pt>
                <c:pt idx="6383">
                  <c:v>-0.70953369139279399</c:v>
                </c:pt>
                <c:pt idx="6384">
                  <c:v>-0.64788818359267997</c:v>
                </c:pt>
                <c:pt idx="6385">
                  <c:v>-0.64300537109120803</c:v>
                </c:pt>
                <c:pt idx="6386">
                  <c:v>-0.63140869142089295</c:v>
                </c:pt>
                <c:pt idx="6387">
                  <c:v>-0.69793701173122802</c:v>
                </c:pt>
                <c:pt idx="6388">
                  <c:v>-0.75439453122565203</c:v>
                </c:pt>
                <c:pt idx="6389">
                  <c:v>-0.644226074197078</c:v>
                </c:pt>
                <c:pt idx="6390">
                  <c:v>-0.54656982420784705</c:v>
                </c:pt>
                <c:pt idx="6391">
                  <c:v>-0.49743652340241101</c:v>
                </c:pt>
                <c:pt idx="6392">
                  <c:v>-0.33996582027515199</c:v>
                </c:pt>
                <c:pt idx="6393">
                  <c:v>-0.173034667934542</c:v>
                </c:pt>
                <c:pt idx="6394">
                  <c:v>-2.0141601493121102E-2</c:v>
                </c:pt>
                <c:pt idx="6395">
                  <c:v>0.28869628911898998</c:v>
                </c:pt>
                <c:pt idx="6396">
                  <c:v>0.54016113280809497</c:v>
                </c:pt>
                <c:pt idx="6397">
                  <c:v>0.520629882812224</c:v>
                </c:pt>
                <c:pt idx="6398">
                  <c:v>0.51940917970118405</c:v>
                </c:pt>
                <c:pt idx="6399">
                  <c:v>0.57983398435911004</c:v>
                </c:pt>
                <c:pt idx="6400">
                  <c:v>0.50994873046234102</c:v>
                </c:pt>
                <c:pt idx="6401">
                  <c:v>0.48187255860691702</c:v>
                </c:pt>
                <c:pt idx="6402">
                  <c:v>0.53955078124349498</c:v>
                </c:pt>
                <c:pt idx="6403">
                  <c:v>0.51116943360794898</c:v>
                </c:pt>
                <c:pt idx="6404">
                  <c:v>0.573120117237919</c:v>
                </c:pt>
                <c:pt idx="6405">
                  <c:v>0.79223632815228295</c:v>
                </c:pt>
                <c:pt idx="6406">
                  <c:v>0.91033935548235601</c:v>
                </c:pt>
                <c:pt idx="6407">
                  <c:v>0.96923828126224398</c:v>
                </c:pt>
                <c:pt idx="6408">
                  <c:v>1.02203369137702</c:v>
                </c:pt>
                <c:pt idx="6409">
                  <c:v>0.89599609370772304</c:v>
                </c:pt>
                <c:pt idx="6410">
                  <c:v>0.71441650389626399</c:v>
                </c:pt>
                <c:pt idx="6411">
                  <c:v>0.67169189452219102</c:v>
                </c:pt>
                <c:pt idx="6412">
                  <c:v>0.63293457030140099</c:v>
                </c:pt>
                <c:pt idx="6413">
                  <c:v>0.58563232423135303</c:v>
                </c:pt>
                <c:pt idx="6414">
                  <c:v>0.63934326171989997</c:v>
                </c:pt>
                <c:pt idx="6415">
                  <c:v>0.64422607421600797</c:v>
                </c:pt>
                <c:pt idx="6416">
                  <c:v>0.63262939456899203</c:v>
                </c:pt>
                <c:pt idx="6417">
                  <c:v>0.79223632816853795</c:v>
                </c:pt>
                <c:pt idx="6418">
                  <c:v>0.97564697267661105</c:v>
                </c:pt>
                <c:pt idx="6419">
                  <c:v>1.0610961914255199</c:v>
                </c:pt>
                <c:pt idx="6420">
                  <c:v>1.1419677734354601</c:v>
                </c:pt>
                <c:pt idx="6421">
                  <c:v>1.13342285152753</c:v>
                </c:pt>
                <c:pt idx="6422">
                  <c:v>0.98724365231685796</c:v>
                </c:pt>
                <c:pt idx="6423">
                  <c:v>0.87524414061543798</c:v>
                </c:pt>
                <c:pt idx="6424">
                  <c:v>0.83557128905985201</c:v>
                </c:pt>
                <c:pt idx="6425">
                  <c:v>0.82458496095536704</c:v>
                </c:pt>
                <c:pt idx="6426">
                  <c:v>0.89843750002628298</c:v>
                </c:pt>
                <c:pt idx="6427">
                  <c:v>1.00708007814694</c:v>
                </c:pt>
                <c:pt idx="6428">
                  <c:v>1.0974121094190401</c:v>
                </c:pt>
                <c:pt idx="6429">
                  <c:v>1.27807617194284</c:v>
                </c:pt>
                <c:pt idx="6430">
                  <c:v>1.55639648443301</c:v>
                </c:pt>
                <c:pt idx="6431">
                  <c:v>1.79351806643178</c:v>
                </c:pt>
                <c:pt idx="6432">
                  <c:v>1.89788818357704</c:v>
                </c:pt>
                <c:pt idx="6433">
                  <c:v>1.82983398431949</c:v>
                </c:pt>
                <c:pt idx="6434">
                  <c:v>1.6046142577626299</c:v>
                </c:pt>
                <c:pt idx="6435">
                  <c:v>1.4022827148244199</c:v>
                </c:pt>
                <c:pt idx="6436">
                  <c:v>1.32415771483238</c:v>
                </c:pt>
                <c:pt idx="6437">
                  <c:v>1.27838134763897</c:v>
                </c:pt>
                <c:pt idx="6438">
                  <c:v>1.20880126952851</c:v>
                </c:pt>
                <c:pt idx="6439">
                  <c:v>1.1978149414118799</c:v>
                </c:pt>
                <c:pt idx="6440">
                  <c:v>1.2203979492105801</c:v>
                </c:pt>
                <c:pt idx="6441">
                  <c:v>1.1877441406272999</c:v>
                </c:pt>
                <c:pt idx="6442">
                  <c:v>1.19689941407997</c:v>
                </c:pt>
                <c:pt idx="6443">
                  <c:v>1.2664794921771201</c:v>
                </c:pt>
                <c:pt idx="6444">
                  <c:v>1.22528076167408</c:v>
                </c:pt>
                <c:pt idx="6445">
                  <c:v>1.04797363275664</c:v>
                </c:pt>
                <c:pt idx="6446">
                  <c:v>0.82702636711772803</c:v>
                </c:pt>
                <c:pt idx="6447">
                  <c:v>0.55206298821434296</c:v>
                </c:pt>
                <c:pt idx="6448">
                  <c:v>0.28839111324262501</c:v>
                </c:pt>
                <c:pt idx="6449">
                  <c:v>0.13671874998484501</c:v>
                </c:pt>
                <c:pt idx="6450">
                  <c:v>7.7209472665687201E-2</c:v>
                </c:pt>
                <c:pt idx="6451">
                  <c:v>0.11413574221098099</c:v>
                </c:pt>
                <c:pt idx="6452">
                  <c:v>0.20568847655678599</c:v>
                </c:pt>
                <c:pt idx="6453">
                  <c:v>0.183410644500616</c:v>
                </c:pt>
                <c:pt idx="6454">
                  <c:v>6.4392089831926097E-2</c:v>
                </c:pt>
                <c:pt idx="6455">
                  <c:v>1.8615722648840399E-2</c:v>
                </c:pt>
                <c:pt idx="6456">
                  <c:v>-1.0070800808936201E-2</c:v>
                </c:pt>
                <c:pt idx="6457">
                  <c:v>-0.116882324251894</c:v>
                </c:pt>
                <c:pt idx="6458">
                  <c:v>-0.244750976594967</c:v>
                </c:pt>
                <c:pt idx="6459">
                  <c:v>-0.36956787111103601</c:v>
                </c:pt>
                <c:pt idx="6460">
                  <c:v>-0.435791015615282</c:v>
                </c:pt>
                <c:pt idx="6461">
                  <c:v>-0.39855957029691202</c:v>
                </c:pt>
                <c:pt idx="6462">
                  <c:v>-0.33905029295332201</c:v>
                </c:pt>
                <c:pt idx="6463">
                  <c:v>-0.280151367130548</c:v>
                </c:pt>
                <c:pt idx="6464">
                  <c:v>-6.3476562417174601E-2</c:v>
                </c:pt>
                <c:pt idx="6465">
                  <c:v>0.25054931646999901</c:v>
                </c:pt>
                <c:pt idx="6466">
                  <c:v>0.49224853521141498</c:v>
                </c:pt>
                <c:pt idx="6467">
                  <c:v>0.70068359379910705</c:v>
                </c:pt>
                <c:pt idx="6468">
                  <c:v>0.88623046876669598</c:v>
                </c:pt>
                <c:pt idx="6469">
                  <c:v>0.94909667967896105</c:v>
                </c:pt>
                <c:pt idx="6470">
                  <c:v>0.91705322263339795</c:v>
                </c:pt>
                <c:pt idx="6471">
                  <c:v>0.83129882810361999</c:v>
                </c:pt>
                <c:pt idx="6472">
                  <c:v>0.75134277347631095</c:v>
                </c:pt>
                <c:pt idx="6473">
                  <c:v>0.89599609385693402</c:v>
                </c:pt>
                <c:pt idx="6474">
                  <c:v>1.29455566413997</c:v>
                </c:pt>
                <c:pt idx="6475">
                  <c:v>1.5823364258103301</c:v>
                </c:pt>
                <c:pt idx="6476">
                  <c:v>1.6903686523802699</c:v>
                </c:pt>
                <c:pt idx="6477">
                  <c:v>1.8255615234772</c:v>
                </c:pt>
                <c:pt idx="6478">
                  <c:v>1.9720458984440301</c:v>
                </c:pt>
                <c:pt idx="6479">
                  <c:v>1.99615478514853</c:v>
                </c:pt>
                <c:pt idx="6480">
                  <c:v>1.96777343749469</c:v>
                </c:pt>
                <c:pt idx="6481">
                  <c:v>1.9482421874810201</c:v>
                </c:pt>
                <c:pt idx="6482">
                  <c:v>1.8786621093381599</c:v>
                </c:pt>
                <c:pt idx="6483">
                  <c:v>1.74407958980039</c:v>
                </c:pt>
                <c:pt idx="6484">
                  <c:v>1.58569335935664</c:v>
                </c:pt>
                <c:pt idx="6485">
                  <c:v>1.51885986330455</c:v>
                </c:pt>
                <c:pt idx="6486">
                  <c:v>1.60369873050786</c:v>
                </c:pt>
                <c:pt idx="6487">
                  <c:v>1.74560546876839</c:v>
                </c:pt>
                <c:pt idx="6488">
                  <c:v>1.8121337890667999</c:v>
                </c:pt>
                <c:pt idx="6489">
                  <c:v>1.82769775390769</c:v>
                </c:pt>
                <c:pt idx="6490">
                  <c:v>1.8328857421609199</c:v>
                </c:pt>
                <c:pt idx="6491">
                  <c:v>1.7373657226083501</c:v>
                </c:pt>
                <c:pt idx="6492">
                  <c:v>1.56524658198703</c:v>
                </c:pt>
                <c:pt idx="6493">
                  <c:v>1.4068603515024301</c:v>
                </c:pt>
                <c:pt idx="6494">
                  <c:v>1.19171142570175</c:v>
                </c:pt>
                <c:pt idx="6495">
                  <c:v>0.90789794916197397</c:v>
                </c:pt>
                <c:pt idx="6496">
                  <c:v>0.70587158200337696</c:v>
                </c:pt>
                <c:pt idx="6497">
                  <c:v>0.60668945310142397</c:v>
                </c:pt>
                <c:pt idx="6498">
                  <c:v>0.52307128905518596</c:v>
                </c:pt>
                <c:pt idx="6499">
                  <c:v>0.49713134766099798</c:v>
                </c:pt>
                <c:pt idx="6500">
                  <c:v>0.51391601560594902</c:v>
                </c:pt>
                <c:pt idx="6501">
                  <c:v>0.44677734371440803</c:v>
                </c:pt>
                <c:pt idx="6502">
                  <c:v>0.32135009761150901</c:v>
                </c:pt>
                <c:pt idx="6503">
                  <c:v>0.164184570261765</c:v>
                </c:pt>
                <c:pt idx="6504">
                  <c:v>-1.4038085978897399E-2</c:v>
                </c:pt>
                <c:pt idx="6505">
                  <c:v>-0.15899658207461501</c:v>
                </c:pt>
                <c:pt idx="6506">
                  <c:v>-0.31036376959043999</c:v>
                </c:pt>
                <c:pt idx="6507">
                  <c:v>-0.51696777348082801</c:v>
                </c:pt>
                <c:pt idx="6508">
                  <c:v>-0.66772460938863798</c:v>
                </c:pt>
                <c:pt idx="6509">
                  <c:v>-0.71502685548643496</c:v>
                </c:pt>
                <c:pt idx="6510">
                  <c:v>-0.77636718751994704</c:v>
                </c:pt>
                <c:pt idx="6511">
                  <c:v>-0.84533691406558897</c:v>
                </c:pt>
                <c:pt idx="6512">
                  <c:v>-0.85601806639775002</c:v>
                </c:pt>
                <c:pt idx="6513">
                  <c:v>-0.82672119139905598</c:v>
                </c:pt>
                <c:pt idx="6514">
                  <c:v>-0.802001953151112</c:v>
                </c:pt>
                <c:pt idx="6515">
                  <c:v>-0.89172363288662704</c:v>
                </c:pt>
                <c:pt idx="6516">
                  <c:v>-1.1456298828746001</c:v>
                </c:pt>
                <c:pt idx="6517">
                  <c:v>-1.35833740237235</c:v>
                </c:pt>
                <c:pt idx="6518">
                  <c:v>-1.4559936523975401</c:v>
                </c:pt>
                <c:pt idx="6519">
                  <c:v>-1.63909912114853</c:v>
                </c:pt>
                <c:pt idx="6520">
                  <c:v>-1.82556152342698</c:v>
                </c:pt>
                <c:pt idx="6521">
                  <c:v>-1.78985595702675</c:v>
                </c:pt>
                <c:pt idx="6522">
                  <c:v>-1.7745971680216099</c:v>
                </c:pt>
                <c:pt idx="6523">
                  <c:v>-1.9534301758180801</c:v>
                </c:pt>
                <c:pt idx="6524">
                  <c:v>-2.0776367187616702</c:v>
                </c:pt>
                <c:pt idx="6525">
                  <c:v>-2.1170043945861599</c:v>
                </c:pt>
                <c:pt idx="6526">
                  <c:v>-2.3016357422409399</c:v>
                </c:pt>
                <c:pt idx="6527">
                  <c:v>-2.4807739258050998</c:v>
                </c:pt>
                <c:pt idx="6528">
                  <c:v>-2.56072998053039</c:v>
                </c:pt>
                <c:pt idx="6529">
                  <c:v>-2.7667236328942302</c:v>
                </c:pt>
                <c:pt idx="6530">
                  <c:v>-3.03985595706963</c:v>
                </c:pt>
                <c:pt idx="6531">
                  <c:v>-3.1677246093905298</c:v>
                </c:pt>
                <c:pt idx="6532">
                  <c:v>-3.21929931641654</c:v>
                </c:pt>
                <c:pt idx="6533">
                  <c:v>-3.2534790038856101</c:v>
                </c:pt>
                <c:pt idx="6534">
                  <c:v>-3.1851196288892001</c:v>
                </c:pt>
                <c:pt idx="6535">
                  <c:v>-3.12866210938415</c:v>
                </c:pt>
                <c:pt idx="6536">
                  <c:v>-3.1588745117355299</c:v>
                </c:pt>
                <c:pt idx="6537">
                  <c:v>-3.2141113281686602</c:v>
                </c:pt>
                <c:pt idx="6538">
                  <c:v>-3.3578491211750201</c:v>
                </c:pt>
                <c:pt idx="6539">
                  <c:v>-3.6245727539674299</c:v>
                </c:pt>
                <c:pt idx="6540">
                  <c:v>-3.8253784180095001</c:v>
                </c:pt>
                <c:pt idx="6541">
                  <c:v>-3.9587402344152198</c:v>
                </c:pt>
                <c:pt idx="6542">
                  <c:v>-4.0899658203184899</c:v>
                </c:pt>
                <c:pt idx="6543">
                  <c:v>-4.1094970703061202</c:v>
                </c:pt>
                <c:pt idx="6544">
                  <c:v>-4.08874511722391</c:v>
                </c:pt>
                <c:pt idx="6545">
                  <c:v>-4.2068481445341703</c:v>
                </c:pt>
                <c:pt idx="6546">
                  <c:v>-4.2163085936835598</c:v>
                </c:pt>
                <c:pt idx="6547">
                  <c:v>-4.0014648436753504</c:v>
                </c:pt>
                <c:pt idx="6548">
                  <c:v>-3.7600708007003298</c:v>
                </c:pt>
                <c:pt idx="6549">
                  <c:v>-3.4991455077421598</c:v>
                </c:pt>
                <c:pt idx="6550">
                  <c:v>-3.2730102539412802</c:v>
                </c:pt>
                <c:pt idx="6551">
                  <c:v>-3.3856201172601401</c:v>
                </c:pt>
                <c:pt idx="6552">
                  <c:v>-3.6184692382630699</c:v>
                </c:pt>
                <c:pt idx="6553">
                  <c:v>-3.5601806639973801</c:v>
                </c:pt>
                <c:pt idx="6554">
                  <c:v>-3.3520507811813398</c:v>
                </c:pt>
                <c:pt idx="6555">
                  <c:v>-3.13323974601647</c:v>
                </c:pt>
                <c:pt idx="6556">
                  <c:v>-2.8869628906036802</c:v>
                </c:pt>
                <c:pt idx="6557">
                  <c:v>-2.8192138672205398</c:v>
                </c:pt>
                <c:pt idx="6558">
                  <c:v>-2.9241943358981102</c:v>
                </c:pt>
                <c:pt idx="6559">
                  <c:v>-2.7993774412793302</c:v>
                </c:pt>
                <c:pt idx="6560">
                  <c:v>-2.3983764647172201</c:v>
                </c:pt>
                <c:pt idx="6561">
                  <c:v>-1.9985961913157799</c:v>
                </c:pt>
                <c:pt idx="6562">
                  <c:v>-1.7135620116836801</c:v>
                </c:pt>
                <c:pt idx="6563">
                  <c:v>-1.6033935547078</c:v>
                </c:pt>
                <c:pt idx="6564">
                  <c:v>-1.66717529297372</c:v>
                </c:pt>
                <c:pt idx="6565">
                  <c:v>-1.6827392577710001</c:v>
                </c:pt>
                <c:pt idx="6566">
                  <c:v>-1.55273437495301</c:v>
                </c:pt>
                <c:pt idx="6567">
                  <c:v>-1.40594482414821</c:v>
                </c:pt>
                <c:pt idx="6568">
                  <c:v>-1.18621826161872</c:v>
                </c:pt>
                <c:pt idx="6569">
                  <c:v>-0.874633789006102</c:v>
                </c:pt>
                <c:pt idx="6570">
                  <c:v>-0.69946289060898403</c:v>
                </c:pt>
                <c:pt idx="6571">
                  <c:v>-0.64971923822301703</c:v>
                </c:pt>
                <c:pt idx="6572">
                  <c:v>-0.46936035147564598</c:v>
                </c:pt>
                <c:pt idx="6573">
                  <c:v>-0.20111083976905</c:v>
                </c:pt>
                <c:pt idx="6574">
                  <c:v>2.96020508454586E-2</c:v>
                </c:pt>
                <c:pt idx="6575">
                  <c:v>0.227355957027088</c:v>
                </c:pt>
                <c:pt idx="6576">
                  <c:v>0.21453857417771199</c:v>
                </c:pt>
                <c:pt idx="6577">
                  <c:v>8.85009765836242E-2</c:v>
                </c:pt>
                <c:pt idx="6578">
                  <c:v>0.15319824223542799</c:v>
                </c:pt>
                <c:pt idx="6579">
                  <c:v>0.29998779297724298</c:v>
                </c:pt>
                <c:pt idx="6580">
                  <c:v>0.325927734404658</c:v>
                </c:pt>
                <c:pt idx="6581">
                  <c:v>0.41625976566948802</c:v>
                </c:pt>
                <c:pt idx="6582">
                  <c:v>0.55175781252813305</c:v>
                </c:pt>
                <c:pt idx="6583">
                  <c:v>0.63720703131852396</c:v>
                </c:pt>
                <c:pt idx="6584">
                  <c:v>0.84533691417453705</c:v>
                </c:pt>
                <c:pt idx="6585">
                  <c:v>1.1846923828810001</c:v>
                </c:pt>
                <c:pt idx="6586">
                  <c:v>1.3916015625186899</c:v>
                </c:pt>
                <c:pt idx="6587">
                  <c:v>1.4480590820271</c:v>
                </c:pt>
                <c:pt idx="6588">
                  <c:v>1.4355468749764</c:v>
                </c:pt>
                <c:pt idx="6589">
                  <c:v>1.3644409179467101</c:v>
                </c:pt>
                <c:pt idx="6590">
                  <c:v>1.2982177734428</c:v>
                </c:pt>
                <c:pt idx="6591">
                  <c:v>1.31408691410172</c:v>
                </c:pt>
                <c:pt idx="6592">
                  <c:v>1.4315795898979899</c:v>
                </c:pt>
                <c:pt idx="6593">
                  <c:v>1.5936279297074201</c:v>
                </c:pt>
                <c:pt idx="6594">
                  <c:v>1.65313720703289</c:v>
                </c:pt>
                <c:pt idx="6595">
                  <c:v>1.65802001959482</c:v>
                </c:pt>
                <c:pt idx="6596">
                  <c:v>1.84692382823365</c:v>
                </c:pt>
                <c:pt idx="6597">
                  <c:v>2.1697998047471199</c:v>
                </c:pt>
                <c:pt idx="6598">
                  <c:v>2.3464965820500399</c:v>
                </c:pt>
                <c:pt idx="6599">
                  <c:v>2.4020385742434298</c:v>
                </c:pt>
                <c:pt idx="6600">
                  <c:v>2.47497558593802</c:v>
                </c:pt>
                <c:pt idx="6601">
                  <c:v>2.4765014648301902</c:v>
                </c:pt>
                <c:pt idx="6602">
                  <c:v>2.4365234375101701</c:v>
                </c:pt>
                <c:pt idx="6603">
                  <c:v>2.4664306640554199</c:v>
                </c:pt>
                <c:pt idx="6604">
                  <c:v>2.4456787109091902</c:v>
                </c:pt>
                <c:pt idx="6605">
                  <c:v>2.3626708984609799</c:v>
                </c:pt>
                <c:pt idx="6606">
                  <c:v>2.4313354492584098</c:v>
                </c:pt>
                <c:pt idx="6607">
                  <c:v>2.5473022461234698</c:v>
                </c:pt>
                <c:pt idx="6608">
                  <c:v>2.6339721680575101</c:v>
                </c:pt>
                <c:pt idx="6609">
                  <c:v>2.8921508790192401</c:v>
                </c:pt>
                <c:pt idx="6610">
                  <c:v>3.2208251953368001</c:v>
                </c:pt>
                <c:pt idx="6611">
                  <c:v>3.2913208007310701</c:v>
                </c:pt>
                <c:pt idx="6612">
                  <c:v>3.1457519530425202</c:v>
                </c:pt>
                <c:pt idx="6613">
                  <c:v>2.90710449208968</c:v>
                </c:pt>
                <c:pt idx="6614">
                  <c:v>2.62481689447658</c:v>
                </c:pt>
                <c:pt idx="6615">
                  <c:v>2.4670410156478</c:v>
                </c:pt>
                <c:pt idx="6616">
                  <c:v>2.53265380863404</c:v>
                </c:pt>
                <c:pt idx="6617">
                  <c:v>2.6483154296807001</c:v>
                </c:pt>
                <c:pt idx="6618">
                  <c:v>2.6287841796479601</c:v>
                </c:pt>
                <c:pt idx="6619">
                  <c:v>2.5155639648494001</c:v>
                </c:pt>
                <c:pt idx="6620">
                  <c:v>2.53173828132811</c:v>
                </c:pt>
                <c:pt idx="6621">
                  <c:v>2.7548217774294601</c:v>
                </c:pt>
                <c:pt idx="6622">
                  <c:v>2.9989624023787802</c:v>
                </c:pt>
                <c:pt idx="6623">
                  <c:v>3.09875488277748</c:v>
                </c:pt>
                <c:pt idx="6624">
                  <c:v>2.99926757803413</c:v>
                </c:pt>
                <c:pt idx="6625">
                  <c:v>2.7410888670803502</c:v>
                </c:pt>
                <c:pt idx="6626">
                  <c:v>2.4374389647302701</c:v>
                </c:pt>
                <c:pt idx="6627">
                  <c:v>2.1166992186420299</c:v>
                </c:pt>
                <c:pt idx="6628">
                  <c:v>1.81152343743386</c:v>
                </c:pt>
                <c:pt idx="6629">
                  <c:v>1.6250610351007899</c:v>
                </c:pt>
                <c:pt idx="6630">
                  <c:v>1.46911621090082</c:v>
                </c:pt>
                <c:pt idx="6631">
                  <c:v>1.3659667969117799</c:v>
                </c:pt>
                <c:pt idx="6632">
                  <c:v>1.4691162110003899</c:v>
                </c:pt>
                <c:pt idx="6633">
                  <c:v>1.645507812542</c:v>
                </c:pt>
                <c:pt idx="6634">
                  <c:v>1.76300048831537</c:v>
                </c:pt>
                <c:pt idx="6635">
                  <c:v>1.8582153319979</c:v>
                </c:pt>
                <c:pt idx="6636">
                  <c:v>1.7651367186550599</c:v>
                </c:pt>
                <c:pt idx="6637">
                  <c:v>1.50085449215614</c:v>
                </c:pt>
                <c:pt idx="6638">
                  <c:v>1.41357421877616</c:v>
                </c:pt>
                <c:pt idx="6639">
                  <c:v>1.48620605468133</c:v>
                </c:pt>
                <c:pt idx="6640">
                  <c:v>1.46911621091745</c:v>
                </c:pt>
                <c:pt idx="6641">
                  <c:v>1.4135742187625899</c:v>
                </c:pt>
                <c:pt idx="6642">
                  <c:v>1.44836425785448</c:v>
                </c:pt>
                <c:pt idx="6643">
                  <c:v>1.5643310547448701</c:v>
                </c:pt>
                <c:pt idx="6644">
                  <c:v>1.7224121094187399</c:v>
                </c:pt>
                <c:pt idx="6645">
                  <c:v>1.8426513672267999</c:v>
                </c:pt>
                <c:pt idx="6646">
                  <c:v>1.9506835937987499</c:v>
                </c:pt>
                <c:pt idx="6647">
                  <c:v>2.08435058593304</c:v>
                </c:pt>
                <c:pt idx="6648">
                  <c:v>2.0721435546170901</c:v>
                </c:pt>
                <c:pt idx="6649">
                  <c:v>1.8795776366413499</c:v>
                </c:pt>
                <c:pt idx="6650">
                  <c:v>1.6683959960355901</c:v>
                </c:pt>
                <c:pt idx="6651">
                  <c:v>1.50970458979901</c:v>
                </c:pt>
                <c:pt idx="6652">
                  <c:v>1.3879394531093701</c:v>
                </c:pt>
                <c:pt idx="6653">
                  <c:v>1.3455200195462</c:v>
                </c:pt>
                <c:pt idx="6654">
                  <c:v>1.38610839847717</c:v>
                </c:pt>
                <c:pt idx="6655">
                  <c:v>1.4935302735039899</c:v>
                </c:pt>
                <c:pt idx="6656">
                  <c:v>1.6735839844398399</c:v>
                </c:pt>
                <c:pt idx="6657">
                  <c:v>1.8487548828362801</c:v>
                </c:pt>
                <c:pt idx="6658">
                  <c:v>1.91284179684533</c:v>
                </c:pt>
                <c:pt idx="6659">
                  <c:v>1.8328857420975899</c:v>
                </c:pt>
                <c:pt idx="6660">
                  <c:v>1.5911865232926501</c:v>
                </c:pt>
                <c:pt idx="6661">
                  <c:v>1.2017822264259399</c:v>
                </c:pt>
                <c:pt idx="6662">
                  <c:v>0.83557128899496702</c:v>
                </c:pt>
                <c:pt idx="6663">
                  <c:v>0.65490722651447397</c:v>
                </c:pt>
                <c:pt idx="6664">
                  <c:v>0.52642822257563104</c:v>
                </c:pt>
                <c:pt idx="6665">
                  <c:v>0.31127929680369998</c:v>
                </c:pt>
                <c:pt idx="6666">
                  <c:v>0.12145996090448601</c:v>
                </c:pt>
                <c:pt idx="6667">
                  <c:v>3.3569335907164301E-2</c:v>
                </c:pt>
                <c:pt idx="6668">
                  <c:v>-4.6997070327323101E-2</c:v>
                </c:pt>
                <c:pt idx="6669">
                  <c:v>-8.6364746048021301E-2</c:v>
                </c:pt>
                <c:pt idx="6670">
                  <c:v>3.4790039092635901E-2</c:v>
                </c:pt>
                <c:pt idx="6671">
                  <c:v>0.114440917891852</c:v>
                </c:pt>
                <c:pt idx="6672">
                  <c:v>-8.8806152501736096E-2</c:v>
                </c:pt>
                <c:pt idx="6673">
                  <c:v>-0.50537109390995405</c:v>
                </c:pt>
                <c:pt idx="6674">
                  <c:v>-0.92712402355027002</c:v>
                </c:pt>
                <c:pt idx="6675">
                  <c:v>-1.22375488281273</c:v>
                </c:pt>
                <c:pt idx="6676">
                  <c:v>-1.22436523430138</c:v>
                </c:pt>
                <c:pt idx="6677">
                  <c:v>-1.0311889648105299</c:v>
                </c:pt>
                <c:pt idx="6678">
                  <c:v>-0.94421386719705902</c:v>
                </c:pt>
                <c:pt idx="6679">
                  <c:v>-0.969238281239717</c:v>
                </c:pt>
                <c:pt idx="6680">
                  <c:v>-0.94238281246251898</c:v>
                </c:pt>
                <c:pt idx="6681">
                  <c:v>-0.84472656242808297</c:v>
                </c:pt>
                <c:pt idx="6682">
                  <c:v>-0.657348632746518</c:v>
                </c:pt>
                <c:pt idx="6683">
                  <c:v>-0.48583984374670502</c:v>
                </c:pt>
                <c:pt idx="6684">
                  <c:v>-0.47729492189759498</c:v>
                </c:pt>
                <c:pt idx="6685">
                  <c:v>-0.53588867191652201</c:v>
                </c:pt>
                <c:pt idx="6686">
                  <c:v>-0.64331054696606604</c:v>
                </c:pt>
                <c:pt idx="6687">
                  <c:v>-0.87890625004966005</c:v>
                </c:pt>
                <c:pt idx="6688">
                  <c:v>-1.0070800780835201</c:v>
                </c:pt>
                <c:pt idx="6689">
                  <c:v>-0.90026855466913003</c:v>
                </c:pt>
                <c:pt idx="6690">
                  <c:v>-0.85296630860123401</c:v>
                </c:pt>
                <c:pt idx="6691">
                  <c:v>-0.87219238275797395</c:v>
                </c:pt>
                <c:pt idx="6692">
                  <c:v>-0.73211669914230604</c:v>
                </c:pt>
                <c:pt idx="6693">
                  <c:v>-0.53619384761937094</c:v>
                </c:pt>
                <c:pt idx="6694">
                  <c:v>-0.44189453127219902</c:v>
                </c:pt>
                <c:pt idx="6695">
                  <c:v>-0.49865722663953899</c:v>
                </c:pt>
                <c:pt idx="6696">
                  <c:v>-0.69519042976477896</c:v>
                </c:pt>
                <c:pt idx="6697">
                  <c:v>-0.89233398440941203</c:v>
                </c:pt>
                <c:pt idx="6698">
                  <c:v>-0.97991943363076595</c:v>
                </c:pt>
                <c:pt idx="6699">
                  <c:v>-1.0739135742783601</c:v>
                </c:pt>
                <c:pt idx="6700">
                  <c:v>-1.22528076174899</c:v>
                </c:pt>
                <c:pt idx="6701">
                  <c:v>-1.3018798827976501</c:v>
                </c:pt>
                <c:pt idx="6702">
                  <c:v>-1.2643432617291299</c:v>
                </c:pt>
                <c:pt idx="6703">
                  <c:v>-1.2905883789436401</c:v>
                </c:pt>
                <c:pt idx="6704">
                  <c:v>-1.38488769532835</c:v>
                </c:pt>
                <c:pt idx="6705">
                  <c:v>-1.4248657226843899</c:v>
                </c:pt>
                <c:pt idx="6706">
                  <c:v>-1.49566650396655</c:v>
                </c:pt>
                <c:pt idx="6707">
                  <c:v>-1.64703369146242</c:v>
                </c:pt>
                <c:pt idx="6708">
                  <c:v>-1.7880249024408601</c:v>
                </c:pt>
                <c:pt idx="6709">
                  <c:v>-2.0312500001570601</c:v>
                </c:pt>
                <c:pt idx="6710">
                  <c:v>-2.4246215821561798</c:v>
                </c:pt>
                <c:pt idx="6711">
                  <c:v>-2.7368164063421698</c:v>
                </c:pt>
                <c:pt idx="6712">
                  <c:v>-2.96661376962268</c:v>
                </c:pt>
                <c:pt idx="6713">
                  <c:v>-3.1945800781739502</c:v>
                </c:pt>
                <c:pt idx="6714">
                  <c:v>-3.3163452148725798</c:v>
                </c:pt>
                <c:pt idx="6715">
                  <c:v>-3.3880615234751299</c:v>
                </c:pt>
                <c:pt idx="6716">
                  <c:v>-3.4814453124965499</c:v>
                </c:pt>
                <c:pt idx="6717">
                  <c:v>-3.4729003906238902</c:v>
                </c:pt>
                <c:pt idx="6718">
                  <c:v>-3.4701538086441399</c:v>
                </c:pt>
                <c:pt idx="6719">
                  <c:v>-3.5946655273977202</c:v>
                </c:pt>
                <c:pt idx="6720">
                  <c:v>-3.7277221680379502</c:v>
                </c:pt>
                <c:pt idx="6721">
                  <c:v>-3.89831542977335</c:v>
                </c:pt>
                <c:pt idx="6722">
                  <c:v>-4.10949707033223</c:v>
                </c:pt>
                <c:pt idx="6723">
                  <c:v>-4.1580200195015298</c:v>
                </c:pt>
                <c:pt idx="6724">
                  <c:v>-4.08508300782783</c:v>
                </c:pt>
                <c:pt idx="6725">
                  <c:v>-4.1226196289704298</c:v>
                </c:pt>
                <c:pt idx="6726">
                  <c:v>-4.27978515632606</c:v>
                </c:pt>
                <c:pt idx="6727">
                  <c:v>-4.4656372070744697</c:v>
                </c:pt>
                <c:pt idx="6728">
                  <c:v>-4.5712280272959296</c:v>
                </c:pt>
                <c:pt idx="6729">
                  <c:v>-4.4546508788188097</c:v>
                </c:pt>
                <c:pt idx="6730">
                  <c:v>-4.24194335937801</c:v>
                </c:pt>
                <c:pt idx="6731">
                  <c:v>-4.2492675782418097</c:v>
                </c:pt>
                <c:pt idx="6732">
                  <c:v>-4.5327758790639203</c:v>
                </c:pt>
                <c:pt idx="6733">
                  <c:v>-4.9154663087036301</c:v>
                </c:pt>
                <c:pt idx="6734">
                  <c:v>-5.1815795898408501</c:v>
                </c:pt>
                <c:pt idx="6735">
                  <c:v>-5.1745605467920299</c:v>
                </c:pt>
                <c:pt idx="6736">
                  <c:v>-4.97406005856236</c:v>
                </c:pt>
                <c:pt idx="6737">
                  <c:v>-4.8983764649142802</c:v>
                </c:pt>
                <c:pt idx="6738">
                  <c:v>-5.0680541992823001</c:v>
                </c:pt>
                <c:pt idx="6739">
                  <c:v>-5.2209472656003397</c:v>
                </c:pt>
                <c:pt idx="6740">
                  <c:v>-5.1617431639275004</c:v>
                </c:pt>
                <c:pt idx="6741">
                  <c:v>-4.8376464841028799</c:v>
                </c:pt>
                <c:pt idx="6742">
                  <c:v>-4.1857910153363296</c:v>
                </c:pt>
                <c:pt idx="6743">
                  <c:v>-3.4957885741439298</c:v>
                </c:pt>
                <c:pt idx="6744">
                  <c:v>-3.3169555665239701</c:v>
                </c:pt>
                <c:pt idx="6745">
                  <c:v>-3.5977172852519601</c:v>
                </c:pt>
                <c:pt idx="6746">
                  <c:v>-3.8259887695224002</c:v>
                </c:pt>
                <c:pt idx="6747">
                  <c:v>-3.8049316405193698</c:v>
                </c:pt>
                <c:pt idx="6748">
                  <c:v>-3.5540771482425502</c:v>
                </c:pt>
                <c:pt idx="6749">
                  <c:v>-3.0911254881505301</c:v>
                </c:pt>
                <c:pt idx="6750">
                  <c:v>-2.78137207034225</c:v>
                </c:pt>
                <c:pt idx="6751">
                  <c:v>-2.8518676758453898</c:v>
                </c:pt>
                <c:pt idx="6752">
                  <c:v>-3.0035400390521501</c:v>
                </c:pt>
                <c:pt idx="6753">
                  <c:v>-2.97912597641078</c:v>
                </c:pt>
                <c:pt idx="6754">
                  <c:v>-2.6211547847960399</c:v>
                </c:pt>
                <c:pt idx="6755">
                  <c:v>-1.7730712886908699</c:v>
                </c:pt>
                <c:pt idx="6756">
                  <c:v>-0.89996337880726895</c:v>
                </c:pt>
                <c:pt idx="6757">
                  <c:v>-0.66741943371207801</c:v>
                </c:pt>
                <c:pt idx="6758">
                  <c:v>-0.944824218901132</c:v>
                </c:pt>
                <c:pt idx="6759">
                  <c:v>-1.2991333008569099</c:v>
                </c:pt>
                <c:pt idx="6760">
                  <c:v>-1.47613525383147</c:v>
                </c:pt>
                <c:pt idx="6761">
                  <c:v>-1.3015747068722801</c:v>
                </c:pt>
                <c:pt idx="6762">
                  <c:v>-0.93048095692736199</c:v>
                </c:pt>
                <c:pt idx="6763">
                  <c:v>-0.68847656243096</c:v>
                </c:pt>
                <c:pt idx="6764">
                  <c:v>-0.52764892575171096</c:v>
                </c:pt>
                <c:pt idx="6765">
                  <c:v>-0.45898437499736899</c:v>
                </c:pt>
                <c:pt idx="6766">
                  <c:v>-0.45288085926777699</c:v>
                </c:pt>
                <c:pt idx="6767">
                  <c:v>-0.20416259746851101</c:v>
                </c:pt>
                <c:pt idx="6768">
                  <c:v>0.23040771493234599</c:v>
                </c:pt>
                <c:pt idx="6769">
                  <c:v>0.43548583985299799</c:v>
                </c:pt>
                <c:pt idx="6770">
                  <c:v>0.45684814450688899</c:v>
                </c:pt>
                <c:pt idx="6771">
                  <c:v>0.400695800683676</c:v>
                </c:pt>
                <c:pt idx="6772">
                  <c:v>0.17578124990779301</c:v>
                </c:pt>
                <c:pt idx="6773">
                  <c:v>-3.6315917977258798E-2</c:v>
                </c:pt>
                <c:pt idx="6774">
                  <c:v>-5.5847167969148799E-2</c:v>
                </c:pt>
                <c:pt idx="6775">
                  <c:v>-5.6762695275329698E-2</c:v>
                </c:pt>
                <c:pt idx="6776">
                  <c:v>2.8381347821184701E-2</c:v>
                </c:pt>
                <c:pt idx="6777">
                  <c:v>0.40618896504026802</c:v>
                </c:pt>
                <c:pt idx="6778">
                  <c:v>0.85540771497993995</c:v>
                </c:pt>
                <c:pt idx="6779">
                  <c:v>1.1660766603030099</c:v>
                </c:pt>
                <c:pt idx="6780">
                  <c:v>1.50085449235507</c:v>
                </c:pt>
                <c:pt idx="6781">
                  <c:v>1.8823242188276199</c:v>
                </c:pt>
                <c:pt idx="6782">
                  <c:v>2.0590209960537198</c:v>
                </c:pt>
                <c:pt idx="6783">
                  <c:v>1.96807861319658</c:v>
                </c:pt>
                <c:pt idx="6784">
                  <c:v>1.7761230468312501</c:v>
                </c:pt>
                <c:pt idx="6785">
                  <c:v>1.6769409180077299</c:v>
                </c:pt>
                <c:pt idx="6786">
                  <c:v>1.76513671883053</c:v>
                </c:pt>
                <c:pt idx="6787">
                  <c:v>1.9473266602392401</c:v>
                </c:pt>
                <c:pt idx="6788">
                  <c:v>2.1347045899741901</c:v>
                </c:pt>
                <c:pt idx="6789">
                  <c:v>2.42858886736588</c:v>
                </c:pt>
                <c:pt idx="6790">
                  <c:v>2.8305053712514598</c:v>
                </c:pt>
                <c:pt idx="6791">
                  <c:v>3.1851196290646899</c:v>
                </c:pt>
                <c:pt idx="6792">
                  <c:v>3.5406494142648701</c:v>
                </c:pt>
                <c:pt idx="6793">
                  <c:v>3.9947509766974201</c:v>
                </c:pt>
                <c:pt idx="6794">
                  <c:v>4.2968749999811902</c:v>
                </c:pt>
                <c:pt idx="6795">
                  <c:v>4.2547607421069298</c:v>
                </c:pt>
                <c:pt idx="6796">
                  <c:v>4.0747070311954001</c:v>
                </c:pt>
                <c:pt idx="6797">
                  <c:v>3.95294189448897</c:v>
                </c:pt>
                <c:pt idx="6798">
                  <c:v>3.8586425781190998</c:v>
                </c:pt>
                <c:pt idx="6799">
                  <c:v>3.8455200195896602</c:v>
                </c:pt>
                <c:pt idx="6800">
                  <c:v>3.9755249024239898</c:v>
                </c:pt>
                <c:pt idx="6801">
                  <c:v>4.1537475586931496</c:v>
                </c:pt>
                <c:pt idx="6802">
                  <c:v>4.3740844728331503</c:v>
                </c:pt>
                <c:pt idx="6803">
                  <c:v>4.7662353517621101</c:v>
                </c:pt>
                <c:pt idx="6804">
                  <c:v>5.2078247071102899</c:v>
                </c:pt>
                <c:pt idx="6805">
                  <c:v>5.3826904296443701</c:v>
                </c:pt>
                <c:pt idx="6806">
                  <c:v>5.2874755858413804</c:v>
                </c:pt>
                <c:pt idx="6807">
                  <c:v>5.0756835936087299</c:v>
                </c:pt>
                <c:pt idx="6808">
                  <c:v>4.7644042967088804</c:v>
                </c:pt>
                <c:pt idx="6809">
                  <c:v>4.3991088866216899</c:v>
                </c:pt>
                <c:pt idx="6810">
                  <c:v>4.1860961913852499</c:v>
                </c:pt>
                <c:pt idx="6811">
                  <c:v>4.1400146484377798</c:v>
                </c:pt>
                <c:pt idx="6812">
                  <c:v>4.1406250000332996</c:v>
                </c:pt>
                <c:pt idx="6813">
                  <c:v>4.2135620117990298</c:v>
                </c:pt>
                <c:pt idx="6814">
                  <c:v>4.3890380860326204</c:v>
                </c:pt>
                <c:pt idx="6815">
                  <c:v>4.5965576172910199</c:v>
                </c:pt>
                <c:pt idx="6816">
                  <c:v>4.8223876954034699</c:v>
                </c:pt>
                <c:pt idx="6817">
                  <c:v>5.0204467773524399</c:v>
                </c:pt>
                <c:pt idx="6818">
                  <c:v>5.0393676757181902</c:v>
                </c:pt>
                <c:pt idx="6819">
                  <c:v>4.9023437498965698</c:v>
                </c:pt>
                <c:pt idx="6820">
                  <c:v>4.6780395506102703</c:v>
                </c:pt>
                <c:pt idx="6821">
                  <c:v>4.3072509763099696</c:v>
                </c:pt>
                <c:pt idx="6822">
                  <c:v>3.7606811521393002</c:v>
                </c:pt>
                <c:pt idx="6823">
                  <c:v>3.31817626952602</c:v>
                </c:pt>
                <c:pt idx="6824">
                  <c:v>3.30688476579033</c:v>
                </c:pt>
                <c:pt idx="6825">
                  <c:v>3.66333007829444</c:v>
                </c:pt>
                <c:pt idx="6826">
                  <c:v>4.02862548845017</c:v>
                </c:pt>
                <c:pt idx="6827">
                  <c:v>4.3920898439317604</c:v>
                </c:pt>
                <c:pt idx="6828">
                  <c:v>4.7824096680227504</c:v>
                </c:pt>
                <c:pt idx="6829">
                  <c:v>4.8983764647842296</c:v>
                </c:pt>
                <c:pt idx="6830">
                  <c:v>4.7708129882647299</c:v>
                </c:pt>
                <c:pt idx="6831">
                  <c:v>4.7354125976454098</c:v>
                </c:pt>
                <c:pt idx="6832">
                  <c:v>4.7122192382007704</c:v>
                </c:pt>
                <c:pt idx="6833">
                  <c:v>4.5404052733427296</c:v>
                </c:pt>
                <c:pt idx="6834">
                  <c:v>4.3380737303440098</c:v>
                </c:pt>
                <c:pt idx="6835">
                  <c:v>4.0722656249061897</c:v>
                </c:pt>
                <c:pt idx="6836">
                  <c:v>3.8723754883340602</c:v>
                </c:pt>
                <c:pt idx="6837">
                  <c:v>3.9846801758810302</c:v>
                </c:pt>
                <c:pt idx="6838">
                  <c:v>4.1964721680449504</c:v>
                </c:pt>
                <c:pt idx="6839">
                  <c:v>4.3582153321619002</c:v>
                </c:pt>
                <c:pt idx="6840">
                  <c:v>4.6350097657007696</c:v>
                </c:pt>
                <c:pt idx="6841">
                  <c:v>4.7955322264515097</c:v>
                </c:pt>
                <c:pt idx="6842">
                  <c:v>4.5608520505860302</c:v>
                </c:pt>
                <c:pt idx="6843">
                  <c:v>4.1488647458981003</c:v>
                </c:pt>
                <c:pt idx="6844">
                  <c:v>3.7359619139040001</c:v>
                </c:pt>
                <c:pt idx="6845">
                  <c:v>3.4020996093092402</c:v>
                </c:pt>
                <c:pt idx="6846">
                  <c:v>3.2638549804247701</c:v>
                </c:pt>
                <c:pt idx="6847">
                  <c:v>3.1713867186703002</c:v>
                </c:pt>
                <c:pt idx="6848">
                  <c:v>3.0041503905988201</c:v>
                </c:pt>
                <c:pt idx="6849">
                  <c:v>2.94921875003614</c:v>
                </c:pt>
                <c:pt idx="6850">
                  <c:v>3.0249023437527698</c:v>
                </c:pt>
                <c:pt idx="6851">
                  <c:v>3.0307006835765198</c:v>
                </c:pt>
                <c:pt idx="6852">
                  <c:v>2.9946899413977701</c:v>
                </c:pt>
                <c:pt idx="6853">
                  <c:v>2.97698974602047</c:v>
                </c:pt>
                <c:pt idx="6854">
                  <c:v>2.8240966794744198</c:v>
                </c:pt>
                <c:pt idx="6855">
                  <c:v>2.3803710934109801</c:v>
                </c:pt>
                <c:pt idx="6856">
                  <c:v>1.6757202145053101</c:v>
                </c:pt>
                <c:pt idx="6857">
                  <c:v>0.97229003889833099</c:v>
                </c:pt>
                <c:pt idx="6858">
                  <c:v>0.63171386719191303</c:v>
                </c:pt>
                <c:pt idx="6859">
                  <c:v>0.64086914060230304</c:v>
                </c:pt>
                <c:pt idx="6860">
                  <c:v>0.59387207022789101</c:v>
                </c:pt>
                <c:pt idx="6861">
                  <c:v>0.41900634764059802</c:v>
                </c:pt>
                <c:pt idx="6862">
                  <c:v>0.38665771488176998</c:v>
                </c:pt>
                <c:pt idx="6863">
                  <c:v>0.46508789065019601</c:v>
                </c:pt>
                <c:pt idx="6864">
                  <c:v>0.51696777343438804</c:v>
                </c:pt>
                <c:pt idx="6865">
                  <c:v>0.51055908193992705</c:v>
                </c:pt>
                <c:pt idx="6866">
                  <c:v>0.322875976357135</c:v>
                </c:pt>
                <c:pt idx="6867">
                  <c:v>-9.9182129154100601E-2</c:v>
                </c:pt>
                <c:pt idx="6868">
                  <c:v>-0.60760498069768698</c:v>
                </c:pt>
                <c:pt idx="6869">
                  <c:v>-1.0763549806450701</c:v>
                </c:pt>
                <c:pt idx="6870">
                  <c:v>-1.4373779297547</c:v>
                </c:pt>
                <c:pt idx="6871">
                  <c:v>-1.57470703119161</c:v>
                </c:pt>
                <c:pt idx="6872">
                  <c:v>-1.4553833006958301</c:v>
                </c:pt>
                <c:pt idx="6873">
                  <c:v>-1.2811279296853999</c:v>
                </c:pt>
                <c:pt idx="6874">
                  <c:v>-1.27685546873996</c:v>
                </c:pt>
                <c:pt idx="6875">
                  <c:v>-1.2564086913227599</c:v>
                </c:pt>
                <c:pt idx="6876">
                  <c:v>-1.0867309570321499</c:v>
                </c:pt>
                <c:pt idx="6877">
                  <c:v>-1.0885620117844901</c:v>
                </c:pt>
                <c:pt idx="6878">
                  <c:v>-1.22192382810782</c:v>
                </c:pt>
                <c:pt idx="6879">
                  <c:v>-1.18713378908586</c:v>
                </c:pt>
                <c:pt idx="6880">
                  <c:v>-1.2344360352788499</c:v>
                </c:pt>
                <c:pt idx="6881">
                  <c:v>-1.4822387695661901</c:v>
                </c:pt>
                <c:pt idx="6882">
                  <c:v>-1.5527343749732301</c:v>
                </c:pt>
                <c:pt idx="6883">
                  <c:v>-1.4987182617189001</c:v>
                </c:pt>
                <c:pt idx="6884">
                  <c:v>-1.4990234374756</c:v>
                </c:pt>
                <c:pt idx="6885">
                  <c:v>-1.4498901367305901</c:v>
                </c:pt>
                <c:pt idx="6886">
                  <c:v>-1.47369384776546</c:v>
                </c:pt>
                <c:pt idx="6887">
                  <c:v>-1.69281005868714</c:v>
                </c:pt>
                <c:pt idx="6888">
                  <c:v>-1.8801879883269601</c:v>
                </c:pt>
                <c:pt idx="6889">
                  <c:v>-1.9717407227040999</c:v>
                </c:pt>
                <c:pt idx="6890">
                  <c:v>-2.0675659180461499</c:v>
                </c:pt>
                <c:pt idx="6891">
                  <c:v>-2.22229003918638</c:v>
                </c:pt>
                <c:pt idx="6892">
                  <c:v>-2.4694824219880198</c:v>
                </c:pt>
                <c:pt idx="6893">
                  <c:v>-2.6950073242852399</c:v>
                </c:pt>
                <c:pt idx="6894">
                  <c:v>-2.82745361333789</c:v>
                </c:pt>
                <c:pt idx="6895">
                  <c:v>-2.9400634765895099</c:v>
                </c:pt>
                <c:pt idx="6896">
                  <c:v>-2.99377441401422</c:v>
                </c:pt>
                <c:pt idx="6897">
                  <c:v>-2.89794921869726</c:v>
                </c:pt>
                <c:pt idx="6898">
                  <c:v>-2.7932739258149901</c:v>
                </c:pt>
                <c:pt idx="6899">
                  <c:v>-2.8601074220023199</c:v>
                </c:pt>
                <c:pt idx="6900">
                  <c:v>-3.1118774415581001</c:v>
                </c:pt>
                <c:pt idx="6901">
                  <c:v>-3.4121704102853401</c:v>
                </c:pt>
                <c:pt idx="6902">
                  <c:v>-3.6669921875610698</c:v>
                </c:pt>
                <c:pt idx="6903">
                  <c:v>-3.7875366211072201</c:v>
                </c:pt>
                <c:pt idx="6904">
                  <c:v>-3.8140869141563698</c:v>
                </c:pt>
                <c:pt idx="6905">
                  <c:v>-3.99871826189547</c:v>
                </c:pt>
                <c:pt idx="6906">
                  <c:v>-4.3463134766761202</c:v>
                </c:pt>
                <c:pt idx="6907">
                  <c:v>-4.5693969727072297</c:v>
                </c:pt>
                <c:pt idx="6908">
                  <c:v>-4.6694946289171497</c:v>
                </c:pt>
                <c:pt idx="6909">
                  <c:v>-4.6908569335065504</c:v>
                </c:pt>
                <c:pt idx="6910">
                  <c:v>-4.5202636718330398</c:v>
                </c:pt>
                <c:pt idx="6911">
                  <c:v>-4.4381713868193797</c:v>
                </c:pt>
                <c:pt idx="6912">
                  <c:v>-4.6347045899062103</c:v>
                </c:pt>
                <c:pt idx="6913">
                  <c:v>-4.7564697265534202</c:v>
                </c:pt>
                <c:pt idx="6914">
                  <c:v>-4.7387695312647402</c:v>
                </c:pt>
                <c:pt idx="6915">
                  <c:v>-4.7674560547263898</c:v>
                </c:pt>
                <c:pt idx="6916">
                  <c:v>-4.8431396485353702</c:v>
                </c:pt>
                <c:pt idx="6917">
                  <c:v>-5.03326416027239</c:v>
                </c:pt>
                <c:pt idx="6918">
                  <c:v>-5.2584838866738997</c:v>
                </c:pt>
                <c:pt idx="6919">
                  <c:v>-5.1715087889704296</c:v>
                </c:pt>
                <c:pt idx="6920">
                  <c:v>-4.9932861328670501</c:v>
                </c:pt>
                <c:pt idx="6921">
                  <c:v>-5.0988769531837503</c:v>
                </c:pt>
                <c:pt idx="6922">
                  <c:v>-5.2124023436743796</c:v>
                </c:pt>
                <c:pt idx="6923">
                  <c:v>-5.0665283202886098</c:v>
                </c:pt>
                <c:pt idx="6924">
                  <c:v>-5.0204467774485098</c:v>
                </c:pt>
                <c:pt idx="6925">
                  <c:v>-5.2221679688439799</c:v>
                </c:pt>
                <c:pt idx="6926">
                  <c:v>-5.4031372070352202</c:v>
                </c:pt>
                <c:pt idx="6927">
                  <c:v>-5.4107666014506997</c:v>
                </c:pt>
                <c:pt idx="6928">
                  <c:v>-5.1962280270719496</c:v>
                </c:pt>
                <c:pt idx="6929">
                  <c:v>-4.6746826168389104</c:v>
                </c:pt>
                <c:pt idx="6930">
                  <c:v>-4.0069580075873104</c:v>
                </c:pt>
                <c:pt idx="6931">
                  <c:v>-3.5763549804421002</c:v>
                </c:pt>
                <c:pt idx="6932">
                  <c:v>-3.5253906250655498</c:v>
                </c:pt>
                <c:pt idx="6933">
                  <c:v>-3.6505126953006699</c:v>
                </c:pt>
                <c:pt idx="6934">
                  <c:v>-3.6279296873288001</c:v>
                </c:pt>
                <c:pt idx="6935">
                  <c:v>-3.30169677712124</c:v>
                </c:pt>
                <c:pt idx="6936">
                  <c:v>-2.87841796861332</c:v>
                </c:pt>
                <c:pt idx="6937">
                  <c:v>-2.6184082031589102</c:v>
                </c:pt>
                <c:pt idx="6938">
                  <c:v>-2.6828002932081998</c:v>
                </c:pt>
                <c:pt idx="6939">
                  <c:v>-3.1375122072783599</c:v>
                </c:pt>
                <c:pt idx="6940">
                  <c:v>-3.6059570312122702</c:v>
                </c:pt>
                <c:pt idx="6941">
                  <c:v>-3.5345458981177198</c:v>
                </c:pt>
                <c:pt idx="6942">
                  <c:v>-2.92938232384124</c:v>
                </c:pt>
                <c:pt idx="6943">
                  <c:v>-2.21618652315723</c:v>
                </c:pt>
                <c:pt idx="6944">
                  <c:v>-1.6867065429003001</c:v>
                </c:pt>
                <c:pt idx="6945">
                  <c:v>-1.5576171876809</c:v>
                </c:pt>
                <c:pt idx="6946">
                  <c:v>-1.8981933596012801</c:v>
                </c:pt>
                <c:pt idx="6947">
                  <c:v>-2.32421875000114</c:v>
                </c:pt>
                <c:pt idx="6948">
                  <c:v>-2.3263549802620198</c:v>
                </c:pt>
                <c:pt idx="6949">
                  <c:v>-1.93847656232499</c:v>
                </c:pt>
                <c:pt idx="6950">
                  <c:v>-1.6101074218448601</c:v>
                </c:pt>
                <c:pt idx="6951">
                  <c:v>-1.5536499024024</c:v>
                </c:pt>
                <c:pt idx="6952">
                  <c:v>-1.6635131836500601</c:v>
                </c:pt>
                <c:pt idx="6953">
                  <c:v>-1.7687988280220099</c:v>
                </c:pt>
                <c:pt idx="6954">
                  <c:v>-1.57653808566972</c:v>
                </c:pt>
                <c:pt idx="6955">
                  <c:v>-1.0766601559989599</c:v>
                </c:pt>
                <c:pt idx="6956">
                  <c:v>-0.608825683469294</c:v>
                </c:pt>
                <c:pt idx="6957">
                  <c:v>-0.37689208986901102</c:v>
                </c:pt>
                <c:pt idx="6958">
                  <c:v>-0.42388916030708901</c:v>
                </c:pt>
                <c:pt idx="6959">
                  <c:v>-0.70404052744036605</c:v>
                </c:pt>
                <c:pt idx="6960">
                  <c:v>-0.88348388668862998</c:v>
                </c:pt>
                <c:pt idx="6961">
                  <c:v>-0.82763671872202005</c:v>
                </c:pt>
                <c:pt idx="6962">
                  <c:v>-0.77575683591178102</c:v>
                </c:pt>
                <c:pt idx="6963">
                  <c:v>-0.72814941400601996</c:v>
                </c:pt>
                <c:pt idx="6964">
                  <c:v>-0.62377929676848098</c:v>
                </c:pt>
                <c:pt idx="6965">
                  <c:v>-0.42694091767214598</c:v>
                </c:pt>
                <c:pt idx="6966">
                  <c:v>0.120239258220124</c:v>
                </c:pt>
                <c:pt idx="6967">
                  <c:v>0.87097167992577795</c:v>
                </c:pt>
                <c:pt idx="6968">
                  <c:v>1.30981445319023</c:v>
                </c:pt>
                <c:pt idx="6969">
                  <c:v>1.4297485351217301</c:v>
                </c:pt>
                <c:pt idx="6970">
                  <c:v>1.3662719724796899</c:v>
                </c:pt>
                <c:pt idx="6971">
                  <c:v>1.04217529278673</c:v>
                </c:pt>
                <c:pt idx="6972">
                  <c:v>0.70861816406999401</c:v>
                </c:pt>
                <c:pt idx="6973">
                  <c:v>0.72235107434902901</c:v>
                </c:pt>
                <c:pt idx="6974">
                  <c:v>0.96069335945373502</c:v>
                </c:pt>
                <c:pt idx="6975">
                  <c:v>1.1047363281542399</c:v>
                </c:pt>
                <c:pt idx="6976">
                  <c:v>1.15814208996241</c:v>
                </c:pt>
                <c:pt idx="6977">
                  <c:v>1.37451171899553</c:v>
                </c:pt>
                <c:pt idx="6978">
                  <c:v>1.8222045901406501</c:v>
                </c:pt>
                <c:pt idx="6979">
                  <c:v>2.3626708987565301</c:v>
                </c:pt>
                <c:pt idx="6980">
                  <c:v>2.9434204104205599</c:v>
                </c:pt>
                <c:pt idx="6981">
                  <c:v>3.4237670899117001</c:v>
                </c:pt>
                <c:pt idx="6982">
                  <c:v>3.5470581053163599</c:v>
                </c:pt>
                <c:pt idx="6983">
                  <c:v>3.2705688473956198</c:v>
                </c:pt>
                <c:pt idx="6984">
                  <c:v>2.7984619138503799</c:v>
                </c:pt>
                <c:pt idx="6985">
                  <c:v>2.41485595700982</c:v>
                </c:pt>
                <c:pt idx="6986">
                  <c:v>2.37609863293082</c:v>
                </c:pt>
                <c:pt idx="6987">
                  <c:v>2.58972167982256</c:v>
                </c:pt>
                <c:pt idx="6988">
                  <c:v>2.8335571290794501</c:v>
                </c:pt>
                <c:pt idx="6989">
                  <c:v>3.1457519533300302</c:v>
                </c:pt>
                <c:pt idx="6990">
                  <c:v>3.5147094727988701</c:v>
                </c:pt>
                <c:pt idx="6991">
                  <c:v>3.7713623047437301</c:v>
                </c:pt>
                <c:pt idx="6992">
                  <c:v>3.8723754882542401</c:v>
                </c:pt>
                <c:pt idx="6993">
                  <c:v>3.82385253894493</c:v>
                </c:pt>
                <c:pt idx="6994">
                  <c:v>3.6129760740249801</c:v>
                </c:pt>
                <c:pt idx="6995">
                  <c:v>3.2659912107098199</c:v>
                </c:pt>
                <c:pt idx="6996">
                  <c:v>2.8582763670279001</c:v>
                </c:pt>
                <c:pt idx="6997">
                  <c:v>2.57293701172319</c:v>
                </c:pt>
                <c:pt idx="6998">
                  <c:v>2.58087158212546</c:v>
                </c:pt>
                <c:pt idx="6999">
                  <c:v>2.74902343761166</c:v>
                </c:pt>
                <c:pt idx="7000">
                  <c:v>2.9479980470868399</c:v>
                </c:pt>
                <c:pt idx="7001">
                  <c:v>3.3255004885855399</c:v>
                </c:pt>
                <c:pt idx="7002">
                  <c:v>3.8668823244017201</c:v>
                </c:pt>
                <c:pt idx="7003">
                  <c:v>4.1918945312821299</c:v>
                </c:pt>
                <c:pt idx="7004">
                  <c:v>4.2489624023693899</c:v>
                </c:pt>
                <c:pt idx="7005">
                  <c:v>4.2944335937278</c:v>
                </c:pt>
                <c:pt idx="7006">
                  <c:v>4.2550659178005201</c:v>
                </c:pt>
                <c:pt idx="7007">
                  <c:v>3.95721435524794</c:v>
                </c:pt>
                <c:pt idx="7008">
                  <c:v>3.5668945310611302</c:v>
                </c:pt>
                <c:pt idx="7009">
                  <c:v>3.23303222643835</c:v>
                </c:pt>
                <c:pt idx="7010">
                  <c:v>3.0139160156512799</c:v>
                </c:pt>
                <c:pt idx="7011">
                  <c:v>3.0603027346211098</c:v>
                </c:pt>
                <c:pt idx="7012">
                  <c:v>3.4939575199399502</c:v>
                </c:pt>
                <c:pt idx="7013">
                  <c:v>4.2129516605370201</c:v>
                </c:pt>
                <c:pt idx="7014">
                  <c:v>4.8828125001615899</c:v>
                </c:pt>
                <c:pt idx="7015">
                  <c:v>5.1666259765355704</c:v>
                </c:pt>
                <c:pt idx="7016">
                  <c:v>5.1193237303584196</c:v>
                </c:pt>
                <c:pt idx="7017">
                  <c:v>4.9258422849978096</c:v>
                </c:pt>
                <c:pt idx="7018">
                  <c:v>4.6484374998947198</c:v>
                </c:pt>
                <c:pt idx="7019">
                  <c:v>4.4641113281082401</c:v>
                </c:pt>
                <c:pt idx="7020">
                  <c:v>4.4348144530606497</c:v>
                </c:pt>
                <c:pt idx="7021">
                  <c:v>4.32250976544087</c:v>
                </c:pt>
                <c:pt idx="7022">
                  <c:v>4.0011596678212804</c:v>
                </c:pt>
                <c:pt idx="7023">
                  <c:v>3.7442016601839199</c:v>
                </c:pt>
                <c:pt idx="7024">
                  <c:v>3.7924194337300499</c:v>
                </c:pt>
                <c:pt idx="7025">
                  <c:v>4.0295410158012199</c:v>
                </c:pt>
                <c:pt idx="7026">
                  <c:v>4.3356323244519004</c:v>
                </c:pt>
                <c:pt idx="7027">
                  <c:v>4.7406005860228504</c:v>
                </c:pt>
                <c:pt idx="7028">
                  <c:v>4.8886108395454801</c:v>
                </c:pt>
                <c:pt idx="7029">
                  <c:v>4.3713378901898396</c:v>
                </c:pt>
                <c:pt idx="7030">
                  <c:v>3.6178588864193602</c:v>
                </c:pt>
                <c:pt idx="7031">
                  <c:v>3.1002807614802599</c:v>
                </c:pt>
                <c:pt idx="7032">
                  <c:v>2.68798828104473</c:v>
                </c:pt>
                <c:pt idx="7033">
                  <c:v>2.3336791991206201</c:v>
                </c:pt>
                <c:pt idx="7034">
                  <c:v>2.1643066406179199</c:v>
                </c:pt>
                <c:pt idx="7035">
                  <c:v>2.1520996094672298</c:v>
                </c:pt>
                <c:pt idx="7036">
                  <c:v>2.3107910157702598</c:v>
                </c:pt>
                <c:pt idx="7037">
                  <c:v>2.56072998054709</c:v>
                </c:pt>
                <c:pt idx="7038">
                  <c:v>2.6953124999887899</c:v>
                </c:pt>
                <c:pt idx="7039">
                  <c:v>2.6760864256508401</c:v>
                </c:pt>
                <c:pt idx="7040">
                  <c:v>2.4523925778733902</c:v>
                </c:pt>
                <c:pt idx="7041">
                  <c:v>2.02148437472666</c:v>
                </c:pt>
                <c:pt idx="7042">
                  <c:v>1.5533447263256699</c:v>
                </c:pt>
                <c:pt idx="7043">
                  <c:v>1.1483764646340799</c:v>
                </c:pt>
                <c:pt idx="7044">
                  <c:v>0.79040527323373</c:v>
                </c:pt>
                <c:pt idx="7045">
                  <c:v>0.442504882606086</c:v>
                </c:pt>
                <c:pt idx="7046">
                  <c:v>9.06372069150638E-2</c:v>
                </c:pt>
                <c:pt idx="7047">
                  <c:v>-0.107421875011117</c:v>
                </c:pt>
                <c:pt idx="7048">
                  <c:v>-0.126342773375545</c:v>
                </c:pt>
                <c:pt idx="7049">
                  <c:v>-2.1057128773720998E-2</c:v>
                </c:pt>
                <c:pt idx="7050">
                  <c:v>0.20416259768898401</c:v>
                </c:pt>
                <c:pt idx="7051">
                  <c:v>0.25970458970166399</c:v>
                </c:pt>
                <c:pt idx="7052">
                  <c:v>1.8615722527094099E-2</c:v>
                </c:pt>
                <c:pt idx="7053">
                  <c:v>-0.20019531264938101</c:v>
                </c:pt>
                <c:pt idx="7054">
                  <c:v>-0.45288085960466301</c:v>
                </c:pt>
                <c:pt idx="7055">
                  <c:v>-0.84136962905260804</c:v>
                </c:pt>
                <c:pt idx="7056">
                  <c:v>-1.0885620117875201</c:v>
                </c:pt>
                <c:pt idx="7057">
                  <c:v>-1.20452880866957</c:v>
                </c:pt>
                <c:pt idx="7058">
                  <c:v>-1.33239746097919</c:v>
                </c:pt>
                <c:pt idx="7059">
                  <c:v>-1.40258789082582</c:v>
                </c:pt>
                <c:pt idx="7060">
                  <c:v>-1.7407226566046901</c:v>
                </c:pt>
                <c:pt idx="7061">
                  <c:v>-2.33703613295285</c:v>
                </c:pt>
                <c:pt idx="7062">
                  <c:v>-2.5726318358662299</c:v>
                </c:pt>
                <c:pt idx="7063">
                  <c:v>-2.45300292966219</c:v>
                </c:pt>
                <c:pt idx="7064">
                  <c:v>-2.4105834961225199</c:v>
                </c:pt>
                <c:pt idx="7065">
                  <c:v>-2.4588012695731898</c:v>
                </c:pt>
                <c:pt idx="7066">
                  <c:v>-2.5289916992624</c:v>
                </c:pt>
                <c:pt idx="7067">
                  <c:v>-2.6019287109775</c:v>
                </c:pt>
                <c:pt idx="7068">
                  <c:v>-2.66876220705741</c:v>
                </c:pt>
                <c:pt idx="7069">
                  <c:v>-2.71240234370025</c:v>
                </c:pt>
                <c:pt idx="7070">
                  <c:v>-2.62939453115419</c:v>
                </c:pt>
                <c:pt idx="7071">
                  <c:v>-2.4697875976188199</c:v>
                </c:pt>
                <c:pt idx="7072">
                  <c:v>-2.4075317382572199</c:v>
                </c:pt>
                <c:pt idx="7073">
                  <c:v>-2.3675537109330902</c:v>
                </c:pt>
                <c:pt idx="7074">
                  <c:v>-2.3602294923128202</c:v>
                </c:pt>
                <c:pt idx="7075">
                  <c:v>-2.56805419934039</c:v>
                </c:pt>
                <c:pt idx="7076">
                  <c:v>-2.7697753905831601</c:v>
                </c:pt>
                <c:pt idx="7077">
                  <c:v>-2.7005004882298298</c:v>
                </c:pt>
                <c:pt idx="7078">
                  <c:v>-2.6153564453486799</c:v>
                </c:pt>
                <c:pt idx="7079">
                  <c:v>-2.6751708984595002</c:v>
                </c:pt>
                <c:pt idx="7080">
                  <c:v>-2.7114868164709498</c:v>
                </c:pt>
                <c:pt idx="7081">
                  <c:v>-2.8182983400118502</c:v>
                </c:pt>
                <c:pt idx="7082">
                  <c:v>-3.09539794929854</c:v>
                </c:pt>
                <c:pt idx="7083">
                  <c:v>-3.2269287108998599</c:v>
                </c:pt>
                <c:pt idx="7084">
                  <c:v>-3.1649780273524799</c:v>
                </c:pt>
                <c:pt idx="7085">
                  <c:v>-3.17932128910279</c:v>
                </c:pt>
                <c:pt idx="7086">
                  <c:v>-3.2455444336633001</c:v>
                </c:pt>
                <c:pt idx="7087">
                  <c:v>-3.3596801759761399</c:v>
                </c:pt>
                <c:pt idx="7088">
                  <c:v>-3.6795043946617998</c:v>
                </c:pt>
                <c:pt idx="7089">
                  <c:v>-3.89343261717053</c:v>
                </c:pt>
                <c:pt idx="7090">
                  <c:v>-3.8656616210980399</c:v>
                </c:pt>
                <c:pt idx="7091">
                  <c:v>-3.8726806641254501</c:v>
                </c:pt>
                <c:pt idx="7092">
                  <c:v>-3.9755249024322401</c:v>
                </c:pt>
                <c:pt idx="7093">
                  <c:v>-4.1198730469866804</c:v>
                </c:pt>
                <c:pt idx="7094">
                  <c:v>-4.3020629883794204</c:v>
                </c:pt>
                <c:pt idx="7095">
                  <c:v>-4.4619750978036903</c:v>
                </c:pt>
                <c:pt idx="7096">
                  <c:v>-4.7021484376215801</c:v>
                </c:pt>
                <c:pt idx="7097">
                  <c:v>-4.8999023436787796</c:v>
                </c:pt>
                <c:pt idx="7098">
                  <c:v>-4.7842407225557197</c:v>
                </c:pt>
                <c:pt idx="7099">
                  <c:v>-4.6209716796491103</c:v>
                </c:pt>
                <c:pt idx="7100">
                  <c:v>-4.5587158202709102</c:v>
                </c:pt>
                <c:pt idx="7101">
                  <c:v>-4.4912719727099599</c:v>
                </c:pt>
                <c:pt idx="7102">
                  <c:v>-4.5782470703151397</c:v>
                </c:pt>
                <c:pt idx="7103">
                  <c:v>-4.5825195312834097</c:v>
                </c:pt>
                <c:pt idx="7104">
                  <c:v>-4.6365356450436703</c:v>
                </c:pt>
                <c:pt idx="7105">
                  <c:v>-5.4638671880288703</c:v>
                </c:pt>
                <c:pt idx="7106">
                  <c:v>-6.3177490233137004</c:v>
                </c:pt>
                <c:pt idx="7107">
                  <c:v>-6.1181640623295799</c:v>
                </c:pt>
                <c:pt idx="7108">
                  <c:v>-5.8438110353844896</c:v>
                </c:pt>
                <c:pt idx="7109">
                  <c:v>-6.2112426759488901</c:v>
                </c:pt>
                <c:pt idx="7110">
                  <c:v>-6.48071289053944</c:v>
                </c:pt>
                <c:pt idx="7111">
                  <c:v>-6.3433837887280697</c:v>
                </c:pt>
                <c:pt idx="7112">
                  <c:v>-5.8065795891832401</c:v>
                </c:pt>
                <c:pt idx="7113">
                  <c:v>-4.7479248040346098</c:v>
                </c:pt>
                <c:pt idx="7114">
                  <c:v>-3.7014770505335601</c:v>
                </c:pt>
                <c:pt idx="7115">
                  <c:v>-3.3050537110996201</c:v>
                </c:pt>
                <c:pt idx="7116">
                  <c:v>-3.5641479494085599</c:v>
                </c:pt>
                <c:pt idx="7117">
                  <c:v>-3.8674926756799</c:v>
                </c:pt>
                <c:pt idx="7118">
                  <c:v>-3.7057495115202501</c:v>
                </c:pt>
                <c:pt idx="7119">
                  <c:v>-3.3889770506335899</c:v>
                </c:pt>
                <c:pt idx="7120">
                  <c:v>-3.15368652322941</c:v>
                </c:pt>
                <c:pt idx="7121">
                  <c:v>-2.8225708007800998</c:v>
                </c:pt>
                <c:pt idx="7122">
                  <c:v>-2.8207397464043198</c:v>
                </c:pt>
                <c:pt idx="7123">
                  <c:v>-3.3142089844199401</c:v>
                </c:pt>
                <c:pt idx="7124">
                  <c:v>-3.3856201166906699</c:v>
                </c:pt>
                <c:pt idx="7125">
                  <c:v>-2.5973510734199401</c:v>
                </c:pt>
                <c:pt idx="7126">
                  <c:v>-1.3317871085731099</c:v>
                </c:pt>
                <c:pt idx="7127">
                  <c:v>-6.1340331616319403E-2</c:v>
                </c:pt>
                <c:pt idx="7128">
                  <c:v>0.59509277330555899</c:v>
                </c:pt>
                <c:pt idx="7129">
                  <c:v>0.386657714453915</c:v>
                </c:pt>
                <c:pt idx="7130">
                  <c:v>-0.22918701196153801</c:v>
                </c:pt>
                <c:pt idx="7131">
                  <c:v>-0.61218261706407495</c:v>
                </c:pt>
                <c:pt idx="7132">
                  <c:v>-0.41748046848787801</c:v>
                </c:pt>
                <c:pt idx="7133">
                  <c:v>-4.5776366826638703E-3</c:v>
                </c:pt>
                <c:pt idx="7134">
                  <c:v>5.2185058463374297E-2</c:v>
                </c:pt>
                <c:pt idx="7135">
                  <c:v>-0.15289306648688</c:v>
                </c:pt>
                <c:pt idx="7136">
                  <c:v>-0.27954101557837102</c:v>
                </c:pt>
                <c:pt idx="7137">
                  <c:v>-0.20629882791934301</c:v>
                </c:pt>
                <c:pt idx="7138">
                  <c:v>0.116271972981835</c:v>
                </c:pt>
                <c:pt idx="7139">
                  <c:v>0.626220703498516</c:v>
                </c:pt>
                <c:pt idx="7140">
                  <c:v>1.21124267601071</c:v>
                </c:pt>
                <c:pt idx="7141">
                  <c:v>1.57012939435402</c:v>
                </c:pt>
                <c:pt idx="7142">
                  <c:v>1.2933349605865601</c:v>
                </c:pt>
                <c:pt idx="7143">
                  <c:v>0.74523925763462995</c:v>
                </c:pt>
                <c:pt idx="7144">
                  <c:v>0.46783447255802002</c:v>
                </c:pt>
                <c:pt idx="7145">
                  <c:v>0.31463623039722699</c:v>
                </c:pt>
                <c:pt idx="7146">
                  <c:v>0.20324707035155001</c:v>
                </c:pt>
                <c:pt idx="7147">
                  <c:v>0.26397705089329798</c:v>
                </c:pt>
                <c:pt idx="7148">
                  <c:v>0.43823242218627101</c:v>
                </c:pt>
                <c:pt idx="7149">
                  <c:v>0.92163085984544402</c:v>
                </c:pt>
                <c:pt idx="7150">
                  <c:v>1.6522216800621801</c:v>
                </c:pt>
                <c:pt idx="7151">
                  <c:v>2.2332763674411198</c:v>
                </c:pt>
                <c:pt idx="7152">
                  <c:v>2.6260375976540802</c:v>
                </c:pt>
                <c:pt idx="7153">
                  <c:v>2.6226806636976101</c:v>
                </c:pt>
                <c:pt idx="7154">
                  <c:v>2.0584106442776702</c:v>
                </c:pt>
                <c:pt idx="7155">
                  <c:v>1.66625976567915</c:v>
                </c:pt>
                <c:pt idx="7156">
                  <c:v>1.7498779296285301</c:v>
                </c:pt>
                <c:pt idx="7157">
                  <c:v>1.65893554672915</c:v>
                </c:pt>
                <c:pt idx="7158">
                  <c:v>1.4340209961514201</c:v>
                </c:pt>
                <c:pt idx="7159">
                  <c:v>1.5228271485289899</c:v>
                </c:pt>
                <c:pt idx="7160">
                  <c:v>1.66351318366539</c:v>
                </c:pt>
                <c:pt idx="7161">
                  <c:v>1.77368164098391</c:v>
                </c:pt>
                <c:pt idx="7162">
                  <c:v>2.3248291021851202</c:v>
                </c:pt>
                <c:pt idx="7163">
                  <c:v>3.2809448246665198</c:v>
                </c:pt>
                <c:pt idx="7164">
                  <c:v>3.96759033213926</c:v>
                </c:pt>
                <c:pt idx="7165">
                  <c:v>4.1329956054298904</c:v>
                </c:pt>
                <c:pt idx="7166">
                  <c:v>4.0734863279328204</c:v>
                </c:pt>
                <c:pt idx="7167">
                  <c:v>3.7796020503112802</c:v>
                </c:pt>
                <c:pt idx="7168">
                  <c:v>3.0609130854630799</c:v>
                </c:pt>
                <c:pt idx="7169">
                  <c:v>2.3364257810612901</c:v>
                </c:pt>
                <c:pt idx="7170">
                  <c:v>2.04864501957548</c:v>
                </c:pt>
                <c:pt idx="7171">
                  <c:v>2.1160888673804799</c:v>
                </c:pt>
                <c:pt idx="7172">
                  <c:v>2.4099731448350501</c:v>
                </c:pt>
                <c:pt idx="7173">
                  <c:v>2.8726196292544199</c:v>
                </c:pt>
                <c:pt idx="7174">
                  <c:v>3.4020996097272702</c:v>
                </c:pt>
                <c:pt idx="7175">
                  <c:v>3.9370727541230801</c:v>
                </c:pt>
                <c:pt idx="7176">
                  <c:v>4.2663574217995404</c:v>
                </c:pt>
                <c:pt idx="7177">
                  <c:v>4.15191650367351</c:v>
                </c:pt>
                <c:pt idx="7178">
                  <c:v>3.79943847632835</c:v>
                </c:pt>
                <c:pt idx="7179">
                  <c:v>3.4448242184019202</c:v>
                </c:pt>
                <c:pt idx="7180">
                  <c:v>2.9183959956393402</c:v>
                </c:pt>
                <c:pt idx="7181">
                  <c:v>2.23114013645062</c:v>
                </c:pt>
                <c:pt idx="7182">
                  <c:v>1.82617187506252</c:v>
                </c:pt>
                <c:pt idx="7183">
                  <c:v>1.9204711917573101</c:v>
                </c:pt>
                <c:pt idx="7184">
                  <c:v>2.4499511723985599</c:v>
                </c:pt>
                <c:pt idx="7185">
                  <c:v>3.2385253910533298</c:v>
                </c:pt>
                <c:pt idx="7186">
                  <c:v>3.8836669923078202</c:v>
                </c:pt>
                <c:pt idx="7187">
                  <c:v>4.06463623041288</c:v>
                </c:pt>
                <c:pt idx="7188">
                  <c:v>3.9807128905478</c:v>
                </c:pt>
                <c:pt idx="7189">
                  <c:v>3.86474609360921</c:v>
                </c:pt>
                <c:pt idx="7190">
                  <c:v>3.6535644528670299</c:v>
                </c:pt>
                <c:pt idx="7191">
                  <c:v>3.2666015620695301</c:v>
                </c:pt>
                <c:pt idx="7192">
                  <c:v>2.6217651362093499</c:v>
                </c:pt>
                <c:pt idx="7193">
                  <c:v>1.85974121063945</c:v>
                </c:pt>
                <c:pt idx="7194">
                  <c:v>1.41387939455536</c:v>
                </c:pt>
                <c:pt idx="7195">
                  <c:v>1.44989013700575</c:v>
                </c:pt>
                <c:pt idx="7196">
                  <c:v>1.87805175829751</c:v>
                </c:pt>
                <c:pt idx="7197">
                  <c:v>2.6016235354878798</c:v>
                </c:pt>
                <c:pt idx="7198">
                  <c:v>3.09570312492114</c:v>
                </c:pt>
                <c:pt idx="7199">
                  <c:v>2.9782104489217498</c:v>
                </c:pt>
                <c:pt idx="7200">
                  <c:v>2.5363159175343499</c:v>
                </c:pt>
                <c:pt idx="7201">
                  <c:v>1.8908691399737001</c:v>
                </c:pt>
                <c:pt idx="7202">
                  <c:v>0.92315673765396</c:v>
                </c:pt>
                <c:pt idx="7203">
                  <c:v>-7.6293949002198503E-3</c:v>
                </c:pt>
                <c:pt idx="7204">
                  <c:v>-0.55511474613967604</c:v>
                </c:pt>
                <c:pt idx="7205">
                  <c:v>-0.62316894508462195</c:v>
                </c:pt>
                <c:pt idx="7206">
                  <c:v>-0.28594970686874599</c:v>
                </c:pt>
                <c:pt idx="7207">
                  <c:v>-4.5471191338310998E-2</c:v>
                </c:pt>
                <c:pt idx="7208">
                  <c:v>5.4931640992366103E-2</c:v>
                </c:pt>
                <c:pt idx="7209">
                  <c:v>0.59783935590195203</c:v>
                </c:pt>
                <c:pt idx="7210">
                  <c:v>1.23718261721504</c:v>
                </c:pt>
                <c:pt idx="7211">
                  <c:v>1.27777099595544</c:v>
                </c:pt>
                <c:pt idx="7212">
                  <c:v>1.0739135740754799</c:v>
                </c:pt>
                <c:pt idx="7213">
                  <c:v>0.86303710907064102</c:v>
                </c:pt>
                <c:pt idx="7214">
                  <c:v>0.41564941383350401</c:v>
                </c:pt>
                <c:pt idx="7215">
                  <c:v>7.9040527375972794E-2</c:v>
                </c:pt>
                <c:pt idx="7216">
                  <c:v>0.12634277350319301</c:v>
                </c:pt>
                <c:pt idx="7217">
                  <c:v>0.22277832032332501</c:v>
                </c:pt>
                <c:pt idx="7218">
                  <c:v>0.238647461007329</c:v>
                </c:pt>
                <c:pt idx="7219">
                  <c:v>0.34088134786031699</c:v>
                </c:pt>
                <c:pt idx="7220">
                  <c:v>0.63964843780473402</c:v>
                </c:pt>
                <c:pt idx="7221">
                  <c:v>1.0852050782898901</c:v>
                </c:pt>
                <c:pt idx="7222">
                  <c:v>1.3262939452343301</c:v>
                </c:pt>
                <c:pt idx="7223">
                  <c:v>1.21215820298939</c:v>
                </c:pt>
                <c:pt idx="7224">
                  <c:v>1.01440429671909</c:v>
                </c:pt>
                <c:pt idx="7225">
                  <c:v>0.78704833963524301</c:v>
                </c:pt>
                <c:pt idx="7226">
                  <c:v>0.48339843738222998</c:v>
                </c:pt>
                <c:pt idx="7227">
                  <c:v>0.31188964839196598</c:v>
                </c:pt>
                <c:pt idx="7228">
                  <c:v>0.24566650377451099</c:v>
                </c:pt>
                <c:pt idx="7229">
                  <c:v>5.4321288910800798E-2</c:v>
                </c:pt>
                <c:pt idx="7230">
                  <c:v>-0.166015624988849</c:v>
                </c:pt>
                <c:pt idx="7231">
                  <c:v>-0.149841308371709</c:v>
                </c:pt>
                <c:pt idx="7232">
                  <c:v>0.17181396521873299</c:v>
                </c:pt>
                <c:pt idx="7233">
                  <c:v>0.71502685580351599</c:v>
                </c:pt>
                <c:pt idx="7234">
                  <c:v>1.19934082050783</c:v>
                </c:pt>
                <c:pt idx="7235">
                  <c:v>1.48193359390968</c:v>
                </c:pt>
                <c:pt idx="7236">
                  <c:v>1.7126464845706399</c:v>
                </c:pt>
                <c:pt idx="7237">
                  <c:v>1.99493408212177</c:v>
                </c:pt>
                <c:pt idx="7238">
                  <c:v>2.1255493163281001</c:v>
                </c:pt>
                <c:pt idx="7239">
                  <c:v>2.0129394530942899</c:v>
                </c:pt>
                <c:pt idx="7240">
                  <c:v>1.96868896492984</c:v>
                </c:pt>
                <c:pt idx="7241">
                  <c:v>2.0925903319675498</c:v>
                </c:pt>
                <c:pt idx="7242">
                  <c:v>2.00103759749042</c:v>
                </c:pt>
                <c:pt idx="7243">
                  <c:v>1.76269531249639</c:v>
                </c:pt>
                <c:pt idx="7244">
                  <c:v>1.7575073241160599</c:v>
                </c:pt>
                <c:pt idx="7245">
                  <c:v>1.6101074214300699</c:v>
                </c:pt>
                <c:pt idx="7246">
                  <c:v>0.97229003873827902</c:v>
                </c:pt>
                <c:pt idx="7247">
                  <c:v>0.50811767578871103</c:v>
                </c:pt>
                <c:pt idx="7248">
                  <c:v>0.51879882809362399</c:v>
                </c:pt>
                <c:pt idx="7249">
                  <c:v>0.47393798816456001</c:v>
                </c:pt>
                <c:pt idx="7250">
                  <c:v>0.30731201161039501</c:v>
                </c:pt>
                <c:pt idx="7251">
                  <c:v>0.15258789037312701</c:v>
                </c:pt>
                <c:pt idx="7252">
                  <c:v>-0.206604004242009</c:v>
                </c:pt>
                <c:pt idx="7253">
                  <c:v>-0.68542480490198698</c:v>
                </c:pt>
                <c:pt idx="7254">
                  <c:v>-0.99090576182645396</c:v>
                </c:pt>
                <c:pt idx="7255">
                  <c:v>-1.144104003876</c:v>
                </c:pt>
                <c:pt idx="7256">
                  <c:v>-1.1010742186168101</c:v>
                </c:pt>
                <c:pt idx="7257">
                  <c:v>-0.91186523439970502</c:v>
                </c:pt>
                <c:pt idx="7258">
                  <c:v>-0.94696044939879298</c:v>
                </c:pt>
                <c:pt idx="7259">
                  <c:v>-1.2023925780911799</c:v>
                </c:pt>
                <c:pt idx="7260">
                  <c:v>-1.1544799801672101</c:v>
                </c:pt>
                <c:pt idx="7261">
                  <c:v>-0.72723388652573395</c:v>
                </c:pt>
                <c:pt idx="7262">
                  <c:v>-0.454101562579794</c:v>
                </c:pt>
                <c:pt idx="7263">
                  <c:v>-0.56701660170998602</c:v>
                </c:pt>
                <c:pt idx="7264">
                  <c:v>-0.77545166028079004</c:v>
                </c:pt>
                <c:pt idx="7265">
                  <c:v>-0.95123291027581702</c:v>
                </c:pt>
                <c:pt idx="7266">
                  <c:v>-1.1199951173176099</c:v>
                </c:pt>
                <c:pt idx="7267">
                  <c:v>-1.3034057621195601</c:v>
                </c:pt>
                <c:pt idx="7268">
                  <c:v>-1.8676757818762499</c:v>
                </c:pt>
                <c:pt idx="7269">
                  <c:v>-2.7493286134653099</c:v>
                </c:pt>
                <c:pt idx="7270">
                  <c:v>-3.0081176755183998</c:v>
                </c:pt>
                <c:pt idx="7271">
                  <c:v>-2.6385498046890201</c:v>
                </c:pt>
                <c:pt idx="7272">
                  <c:v>-2.6406860353729802</c:v>
                </c:pt>
                <c:pt idx="7273">
                  <c:v>-2.9446411132553498</c:v>
                </c:pt>
                <c:pt idx="7274">
                  <c:v>-2.9083251952061699</c:v>
                </c:pt>
                <c:pt idx="7275">
                  <c:v>-2.75939941421088</c:v>
                </c:pt>
                <c:pt idx="7276">
                  <c:v>-2.9672241215143602</c:v>
                </c:pt>
                <c:pt idx="7277">
                  <c:v>-3.5556030278192901</c:v>
                </c:pt>
                <c:pt idx="7278">
                  <c:v>-4.21997070336222</c:v>
                </c:pt>
                <c:pt idx="7279">
                  <c:v>-4.5513916016924201</c:v>
                </c:pt>
                <c:pt idx="7280">
                  <c:v>-4.7326660158931402</c:v>
                </c:pt>
                <c:pt idx="7281">
                  <c:v>-5.1068115235524703</c:v>
                </c:pt>
                <c:pt idx="7282">
                  <c:v>-5.2670288084361001</c:v>
                </c:pt>
                <c:pt idx="7283">
                  <c:v>-5.0476074218460596</c:v>
                </c:pt>
                <c:pt idx="7284">
                  <c:v>-5.00732421897174</c:v>
                </c:pt>
                <c:pt idx="7285">
                  <c:v>-5.3155517579602201</c:v>
                </c:pt>
                <c:pt idx="7286">
                  <c:v>-5.5206298826946698</c:v>
                </c:pt>
                <c:pt idx="7287">
                  <c:v>-5.3570556638595699</c:v>
                </c:pt>
                <c:pt idx="7288">
                  <c:v>-5.0756835938133902</c:v>
                </c:pt>
                <c:pt idx="7289">
                  <c:v>-5.1635742189743503</c:v>
                </c:pt>
                <c:pt idx="7290">
                  <c:v>-5.4742431640783904</c:v>
                </c:pt>
                <c:pt idx="7291">
                  <c:v>-5.4962158202260003</c:v>
                </c:pt>
                <c:pt idx="7292">
                  <c:v>-5.3765869140514502</c:v>
                </c:pt>
                <c:pt idx="7293">
                  <c:v>-5.3613281246871596</c:v>
                </c:pt>
                <c:pt idx="7294">
                  <c:v>-4.9291992179284199</c:v>
                </c:pt>
                <c:pt idx="7295">
                  <c:v>-3.7957763662855899</c:v>
                </c:pt>
                <c:pt idx="7296">
                  <c:v>-2.5531005854679401</c:v>
                </c:pt>
                <c:pt idx="7297">
                  <c:v>-1.90612792960966</c:v>
                </c:pt>
                <c:pt idx="7298">
                  <c:v>-1.7990112303727199</c:v>
                </c:pt>
                <c:pt idx="7299">
                  <c:v>-1.66687011696168</c:v>
                </c:pt>
                <c:pt idx="7300">
                  <c:v>-1.35650634739791</c:v>
                </c:pt>
                <c:pt idx="7301">
                  <c:v>-1.0018920894389001</c:v>
                </c:pt>
                <c:pt idx="7302">
                  <c:v>-0.44616699181553598</c:v>
                </c:pt>
                <c:pt idx="7303">
                  <c:v>6.3781738205248795E-2</c:v>
                </c:pt>
                <c:pt idx="7304">
                  <c:v>-4.0283203419643802E-2</c:v>
                </c:pt>
                <c:pt idx="7305">
                  <c:v>-0.44372558588305</c:v>
                </c:pt>
                <c:pt idx="7306">
                  <c:v>-0.36926269469324502</c:v>
                </c:pt>
                <c:pt idx="7307">
                  <c:v>0.47760009876313397</c:v>
                </c:pt>
                <c:pt idx="7308">
                  <c:v>1.9894409190694</c:v>
                </c:pt>
                <c:pt idx="7309">
                  <c:v>3.4909057621802599</c:v>
                </c:pt>
                <c:pt idx="7310">
                  <c:v>4.1204833981985098</c:v>
                </c:pt>
                <c:pt idx="7311">
                  <c:v>3.79486083933373</c:v>
                </c:pt>
                <c:pt idx="7312">
                  <c:v>3.0999755856215101</c:v>
                </c:pt>
                <c:pt idx="7313">
                  <c:v>2.6699829102783998</c:v>
                </c:pt>
                <c:pt idx="7314">
                  <c:v>2.8359985354587098</c:v>
                </c:pt>
                <c:pt idx="7315">
                  <c:v>3.2470703125762101</c:v>
                </c:pt>
                <c:pt idx="7316">
                  <c:v>3.3505249022731598</c:v>
                </c:pt>
                <c:pt idx="7317">
                  <c:v>3.2546997070425001</c:v>
                </c:pt>
                <c:pt idx="7318">
                  <c:v>3.2699584961469399</c:v>
                </c:pt>
                <c:pt idx="7319">
                  <c:v>3.3419799806954802</c:v>
                </c:pt>
                <c:pt idx="7320">
                  <c:v>3.64898681696542</c:v>
                </c:pt>
                <c:pt idx="7321">
                  <c:v>4.4052124028801103</c:v>
                </c:pt>
                <c:pt idx="7322">
                  <c:v>5.12969970711484</c:v>
                </c:pt>
                <c:pt idx="7323">
                  <c:v>5.2426147459408297</c:v>
                </c:pt>
                <c:pt idx="7324">
                  <c:v>5.0363159179151404</c:v>
                </c:pt>
                <c:pt idx="7325">
                  <c:v>4.9639892576618898</c:v>
                </c:pt>
                <c:pt idx="7326">
                  <c:v>4.76104736284337</c:v>
                </c:pt>
                <c:pt idx="7327">
                  <c:v>4.1717529292972397</c:v>
                </c:pt>
                <c:pt idx="7328">
                  <c:v>3.6465454101303698</c:v>
                </c:pt>
                <c:pt idx="7329">
                  <c:v>3.6117553712794699</c:v>
                </c:pt>
                <c:pt idx="7330">
                  <c:v>3.8613891603255999</c:v>
                </c:pt>
                <c:pt idx="7331">
                  <c:v>4.0887451174180498</c:v>
                </c:pt>
                <c:pt idx="7332">
                  <c:v>4.3978881839656401</c:v>
                </c:pt>
                <c:pt idx="7333">
                  <c:v>4.8965454104905399</c:v>
                </c:pt>
                <c:pt idx="7334">
                  <c:v>5.3442382813605196</c:v>
                </c:pt>
                <c:pt idx="7335">
                  <c:v>5.4922485349655199</c:v>
                </c:pt>
                <c:pt idx="7336">
                  <c:v>5.2371215815476697</c:v>
                </c:pt>
                <c:pt idx="7337">
                  <c:v>4.5910644526724802</c:v>
                </c:pt>
                <c:pt idx="7338">
                  <c:v>3.9865112303724599</c:v>
                </c:pt>
                <c:pt idx="7339">
                  <c:v>3.8580322266566101</c:v>
                </c:pt>
                <c:pt idx="7340">
                  <c:v>3.9834594727384598</c:v>
                </c:pt>
                <c:pt idx="7341">
                  <c:v>4.0930175783123097</c:v>
                </c:pt>
                <c:pt idx="7342">
                  <c:v>4.3423461916898498</c:v>
                </c:pt>
                <c:pt idx="7343">
                  <c:v>4.7198486330333198</c:v>
                </c:pt>
                <c:pt idx="7344">
                  <c:v>5.0134277345756297</c:v>
                </c:pt>
                <c:pt idx="7345">
                  <c:v>5.2798461917047801</c:v>
                </c:pt>
                <c:pt idx="7346">
                  <c:v>5.6762695315459002</c:v>
                </c:pt>
                <c:pt idx="7347">
                  <c:v>6.0687255859752298</c:v>
                </c:pt>
                <c:pt idx="7348">
                  <c:v>6.1187744137634796</c:v>
                </c:pt>
                <c:pt idx="7349">
                  <c:v>5.7226562495536903</c:v>
                </c:pt>
                <c:pt idx="7350">
                  <c:v>5.1321411128718504</c:v>
                </c:pt>
                <c:pt idx="7351">
                  <c:v>4.5904541014253297</c:v>
                </c:pt>
                <c:pt idx="7352">
                  <c:v>4.4091796877932801</c:v>
                </c:pt>
                <c:pt idx="7353">
                  <c:v>4.7967529301813503</c:v>
                </c:pt>
                <c:pt idx="7354">
                  <c:v>5.4486083989789398</c:v>
                </c:pt>
                <c:pt idx="7355">
                  <c:v>6.1624145513969903</c:v>
                </c:pt>
                <c:pt idx="7356">
                  <c:v>6.97418212928216</c:v>
                </c:pt>
                <c:pt idx="7357">
                  <c:v>7.4691772460046497</c:v>
                </c:pt>
                <c:pt idx="7358">
                  <c:v>7.3519897459461703</c:v>
                </c:pt>
                <c:pt idx="7359">
                  <c:v>7.1578979492396604</c:v>
                </c:pt>
                <c:pt idx="7360">
                  <c:v>7.1853637693486503</c:v>
                </c:pt>
                <c:pt idx="7361">
                  <c:v>6.9454956049426304</c:v>
                </c:pt>
                <c:pt idx="7362">
                  <c:v>6.2551879877200296</c:v>
                </c:pt>
                <c:pt idx="7363">
                  <c:v>5.5197143551385404</c:v>
                </c:pt>
                <c:pt idx="7364">
                  <c:v>5.0869750974939798</c:v>
                </c:pt>
                <c:pt idx="7365">
                  <c:v>4.8745727538036698</c:v>
                </c:pt>
                <c:pt idx="7366">
                  <c:v>4.7402954101140002</c:v>
                </c:pt>
                <c:pt idx="7367">
                  <c:v>4.6850585936642304</c:v>
                </c:pt>
                <c:pt idx="7368">
                  <c:v>4.5730590817678696</c:v>
                </c:pt>
                <c:pt idx="7369">
                  <c:v>4.22912597616076</c:v>
                </c:pt>
                <c:pt idx="7370">
                  <c:v>3.70513915968455</c:v>
                </c:pt>
                <c:pt idx="7371">
                  <c:v>3.0899047847950301</c:v>
                </c:pt>
                <c:pt idx="7372">
                  <c:v>2.6193237304307599</c:v>
                </c:pt>
                <c:pt idx="7373">
                  <c:v>2.5698852538917101</c:v>
                </c:pt>
                <c:pt idx="7374">
                  <c:v>2.5509643552344099</c:v>
                </c:pt>
                <c:pt idx="7375">
                  <c:v>2.2463989256869801</c:v>
                </c:pt>
                <c:pt idx="7376">
                  <c:v>2.1240234377684701</c:v>
                </c:pt>
                <c:pt idx="7377">
                  <c:v>2.4725341801205798</c:v>
                </c:pt>
                <c:pt idx="7378">
                  <c:v>3.0340576177062499</c:v>
                </c:pt>
                <c:pt idx="7379">
                  <c:v>3.7066650395038598</c:v>
                </c:pt>
                <c:pt idx="7380">
                  <c:v>4.2782592774558097</c:v>
                </c:pt>
                <c:pt idx="7381">
                  <c:v>4.4232177733797</c:v>
                </c:pt>
                <c:pt idx="7382">
                  <c:v>4.3484497069955799</c:v>
                </c:pt>
                <c:pt idx="7383">
                  <c:v>4.3023681639573903</c:v>
                </c:pt>
                <c:pt idx="7384">
                  <c:v>4.1665649412882502</c:v>
                </c:pt>
                <c:pt idx="7385">
                  <c:v>4.0142822265984899</c:v>
                </c:pt>
                <c:pt idx="7386">
                  <c:v>4.0606689453319103</c:v>
                </c:pt>
                <c:pt idx="7387">
                  <c:v>4.0856933591744697</c:v>
                </c:pt>
                <c:pt idx="7388">
                  <c:v>3.82751464821443</c:v>
                </c:pt>
                <c:pt idx="7389">
                  <c:v>3.5406494140924001</c:v>
                </c:pt>
                <c:pt idx="7390">
                  <c:v>3.5791015626475402</c:v>
                </c:pt>
                <c:pt idx="7391">
                  <c:v>3.7686157226892698</c:v>
                </c:pt>
                <c:pt idx="7392">
                  <c:v>3.8110351560787401</c:v>
                </c:pt>
                <c:pt idx="7393">
                  <c:v>3.5913085933253899</c:v>
                </c:pt>
                <c:pt idx="7394">
                  <c:v>3.04718017519399</c:v>
                </c:pt>
                <c:pt idx="7395">
                  <c:v>2.29461669872593</c:v>
                </c:pt>
                <c:pt idx="7396">
                  <c:v>1.66381835893416</c:v>
                </c:pt>
                <c:pt idx="7397">
                  <c:v>1.0995483393148</c:v>
                </c:pt>
                <c:pt idx="7398">
                  <c:v>0.42327880818796998</c:v>
                </c:pt>
                <c:pt idx="7399">
                  <c:v>-9.4909668144396997E-2</c:v>
                </c:pt>
                <c:pt idx="7400">
                  <c:v>-0.31921386738464502</c:v>
                </c:pt>
                <c:pt idx="7401">
                  <c:v>-0.57067871114301805</c:v>
                </c:pt>
                <c:pt idx="7402">
                  <c:v>-0.83282470700298505</c:v>
                </c:pt>
                <c:pt idx="7403">
                  <c:v>-0.79681396464542897</c:v>
                </c:pt>
                <c:pt idx="7404">
                  <c:v>-0.54443359366750599</c:v>
                </c:pt>
                <c:pt idx="7405">
                  <c:v>-0.43945312521103502</c:v>
                </c:pt>
                <c:pt idx="7406">
                  <c:v>-0.70770263714443304</c:v>
                </c:pt>
                <c:pt idx="7407">
                  <c:v>-1.2481689456901099</c:v>
                </c:pt>
                <c:pt idx="7408">
                  <c:v>-1.72760009783216</c:v>
                </c:pt>
                <c:pt idx="7409">
                  <c:v>-1.95068359393529</c:v>
                </c:pt>
                <c:pt idx="7410">
                  <c:v>-2.1856689457466301</c:v>
                </c:pt>
                <c:pt idx="7411">
                  <c:v>-2.7355957037460801</c:v>
                </c:pt>
                <c:pt idx="7412">
                  <c:v>-3.5214233403022601</c:v>
                </c:pt>
                <c:pt idx="7413">
                  <c:v>-4.10156250021081</c:v>
                </c:pt>
                <c:pt idx="7414">
                  <c:v>-4.3679809572575099</c:v>
                </c:pt>
                <c:pt idx="7415">
                  <c:v>-4.6539306642948199</c:v>
                </c:pt>
                <c:pt idx="7416">
                  <c:v>-4.9472045898180896</c:v>
                </c:pt>
                <c:pt idx="7417">
                  <c:v>-4.91485595704214</c:v>
                </c:pt>
                <c:pt idx="7418">
                  <c:v>-4.9285888676260701</c:v>
                </c:pt>
                <c:pt idx="7419">
                  <c:v>-5.4809570317222596</c:v>
                </c:pt>
                <c:pt idx="7420">
                  <c:v>-6.0757446289436103</c:v>
                </c:pt>
                <c:pt idx="7421">
                  <c:v>-6.1227416990416996</c:v>
                </c:pt>
                <c:pt idx="7422">
                  <c:v>-5.9002685544890801</c:v>
                </c:pt>
                <c:pt idx="7423">
                  <c:v>-5.6509399410269499</c:v>
                </c:pt>
                <c:pt idx="7424">
                  <c:v>-5.1748657221913197</c:v>
                </c:pt>
                <c:pt idx="7425">
                  <c:v>-4.5919799801922299</c:v>
                </c:pt>
                <c:pt idx="7426">
                  <c:v>-4.2453002928941803</c:v>
                </c:pt>
                <c:pt idx="7427">
                  <c:v>-4.1519165039108801</c:v>
                </c:pt>
                <c:pt idx="7428">
                  <c:v>-4.1577148437592699</c:v>
                </c:pt>
                <c:pt idx="7429">
                  <c:v>-4.1693115233078002</c:v>
                </c:pt>
                <c:pt idx="7430">
                  <c:v>-4.0072631833626904</c:v>
                </c:pt>
                <c:pt idx="7431">
                  <c:v>-3.7185668944388199</c:v>
                </c:pt>
                <c:pt idx="7432">
                  <c:v>-3.60321044933074</c:v>
                </c:pt>
                <c:pt idx="7433">
                  <c:v>-3.7429809572630801</c:v>
                </c:pt>
                <c:pt idx="7434">
                  <c:v>-4.0319824221698299</c:v>
                </c:pt>
                <c:pt idx="7435">
                  <c:v>-4.3991088868403097</c:v>
                </c:pt>
                <c:pt idx="7436">
                  <c:v>-4.5504760740602501</c:v>
                </c:pt>
                <c:pt idx="7437">
                  <c:v>-4.35333251937986</c:v>
                </c:pt>
                <c:pt idx="7438">
                  <c:v>-4.1650390624727303</c:v>
                </c:pt>
                <c:pt idx="7439">
                  <c:v>-4.1311645507246899</c:v>
                </c:pt>
                <c:pt idx="7440">
                  <c:v>-4.0609741210824399</c:v>
                </c:pt>
                <c:pt idx="7441">
                  <c:v>-4.0469360352495602</c:v>
                </c:pt>
                <c:pt idx="7442">
                  <c:v>-4.1625976562280602</c:v>
                </c:pt>
                <c:pt idx="7443">
                  <c:v>-4.1354370115698798</c:v>
                </c:pt>
                <c:pt idx="7444">
                  <c:v>-3.9511108398543602</c:v>
                </c:pt>
                <c:pt idx="7445">
                  <c:v>-3.96423339868671</c:v>
                </c:pt>
                <c:pt idx="7446">
                  <c:v>-4.2724609377709903</c:v>
                </c:pt>
                <c:pt idx="7447">
                  <c:v>-4.6072387696536596</c:v>
                </c:pt>
                <c:pt idx="7448">
                  <c:v>-4.7583007812786899</c:v>
                </c:pt>
                <c:pt idx="7449">
                  <c:v>-4.7937011719552203</c:v>
                </c:pt>
                <c:pt idx="7450">
                  <c:v>-4.8925781251881597</c:v>
                </c:pt>
                <c:pt idx="7451">
                  <c:v>-5.1245117189891802</c:v>
                </c:pt>
                <c:pt idx="7452">
                  <c:v>-5.4190063477741104</c:v>
                </c:pt>
                <c:pt idx="7453">
                  <c:v>-5.5639648438229496</c:v>
                </c:pt>
                <c:pt idx="7454">
                  <c:v>-5.65368652358978</c:v>
                </c:pt>
                <c:pt idx="7455">
                  <c:v>-5.8407592773661099</c:v>
                </c:pt>
                <c:pt idx="7456">
                  <c:v>-5.8682250975087804</c:v>
                </c:pt>
                <c:pt idx="7457">
                  <c:v>-5.6872558594472</c:v>
                </c:pt>
                <c:pt idx="7458">
                  <c:v>-5.7757568362686298</c:v>
                </c:pt>
                <c:pt idx="7459">
                  <c:v>-6.1816406253957998</c:v>
                </c:pt>
                <c:pt idx="7460">
                  <c:v>-6.6662597660706497</c:v>
                </c:pt>
                <c:pt idx="7461">
                  <c:v>-7.2113037112419196</c:v>
                </c:pt>
                <c:pt idx="7462">
                  <c:v>-7.5836181641654203</c:v>
                </c:pt>
                <c:pt idx="7463">
                  <c:v>-7.7093505861548302</c:v>
                </c:pt>
                <c:pt idx="7464">
                  <c:v>-7.97485351589334</c:v>
                </c:pt>
                <c:pt idx="7465">
                  <c:v>-8.3023071289891206</c:v>
                </c:pt>
                <c:pt idx="7466">
                  <c:v>-8.4033203125335501</c:v>
                </c:pt>
                <c:pt idx="7467">
                  <c:v>-8.4442138672850007</c:v>
                </c:pt>
                <c:pt idx="7468">
                  <c:v>-8.5629272461639303</c:v>
                </c:pt>
                <c:pt idx="7469">
                  <c:v>-8.6483764648753692</c:v>
                </c:pt>
                <c:pt idx="7470">
                  <c:v>-8.6868286133749404</c:v>
                </c:pt>
                <c:pt idx="7471">
                  <c:v>-8.8006591799992293</c:v>
                </c:pt>
                <c:pt idx="7472">
                  <c:v>-9.1793823245381105</c:v>
                </c:pt>
                <c:pt idx="7473">
                  <c:v>-9.5669555663051593</c:v>
                </c:pt>
                <c:pt idx="7474">
                  <c:v>-9.4442749018745005</c:v>
                </c:pt>
                <c:pt idx="7475">
                  <c:v>-8.8754272454279093</c:v>
                </c:pt>
                <c:pt idx="7476">
                  <c:v>-8.0691528312285605</c:v>
                </c:pt>
                <c:pt idx="7477">
                  <c:v>-7.0971679682120996</c:v>
                </c:pt>
                <c:pt idx="7478">
                  <c:v>-6.44653320300882</c:v>
                </c:pt>
                <c:pt idx="7479">
                  <c:v>-6.3061523436426503</c:v>
                </c:pt>
                <c:pt idx="7480">
                  <c:v>-6.1764526365814501</c:v>
                </c:pt>
                <c:pt idx="7481">
                  <c:v>-6.0107421874198499</c:v>
                </c:pt>
                <c:pt idx="7482">
                  <c:v>-5.9140014644620296</c:v>
                </c:pt>
                <c:pt idx="7483">
                  <c:v>-5.4537963861009402</c:v>
                </c:pt>
                <c:pt idx="7484">
                  <c:v>-4.7097778318629899</c:v>
                </c:pt>
                <c:pt idx="7485">
                  <c:v>-4.50714111368106</c:v>
                </c:pt>
                <c:pt idx="7486">
                  <c:v>-4.9880981448394799</c:v>
                </c:pt>
                <c:pt idx="7487">
                  <c:v>-5.3588867184924798</c:v>
                </c:pt>
                <c:pt idx="7488">
                  <c:v>-5.0494384757949504</c:v>
                </c:pt>
                <c:pt idx="7489">
                  <c:v>-4.1281127919202598</c:v>
                </c:pt>
                <c:pt idx="7490">
                  <c:v>-2.8695678701324301</c:v>
                </c:pt>
                <c:pt idx="7491">
                  <c:v>-1.71691894498417</c:v>
                </c:pt>
                <c:pt idx="7492">
                  <c:v>-1.32324218792194</c:v>
                </c:pt>
                <c:pt idx="7493">
                  <c:v>-1.8286132818746801</c:v>
                </c:pt>
                <c:pt idx="7494">
                  <c:v>-2.5759887698597801</c:v>
                </c:pt>
                <c:pt idx="7495">
                  <c:v>-2.9690551758049999</c:v>
                </c:pt>
                <c:pt idx="7496">
                  <c:v>-2.9974365232401499</c:v>
                </c:pt>
                <c:pt idx="7497">
                  <c:v>-2.7618408199991</c:v>
                </c:pt>
                <c:pt idx="7498">
                  <c:v>-2.3876953123876601</c:v>
                </c:pt>
                <c:pt idx="7499">
                  <c:v>-2.2537231446632999</c:v>
                </c:pt>
                <c:pt idx="7500">
                  <c:v>-2.4111938474833301</c:v>
                </c:pt>
                <c:pt idx="7501">
                  <c:v>-2.2052001947926501</c:v>
                </c:pt>
                <c:pt idx="7502">
                  <c:v>-1.58660888649512</c:v>
                </c:pt>
                <c:pt idx="7503">
                  <c:v>-1.32049560567851</c:v>
                </c:pt>
                <c:pt idx="7504">
                  <c:v>-1.5698242190621901</c:v>
                </c:pt>
                <c:pt idx="7505">
                  <c:v>-1.9409179691638001</c:v>
                </c:pt>
                <c:pt idx="7506">
                  <c:v>-2.43225097708121</c:v>
                </c:pt>
                <c:pt idx="7507">
                  <c:v>-3.0474853519734002</c:v>
                </c:pt>
                <c:pt idx="7508">
                  <c:v>-3.5348510744034298</c:v>
                </c:pt>
                <c:pt idx="7509">
                  <c:v>-3.75366210929361</c:v>
                </c:pt>
                <c:pt idx="7510">
                  <c:v>-3.6572265622197202</c:v>
                </c:pt>
                <c:pt idx="7511">
                  <c:v>-3.32550048784372</c:v>
                </c:pt>
                <c:pt idx="7512">
                  <c:v>-2.80822753836995</c:v>
                </c:pt>
                <c:pt idx="7513">
                  <c:v>-1.9894409171713101</c:v>
                </c:pt>
                <c:pt idx="7514">
                  <c:v>-1.04766845644559</c:v>
                </c:pt>
                <c:pt idx="7515">
                  <c:v>-0.35675048811698701</c:v>
                </c:pt>
                <c:pt idx="7516">
                  <c:v>-0.16296386748789299</c:v>
                </c:pt>
                <c:pt idx="7517">
                  <c:v>-0.51696777378165704</c:v>
                </c:pt>
                <c:pt idx="7518">
                  <c:v>-0.92254638688854995</c:v>
                </c:pt>
                <c:pt idx="7519">
                  <c:v>-1.1224365238381899</c:v>
                </c:pt>
                <c:pt idx="7520">
                  <c:v>-1.5936279300687299</c:v>
                </c:pt>
                <c:pt idx="7521">
                  <c:v>-2.0419311521793002</c:v>
                </c:pt>
                <c:pt idx="7522">
                  <c:v>-1.8487548826371401</c:v>
                </c:pt>
                <c:pt idx="7523">
                  <c:v>-1.6427612305839601</c:v>
                </c:pt>
                <c:pt idx="7524">
                  <c:v>-1.7779541014391</c:v>
                </c:pt>
                <c:pt idx="7525">
                  <c:v>-1.6333007809123301</c:v>
                </c:pt>
                <c:pt idx="7526">
                  <c:v>-1.23748779254758</c:v>
                </c:pt>
                <c:pt idx="7527">
                  <c:v>-0.74432372985133</c:v>
                </c:pt>
                <c:pt idx="7528">
                  <c:v>-2.1362304289884702E-2</c:v>
                </c:pt>
                <c:pt idx="7529">
                  <c:v>0.44372558583616201</c:v>
                </c:pt>
                <c:pt idx="7530">
                  <c:v>0.32531738257221399</c:v>
                </c:pt>
                <c:pt idx="7531">
                  <c:v>4.4555663782740403E-2</c:v>
                </c:pt>
                <c:pt idx="7532">
                  <c:v>-0.281982422145372</c:v>
                </c:pt>
                <c:pt idx="7533">
                  <c:v>-0.59722900372591403</c:v>
                </c:pt>
                <c:pt idx="7534">
                  <c:v>-0.38696288981538102</c:v>
                </c:pt>
                <c:pt idx="7535">
                  <c:v>0.55603027454922005</c:v>
                </c:pt>
                <c:pt idx="7536">
                  <c:v>1.85089111429579</c:v>
                </c:pt>
                <c:pt idx="7537">
                  <c:v>3.0313110358578301</c:v>
                </c:pt>
                <c:pt idx="7538">
                  <c:v>3.8467407229810502</c:v>
                </c:pt>
                <c:pt idx="7539">
                  <c:v>4.2242431641289997</c:v>
                </c:pt>
                <c:pt idx="7540">
                  <c:v>4.3014526368294099</c:v>
                </c:pt>
                <c:pt idx="7541">
                  <c:v>4.4299316407957701</c:v>
                </c:pt>
                <c:pt idx="7542">
                  <c:v>4.62799072253482</c:v>
                </c:pt>
                <c:pt idx="7543">
                  <c:v>4.4873046871417799</c:v>
                </c:pt>
                <c:pt idx="7544">
                  <c:v>4.0722656246754099</c:v>
                </c:pt>
                <c:pt idx="7545">
                  <c:v>3.69659423796563</c:v>
                </c:pt>
                <c:pt idx="7546">
                  <c:v>3.3312988279294098</c:v>
                </c:pt>
                <c:pt idx="7547">
                  <c:v>3.1051635744660699</c:v>
                </c:pt>
                <c:pt idx="7548">
                  <c:v>3.3908081060331501</c:v>
                </c:pt>
                <c:pt idx="7549">
                  <c:v>4.0426635745985902</c:v>
                </c:pt>
                <c:pt idx="7550">
                  <c:v>4.4808959960717702</c:v>
                </c:pt>
                <c:pt idx="7551">
                  <c:v>4.4555664061435598</c:v>
                </c:pt>
                <c:pt idx="7552">
                  <c:v>4.3328857421867104</c:v>
                </c:pt>
                <c:pt idx="7553">
                  <c:v>4.3319702146794103</c:v>
                </c:pt>
                <c:pt idx="7554">
                  <c:v>4.1427612301662604</c:v>
                </c:pt>
                <c:pt idx="7555">
                  <c:v>3.7948608397202399</c:v>
                </c:pt>
                <c:pt idx="7556">
                  <c:v>3.6529541014636902</c:v>
                </c:pt>
                <c:pt idx="7557">
                  <c:v>3.53942871064634</c:v>
                </c:pt>
                <c:pt idx="7558">
                  <c:v>3.2052612303416499</c:v>
                </c:pt>
                <c:pt idx="7559">
                  <c:v>3.0593872073847299</c:v>
                </c:pt>
                <c:pt idx="7560">
                  <c:v>3.4646606450212598</c:v>
                </c:pt>
                <c:pt idx="7561">
                  <c:v>4.0258789063781597</c:v>
                </c:pt>
                <c:pt idx="7562">
                  <c:v>4.1726684569248196</c:v>
                </c:pt>
                <c:pt idx="7563">
                  <c:v>4.0509033202711597</c:v>
                </c:pt>
                <c:pt idx="7564">
                  <c:v>4.0036010739522796</c:v>
                </c:pt>
                <c:pt idx="7565">
                  <c:v>3.6990356439627301</c:v>
                </c:pt>
                <c:pt idx="7566">
                  <c:v>3.0499267574147799</c:v>
                </c:pt>
                <c:pt idx="7567">
                  <c:v>2.5958251950735698</c:v>
                </c:pt>
                <c:pt idx="7568">
                  <c:v>2.3233032224250998</c:v>
                </c:pt>
                <c:pt idx="7569">
                  <c:v>2.0599365233796498</c:v>
                </c:pt>
                <c:pt idx="7570">
                  <c:v>1.99401855474086</c:v>
                </c:pt>
                <c:pt idx="7571">
                  <c:v>2.0547485353954098</c:v>
                </c:pt>
                <c:pt idx="7572">
                  <c:v>2.3269653325047002</c:v>
                </c:pt>
                <c:pt idx="7573">
                  <c:v>2.8652954102766199</c:v>
                </c:pt>
                <c:pt idx="7574">
                  <c:v>3.0020141599160599</c:v>
                </c:pt>
                <c:pt idx="7575">
                  <c:v>2.7291870116859398</c:v>
                </c:pt>
                <c:pt idx="7576">
                  <c:v>2.6919555663285202</c:v>
                </c:pt>
                <c:pt idx="7577">
                  <c:v>2.6037597652486202</c:v>
                </c:pt>
                <c:pt idx="7578">
                  <c:v>2.1771240231787701</c:v>
                </c:pt>
                <c:pt idx="7579">
                  <c:v>1.8841552732178499</c:v>
                </c:pt>
                <c:pt idx="7580">
                  <c:v>1.6354370112760299</c:v>
                </c:pt>
                <c:pt idx="7581">
                  <c:v>1.1346435543173601</c:v>
                </c:pt>
                <c:pt idx="7582">
                  <c:v>0.71594238271230703</c:v>
                </c:pt>
                <c:pt idx="7583">
                  <c:v>0.60272216796496503</c:v>
                </c:pt>
                <c:pt idx="7584">
                  <c:v>0.59844970695744704</c:v>
                </c:pt>
                <c:pt idx="7585">
                  <c:v>0.51513671862605703</c:v>
                </c:pt>
                <c:pt idx="7586">
                  <c:v>0.37536621083347699</c:v>
                </c:pt>
                <c:pt idx="7587">
                  <c:v>0.25817871063843301</c:v>
                </c:pt>
                <c:pt idx="7588">
                  <c:v>-7.8735352058202396E-2</c:v>
                </c:pt>
                <c:pt idx="7589">
                  <c:v>-0.63659667998741598</c:v>
                </c:pt>
                <c:pt idx="7590">
                  <c:v>-0.97412109381650502</c:v>
                </c:pt>
                <c:pt idx="7591">
                  <c:v>-1.0488891602842301</c:v>
                </c:pt>
                <c:pt idx="7592">
                  <c:v>-1.19262695328369</c:v>
                </c:pt>
                <c:pt idx="7593">
                  <c:v>-1.3708496094848901</c:v>
                </c:pt>
                <c:pt idx="7594">
                  <c:v>-1.49414062506746</c:v>
                </c:pt>
                <c:pt idx="7595">
                  <c:v>-1.5698242187968301</c:v>
                </c:pt>
                <c:pt idx="7596">
                  <c:v>-1.62231445314135</c:v>
                </c:pt>
                <c:pt idx="7597">
                  <c:v>-1.6406249999190501</c:v>
                </c:pt>
                <c:pt idx="7598">
                  <c:v>-1.5499877929930299</c:v>
                </c:pt>
                <c:pt idx="7599">
                  <c:v>-1.57714843784841</c:v>
                </c:pt>
                <c:pt idx="7600">
                  <c:v>-1.9668579104845301</c:v>
                </c:pt>
                <c:pt idx="7601">
                  <c:v>-2.3336791994011001</c:v>
                </c:pt>
                <c:pt idx="7602">
                  <c:v>-2.53723144556949</c:v>
                </c:pt>
                <c:pt idx="7603">
                  <c:v>-2.8240966798153</c:v>
                </c:pt>
                <c:pt idx="7604">
                  <c:v>-2.9666137694383798</c:v>
                </c:pt>
                <c:pt idx="7605">
                  <c:v>-2.8631591796576399</c:v>
                </c:pt>
                <c:pt idx="7606">
                  <c:v>-2.82989501938372</c:v>
                </c:pt>
                <c:pt idx="7607">
                  <c:v>-2.6657104490841101</c:v>
                </c:pt>
                <c:pt idx="7608">
                  <c:v>-2.5158691409640102</c:v>
                </c:pt>
                <c:pt idx="7609">
                  <c:v>-2.8927612308402502</c:v>
                </c:pt>
                <c:pt idx="7610">
                  <c:v>-3.30535888659757</c:v>
                </c:pt>
                <c:pt idx="7611">
                  <c:v>-3.1707763669443501</c:v>
                </c:pt>
                <c:pt idx="7612">
                  <c:v>-2.9010009762668099</c:v>
                </c:pt>
                <c:pt idx="7613">
                  <c:v>-2.5729370112512302</c:v>
                </c:pt>
                <c:pt idx="7614">
                  <c:v>-2.05474853502285</c:v>
                </c:pt>
                <c:pt idx="7615">
                  <c:v>-1.9070434574229</c:v>
                </c:pt>
                <c:pt idx="7616">
                  <c:v>-2.3406982424931901</c:v>
                </c:pt>
                <c:pt idx="7617">
                  <c:v>-2.6788330077937399</c:v>
                </c:pt>
                <c:pt idx="7618">
                  <c:v>-2.6580810547118001</c:v>
                </c:pt>
                <c:pt idx="7619">
                  <c:v>-2.6849365236381999</c:v>
                </c:pt>
                <c:pt idx="7620">
                  <c:v>-2.9064941407073799</c:v>
                </c:pt>
                <c:pt idx="7621">
                  <c:v>-2.9974365233035698</c:v>
                </c:pt>
                <c:pt idx="7622">
                  <c:v>-2.8497314452199798</c:v>
                </c:pt>
                <c:pt idx="7623">
                  <c:v>-2.7478027344315099</c:v>
                </c:pt>
                <c:pt idx="7624">
                  <c:v>-2.8100585937566498</c:v>
                </c:pt>
                <c:pt idx="7625">
                  <c:v>-2.8173828124018399</c:v>
                </c:pt>
                <c:pt idx="7626">
                  <c:v>-2.7093505858669999</c:v>
                </c:pt>
                <c:pt idx="7627">
                  <c:v>-2.6318359374983298</c:v>
                </c:pt>
                <c:pt idx="7628">
                  <c:v>-2.6300048827247</c:v>
                </c:pt>
                <c:pt idx="7629">
                  <c:v>-2.5335693357675702</c:v>
                </c:pt>
                <c:pt idx="7630">
                  <c:v>-2.3471069335601</c:v>
                </c:pt>
                <c:pt idx="7631">
                  <c:v>-2.3101806641805398</c:v>
                </c:pt>
                <c:pt idx="7632">
                  <c:v>-2.4395751954306499</c:v>
                </c:pt>
                <c:pt idx="7633">
                  <c:v>-2.5689697266778699</c:v>
                </c:pt>
                <c:pt idx="7634">
                  <c:v>-2.69531250006834</c:v>
                </c:pt>
                <c:pt idx="7635">
                  <c:v>-2.7700805662324699</c:v>
                </c:pt>
                <c:pt idx="7636">
                  <c:v>-2.5799560542290201</c:v>
                </c:pt>
                <c:pt idx="7637">
                  <c:v>-2.0788574212419402</c:v>
                </c:pt>
                <c:pt idx="7638">
                  <c:v>-1.38763427692786</c:v>
                </c:pt>
                <c:pt idx="7639">
                  <c:v>-0.93353271495650003</c:v>
                </c:pt>
                <c:pt idx="7640">
                  <c:v>-1.05651855492695</c:v>
                </c:pt>
                <c:pt idx="7641">
                  <c:v>-1.3174438476330099</c:v>
                </c:pt>
                <c:pt idx="7642">
                  <c:v>-1.2921142577023299</c:v>
                </c:pt>
                <c:pt idx="7643">
                  <c:v>-1.17218017559903</c:v>
                </c:pt>
                <c:pt idx="7644">
                  <c:v>-0.97381591768701903</c:v>
                </c:pt>
                <c:pt idx="7645">
                  <c:v>-0.66741943360189604</c:v>
                </c:pt>
                <c:pt idx="7646">
                  <c:v>-0.67626953147274305</c:v>
                </c:pt>
                <c:pt idx="7647">
                  <c:v>-0.91827392585210299</c:v>
                </c:pt>
                <c:pt idx="7648">
                  <c:v>-0.99517822267171396</c:v>
                </c:pt>
                <c:pt idx="7649">
                  <c:v>-1.0119628906182501</c:v>
                </c:pt>
                <c:pt idx="7650">
                  <c:v>-1.0046386717794999</c:v>
                </c:pt>
                <c:pt idx="7651">
                  <c:v>-0.90118408220337998</c:v>
                </c:pt>
                <c:pt idx="7652">
                  <c:v>-1.0876464848543901</c:v>
                </c:pt>
                <c:pt idx="7653">
                  <c:v>-1.6064453128220699</c:v>
                </c:pt>
                <c:pt idx="7654">
                  <c:v>-1.9546508788771799</c:v>
                </c:pt>
                <c:pt idx="7655">
                  <c:v>-1.92321777320383</c:v>
                </c:pt>
                <c:pt idx="7656">
                  <c:v>-1.67083740188234</c:v>
                </c:pt>
                <c:pt idx="7657">
                  <c:v>-1.1724853508848401</c:v>
                </c:pt>
                <c:pt idx="7658">
                  <c:v>-0.44128417926029201</c:v>
                </c:pt>
                <c:pt idx="7659">
                  <c:v>1.9226074030200799E-2</c:v>
                </c:pt>
                <c:pt idx="7660">
                  <c:v>-0.18402099638421901</c:v>
                </c:pt>
                <c:pt idx="7661">
                  <c:v>-0.49682617182739103</c:v>
                </c:pt>
                <c:pt idx="7662">
                  <c:v>-0.44555664060656203</c:v>
                </c:pt>
                <c:pt idx="7663">
                  <c:v>-0.42572021486163802</c:v>
                </c:pt>
                <c:pt idx="7664">
                  <c:v>-0.44494628875953701</c:v>
                </c:pt>
                <c:pt idx="7665">
                  <c:v>-0.119323730388885</c:v>
                </c:pt>
                <c:pt idx="7666">
                  <c:v>-3.3569336527818898E-2</c:v>
                </c:pt>
                <c:pt idx="7667">
                  <c:v>-0.66741943400000803</c:v>
                </c:pt>
                <c:pt idx="7668">
                  <c:v>-1.10321044870644</c:v>
                </c:pt>
                <c:pt idx="7669">
                  <c:v>-0.55419921770573999</c:v>
                </c:pt>
                <c:pt idx="7670">
                  <c:v>0.56488037214672404</c:v>
                </c:pt>
                <c:pt idx="7671">
                  <c:v>1.6921997079540001</c:v>
                </c:pt>
                <c:pt idx="7672">
                  <c:v>2.6791381840377202</c:v>
                </c:pt>
                <c:pt idx="7673">
                  <c:v>3.1539916988091901</c:v>
                </c:pt>
                <c:pt idx="7674">
                  <c:v>2.7163696281171199</c:v>
                </c:pt>
                <c:pt idx="7675">
                  <c:v>1.8731689449840201</c:v>
                </c:pt>
                <c:pt idx="7676">
                  <c:v>1.52252197282795</c:v>
                </c:pt>
                <c:pt idx="7677">
                  <c:v>1.70562744156908</c:v>
                </c:pt>
                <c:pt idx="7678">
                  <c:v>1.8792724610437701</c:v>
                </c:pt>
                <c:pt idx="7679">
                  <c:v>1.9924926759774599</c:v>
                </c:pt>
                <c:pt idx="7680">
                  <c:v>2.2015380861103901</c:v>
                </c:pt>
                <c:pt idx="7681">
                  <c:v>2.3855590822106199</c:v>
                </c:pt>
                <c:pt idx="7682">
                  <c:v>2.5762939457866101</c:v>
                </c:pt>
                <c:pt idx="7683">
                  <c:v>3.0804443364459702</c:v>
                </c:pt>
                <c:pt idx="7684">
                  <c:v>3.62060546871438</c:v>
                </c:pt>
                <c:pt idx="7685">
                  <c:v>3.5827636716415099</c:v>
                </c:pt>
                <c:pt idx="7686">
                  <c:v>3.3349609375083502</c:v>
                </c:pt>
                <c:pt idx="7687">
                  <c:v>3.3438110349268499</c:v>
                </c:pt>
                <c:pt idx="7688">
                  <c:v>3.1005859368295798</c:v>
                </c:pt>
                <c:pt idx="7689">
                  <c:v>2.3904418939438199</c:v>
                </c:pt>
                <c:pt idx="7690">
                  <c:v>1.7687988277368401</c:v>
                </c:pt>
                <c:pt idx="7691">
                  <c:v>1.3580322264193301</c:v>
                </c:pt>
                <c:pt idx="7692">
                  <c:v>1.20666503937136</c:v>
                </c:pt>
                <c:pt idx="7693">
                  <c:v>1.5332031255885601</c:v>
                </c:pt>
                <c:pt idx="7694">
                  <c:v>2.1548461921469202</c:v>
                </c:pt>
                <c:pt idx="7695">
                  <c:v>2.9364013679518899</c:v>
                </c:pt>
                <c:pt idx="7696">
                  <c:v>3.7429809572541601</c:v>
                </c:pt>
                <c:pt idx="7697">
                  <c:v>3.97796630806427</c:v>
                </c:pt>
                <c:pt idx="7698">
                  <c:v>3.4197998038747</c:v>
                </c:pt>
                <c:pt idx="7699">
                  <c:v>2.56378173764837</c:v>
                </c:pt>
                <c:pt idx="7700">
                  <c:v>1.89788818332459</c:v>
                </c:pt>
                <c:pt idx="7701">
                  <c:v>1.61468505852349</c:v>
                </c:pt>
                <c:pt idx="7702">
                  <c:v>1.54083251957015</c:v>
                </c:pt>
                <c:pt idx="7703">
                  <c:v>1.58172607451545</c:v>
                </c:pt>
                <c:pt idx="7704">
                  <c:v>1.8933105472063101</c:v>
                </c:pt>
                <c:pt idx="7705">
                  <c:v>2.2409057618927002</c:v>
                </c:pt>
                <c:pt idx="7706">
                  <c:v>2.4234008793633599</c:v>
                </c:pt>
                <c:pt idx="7707">
                  <c:v>2.9025268562433801</c:v>
                </c:pt>
                <c:pt idx="7708">
                  <c:v>3.7136840826359698</c:v>
                </c:pt>
                <c:pt idx="7709">
                  <c:v>4.34692382842342</c:v>
                </c:pt>
                <c:pt idx="7710">
                  <c:v>4.6591186523072903</c:v>
                </c:pt>
                <c:pt idx="7711">
                  <c:v>4.62097167924835</c:v>
                </c:pt>
                <c:pt idx="7712">
                  <c:v>4.1619873040693598</c:v>
                </c:pt>
                <c:pt idx="7713">
                  <c:v>3.51654052695182</c:v>
                </c:pt>
                <c:pt idx="7714">
                  <c:v>3.1072998048331901</c:v>
                </c:pt>
                <c:pt idx="7715">
                  <c:v>3.2592773444211001</c:v>
                </c:pt>
                <c:pt idx="7716">
                  <c:v>3.9593505868742298</c:v>
                </c:pt>
                <c:pt idx="7717">
                  <c:v>4.9356079111703703</c:v>
                </c:pt>
                <c:pt idx="7718">
                  <c:v>5.9915161140611897</c:v>
                </c:pt>
                <c:pt idx="7719">
                  <c:v>6.8035888673333096</c:v>
                </c:pt>
                <c:pt idx="7720">
                  <c:v>6.9552612301953198</c:v>
                </c:pt>
                <c:pt idx="7721">
                  <c:v>6.6708374020454002</c:v>
                </c:pt>
                <c:pt idx="7722">
                  <c:v>6.3607788081810703</c:v>
                </c:pt>
                <c:pt idx="7723">
                  <c:v>5.9323120111488201</c:v>
                </c:pt>
                <c:pt idx="7724">
                  <c:v>5.3405761714875304</c:v>
                </c:pt>
                <c:pt idx="7725">
                  <c:v>4.93865966774288</c:v>
                </c:pt>
                <c:pt idx="7726">
                  <c:v>4.7045898433586304</c:v>
                </c:pt>
                <c:pt idx="7727">
                  <c:v>4.2990112302930701</c:v>
                </c:pt>
                <c:pt idx="7728">
                  <c:v>4.1171264652932704</c:v>
                </c:pt>
                <c:pt idx="7729">
                  <c:v>4.5825195318232703</c:v>
                </c:pt>
                <c:pt idx="7730">
                  <c:v>5.1754760745825799</c:v>
                </c:pt>
                <c:pt idx="7731">
                  <c:v>5.5514526369727202</c:v>
                </c:pt>
                <c:pt idx="7732">
                  <c:v>5.8139038084592496</c:v>
                </c:pt>
                <c:pt idx="7733">
                  <c:v>5.6750488277806301</c:v>
                </c:pt>
                <c:pt idx="7734">
                  <c:v>5.3195190428498096</c:v>
                </c:pt>
                <c:pt idx="7735">
                  <c:v>5.1968383786021004</c:v>
                </c:pt>
                <c:pt idx="7736">
                  <c:v>4.8834228509900397</c:v>
                </c:pt>
                <c:pt idx="7737">
                  <c:v>4.2935180659533101</c:v>
                </c:pt>
                <c:pt idx="7738">
                  <c:v>3.8272094722528101</c:v>
                </c:pt>
                <c:pt idx="7739">
                  <c:v>3.4118652343563101</c:v>
                </c:pt>
                <c:pt idx="7740">
                  <c:v>3.3926391605812398</c:v>
                </c:pt>
                <c:pt idx="7741">
                  <c:v>3.82934570306946</c:v>
                </c:pt>
                <c:pt idx="7742">
                  <c:v>3.7722778316626502</c:v>
                </c:pt>
                <c:pt idx="7743">
                  <c:v>3.3938598632467398</c:v>
                </c:pt>
                <c:pt idx="7744">
                  <c:v>3.3584594722254102</c:v>
                </c:pt>
                <c:pt idx="7745">
                  <c:v>2.9165649404716998</c:v>
                </c:pt>
                <c:pt idx="7746">
                  <c:v>1.95892333923203</c:v>
                </c:pt>
                <c:pt idx="7747">
                  <c:v>1.33209228478453</c:v>
                </c:pt>
                <c:pt idx="7748">
                  <c:v>0.95153808553111696</c:v>
                </c:pt>
                <c:pt idx="7749">
                  <c:v>0.53588867157961095</c:v>
                </c:pt>
                <c:pt idx="7750">
                  <c:v>0.233764648288175</c:v>
                </c:pt>
                <c:pt idx="7751">
                  <c:v>8.1176757981535896E-2</c:v>
                </c:pt>
                <c:pt idx="7752">
                  <c:v>0.253906250450185</c:v>
                </c:pt>
                <c:pt idx="7753">
                  <c:v>0.71350097688773595</c:v>
                </c:pt>
                <c:pt idx="7754">
                  <c:v>1.0452270510089501</c:v>
                </c:pt>
                <c:pt idx="7755">
                  <c:v>1.27746582058473</c:v>
                </c:pt>
                <c:pt idx="7756">
                  <c:v>1.5548706056134001</c:v>
                </c:pt>
                <c:pt idx="7757">
                  <c:v>1.70227050776634</c:v>
                </c:pt>
                <c:pt idx="7758">
                  <c:v>1.65527343739949</c:v>
                </c:pt>
                <c:pt idx="7759">
                  <c:v>1.5530395507872501</c:v>
                </c:pt>
                <c:pt idx="7760">
                  <c:v>1.55914306648824</c:v>
                </c:pt>
                <c:pt idx="7761">
                  <c:v>1.6424560548588401</c:v>
                </c:pt>
                <c:pt idx="7762">
                  <c:v>1.8164062503498899</c:v>
                </c:pt>
                <c:pt idx="7763">
                  <c:v>2.17163085965842</c:v>
                </c:pt>
                <c:pt idx="7764">
                  <c:v>2.4591064454391698</c:v>
                </c:pt>
                <c:pt idx="7765">
                  <c:v>2.5875854494491302</c:v>
                </c:pt>
                <c:pt idx="7766">
                  <c:v>2.8210449220199898</c:v>
                </c:pt>
                <c:pt idx="7767">
                  <c:v>2.9678344725344701</c:v>
                </c:pt>
                <c:pt idx="7768">
                  <c:v>2.84454345688673</c:v>
                </c:pt>
                <c:pt idx="7769">
                  <c:v>2.6983642575548501</c:v>
                </c:pt>
                <c:pt idx="7770">
                  <c:v>2.43774414029494</c:v>
                </c:pt>
                <c:pt idx="7771">
                  <c:v>2.1041870114841998</c:v>
                </c:pt>
                <c:pt idx="7772">
                  <c:v>1.8673706051314301</c:v>
                </c:pt>
                <c:pt idx="7773">
                  <c:v>1.5267944334082999</c:v>
                </c:pt>
                <c:pt idx="7774">
                  <c:v>1.3397216797546601</c:v>
                </c:pt>
                <c:pt idx="7775">
                  <c:v>1.4074707028243101</c:v>
                </c:pt>
                <c:pt idx="7776">
                  <c:v>1.10443115188063</c:v>
                </c:pt>
                <c:pt idx="7777">
                  <c:v>0.638122558522221</c:v>
                </c:pt>
                <c:pt idx="7778">
                  <c:v>0.56610107412864996</c:v>
                </c:pt>
                <c:pt idx="7779">
                  <c:v>0.475463866858651</c:v>
                </c:pt>
                <c:pt idx="7780">
                  <c:v>0.144958495652249</c:v>
                </c:pt>
                <c:pt idx="7781">
                  <c:v>-0.29876709042090099</c:v>
                </c:pt>
                <c:pt idx="7782">
                  <c:v>-0.878295898928944</c:v>
                </c:pt>
                <c:pt idx="7783">
                  <c:v>-1.3717651370460699</c:v>
                </c:pt>
                <c:pt idx="7784">
                  <c:v>-1.70013427767106</c:v>
                </c:pt>
                <c:pt idx="7785">
                  <c:v>-2.0281982425059799</c:v>
                </c:pt>
                <c:pt idx="7786">
                  <c:v>-2.3474121096124101</c:v>
                </c:pt>
                <c:pt idx="7787">
                  <c:v>-2.5851440430208599</c:v>
                </c:pt>
                <c:pt idx="7788">
                  <c:v>-2.6373291017330098</c:v>
                </c:pt>
                <c:pt idx="7789">
                  <c:v>-2.8079223639147699</c:v>
                </c:pt>
                <c:pt idx="7790">
                  <c:v>-3.4411621097285501</c:v>
                </c:pt>
                <c:pt idx="7791">
                  <c:v>-3.7945556638880098</c:v>
                </c:pt>
                <c:pt idx="7792">
                  <c:v>-3.6203002931264301</c:v>
                </c:pt>
                <c:pt idx="7793">
                  <c:v>-3.7777709962913399</c:v>
                </c:pt>
                <c:pt idx="7794">
                  <c:v>-3.9749145506416501</c:v>
                </c:pt>
                <c:pt idx="7795">
                  <c:v>-3.8357543948321902</c:v>
                </c:pt>
                <c:pt idx="7796">
                  <c:v>-4.1357421879957901</c:v>
                </c:pt>
                <c:pt idx="7797">
                  <c:v>-4.6295166016361096</c:v>
                </c:pt>
                <c:pt idx="7798">
                  <c:v>-4.7027587890312201</c:v>
                </c:pt>
                <c:pt idx="7799">
                  <c:v>-4.6716308592454601</c:v>
                </c:pt>
                <c:pt idx="7800">
                  <c:v>-4.5428466794778304</c:v>
                </c:pt>
                <c:pt idx="7801">
                  <c:v>-4.3344116211994503</c:v>
                </c:pt>
                <c:pt idx="7802">
                  <c:v>-4.4393920898480603</c:v>
                </c:pt>
                <c:pt idx="7803">
                  <c:v>-4.4436645502925796</c:v>
                </c:pt>
                <c:pt idx="7804">
                  <c:v>-3.9587402339059001</c:v>
                </c:pt>
                <c:pt idx="7805">
                  <c:v>-3.4936523437035198</c:v>
                </c:pt>
                <c:pt idx="7806">
                  <c:v>-3.4475708010024602</c:v>
                </c:pt>
                <c:pt idx="7807">
                  <c:v>-3.6666870118491901</c:v>
                </c:pt>
                <c:pt idx="7808">
                  <c:v>-3.7957763672019902</c:v>
                </c:pt>
                <c:pt idx="7809">
                  <c:v>-3.8101196289417398</c:v>
                </c:pt>
                <c:pt idx="7810">
                  <c:v>-3.84521484359938</c:v>
                </c:pt>
                <c:pt idx="7811">
                  <c:v>-3.6962890624521201</c:v>
                </c:pt>
                <c:pt idx="7812">
                  <c:v>-3.64898681687376</c:v>
                </c:pt>
                <c:pt idx="7813">
                  <c:v>-4.1104125980826298</c:v>
                </c:pt>
                <c:pt idx="7814">
                  <c:v>-4.5312500001185301</c:v>
                </c:pt>
                <c:pt idx="7815">
                  <c:v>-4.6481323243779604</c:v>
                </c:pt>
                <c:pt idx="7816">
                  <c:v>-4.8049926757025698</c:v>
                </c:pt>
                <c:pt idx="7817">
                  <c:v>-4.7274780268464598</c:v>
                </c:pt>
                <c:pt idx="7818">
                  <c:v>-4.2379760738330701</c:v>
                </c:pt>
                <c:pt idx="7819">
                  <c:v>-3.8583374025128698</c:v>
                </c:pt>
                <c:pt idx="7820">
                  <c:v>-4.0246582036324998</c:v>
                </c:pt>
                <c:pt idx="7821">
                  <c:v>-4.5233154298710598</c:v>
                </c:pt>
                <c:pt idx="7822">
                  <c:v>-4.7036743162977599</c:v>
                </c:pt>
                <c:pt idx="7823">
                  <c:v>-4.59716796893807</c:v>
                </c:pt>
                <c:pt idx="7824">
                  <c:v>-4.7817993165223101</c:v>
                </c:pt>
                <c:pt idx="7825">
                  <c:v>-4.89562988269385</c:v>
                </c:pt>
                <c:pt idx="7826">
                  <c:v>-4.7793579103483896</c:v>
                </c:pt>
                <c:pt idx="7827">
                  <c:v>-4.9676513672863098</c:v>
                </c:pt>
                <c:pt idx="7828">
                  <c:v>-5.0643920896190204</c:v>
                </c:pt>
                <c:pt idx="7829">
                  <c:v>-4.8443603516539104</c:v>
                </c:pt>
                <c:pt idx="7830">
                  <c:v>-4.9337768556276904</c:v>
                </c:pt>
                <c:pt idx="7831">
                  <c:v>-5.0891113279879203</c:v>
                </c:pt>
                <c:pt idx="7832">
                  <c:v>-4.9551391601350003</c:v>
                </c:pt>
                <c:pt idx="7833">
                  <c:v>-4.9343872071222803</c:v>
                </c:pt>
                <c:pt idx="7834">
                  <c:v>-5.0231933594829199</c:v>
                </c:pt>
                <c:pt idx="7835">
                  <c:v>-5.1284790039942303</c:v>
                </c:pt>
                <c:pt idx="7836">
                  <c:v>-5.2142333981190996</c:v>
                </c:pt>
                <c:pt idx="7837">
                  <c:v>-4.9038696283030303</c:v>
                </c:pt>
                <c:pt idx="7838">
                  <c:v>-4.3164062493896598</c:v>
                </c:pt>
                <c:pt idx="7839">
                  <c:v>-3.7225341791138602</c:v>
                </c:pt>
                <c:pt idx="7840">
                  <c:v>-3.16436767570152</c:v>
                </c:pt>
                <c:pt idx="7841">
                  <c:v>-3.0868530277213901</c:v>
                </c:pt>
                <c:pt idx="7842">
                  <c:v>-3.4539794923128602</c:v>
                </c:pt>
                <c:pt idx="7843">
                  <c:v>-3.5757446287754302</c:v>
                </c:pt>
                <c:pt idx="7844">
                  <c:v>-3.4487915037386401</c:v>
                </c:pt>
                <c:pt idx="7845">
                  <c:v>-3.2861328121484301</c:v>
                </c:pt>
                <c:pt idx="7846">
                  <c:v>-2.9452514645951</c:v>
                </c:pt>
                <c:pt idx="7847">
                  <c:v>-2.7041625978247898</c:v>
                </c:pt>
                <c:pt idx="7848">
                  <c:v>-2.8674316406770202</c:v>
                </c:pt>
                <c:pt idx="7849">
                  <c:v>-2.9177856438555598</c:v>
                </c:pt>
                <c:pt idx="7850">
                  <c:v>-2.2637939440747901</c:v>
                </c:pt>
                <c:pt idx="7851">
                  <c:v>-1.0668945298649599</c:v>
                </c:pt>
                <c:pt idx="7852">
                  <c:v>0.27130127069803101</c:v>
                </c:pt>
                <c:pt idx="7853">
                  <c:v>1.39862060574569</c:v>
                </c:pt>
                <c:pt idx="7854">
                  <c:v>1.66595458934615</c:v>
                </c:pt>
                <c:pt idx="7855">
                  <c:v>1.1856079100885399</c:v>
                </c:pt>
                <c:pt idx="7856">
                  <c:v>1.12030029324205</c:v>
                </c:pt>
                <c:pt idx="7857">
                  <c:v>1.38366699206779</c:v>
                </c:pt>
                <c:pt idx="7858">
                  <c:v>1.2683105469387099</c:v>
                </c:pt>
                <c:pt idx="7859">
                  <c:v>1.3296508793075299</c:v>
                </c:pt>
                <c:pt idx="7860">
                  <c:v>1.7160034182558599</c:v>
                </c:pt>
                <c:pt idx="7861">
                  <c:v>1.9921875005413801</c:v>
                </c:pt>
                <c:pt idx="7862">
                  <c:v>2.5125122074938799</c:v>
                </c:pt>
                <c:pt idx="7863">
                  <c:v>2.95715332025974</c:v>
                </c:pt>
                <c:pt idx="7864">
                  <c:v>2.9064941407715099</c:v>
                </c:pt>
                <c:pt idx="7865">
                  <c:v>3.0471801758814498</c:v>
                </c:pt>
                <c:pt idx="7866">
                  <c:v>3.14331054631851</c:v>
                </c:pt>
                <c:pt idx="7867">
                  <c:v>2.6098632808014401</c:v>
                </c:pt>
                <c:pt idx="7868">
                  <c:v>2.17987060519313</c:v>
                </c:pt>
                <c:pt idx="7869">
                  <c:v>1.9158935540012001</c:v>
                </c:pt>
                <c:pt idx="7870">
                  <c:v>1.25915527273047</c:v>
                </c:pt>
                <c:pt idx="7871">
                  <c:v>0.58258056622814203</c:v>
                </c:pt>
                <c:pt idx="7872">
                  <c:v>0.412292480858161</c:v>
                </c:pt>
                <c:pt idx="7873">
                  <c:v>0.78460693409563198</c:v>
                </c:pt>
                <c:pt idx="7874">
                  <c:v>1.2640380861143199</c:v>
                </c:pt>
                <c:pt idx="7875">
                  <c:v>1.43280029341959</c:v>
                </c:pt>
                <c:pt idx="7876">
                  <c:v>1.86309814536747</c:v>
                </c:pt>
                <c:pt idx="7877">
                  <c:v>2.6605224612184801</c:v>
                </c:pt>
                <c:pt idx="7878">
                  <c:v>2.9284667965422102</c:v>
                </c:pt>
                <c:pt idx="7879">
                  <c:v>2.6113891596760301</c:v>
                </c:pt>
                <c:pt idx="7880">
                  <c:v>2.1542358393292198</c:v>
                </c:pt>
                <c:pt idx="7881">
                  <c:v>1.6644287106464899</c:v>
                </c:pt>
                <c:pt idx="7882">
                  <c:v>1.38763427739958</c:v>
                </c:pt>
                <c:pt idx="7883">
                  <c:v>1.4407348638136901</c:v>
                </c:pt>
                <c:pt idx="7884">
                  <c:v>1.9467163094695901</c:v>
                </c:pt>
                <c:pt idx="7885">
                  <c:v>2.77832031291365</c:v>
                </c:pt>
                <c:pt idx="7886">
                  <c:v>3.1710815431945698</c:v>
                </c:pt>
                <c:pt idx="7887">
                  <c:v>3.3853149421432298</c:v>
                </c:pt>
                <c:pt idx="7888">
                  <c:v>4.0838623053253098</c:v>
                </c:pt>
                <c:pt idx="7889">
                  <c:v>4.6884155278644899</c:v>
                </c:pt>
                <c:pt idx="7890">
                  <c:v>5.1815795905974698</c:v>
                </c:pt>
                <c:pt idx="7891">
                  <c:v>5.8953857422539402</c:v>
                </c:pt>
                <c:pt idx="7892">
                  <c:v>5.9582519525184603</c:v>
                </c:pt>
                <c:pt idx="7893">
                  <c:v>5.3848266596772199</c:v>
                </c:pt>
                <c:pt idx="7894">
                  <c:v>4.9319458001538399</c:v>
                </c:pt>
                <c:pt idx="7895">
                  <c:v>4.3392944332012098</c:v>
                </c:pt>
                <c:pt idx="7896">
                  <c:v>3.9685058599809602</c:v>
                </c:pt>
                <c:pt idx="7897">
                  <c:v>4.5404052743171297</c:v>
                </c:pt>
                <c:pt idx="7898">
                  <c:v>5.3698730475895804</c:v>
                </c:pt>
                <c:pt idx="7899">
                  <c:v>6.0437011725723702</c:v>
                </c:pt>
                <c:pt idx="7900">
                  <c:v>6.7007446290595896</c:v>
                </c:pt>
                <c:pt idx="7901">
                  <c:v>6.8450927731376296</c:v>
                </c:pt>
                <c:pt idx="7902">
                  <c:v>6.5628051757114898</c:v>
                </c:pt>
                <c:pt idx="7903">
                  <c:v>6.4971923827635099</c:v>
                </c:pt>
                <c:pt idx="7904">
                  <c:v>6.4511108395664198</c:v>
                </c:pt>
                <c:pt idx="7905">
                  <c:v>6.1904907223949399</c:v>
                </c:pt>
                <c:pt idx="7906">
                  <c:v>5.94512939411978</c:v>
                </c:pt>
                <c:pt idx="7907">
                  <c:v>5.5587768549385199</c:v>
                </c:pt>
                <c:pt idx="7908">
                  <c:v>5.0613403320455603</c:v>
                </c:pt>
                <c:pt idx="7909">
                  <c:v>5.0747680668545598</c:v>
                </c:pt>
                <c:pt idx="7910">
                  <c:v>5.4949951173882203</c:v>
                </c:pt>
                <c:pt idx="7911">
                  <c:v>5.6829833984182798</c:v>
                </c:pt>
                <c:pt idx="7912">
                  <c:v>5.6649780270091403</c:v>
                </c:pt>
                <c:pt idx="7913">
                  <c:v>5.3518676750083296</c:v>
                </c:pt>
                <c:pt idx="7914">
                  <c:v>4.6286010739204198</c:v>
                </c:pt>
                <c:pt idx="7915">
                  <c:v>4.3496704101872803</c:v>
                </c:pt>
                <c:pt idx="7916">
                  <c:v>4.37866210842762</c:v>
                </c:pt>
                <c:pt idx="7917">
                  <c:v>3.4936523425954999</c:v>
                </c:pt>
                <c:pt idx="7918">
                  <c:v>2.4160766599599102</c:v>
                </c:pt>
                <c:pt idx="7919">
                  <c:v>2.2329711913215</c:v>
                </c:pt>
                <c:pt idx="7920">
                  <c:v>2.15393066390136</c:v>
                </c:pt>
                <c:pt idx="7921">
                  <c:v>2.0037841800742999</c:v>
                </c:pt>
                <c:pt idx="7922">
                  <c:v>2.36419677752076</c:v>
                </c:pt>
                <c:pt idx="7923">
                  <c:v>2.5289916987755299</c:v>
                </c:pt>
                <c:pt idx="7924">
                  <c:v>2.1166992183504099</c:v>
                </c:pt>
                <c:pt idx="7925">
                  <c:v>1.7449951169379601</c:v>
                </c:pt>
                <c:pt idx="7926">
                  <c:v>1.51306152299554</c:v>
                </c:pt>
                <c:pt idx="7927">
                  <c:v>1.10229492122136</c:v>
                </c:pt>
                <c:pt idx="7928">
                  <c:v>0.49530029232146799</c:v>
                </c:pt>
                <c:pt idx="7929">
                  <c:v>-0.10528564492593399</c:v>
                </c:pt>
                <c:pt idx="7930">
                  <c:v>-0.47149658230414099</c:v>
                </c:pt>
                <c:pt idx="7931">
                  <c:v>-0.72448730503939496</c:v>
                </c:pt>
                <c:pt idx="7932">
                  <c:v>-1.05072021507042</c:v>
                </c:pt>
                <c:pt idx="7933">
                  <c:v>-1.26068115225373</c:v>
                </c:pt>
                <c:pt idx="7934">
                  <c:v>-1.1773681637334199</c:v>
                </c:pt>
                <c:pt idx="7935">
                  <c:v>-0.87280273409085796</c:v>
                </c:pt>
                <c:pt idx="7936">
                  <c:v>-0.61004638662032296</c:v>
                </c:pt>
                <c:pt idx="7937">
                  <c:v>-0.51910400378899701</c:v>
                </c:pt>
                <c:pt idx="7938">
                  <c:v>-0.41076660158299499</c:v>
                </c:pt>
                <c:pt idx="7939">
                  <c:v>-0.429687500654857</c:v>
                </c:pt>
                <c:pt idx="7940">
                  <c:v>-1.0342407235740201</c:v>
                </c:pt>
                <c:pt idx="7941">
                  <c:v>-1.88079834001958</c:v>
                </c:pt>
                <c:pt idx="7942">
                  <c:v>-2.04284667909744</c:v>
                </c:pt>
                <c:pt idx="7943">
                  <c:v>-1.4990234370350399</c:v>
                </c:pt>
                <c:pt idx="7944">
                  <c:v>-1.0708618160287799</c:v>
                </c:pt>
                <c:pt idx="7945">
                  <c:v>-0.72326660093629003</c:v>
                </c:pt>
                <c:pt idx="7946">
                  <c:v>-0.14709472664250201</c:v>
                </c:pt>
                <c:pt idx="7947">
                  <c:v>-0.22064209058700099</c:v>
                </c:pt>
                <c:pt idx="7948">
                  <c:v>-0.903930663727608</c:v>
                </c:pt>
                <c:pt idx="7949">
                  <c:v>-0.59631347558639602</c:v>
                </c:pt>
                <c:pt idx="7950">
                  <c:v>0.30029296864625599</c:v>
                </c:pt>
                <c:pt idx="7951">
                  <c:v>0.205078124470532</c:v>
                </c:pt>
                <c:pt idx="7952">
                  <c:v>-0.28045654280668197</c:v>
                </c:pt>
                <c:pt idx="7953">
                  <c:v>-0.13183593701572099</c:v>
                </c:pt>
                <c:pt idx="7954">
                  <c:v>0.31188964857150397</c:v>
                </c:pt>
                <c:pt idx="7955">
                  <c:v>0.43457031209665298</c:v>
                </c:pt>
                <c:pt idx="7956">
                  <c:v>6.53076170136829E-2</c:v>
                </c:pt>
                <c:pt idx="7957">
                  <c:v>-9.3688964292940005E-2</c:v>
                </c:pt>
                <c:pt idx="7958">
                  <c:v>0.41015625044241699</c:v>
                </c:pt>
                <c:pt idx="7959">
                  <c:v>0.81451416029493395</c:v>
                </c:pt>
                <c:pt idx="7960">
                  <c:v>0.94116210933790601</c:v>
                </c:pt>
                <c:pt idx="7961">
                  <c:v>0.90728759713215901</c:v>
                </c:pt>
                <c:pt idx="7962">
                  <c:v>0.42907714816324699</c:v>
                </c:pt>
                <c:pt idx="7963">
                  <c:v>0.17883300794639301</c:v>
                </c:pt>
                <c:pt idx="7964">
                  <c:v>0.300903320086368</c:v>
                </c:pt>
                <c:pt idx="7965">
                  <c:v>9.4909668109119105E-2</c:v>
                </c:pt>
                <c:pt idx="7966">
                  <c:v>0.22277832074502099</c:v>
                </c:pt>
                <c:pt idx="7967">
                  <c:v>0.61645507777328401</c:v>
                </c:pt>
                <c:pt idx="7968">
                  <c:v>0.296325683314896</c:v>
                </c:pt>
                <c:pt idx="7969">
                  <c:v>4.2724609532510102E-2</c:v>
                </c:pt>
                <c:pt idx="7970">
                  <c:v>0.18585205063482299</c:v>
                </c:pt>
                <c:pt idx="7971">
                  <c:v>5.2795409815760398E-2</c:v>
                </c:pt>
                <c:pt idx="7972">
                  <c:v>-0.25634765718484898</c:v>
                </c:pt>
                <c:pt idx="7973">
                  <c:v>-1.1044311526670301</c:v>
                </c:pt>
                <c:pt idx="7974">
                  <c:v>-1.39770507587231</c:v>
                </c:pt>
                <c:pt idx="7975">
                  <c:v>0.64422607579506297</c:v>
                </c:pt>
                <c:pt idx="7976">
                  <c:v>2.07305908056113</c:v>
                </c:pt>
                <c:pt idx="7977">
                  <c:v>0.74157714773572403</c:v>
                </c:pt>
                <c:pt idx="7978">
                  <c:v>0.106506348592738</c:v>
                </c:pt>
                <c:pt idx="7979">
                  <c:v>0.95397949194753195</c:v>
                </c:pt>
                <c:pt idx="7980">
                  <c:v>0.73699951091480598</c:v>
                </c:pt>
                <c:pt idx="7981">
                  <c:v>1.0070800666403E-2</c:v>
                </c:pt>
                <c:pt idx="7982">
                  <c:v>-9.3688964629080093E-2</c:v>
                </c:pt>
                <c:pt idx="7983">
                  <c:v>0.10009765659380999</c:v>
                </c:pt>
                <c:pt idx="7984">
                  <c:v>0.41046142569869498</c:v>
                </c:pt>
                <c:pt idx="7985">
                  <c:v>0.335998535106176</c:v>
                </c:pt>
                <c:pt idx="7986">
                  <c:v>0.29083252006863702</c:v>
                </c:pt>
                <c:pt idx="7987">
                  <c:v>0.77514648358876204</c:v>
                </c:pt>
                <c:pt idx="7988">
                  <c:v>6.7138669666078593E-2</c:v>
                </c:pt>
                <c:pt idx="7989">
                  <c:v>-1.9219970713914101</c:v>
                </c:pt>
                <c:pt idx="7990">
                  <c:v>-2.89276123035232</c:v>
                </c:pt>
                <c:pt idx="7991">
                  <c:v>-2.7880859375017</c:v>
                </c:pt>
                <c:pt idx="7992">
                  <c:v>-2.7896118164942401</c:v>
                </c:pt>
                <c:pt idx="7993">
                  <c:v>-2.8686523440686602</c:v>
                </c:pt>
                <c:pt idx="7994">
                  <c:v>-3.1549072272353702</c:v>
                </c:pt>
                <c:pt idx="7995">
                  <c:v>-3.7588500983136801</c:v>
                </c:pt>
                <c:pt idx="7996">
                  <c:v>-4.3484497076223203</c:v>
                </c:pt>
                <c:pt idx="7997">
                  <c:v>-4.8785400391387901</c:v>
                </c:pt>
                <c:pt idx="7998">
                  <c:v>-4.9468994130323001</c:v>
                </c:pt>
                <c:pt idx="7999">
                  <c:v>-4.0237426745317402</c:v>
                </c:pt>
                <c:pt idx="8000">
                  <c:v>-2.9049682614185701</c:v>
                </c:pt>
                <c:pt idx="8001">
                  <c:v>-2.63641357403898</c:v>
                </c:pt>
                <c:pt idx="8002">
                  <c:v>-2.4755859366076001</c:v>
                </c:pt>
                <c:pt idx="8003">
                  <c:v>-1.6778564452742599</c:v>
                </c:pt>
                <c:pt idx="8004">
                  <c:v>-1.64367675892396</c:v>
                </c:pt>
                <c:pt idx="8005">
                  <c:v>-2.6364135740829999</c:v>
                </c:pt>
                <c:pt idx="8006">
                  <c:v>-2.51525878780379</c:v>
                </c:pt>
                <c:pt idx="8007">
                  <c:v>-1.3919067382158801</c:v>
                </c:pt>
                <c:pt idx="8008">
                  <c:v>-1.33361816479066</c:v>
                </c:pt>
                <c:pt idx="8009">
                  <c:v>-1.9824218750554901</c:v>
                </c:pt>
                <c:pt idx="8010">
                  <c:v>-2.0318603508971602</c:v>
                </c:pt>
                <c:pt idx="8011">
                  <c:v>-1.4395141591882401</c:v>
                </c:pt>
                <c:pt idx="8012">
                  <c:v>-0.57769775366302101</c:v>
                </c:pt>
                <c:pt idx="8013">
                  <c:v>-0.36132812591293201</c:v>
                </c:pt>
                <c:pt idx="8014">
                  <c:v>-1.172790528405</c:v>
                </c:pt>
                <c:pt idx="8015">
                  <c:v>-2.1160888680300398</c:v>
                </c:pt>
                <c:pt idx="8016">
                  <c:v>-2.8643798829492599</c:v>
                </c:pt>
                <c:pt idx="8017">
                  <c:v>-2.98583984220042</c:v>
                </c:pt>
                <c:pt idx="8018">
                  <c:v>-1.6107177714829599</c:v>
                </c:pt>
                <c:pt idx="8019">
                  <c:v>0.122375488969932</c:v>
                </c:pt>
                <c:pt idx="8020">
                  <c:v>0.73303222669855705</c:v>
                </c:pt>
                <c:pt idx="8021">
                  <c:v>0.85357666002157095</c:v>
                </c:pt>
                <c:pt idx="8022">
                  <c:v>0.73425292849406498</c:v>
                </c:pt>
                <c:pt idx="8023">
                  <c:v>-0.32226562665773401</c:v>
                </c:pt>
                <c:pt idx="8024">
                  <c:v>-1.7886352550820199</c:v>
                </c:pt>
                <c:pt idx="8025">
                  <c:v>-2.8286743171969402</c:v>
                </c:pt>
                <c:pt idx="8026">
                  <c:v>-3.52752685594078</c:v>
                </c:pt>
                <c:pt idx="8027">
                  <c:v>-3.9443969726382799</c:v>
                </c:pt>
                <c:pt idx="8028">
                  <c:v>-3.9285278316169401</c:v>
                </c:pt>
                <c:pt idx="8029">
                  <c:v>-3.5629272454722898</c:v>
                </c:pt>
                <c:pt idx="8030">
                  <c:v>-3.01452636678082</c:v>
                </c:pt>
                <c:pt idx="8031">
                  <c:v>-2.6559448242350299</c:v>
                </c:pt>
                <c:pt idx="8032">
                  <c:v>-2.6702880857050699</c:v>
                </c:pt>
                <c:pt idx="8033">
                  <c:v>-2.4655151361807199</c:v>
                </c:pt>
                <c:pt idx="8034">
                  <c:v>-1.99188232450267</c:v>
                </c:pt>
                <c:pt idx="8035">
                  <c:v>-2.2418212898660199</c:v>
                </c:pt>
                <c:pt idx="8036">
                  <c:v>-2.9486083984534699</c:v>
                </c:pt>
                <c:pt idx="8037">
                  <c:v>-2.9626464839569402</c:v>
                </c:pt>
                <c:pt idx="8038">
                  <c:v>-2.5952148431092099</c:v>
                </c:pt>
                <c:pt idx="8039">
                  <c:v>-2.0324707016992098</c:v>
                </c:pt>
                <c:pt idx="8040">
                  <c:v>-0.78033447152632096</c:v>
                </c:pt>
                <c:pt idx="8041">
                  <c:v>0.211181640836269</c:v>
                </c:pt>
                <c:pt idx="8042">
                  <c:v>0.39642334028995602</c:v>
                </c:pt>
                <c:pt idx="8043">
                  <c:v>0.78765869196149196</c:v>
                </c:pt>
                <c:pt idx="8044">
                  <c:v>1.27410888710152</c:v>
                </c:pt>
                <c:pt idx="8045">
                  <c:v>1.60919189560253</c:v>
                </c:pt>
                <c:pt idx="8046">
                  <c:v>2.5469970712994998</c:v>
                </c:pt>
                <c:pt idx="8047">
                  <c:v>3.4103393554377002</c:v>
                </c:pt>
                <c:pt idx="8048">
                  <c:v>3.3831787109228402</c:v>
                </c:pt>
                <c:pt idx="8049">
                  <c:v>3.3703613283954699</c:v>
                </c:pt>
                <c:pt idx="8050">
                  <c:v>3.6065673828432501</c:v>
                </c:pt>
                <c:pt idx="8051">
                  <c:v>3.63342285162055</c:v>
                </c:pt>
                <c:pt idx="8052">
                  <c:v>3.6840820311097602</c:v>
                </c:pt>
                <c:pt idx="8053">
                  <c:v>3.56170654264815</c:v>
                </c:pt>
                <c:pt idx="8054">
                  <c:v>3.28216552786881</c:v>
                </c:pt>
                <c:pt idx="8055">
                  <c:v>3.73962402475629</c:v>
                </c:pt>
                <c:pt idx="8056">
                  <c:v>4.8886108409055797</c:v>
                </c:pt>
                <c:pt idx="8057">
                  <c:v>5.8129882816131699</c:v>
                </c:pt>
                <c:pt idx="8058">
                  <c:v>6.12915039055168</c:v>
                </c:pt>
                <c:pt idx="8059">
                  <c:v>6.0653686521432704</c:v>
                </c:pt>
                <c:pt idx="8060">
                  <c:v>5.8911132805175903</c:v>
                </c:pt>
                <c:pt idx="8061">
                  <c:v>5.2545165999506898</c:v>
                </c:pt>
                <c:pt idx="8062">
                  <c:v>3.85467529170417</c:v>
                </c:pt>
                <c:pt idx="8063">
                  <c:v>2.7572631834661001</c:v>
                </c:pt>
                <c:pt idx="8064">
                  <c:v>2.6464843751911</c:v>
                </c:pt>
                <c:pt idx="8065">
                  <c:v>2.8121948245780799</c:v>
                </c:pt>
                <c:pt idx="8066">
                  <c:v>3.12377929794927</c:v>
                </c:pt>
                <c:pt idx="8067">
                  <c:v>4.0545654308764698</c:v>
                </c:pt>
                <c:pt idx="8068">
                  <c:v>5.0839233403524</c:v>
                </c:pt>
                <c:pt idx="8069">
                  <c:v>5.5242919920432199</c:v>
                </c:pt>
                <c:pt idx="8070">
                  <c:v>5.3994750976386099</c:v>
                </c:pt>
                <c:pt idx="8071">
                  <c:v>5.3842163095787603</c:v>
                </c:pt>
                <c:pt idx="8072">
                  <c:v>6.23565673934724</c:v>
                </c:pt>
                <c:pt idx="8073">
                  <c:v>7.1563720698323303</c:v>
                </c:pt>
                <c:pt idx="8074">
                  <c:v>6.7416381825739498</c:v>
                </c:pt>
                <c:pt idx="8075">
                  <c:v>5.8615112305606898</c:v>
                </c:pt>
                <c:pt idx="8076">
                  <c:v>5.9408569343305402</c:v>
                </c:pt>
                <c:pt idx="8077">
                  <c:v>6.5762329112229798</c:v>
                </c:pt>
                <c:pt idx="8078">
                  <c:v>7.4954223647350799</c:v>
                </c:pt>
                <c:pt idx="8079">
                  <c:v>8.7481689461429504</c:v>
                </c:pt>
                <c:pt idx="8080">
                  <c:v>9.4631958011164592</c:v>
                </c:pt>
                <c:pt idx="8081">
                  <c:v>9.7515869143491098</c:v>
                </c:pt>
                <c:pt idx="8082">
                  <c:v>9.9981689442294108</c:v>
                </c:pt>
                <c:pt idx="8083">
                  <c:v>9.0670776349345505</c:v>
                </c:pt>
                <c:pt idx="8084">
                  <c:v>7.5332641598940597</c:v>
                </c:pt>
                <c:pt idx="8085">
                  <c:v>7.30804443396885</c:v>
                </c:pt>
                <c:pt idx="8086">
                  <c:v>7.6300048829109901</c:v>
                </c:pt>
                <c:pt idx="8087">
                  <c:v>7.7145385749720301</c:v>
                </c:pt>
                <c:pt idx="8088">
                  <c:v>8.3605957035036003</c:v>
                </c:pt>
                <c:pt idx="8089">
                  <c:v>8.6853027337226205</c:v>
                </c:pt>
                <c:pt idx="8090">
                  <c:v>8.1262207029418203</c:v>
                </c:pt>
                <c:pt idx="8091">
                  <c:v>7.9693603516765403</c:v>
                </c:pt>
                <c:pt idx="8092">
                  <c:v>8.0670166013331706</c:v>
                </c:pt>
                <c:pt idx="8093">
                  <c:v>7.87078857413601</c:v>
                </c:pt>
                <c:pt idx="8094">
                  <c:v>7.7999877923444698</c:v>
                </c:pt>
                <c:pt idx="8095">
                  <c:v>7.2662353504158403</c:v>
                </c:pt>
                <c:pt idx="8096">
                  <c:v>6.2866210933449196</c:v>
                </c:pt>
                <c:pt idx="8097">
                  <c:v>5.9405517576870199</c:v>
                </c:pt>
                <c:pt idx="8098">
                  <c:v>5.83343505842846</c:v>
                </c:pt>
                <c:pt idx="8099">
                  <c:v>5.6924438478018597</c:v>
                </c:pt>
                <c:pt idx="8100">
                  <c:v>5.8166503901448596</c:v>
                </c:pt>
                <c:pt idx="8101">
                  <c:v>5.4074096670976202</c:v>
                </c:pt>
                <c:pt idx="8102">
                  <c:v>4.6649169919839704</c:v>
                </c:pt>
                <c:pt idx="8103">
                  <c:v>4.4915771483873002</c:v>
                </c:pt>
                <c:pt idx="8104">
                  <c:v>4.4488525393852401</c:v>
                </c:pt>
                <c:pt idx="8105">
                  <c:v>4.7235107427297702</c:v>
                </c:pt>
                <c:pt idx="8106">
                  <c:v>5.18463134638725</c:v>
                </c:pt>
                <c:pt idx="8107">
                  <c:v>4.1055297827736004</c:v>
                </c:pt>
                <c:pt idx="8108">
                  <c:v>2.0809936512877298</c:v>
                </c:pt>
                <c:pt idx="8109">
                  <c:v>1.1843872065485299</c:v>
                </c:pt>
                <c:pt idx="8110">
                  <c:v>0.77453613193875903</c:v>
                </c:pt>
                <c:pt idx="8111">
                  <c:v>3.32641599522931E-2</c:v>
                </c:pt>
                <c:pt idx="8112">
                  <c:v>-0.13977050731391399</c:v>
                </c:pt>
                <c:pt idx="8113">
                  <c:v>0.28289794948318597</c:v>
                </c:pt>
                <c:pt idx="8114">
                  <c:v>0.50689697249016696</c:v>
                </c:pt>
                <c:pt idx="8115">
                  <c:v>0.36621093709366598</c:v>
                </c:pt>
                <c:pt idx="8116">
                  <c:v>2.22778314582639E-2</c:v>
                </c:pt>
                <c:pt idx="8117">
                  <c:v>-0.46234130925441602</c:v>
                </c:pt>
                <c:pt idx="8118">
                  <c:v>-1.0211181643149101</c:v>
                </c:pt>
                <c:pt idx="8119">
                  <c:v>-1.2344360349414001</c:v>
                </c:pt>
                <c:pt idx="8120">
                  <c:v>-1.0528564453945299</c:v>
                </c:pt>
                <c:pt idx="8121">
                  <c:v>-1.1221313479246</c:v>
                </c:pt>
                <c:pt idx="8122">
                  <c:v>-1.3485717774808199</c:v>
                </c:pt>
                <c:pt idx="8123">
                  <c:v>-1.4642333991345799</c:v>
                </c:pt>
                <c:pt idx="8124">
                  <c:v>-2.0520019539610601</c:v>
                </c:pt>
                <c:pt idx="8125">
                  <c:v>-2.7569580076947799</c:v>
                </c:pt>
                <c:pt idx="8126">
                  <c:v>-2.6577758784350198</c:v>
                </c:pt>
                <c:pt idx="8127">
                  <c:v>-2.2610473632080299</c:v>
                </c:pt>
                <c:pt idx="8128">
                  <c:v>-2.19940185588267</c:v>
                </c:pt>
                <c:pt idx="8129">
                  <c:v>-2.5476074229912302</c:v>
                </c:pt>
                <c:pt idx="8130">
                  <c:v>-3.4866333018965201</c:v>
                </c:pt>
                <c:pt idx="8131">
                  <c:v>-4.4241333011060604</c:v>
                </c:pt>
                <c:pt idx="8132">
                  <c:v>-4.6969604495075901</c:v>
                </c:pt>
                <c:pt idx="8133">
                  <c:v>-4.9395751961098702</c:v>
                </c:pt>
                <c:pt idx="8134">
                  <c:v>-5.6088256841515696</c:v>
                </c:pt>
                <c:pt idx="8135">
                  <c:v>-6.0766601558159001</c:v>
                </c:pt>
                <c:pt idx="8136">
                  <c:v>-5.7125854484868004</c:v>
                </c:pt>
                <c:pt idx="8137">
                  <c:v>-5.0991821293064499</c:v>
                </c:pt>
                <c:pt idx="8138">
                  <c:v>-5.4345703132481802</c:v>
                </c:pt>
                <c:pt idx="8139">
                  <c:v>-6.06109619039783</c:v>
                </c:pt>
                <c:pt idx="8140">
                  <c:v>-5.2172851544549097</c:v>
                </c:pt>
                <c:pt idx="8141">
                  <c:v>-3.7152099605356499</c:v>
                </c:pt>
                <c:pt idx="8142">
                  <c:v>-3.3792114260878399</c:v>
                </c:pt>
                <c:pt idx="8143">
                  <c:v>-3.6355590820926098</c:v>
                </c:pt>
                <c:pt idx="8144">
                  <c:v>-3.6868286138620898</c:v>
                </c:pt>
                <c:pt idx="8145">
                  <c:v>-4.1717529303856802</c:v>
                </c:pt>
                <c:pt idx="8146">
                  <c:v>-4.7546386715688103</c:v>
                </c:pt>
                <c:pt idx="8147">
                  <c:v>-4.4992065426779204</c:v>
                </c:pt>
                <c:pt idx="8148">
                  <c:v>-4.2565917975595999</c:v>
                </c:pt>
                <c:pt idx="8149">
                  <c:v>-4.8272705081550598</c:v>
                </c:pt>
                <c:pt idx="8150">
                  <c:v>-5.1126098630093999</c:v>
                </c:pt>
                <c:pt idx="8151">
                  <c:v>-4.8861694340223698</c:v>
                </c:pt>
                <c:pt idx="8152">
                  <c:v>-5.2429199224646501</c:v>
                </c:pt>
                <c:pt idx="8153">
                  <c:v>-5.7333374024857502</c:v>
                </c:pt>
                <c:pt idx="8154">
                  <c:v>-5.8514404305350096</c:v>
                </c:pt>
                <c:pt idx="8155">
                  <c:v>-6.5557861334730996</c:v>
                </c:pt>
                <c:pt idx="8156">
                  <c:v>-7.1047973623158702</c:v>
                </c:pt>
                <c:pt idx="8157">
                  <c:v>-6.3031005851497497</c:v>
                </c:pt>
                <c:pt idx="8158">
                  <c:v>-5.6494140627302203</c:v>
                </c:pt>
                <c:pt idx="8159">
                  <c:v>-5.8404541013464604</c:v>
                </c:pt>
                <c:pt idx="8160">
                  <c:v>-5.6613159176905103</c:v>
                </c:pt>
                <c:pt idx="8161">
                  <c:v>-5.4306030273282797</c:v>
                </c:pt>
                <c:pt idx="8162">
                  <c:v>-5.4177856435659004</c:v>
                </c:pt>
                <c:pt idx="8163">
                  <c:v>-4.6185302723225004</c:v>
                </c:pt>
                <c:pt idx="8164">
                  <c:v>-3.6953735351448098</c:v>
                </c:pt>
                <c:pt idx="8165">
                  <c:v>-3.6859130859349198</c:v>
                </c:pt>
                <c:pt idx="8166">
                  <c:v>-3.6837768549951302</c:v>
                </c:pt>
                <c:pt idx="8167">
                  <c:v>-3.2922363281689599</c:v>
                </c:pt>
                <c:pt idx="8168">
                  <c:v>-3.3285522463475501</c:v>
                </c:pt>
                <c:pt idx="8169">
                  <c:v>-3.5382080073237501</c:v>
                </c:pt>
                <c:pt idx="8170">
                  <c:v>-3.13476562443245</c:v>
                </c:pt>
                <c:pt idx="8171">
                  <c:v>-2.66662597687588</c:v>
                </c:pt>
                <c:pt idx="8172">
                  <c:v>-2.9251098634075099</c:v>
                </c:pt>
                <c:pt idx="8173">
                  <c:v>-3.0291748035756099</c:v>
                </c:pt>
                <c:pt idx="8174">
                  <c:v>-2.1127319326740799</c:v>
                </c:pt>
                <c:pt idx="8175">
                  <c:v>-1.35528564502073</c:v>
                </c:pt>
                <c:pt idx="8176">
                  <c:v>-1.7581176764672599</c:v>
                </c:pt>
                <c:pt idx="8177">
                  <c:v>-2.3226928709375199</c:v>
                </c:pt>
                <c:pt idx="8178">
                  <c:v>-2.19421386690584</c:v>
                </c:pt>
                <c:pt idx="8179">
                  <c:v>-1.96258544945346</c:v>
                </c:pt>
                <c:pt idx="8180">
                  <c:v>-2.1554565434522601</c:v>
                </c:pt>
                <c:pt idx="8181">
                  <c:v>-2.5524902349845</c:v>
                </c:pt>
                <c:pt idx="8182">
                  <c:v>-3.0529785164904699</c:v>
                </c:pt>
                <c:pt idx="8183">
                  <c:v>-3.7631225592570101</c:v>
                </c:pt>
                <c:pt idx="8184">
                  <c:v>-4.3069458008069299</c:v>
                </c:pt>
                <c:pt idx="8185">
                  <c:v>-4.3280029293656801</c:v>
                </c:pt>
                <c:pt idx="8186">
                  <c:v>-4.0643310540926496</c:v>
                </c:pt>
                <c:pt idx="8187">
                  <c:v>-3.5769653313326999</c:v>
                </c:pt>
                <c:pt idx="8188">
                  <c:v>-3.0050659176591301</c:v>
                </c:pt>
                <c:pt idx="8189">
                  <c:v>-2.7517700191600798</c:v>
                </c:pt>
                <c:pt idx="8190">
                  <c:v>-2.4481201165543598</c:v>
                </c:pt>
                <c:pt idx="8191">
                  <c:v>-1.93054199229053</c:v>
                </c:pt>
                <c:pt idx="8192">
                  <c:v>-2.0147705087221901</c:v>
                </c:pt>
                <c:pt idx="8193">
                  <c:v>-2.7578735361122702</c:v>
                </c:pt>
                <c:pt idx="8194">
                  <c:v>-3.5388183599107799</c:v>
                </c:pt>
                <c:pt idx="8195">
                  <c:v>-3.9758300780408198</c:v>
                </c:pt>
                <c:pt idx="8196">
                  <c:v>-3.9071655273445001</c:v>
                </c:pt>
                <c:pt idx="8197">
                  <c:v>-3.9077758789860599</c:v>
                </c:pt>
                <c:pt idx="8198">
                  <c:v>-3.97277831922962</c:v>
                </c:pt>
                <c:pt idx="8199">
                  <c:v>-3.0908203110120702</c:v>
                </c:pt>
                <c:pt idx="8200">
                  <c:v>-1.87896728432067</c:v>
                </c:pt>
                <c:pt idx="8201">
                  <c:v>-1.19842529233457</c:v>
                </c:pt>
                <c:pt idx="8202">
                  <c:v>-0.68267822331932604</c:v>
                </c:pt>
                <c:pt idx="8203">
                  <c:v>-1.2219238297888799</c:v>
                </c:pt>
                <c:pt idx="8204">
                  <c:v>-2.5750732417936502</c:v>
                </c:pt>
                <c:pt idx="8205">
                  <c:v>-2.2552490222924102</c:v>
                </c:pt>
                <c:pt idx="8206">
                  <c:v>-1.32537841895074</c:v>
                </c:pt>
                <c:pt idx="8207">
                  <c:v>-2.1228027354103798</c:v>
                </c:pt>
                <c:pt idx="8208">
                  <c:v>-2.9623413085135799</c:v>
                </c:pt>
                <c:pt idx="8209">
                  <c:v>-2.8973388676933398</c:v>
                </c:pt>
                <c:pt idx="8210">
                  <c:v>-3.3074951174083802</c:v>
                </c:pt>
                <c:pt idx="8211">
                  <c:v>-3.4863281237550301</c:v>
                </c:pt>
                <c:pt idx="8212">
                  <c:v>-2.4783325179877602</c:v>
                </c:pt>
                <c:pt idx="8213">
                  <c:v>-1.2286376944927</c:v>
                </c:pt>
                <c:pt idx="8214">
                  <c:v>-0.56488037144555803</c:v>
                </c:pt>
                <c:pt idx="8215">
                  <c:v>-0.84930420021830599</c:v>
                </c:pt>
                <c:pt idx="8216">
                  <c:v>-1.6574096680449999</c:v>
                </c:pt>
                <c:pt idx="8217">
                  <c:v>-1.71905517510646</c:v>
                </c:pt>
                <c:pt idx="8218">
                  <c:v>-1.1743164060814</c:v>
                </c:pt>
                <c:pt idx="8219">
                  <c:v>-1.0382080079814799</c:v>
                </c:pt>
                <c:pt idx="8220">
                  <c:v>-1.17462158206873</c:v>
                </c:pt>
                <c:pt idx="8221">
                  <c:v>-1.20483398456202</c:v>
                </c:pt>
                <c:pt idx="8222">
                  <c:v>-1.3555908202973601</c:v>
                </c:pt>
                <c:pt idx="8223">
                  <c:v>-1.3433837881822901</c:v>
                </c:pt>
                <c:pt idx="8224">
                  <c:v>-0.63385009663522296</c:v>
                </c:pt>
                <c:pt idx="8225">
                  <c:v>0.18798828160828801</c:v>
                </c:pt>
                <c:pt idx="8226">
                  <c:v>0.47637939511399002</c:v>
                </c:pt>
                <c:pt idx="8227">
                  <c:v>0.94543457121921504</c:v>
                </c:pt>
                <c:pt idx="8228">
                  <c:v>1.6741943356439899</c:v>
                </c:pt>
                <c:pt idx="8229">
                  <c:v>1.4382934556715601</c:v>
                </c:pt>
                <c:pt idx="8230">
                  <c:v>0.34545898340155601</c:v>
                </c:pt>
                <c:pt idx="8231">
                  <c:v>-0.43579101577405899</c:v>
                </c:pt>
                <c:pt idx="8232">
                  <c:v>-0.55541992126393602</c:v>
                </c:pt>
                <c:pt idx="8233">
                  <c:v>-6.5002440887591606E-2</c:v>
                </c:pt>
                <c:pt idx="8234">
                  <c:v>0.35064697242091197</c:v>
                </c:pt>
                <c:pt idx="8235">
                  <c:v>0.16204834016362701</c:v>
                </c:pt>
                <c:pt idx="8236">
                  <c:v>0.41839599718666498</c:v>
                </c:pt>
                <c:pt idx="8237">
                  <c:v>1.2942504886938799</c:v>
                </c:pt>
                <c:pt idx="8238">
                  <c:v>1.62445068361129</c:v>
                </c:pt>
                <c:pt idx="8239">
                  <c:v>1.63848876955489</c:v>
                </c:pt>
                <c:pt idx="8240">
                  <c:v>1.6574096668921301</c:v>
                </c:pt>
                <c:pt idx="8241">
                  <c:v>0.79711913891172204</c:v>
                </c:pt>
                <c:pt idx="8242">
                  <c:v>-0.57189941498406505</c:v>
                </c:pt>
                <c:pt idx="8243">
                  <c:v>-1.30828857428874</c:v>
                </c:pt>
                <c:pt idx="8244">
                  <c:v>-1.36413574187502</c:v>
                </c:pt>
                <c:pt idx="8245">
                  <c:v>-1.11480712851116</c:v>
                </c:pt>
                <c:pt idx="8246">
                  <c:v>-0.799560546222705</c:v>
                </c:pt>
                <c:pt idx="8247">
                  <c:v>-0.27984619044715098</c:v>
                </c:pt>
                <c:pt idx="8248">
                  <c:v>0.48431396530529702</c:v>
                </c:pt>
                <c:pt idx="8249">
                  <c:v>0.85205078140589197</c:v>
                </c:pt>
                <c:pt idx="8250">
                  <c:v>0.97625732498783202</c:v>
                </c:pt>
                <c:pt idx="8251">
                  <c:v>1.5881347662529199</c:v>
                </c:pt>
                <c:pt idx="8252">
                  <c:v>2.0877075195531098</c:v>
                </c:pt>
                <c:pt idx="8253">
                  <c:v>2.1051025391316398</c:v>
                </c:pt>
                <c:pt idx="8254">
                  <c:v>2.1600341793287199</c:v>
                </c:pt>
                <c:pt idx="8255">
                  <c:v>1.8749999991353099</c:v>
                </c:pt>
                <c:pt idx="8256">
                  <c:v>1.18804931646126</c:v>
                </c:pt>
                <c:pt idx="8257">
                  <c:v>1.2316894540305701</c:v>
                </c:pt>
                <c:pt idx="8258">
                  <c:v>1.9500732426668299</c:v>
                </c:pt>
                <c:pt idx="8259">
                  <c:v>2.3303222657184799</c:v>
                </c:pt>
                <c:pt idx="8260">
                  <c:v>2.40447998097265</c:v>
                </c:pt>
                <c:pt idx="8261">
                  <c:v>2.8036499030591502</c:v>
                </c:pt>
                <c:pt idx="8262">
                  <c:v>3.37036132804025</c:v>
                </c:pt>
                <c:pt idx="8263">
                  <c:v>3.3032226556469899</c:v>
                </c:pt>
                <c:pt idx="8264">
                  <c:v>2.8262329104498498</c:v>
                </c:pt>
                <c:pt idx="8265">
                  <c:v>3.0584716800509302</c:v>
                </c:pt>
                <c:pt idx="8266">
                  <c:v>3.3459472646003801</c:v>
                </c:pt>
                <c:pt idx="8267">
                  <c:v>2.5366210928420601</c:v>
                </c:pt>
                <c:pt idx="8268">
                  <c:v>1.81945800818224</c:v>
                </c:pt>
                <c:pt idx="8269">
                  <c:v>2.11151123101159</c:v>
                </c:pt>
                <c:pt idx="8270">
                  <c:v>2.5396728520376302</c:v>
                </c:pt>
                <c:pt idx="8271">
                  <c:v>2.9144287111932501</c:v>
                </c:pt>
                <c:pt idx="8272">
                  <c:v>3.1161499017777001</c:v>
                </c:pt>
                <c:pt idx="8273">
                  <c:v>2.6696777342599201</c:v>
                </c:pt>
                <c:pt idx="8274">
                  <c:v>2.5790405278331199</c:v>
                </c:pt>
                <c:pt idx="8275">
                  <c:v>2.9644775381744202</c:v>
                </c:pt>
                <c:pt idx="8276">
                  <c:v>2.2650146469874599</c:v>
                </c:pt>
                <c:pt idx="8277">
                  <c:v>1.1245727536350201</c:v>
                </c:pt>
                <c:pt idx="8278">
                  <c:v>0.91125488255795695</c:v>
                </c:pt>
                <c:pt idx="8279">
                  <c:v>0.71105956961383698</c:v>
                </c:pt>
                <c:pt idx="8280">
                  <c:v>0.162353515627331</c:v>
                </c:pt>
                <c:pt idx="8281">
                  <c:v>0.16418457082503399</c:v>
                </c:pt>
                <c:pt idx="8282">
                  <c:v>0.56671142628050797</c:v>
                </c:pt>
                <c:pt idx="8283">
                  <c:v>0.95825195347833303</c:v>
                </c:pt>
                <c:pt idx="8284">
                  <c:v>1.2353515627218099</c:v>
                </c:pt>
                <c:pt idx="8285">
                  <c:v>1.40930175840982</c:v>
                </c:pt>
                <c:pt idx="8286">
                  <c:v>1.8777465825795401</c:v>
                </c:pt>
                <c:pt idx="8287">
                  <c:v>2.3071289059776099</c:v>
                </c:pt>
                <c:pt idx="8288">
                  <c:v>2.09381103464225</c:v>
                </c:pt>
                <c:pt idx="8289">
                  <c:v>1.69128417879853</c:v>
                </c:pt>
                <c:pt idx="8290">
                  <c:v>0.99609374881756196</c:v>
                </c:pt>
                <c:pt idx="8291">
                  <c:v>7.1411133086450904E-2</c:v>
                </c:pt>
                <c:pt idx="8292">
                  <c:v>0.285644531898335</c:v>
                </c:pt>
                <c:pt idx="8293">
                  <c:v>0.791931151187377</c:v>
                </c:pt>
                <c:pt idx="8294">
                  <c:v>-0.111083985017864</c:v>
                </c:pt>
                <c:pt idx="8295">
                  <c:v>-0.61309814317283395</c:v>
                </c:pt>
                <c:pt idx="8296">
                  <c:v>0.44769287152384801</c:v>
                </c:pt>
                <c:pt idx="8297">
                  <c:v>0.78308105370755099</c:v>
                </c:pt>
                <c:pt idx="8298">
                  <c:v>1.8920898339661599E-2</c:v>
                </c:pt>
                <c:pt idx="8299">
                  <c:v>-5.7373046391776497E-2</c:v>
                </c:pt>
                <c:pt idx="8300">
                  <c:v>0.31890869131454302</c:v>
                </c:pt>
                <c:pt idx="8301">
                  <c:v>0.24749755825004599</c:v>
                </c:pt>
                <c:pt idx="8302">
                  <c:v>-2.0141602178275798E-2</c:v>
                </c:pt>
                <c:pt idx="8303">
                  <c:v>-0.49896240317538099</c:v>
                </c:pt>
                <c:pt idx="8304">
                  <c:v>-1.1456298829463301</c:v>
                </c:pt>
                <c:pt idx="8305">
                  <c:v>-1.2496948239652499</c:v>
                </c:pt>
                <c:pt idx="8306">
                  <c:v>-1.05285644581478</c:v>
                </c:pt>
                <c:pt idx="8307">
                  <c:v>-1.44287109417643</c:v>
                </c:pt>
                <c:pt idx="8308">
                  <c:v>-1.7739868157479399</c:v>
                </c:pt>
                <c:pt idx="8309">
                  <c:v>-1.26281738288531</c:v>
                </c:pt>
                <c:pt idx="8310">
                  <c:v>-1.3192749042018099</c:v>
                </c:pt>
                <c:pt idx="8311">
                  <c:v>-2.76000976651566</c:v>
                </c:pt>
                <c:pt idx="8312">
                  <c:v>-3.4506225572946998</c:v>
                </c:pt>
                <c:pt idx="8313">
                  <c:v>-2.44476318319647</c:v>
                </c:pt>
                <c:pt idx="8314">
                  <c:v>-2.1371459973261899</c:v>
                </c:pt>
                <c:pt idx="8315">
                  <c:v>-3.09143066409526</c:v>
                </c:pt>
                <c:pt idx="8316">
                  <c:v>-3.11676025334343</c:v>
                </c:pt>
                <c:pt idx="8317">
                  <c:v>-2.6815795910605602</c:v>
                </c:pt>
                <c:pt idx="8318">
                  <c:v>-3.6224365242078198</c:v>
                </c:pt>
                <c:pt idx="8319">
                  <c:v>-4.2172241201854899</c:v>
                </c:pt>
                <c:pt idx="8320">
                  <c:v>-3.5159301760962598</c:v>
                </c:pt>
                <c:pt idx="8321">
                  <c:v>-3.7591552744319201</c:v>
                </c:pt>
                <c:pt idx="8322">
                  <c:v>-4.5269775383821296</c:v>
                </c:pt>
                <c:pt idx="8323">
                  <c:v>-4.00238037082738</c:v>
                </c:pt>
                <c:pt idx="8324">
                  <c:v>-3.7969970713008001</c:v>
                </c:pt>
                <c:pt idx="8325">
                  <c:v>-4.5590209963632704</c:v>
                </c:pt>
                <c:pt idx="8326">
                  <c:v>-4.7665405276865904</c:v>
                </c:pt>
                <c:pt idx="8327">
                  <c:v>-5.0305175793865802</c:v>
                </c:pt>
                <c:pt idx="8328">
                  <c:v>-6.00189209069908</c:v>
                </c:pt>
                <c:pt idx="8329">
                  <c:v>-6.6595458987832004</c:v>
                </c:pt>
                <c:pt idx="8330">
                  <c:v>-6.9253540037526502</c:v>
                </c:pt>
                <c:pt idx="8331">
                  <c:v>-6.8072509758480697</c:v>
                </c:pt>
                <c:pt idx="8332">
                  <c:v>-6.2579345702667899</c:v>
                </c:pt>
                <c:pt idx="8333">
                  <c:v>-6.2228393559313897</c:v>
                </c:pt>
                <c:pt idx="8334">
                  <c:v>-6.5780639649347696</c:v>
                </c:pt>
                <c:pt idx="8335">
                  <c:v>-6.6479492188964704</c:v>
                </c:pt>
                <c:pt idx="8336">
                  <c:v>-6.7602539065743796</c:v>
                </c:pt>
                <c:pt idx="8337">
                  <c:v>-7.0089721687404998</c:v>
                </c:pt>
                <c:pt idx="8338">
                  <c:v>-7.6007080086351504</c:v>
                </c:pt>
                <c:pt idx="8339">
                  <c:v>-8.2305908196616393</c:v>
                </c:pt>
                <c:pt idx="8340">
                  <c:v>-7.7322387691518104</c:v>
                </c:pt>
                <c:pt idx="8341">
                  <c:v>-7.4417114278311596</c:v>
                </c:pt>
                <c:pt idx="8342">
                  <c:v>-9.00909423939002</c:v>
                </c:pt>
                <c:pt idx="8343">
                  <c:v>-9.8568725571329505</c:v>
                </c:pt>
                <c:pt idx="8344">
                  <c:v>-8.7399291989018408</c:v>
                </c:pt>
                <c:pt idx="8345">
                  <c:v>-8.4976196299466196</c:v>
                </c:pt>
                <c:pt idx="8346">
                  <c:v>-9.2919921870195807</c:v>
                </c:pt>
                <c:pt idx="8347">
                  <c:v>-8.9251708975278294</c:v>
                </c:pt>
                <c:pt idx="8348">
                  <c:v>-8.2305908205998701</c:v>
                </c:pt>
                <c:pt idx="8349">
                  <c:v>-8.44970703144892</c:v>
                </c:pt>
                <c:pt idx="8350">
                  <c:v>-8.6013793946257096</c:v>
                </c:pt>
                <c:pt idx="8351">
                  <c:v>-8.6734008797070299</c:v>
                </c:pt>
                <c:pt idx="8352">
                  <c:v>-9.2831420898365398</c:v>
                </c:pt>
                <c:pt idx="8353">
                  <c:v>-9.2776489248009195</c:v>
                </c:pt>
                <c:pt idx="8354">
                  <c:v>-8.5311889650905801</c:v>
                </c:pt>
                <c:pt idx="8355">
                  <c:v>-8.7188720708322407</c:v>
                </c:pt>
                <c:pt idx="8356">
                  <c:v>-9.1140747060142395</c:v>
                </c:pt>
                <c:pt idx="8357">
                  <c:v>-8.3407592767373195</c:v>
                </c:pt>
                <c:pt idx="8358">
                  <c:v>-7.8796386722093796</c:v>
                </c:pt>
                <c:pt idx="8359">
                  <c:v>-8.1335449208011195</c:v>
                </c:pt>
                <c:pt idx="8360">
                  <c:v>-7.3181152327018903</c:v>
                </c:pt>
                <c:pt idx="8361">
                  <c:v>-6.0476684569821497</c:v>
                </c:pt>
                <c:pt idx="8362">
                  <c:v>-6.0104370127848599</c:v>
                </c:pt>
                <c:pt idx="8363">
                  <c:v>-6.8188476570726202</c:v>
                </c:pt>
                <c:pt idx="8364">
                  <c:v>-7.4426269528191202</c:v>
                </c:pt>
                <c:pt idx="8365">
                  <c:v>-7.21099853382107</c:v>
                </c:pt>
                <c:pt idx="8366">
                  <c:v>-6.1999511710992001</c:v>
                </c:pt>
                <c:pt idx="8367">
                  <c:v>-5.6124877930771602</c:v>
                </c:pt>
                <c:pt idx="8368">
                  <c:v>-5.6945800778937601</c:v>
                </c:pt>
                <c:pt idx="8369">
                  <c:v>-5.5197143547181202</c:v>
                </c:pt>
                <c:pt idx="8370">
                  <c:v>-4.9520874017008696</c:v>
                </c:pt>
                <c:pt idx="8371">
                  <c:v>-4.4659423825288096</c:v>
                </c:pt>
                <c:pt idx="8372">
                  <c:v>-4.2517089843224598</c:v>
                </c:pt>
                <c:pt idx="8373">
                  <c:v>-4.2120361327943101</c:v>
                </c:pt>
                <c:pt idx="8374">
                  <c:v>-4.1983032228929904</c:v>
                </c:pt>
                <c:pt idx="8375">
                  <c:v>-4.3768310551277896</c:v>
                </c:pt>
                <c:pt idx="8376">
                  <c:v>-4.7088623045138904</c:v>
                </c:pt>
                <c:pt idx="8377">
                  <c:v>-4.5779418934962903</c:v>
                </c:pt>
                <c:pt idx="8378">
                  <c:v>-3.7985229480144</c:v>
                </c:pt>
                <c:pt idx="8379">
                  <c:v>-2.8915405265948801</c:v>
                </c:pt>
                <c:pt idx="8380">
                  <c:v>-2.32757568328456</c:v>
                </c:pt>
                <c:pt idx="8381">
                  <c:v>-2.0947265623575699</c:v>
                </c:pt>
                <c:pt idx="8382">
                  <c:v>-1.9876098632426999</c:v>
                </c:pt>
                <c:pt idx="8383">
                  <c:v>-1.95861816370297</c:v>
                </c:pt>
                <c:pt idx="8384">
                  <c:v>-1.6882324211106701</c:v>
                </c:pt>
                <c:pt idx="8385">
                  <c:v>-1.1141967772775201</c:v>
                </c:pt>
                <c:pt idx="8386">
                  <c:v>-1.06445312528525</c:v>
                </c:pt>
                <c:pt idx="8387">
                  <c:v>-1.2786865227075299</c:v>
                </c:pt>
                <c:pt idx="8388">
                  <c:v>-0.73120117161946896</c:v>
                </c:pt>
                <c:pt idx="8389">
                  <c:v>-0.53955078263019396</c:v>
                </c:pt>
                <c:pt idx="8390">
                  <c:v>-1.5747070315828899</c:v>
                </c:pt>
                <c:pt idx="8391">
                  <c:v>-1.8240356424891</c:v>
                </c:pt>
                <c:pt idx="8392">
                  <c:v>-0.29449462678016602</c:v>
                </c:pt>
                <c:pt idx="8393">
                  <c:v>1.29791259856242</c:v>
                </c:pt>
                <c:pt idx="8394">
                  <c:v>1.9766235352333601</c:v>
                </c:pt>
                <c:pt idx="8395">
                  <c:v>2.03430175739715</c:v>
                </c:pt>
                <c:pt idx="8396">
                  <c:v>1.72363281228498</c:v>
                </c:pt>
                <c:pt idx="8397">
                  <c:v>1.5628051760202599</c:v>
                </c:pt>
                <c:pt idx="8398">
                  <c:v>1.74133300778635</c:v>
                </c:pt>
                <c:pt idx="8399">
                  <c:v>1.72180175796081</c:v>
                </c:pt>
                <c:pt idx="8400">
                  <c:v>1.8325805675554601</c:v>
                </c:pt>
                <c:pt idx="8401">
                  <c:v>2.6898193366035401</c:v>
                </c:pt>
                <c:pt idx="8402">
                  <c:v>3.1866455075085298</c:v>
                </c:pt>
                <c:pt idx="8403">
                  <c:v>2.95989990325076</c:v>
                </c:pt>
                <c:pt idx="8404">
                  <c:v>3.6364746109514199</c:v>
                </c:pt>
                <c:pt idx="8405">
                  <c:v>4.8107910154943099</c:v>
                </c:pt>
                <c:pt idx="8406">
                  <c:v>4.7134399408134504</c:v>
                </c:pt>
                <c:pt idx="8407">
                  <c:v>4.2718505863235201</c:v>
                </c:pt>
                <c:pt idx="8408">
                  <c:v>4.5590209965380302</c:v>
                </c:pt>
                <c:pt idx="8409">
                  <c:v>4.8895263669442297</c:v>
                </c:pt>
                <c:pt idx="8410">
                  <c:v>4.7085571270260997</c:v>
                </c:pt>
                <c:pt idx="8411">
                  <c:v>3.3117675758657001</c:v>
                </c:pt>
                <c:pt idx="8412">
                  <c:v>1.6333007819479199</c:v>
                </c:pt>
                <c:pt idx="8413">
                  <c:v>2.15179443530204</c:v>
                </c:pt>
                <c:pt idx="8414">
                  <c:v>3.41918945248249</c:v>
                </c:pt>
                <c:pt idx="8415">
                  <c:v>2.94250488264385</c:v>
                </c:pt>
                <c:pt idx="8416">
                  <c:v>2.8173828144020301</c:v>
                </c:pt>
                <c:pt idx="8417">
                  <c:v>4.22851562628016</c:v>
                </c:pt>
                <c:pt idx="8418">
                  <c:v>5.1770019534417502</c:v>
                </c:pt>
                <c:pt idx="8419">
                  <c:v>5.4116821290252899</c:v>
                </c:pt>
                <c:pt idx="8420">
                  <c:v>5.49987792927217</c:v>
                </c:pt>
                <c:pt idx="8421">
                  <c:v>5.19256591725068</c:v>
                </c:pt>
                <c:pt idx="8422">
                  <c:v>4.6612548817628197</c:v>
                </c:pt>
                <c:pt idx="8423">
                  <c:v>3.8845825187258902</c:v>
                </c:pt>
                <c:pt idx="8424">
                  <c:v>3.28948974658605</c:v>
                </c:pt>
                <c:pt idx="8425">
                  <c:v>3.6532592780594801</c:v>
                </c:pt>
                <c:pt idx="8426">
                  <c:v>4.18212890641915</c:v>
                </c:pt>
                <c:pt idx="8427">
                  <c:v>4.3069458011910902</c:v>
                </c:pt>
                <c:pt idx="8428">
                  <c:v>4.6093750007431602</c:v>
                </c:pt>
                <c:pt idx="8429">
                  <c:v>5.1577758801125997</c:v>
                </c:pt>
                <c:pt idx="8430">
                  <c:v>6.0479736342300097</c:v>
                </c:pt>
                <c:pt idx="8431">
                  <c:v>7.09259033216874</c:v>
                </c:pt>
                <c:pt idx="8432">
                  <c:v>7.1939086906252303</c:v>
                </c:pt>
                <c:pt idx="8433">
                  <c:v>6.6183471680330204</c:v>
                </c:pt>
                <c:pt idx="8434">
                  <c:v>6.6656494146708196</c:v>
                </c:pt>
                <c:pt idx="8435">
                  <c:v>7.1133422848738599</c:v>
                </c:pt>
                <c:pt idx="8436">
                  <c:v>6.9055175771919899</c:v>
                </c:pt>
                <c:pt idx="8437">
                  <c:v>6.2197875978825499</c:v>
                </c:pt>
                <c:pt idx="8438">
                  <c:v>6.3861084001087702</c:v>
                </c:pt>
                <c:pt idx="8439">
                  <c:v>7.61444091957366</c:v>
                </c:pt>
                <c:pt idx="8440">
                  <c:v>8.7924194348735192</c:v>
                </c:pt>
                <c:pt idx="8441">
                  <c:v>9.7317504892712208</c:v>
                </c:pt>
                <c:pt idx="8442">
                  <c:v>10.4583740231452</c:v>
                </c:pt>
                <c:pt idx="8443">
                  <c:v>10.2438354484181</c:v>
                </c:pt>
                <c:pt idx="8444">
                  <c:v>9.6569824219170499</c:v>
                </c:pt>
                <c:pt idx="8445">
                  <c:v>9.6878051759606905</c:v>
                </c:pt>
                <c:pt idx="8446">
                  <c:v>9.8193359370539302</c:v>
                </c:pt>
                <c:pt idx="8447">
                  <c:v>9.4927978506891204</c:v>
                </c:pt>
                <c:pt idx="8448">
                  <c:v>8.8534545887394103</c:v>
                </c:pt>
                <c:pt idx="8449">
                  <c:v>8.0450439445343793</c:v>
                </c:pt>
                <c:pt idx="8450">
                  <c:v>7.4761962891338802</c:v>
                </c:pt>
                <c:pt idx="8451">
                  <c:v>7.5283813486639604</c:v>
                </c:pt>
                <c:pt idx="8452">
                  <c:v>8.2650756845029392</c:v>
                </c:pt>
                <c:pt idx="8453">
                  <c:v>8.92974853438003</c:v>
                </c:pt>
                <c:pt idx="8454">
                  <c:v>8.3630371077552503</c:v>
                </c:pt>
                <c:pt idx="8455">
                  <c:v>7.1804809568912198</c:v>
                </c:pt>
                <c:pt idx="8456">
                  <c:v>7.0782470712684802</c:v>
                </c:pt>
                <c:pt idx="8457">
                  <c:v>7.7752685546192799</c:v>
                </c:pt>
                <c:pt idx="8458">
                  <c:v>7.72552490080054</c:v>
                </c:pt>
                <c:pt idx="8459">
                  <c:v>6.6003417952693901</c:v>
                </c:pt>
                <c:pt idx="8460">
                  <c:v>5.4312133783417096</c:v>
                </c:pt>
                <c:pt idx="8461">
                  <c:v>5.0201416016182403</c:v>
                </c:pt>
                <c:pt idx="8462">
                  <c:v>5.0607299808808603</c:v>
                </c:pt>
                <c:pt idx="8463">
                  <c:v>5.3604125981552304</c:v>
                </c:pt>
                <c:pt idx="8464">
                  <c:v>5.72326660131196</c:v>
                </c:pt>
                <c:pt idx="8465">
                  <c:v>5.5410766599917398</c:v>
                </c:pt>
                <c:pt idx="8466">
                  <c:v>5.4214477545764996</c:v>
                </c:pt>
                <c:pt idx="8467">
                  <c:v>5.9082031249995799</c:v>
                </c:pt>
                <c:pt idx="8468">
                  <c:v>5.9078979487787802</c:v>
                </c:pt>
                <c:pt idx="8469">
                  <c:v>5.5883789059403099</c:v>
                </c:pt>
                <c:pt idx="8470">
                  <c:v>5.36376952964517</c:v>
                </c:pt>
                <c:pt idx="8471">
                  <c:v>4.1998291000830603</c:v>
                </c:pt>
                <c:pt idx="8472">
                  <c:v>3.12683105530559</c:v>
                </c:pt>
                <c:pt idx="8473">
                  <c:v>3.5745239263875401</c:v>
                </c:pt>
                <c:pt idx="8474">
                  <c:v>4.0136718746262803</c:v>
                </c:pt>
                <c:pt idx="8475">
                  <c:v>3.7429809567604</c:v>
                </c:pt>
                <c:pt idx="8476">
                  <c:v>3.5470581054932202</c:v>
                </c:pt>
                <c:pt idx="8477">
                  <c:v>3.5647583016883</c:v>
                </c:pt>
                <c:pt idx="8478">
                  <c:v>4.2208862313104101</c:v>
                </c:pt>
                <c:pt idx="8479">
                  <c:v>4.8297119130131598</c:v>
                </c:pt>
                <c:pt idx="8480">
                  <c:v>4.0716552723995596</c:v>
                </c:pt>
                <c:pt idx="8481">
                  <c:v>3.32183837917577</c:v>
                </c:pt>
                <c:pt idx="8482">
                  <c:v>3.5165405271597501</c:v>
                </c:pt>
                <c:pt idx="8483">
                  <c:v>3.3837890621095799</c:v>
                </c:pt>
                <c:pt idx="8484">
                  <c:v>3.10211181673407</c:v>
                </c:pt>
                <c:pt idx="8485">
                  <c:v>3.3386230471215099</c:v>
                </c:pt>
                <c:pt idx="8486">
                  <c:v>3.5162353516832101</c:v>
                </c:pt>
                <c:pt idx="8487">
                  <c:v>3.6032104496219701</c:v>
                </c:pt>
                <c:pt idx="8488">
                  <c:v>3.8937377932766699</c:v>
                </c:pt>
                <c:pt idx="8489">
                  <c:v>4.1156005856847298</c:v>
                </c:pt>
                <c:pt idx="8490">
                  <c:v>3.93371581977219</c:v>
                </c:pt>
                <c:pt idx="8491">
                  <c:v>3.5449218752748202</c:v>
                </c:pt>
                <c:pt idx="8492">
                  <c:v>3.7426757817515202</c:v>
                </c:pt>
                <c:pt idx="8493">
                  <c:v>4.1030883779970502</c:v>
                </c:pt>
                <c:pt idx="8494">
                  <c:v>3.4497070305255302</c:v>
                </c:pt>
                <c:pt idx="8495">
                  <c:v>2.9290771492666701</c:v>
                </c:pt>
                <c:pt idx="8496">
                  <c:v>3.5241699220731499</c:v>
                </c:pt>
                <c:pt idx="8497">
                  <c:v>3.6663818349595001</c:v>
                </c:pt>
                <c:pt idx="8498">
                  <c:v>2.9644775388266198</c:v>
                </c:pt>
                <c:pt idx="8499">
                  <c:v>2.7954101570078702</c:v>
                </c:pt>
                <c:pt idx="8500">
                  <c:v>3.3386230475660299</c:v>
                </c:pt>
                <c:pt idx="8501">
                  <c:v>3.83392333951506</c:v>
                </c:pt>
                <c:pt idx="8502">
                  <c:v>3.59832763550415</c:v>
                </c:pt>
                <c:pt idx="8503">
                  <c:v>2.7288818355512499</c:v>
                </c:pt>
                <c:pt idx="8504">
                  <c:v>2.45239257872058</c:v>
                </c:pt>
                <c:pt idx="8505">
                  <c:v>2.8787231444130001</c:v>
                </c:pt>
                <c:pt idx="8506">
                  <c:v>2.7941894521482999</c:v>
                </c:pt>
                <c:pt idx="8507">
                  <c:v>2.0959472649513802</c:v>
                </c:pt>
                <c:pt idx="8508">
                  <c:v>1.61437988294971</c:v>
                </c:pt>
                <c:pt idx="8509">
                  <c:v>1.71234130891518</c:v>
                </c:pt>
                <c:pt idx="8510">
                  <c:v>1.94183349535642</c:v>
                </c:pt>
                <c:pt idx="8511">
                  <c:v>1.41540527210046</c:v>
                </c:pt>
                <c:pt idx="8512">
                  <c:v>0.46203613258480902</c:v>
                </c:pt>
                <c:pt idx="8513">
                  <c:v>0.29968261761549098</c:v>
                </c:pt>
                <c:pt idx="8514">
                  <c:v>0.60485839812806197</c:v>
                </c:pt>
                <c:pt idx="8515">
                  <c:v>0.38421630804478202</c:v>
                </c:pt>
                <c:pt idx="8516">
                  <c:v>-6.71386723506862E-3</c:v>
                </c:pt>
                <c:pt idx="8517">
                  <c:v>-4.0588378898536198E-2</c:v>
                </c:pt>
                <c:pt idx="8518">
                  <c:v>-3.50952152350903E-2</c:v>
                </c:pt>
                <c:pt idx="8519">
                  <c:v>-0.31341552812728901</c:v>
                </c:pt>
                <c:pt idx="8520">
                  <c:v>-0.87066650450913696</c:v>
                </c:pt>
                <c:pt idx="8521">
                  <c:v>-1.29943847643747</c:v>
                </c:pt>
                <c:pt idx="8522">
                  <c:v>-1.21063232420242</c:v>
                </c:pt>
                <c:pt idx="8523">
                  <c:v>-1.19903564586533</c:v>
                </c:pt>
                <c:pt idx="8524">
                  <c:v>-2.1466064468085602</c:v>
                </c:pt>
                <c:pt idx="8525">
                  <c:v>-3.2092285150351798</c:v>
                </c:pt>
                <c:pt idx="8526">
                  <c:v>-2.7908325179463498</c:v>
                </c:pt>
                <c:pt idx="8527">
                  <c:v>-1.66656494190573</c:v>
                </c:pt>
                <c:pt idx="8528">
                  <c:v>-2.0208740252669699</c:v>
                </c:pt>
                <c:pt idx="8529">
                  <c:v>-3.3169555666061301</c:v>
                </c:pt>
                <c:pt idx="8530">
                  <c:v>-3.4585571284057002</c:v>
                </c:pt>
                <c:pt idx="8531">
                  <c:v>-3.1039428717644602</c:v>
                </c:pt>
                <c:pt idx="8532">
                  <c:v>-3.5784912111850802</c:v>
                </c:pt>
                <c:pt idx="8533">
                  <c:v>-3.75366210884965</c:v>
                </c:pt>
                <c:pt idx="8534">
                  <c:v>-3.3819580084983198</c:v>
                </c:pt>
                <c:pt idx="8535">
                  <c:v>-3.8665771494204502</c:v>
                </c:pt>
                <c:pt idx="8536">
                  <c:v>-4.56115722641609</c:v>
                </c:pt>
                <c:pt idx="8537">
                  <c:v>-4.4577026368353598</c:v>
                </c:pt>
                <c:pt idx="8538">
                  <c:v>-4.5401000980242499</c:v>
                </c:pt>
                <c:pt idx="8539">
                  <c:v>-4.7998046867873496</c:v>
                </c:pt>
                <c:pt idx="8540">
                  <c:v>-4.2968749993617301</c:v>
                </c:pt>
                <c:pt idx="8541">
                  <c:v>-3.8464355469144</c:v>
                </c:pt>
                <c:pt idx="8542">
                  <c:v>-3.8742065422136198</c:v>
                </c:pt>
                <c:pt idx="8543">
                  <c:v>-3.3419799797629799</c:v>
                </c:pt>
                <c:pt idx="8544">
                  <c:v>-2.8445434586422902</c:v>
                </c:pt>
                <c:pt idx="8545">
                  <c:v>-3.9785766622892802</c:v>
                </c:pt>
                <c:pt idx="8546">
                  <c:v>-5.4800415033725596</c:v>
                </c:pt>
                <c:pt idx="8547">
                  <c:v>-5.1043701156230101</c:v>
                </c:pt>
                <c:pt idx="8548">
                  <c:v>-4.0045166018581204</c:v>
                </c:pt>
                <c:pt idx="8549">
                  <c:v>-4.2123413094962396</c:v>
                </c:pt>
                <c:pt idx="8550">
                  <c:v>-4.8468017579023597</c:v>
                </c:pt>
                <c:pt idx="8551">
                  <c:v>-4.9099731448150798</c:v>
                </c:pt>
                <c:pt idx="8552">
                  <c:v>-5.1092529301934304</c:v>
                </c:pt>
                <c:pt idx="8553">
                  <c:v>-5.4644775392911296</c:v>
                </c:pt>
                <c:pt idx="8554">
                  <c:v>-5.6250000007746701</c:v>
                </c:pt>
                <c:pt idx="8555">
                  <c:v>-6.1682128920603096</c:v>
                </c:pt>
                <c:pt idx="8556">
                  <c:v>-7.1746826178468401</c:v>
                </c:pt>
                <c:pt idx="8557">
                  <c:v>-7.6370239248025298</c:v>
                </c:pt>
                <c:pt idx="8558">
                  <c:v>-6.9515991199450804</c:v>
                </c:pt>
                <c:pt idx="8559">
                  <c:v>-6.1471557617836803</c:v>
                </c:pt>
                <c:pt idx="8560">
                  <c:v>-6.19262695256025</c:v>
                </c:pt>
                <c:pt idx="8561">
                  <c:v>-5.79711913915592</c:v>
                </c:pt>
                <c:pt idx="8562">
                  <c:v>-4.7695922856545296</c:v>
                </c:pt>
                <c:pt idx="8563">
                  <c:v>-5.1181030284825404</c:v>
                </c:pt>
                <c:pt idx="8564">
                  <c:v>-5.9146118156225</c:v>
                </c:pt>
                <c:pt idx="8565">
                  <c:v>-5.3671264647694796</c:v>
                </c:pt>
                <c:pt idx="8566">
                  <c:v>-5.3152465831077</c:v>
                </c:pt>
                <c:pt idx="8567">
                  <c:v>-6.0671997062058196</c:v>
                </c:pt>
                <c:pt idx="8568">
                  <c:v>-5.4913330064267303</c:v>
                </c:pt>
                <c:pt idx="8569">
                  <c:v>-4.52453613313007</c:v>
                </c:pt>
                <c:pt idx="8570">
                  <c:v>-4.7460937507822401</c:v>
                </c:pt>
                <c:pt idx="8571">
                  <c:v>-5.2911376954250597</c:v>
                </c:pt>
                <c:pt idx="8572">
                  <c:v>-5.3695678696768701</c:v>
                </c:pt>
                <c:pt idx="8573">
                  <c:v>-4.3823242158715798</c:v>
                </c:pt>
                <c:pt idx="8574">
                  <c:v>-2.3767089825695402</c:v>
                </c:pt>
                <c:pt idx="8575">
                  <c:v>-1.12030029311127</c:v>
                </c:pt>
                <c:pt idx="8576">
                  <c:v>-1.2194824221753999</c:v>
                </c:pt>
                <c:pt idx="8577">
                  <c:v>-1.42852783187098</c:v>
                </c:pt>
                <c:pt idx="8578">
                  <c:v>-1.3171386718411899</c:v>
                </c:pt>
                <c:pt idx="8579">
                  <c:v>-1.29364013641534</c:v>
                </c:pt>
                <c:pt idx="8580">
                  <c:v>-1.08276367037712</c:v>
                </c:pt>
                <c:pt idx="8581">
                  <c:v>-4.3029783388863797E-2</c:v>
                </c:pt>
                <c:pt idx="8582">
                  <c:v>1.1837768555303001</c:v>
                </c:pt>
                <c:pt idx="8583">
                  <c:v>1.2265014640439</c:v>
                </c:pt>
                <c:pt idx="8584">
                  <c:v>0.67199707066158099</c:v>
                </c:pt>
                <c:pt idx="8585">
                  <c:v>0.91400146588306996</c:v>
                </c:pt>
                <c:pt idx="8586">
                  <c:v>1.6345214852043399</c:v>
                </c:pt>
                <c:pt idx="8587">
                  <c:v>2.2094726569054099</c:v>
                </c:pt>
                <c:pt idx="8588">
                  <c:v>2.6632690433187101</c:v>
                </c:pt>
                <c:pt idx="8589">
                  <c:v>2.90557861350604</c:v>
                </c:pt>
                <c:pt idx="8590">
                  <c:v>3.0612182619049801</c:v>
                </c:pt>
                <c:pt idx="8591">
                  <c:v>3.1900024411494101</c:v>
                </c:pt>
                <c:pt idx="8592">
                  <c:v>3.0123901359914602</c:v>
                </c:pt>
                <c:pt idx="8593">
                  <c:v>2.50946044860809</c:v>
                </c:pt>
                <c:pt idx="8594">
                  <c:v>2.0877075200252602</c:v>
                </c:pt>
                <c:pt idx="8595">
                  <c:v>2.4288940442015599</c:v>
                </c:pt>
                <c:pt idx="8596">
                  <c:v>3.2803344727768802</c:v>
                </c:pt>
                <c:pt idx="8597">
                  <c:v>3.3636474604251698</c:v>
                </c:pt>
                <c:pt idx="8598">
                  <c:v>3.0102539065154499</c:v>
                </c:pt>
                <c:pt idx="8599">
                  <c:v>3.1933593751535199</c:v>
                </c:pt>
                <c:pt idx="8600">
                  <c:v>3.2992553705262901</c:v>
                </c:pt>
                <c:pt idx="8601">
                  <c:v>2.9083251944305299</c:v>
                </c:pt>
                <c:pt idx="8602">
                  <c:v>2.3007202136135998</c:v>
                </c:pt>
                <c:pt idx="8603">
                  <c:v>1.4532470693322901</c:v>
                </c:pt>
                <c:pt idx="8604">
                  <c:v>0.778808593403156</c:v>
                </c:pt>
                <c:pt idx="8605">
                  <c:v>0.54016113291540002</c:v>
                </c:pt>
                <c:pt idx="8606">
                  <c:v>0.61096191503949604</c:v>
                </c:pt>
                <c:pt idx="8607">
                  <c:v>1.2823486341052399</c:v>
                </c:pt>
                <c:pt idx="8608">
                  <c:v>2.1707153328297202</c:v>
                </c:pt>
                <c:pt idx="8609">
                  <c:v>2.7194213870842399</c:v>
                </c:pt>
                <c:pt idx="8610">
                  <c:v>2.9705810546514799</c:v>
                </c:pt>
                <c:pt idx="8611">
                  <c:v>2.94586181707766</c:v>
                </c:pt>
                <c:pt idx="8612">
                  <c:v>3.4066772476304399</c:v>
                </c:pt>
                <c:pt idx="8613">
                  <c:v>4.4613647460527899</c:v>
                </c:pt>
                <c:pt idx="8614">
                  <c:v>4.43328857329006</c:v>
                </c:pt>
                <c:pt idx="8615">
                  <c:v>3.7966918949697699</c:v>
                </c:pt>
                <c:pt idx="8616">
                  <c:v>4.0972900393009803</c:v>
                </c:pt>
                <c:pt idx="8617">
                  <c:v>4.2605590816282897</c:v>
                </c:pt>
                <c:pt idx="8618">
                  <c:v>3.9846801766384399</c:v>
                </c:pt>
                <c:pt idx="8619">
                  <c:v>4.5715332045505104</c:v>
                </c:pt>
                <c:pt idx="8620">
                  <c:v>5.5462646493832297</c:v>
                </c:pt>
                <c:pt idx="8621">
                  <c:v>6.1929321298385904</c:v>
                </c:pt>
                <c:pt idx="8622">
                  <c:v>6.83044433679754</c:v>
                </c:pt>
                <c:pt idx="8623">
                  <c:v>7.4185180667968096</c:v>
                </c:pt>
                <c:pt idx="8624">
                  <c:v>7.6852416985265597</c:v>
                </c:pt>
                <c:pt idx="8625">
                  <c:v>7.2125244128278103</c:v>
                </c:pt>
                <c:pt idx="8626">
                  <c:v>6.3693237301300503</c:v>
                </c:pt>
                <c:pt idx="8627">
                  <c:v>6.1383056639792803</c:v>
                </c:pt>
                <c:pt idx="8628">
                  <c:v>6.0815429680891597</c:v>
                </c:pt>
                <c:pt idx="8629">
                  <c:v>5.6307983394674501</c:v>
                </c:pt>
                <c:pt idx="8630">
                  <c:v>5.3744506834271002</c:v>
                </c:pt>
                <c:pt idx="8631">
                  <c:v>5.2609252925740799</c:v>
                </c:pt>
                <c:pt idx="8632">
                  <c:v>4.9920654295463898</c:v>
                </c:pt>
                <c:pt idx="8633">
                  <c:v>4.8959350589471899</c:v>
                </c:pt>
                <c:pt idx="8634">
                  <c:v>5.1364135749130702</c:v>
                </c:pt>
                <c:pt idx="8635">
                  <c:v>5.6088256834417001</c:v>
                </c:pt>
                <c:pt idx="8636">
                  <c:v>5.5053710921912202</c:v>
                </c:pt>
                <c:pt idx="8637">
                  <c:v>4.44610595568893</c:v>
                </c:pt>
                <c:pt idx="8638">
                  <c:v>3.53393554624718</c:v>
                </c:pt>
                <c:pt idx="8639">
                  <c:v>3.1072998040701401</c:v>
                </c:pt>
                <c:pt idx="8640">
                  <c:v>2.6882934561414098</c:v>
                </c:pt>
                <c:pt idx="8641">
                  <c:v>2.0843505842063799</c:v>
                </c:pt>
                <c:pt idx="8642">
                  <c:v>0.90942382712556602</c:v>
                </c:pt>
                <c:pt idx="8643">
                  <c:v>0.23193359523384399</c:v>
                </c:pt>
                <c:pt idx="8644">
                  <c:v>1.2377929697687899</c:v>
                </c:pt>
                <c:pt idx="8645">
                  <c:v>1.92840576079315</c:v>
                </c:pt>
                <c:pt idx="8646">
                  <c:v>1.3009643550765999</c:v>
                </c:pt>
                <c:pt idx="8647">
                  <c:v>1.0354614257163399</c:v>
                </c:pt>
                <c:pt idx="8648">
                  <c:v>0.99151611259746097</c:v>
                </c:pt>
                <c:pt idx="8649">
                  <c:v>0.52856445286143805</c:v>
                </c:pt>
                <c:pt idx="8650">
                  <c:v>0.35034179647288699</c:v>
                </c:pt>
                <c:pt idx="8651">
                  <c:v>7.8430174643959696E-2</c:v>
                </c:pt>
                <c:pt idx="8652">
                  <c:v>-0.69061279373691298</c:v>
                </c:pt>
                <c:pt idx="8653">
                  <c:v>-1.2094116213689301</c:v>
                </c:pt>
                <c:pt idx="8654">
                  <c:v>-1.3952636720150799</c:v>
                </c:pt>
                <c:pt idx="8655">
                  <c:v>-1.4898681637449001</c:v>
                </c:pt>
                <c:pt idx="8656">
                  <c:v>-1.27563476498664</c:v>
                </c:pt>
                <c:pt idx="8657">
                  <c:v>-0.84503173828939404</c:v>
                </c:pt>
                <c:pt idx="8658">
                  <c:v>-0.850524903142716</c:v>
                </c:pt>
                <c:pt idx="8659">
                  <c:v>-1.3894653319583199</c:v>
                </c:pt>
                <c:pt idx="8660">
                  <c:v>-1.3403320301556201</c:v>
                </c:pt>
                <c:pt idx="8661">
                  <c:v>-0.60302734379303202</c:v>
                </c:pt>
                <c:pt idx="8662">
                  <c:v>-0.63201904412524201</c:v>
                </c:pt>
                <c:pt idx="8663">
                  <c:v>-1.4102172857453801</c:v>
                </c:pt>
                <c:pt idx="8664">
                  <c:v>-1.8066406246929601</c:v>
                </c:pt>
                <c:pt idx="8665">
                  <c:v>-1.60003662069597</c:v>
                </c:pt>
                <c:pt idx="8666">
                  <c:v>-1.3327026373267601</c:v>
                </c:pt>
                <c:pt idx="8667">
                  <c:v>-1.74133300850679</c:v>
                </c:pt>
                <c:pt idx="8668">
                  <c:v>-2.2079467767263501</c:v>
                </c:pt>
                <c:pt idx="8669">
                  <c:v>-1.79351806636124</c:v>
                </c:pt>
                <c:pt idx="8670">
                  <c:v>-1.76330566470899</c:v>
                </c:pt>
                <c:pt idx="8671">
                  <c:v>-2.19726562431214</c:v>
                </c:pt>
                <c:pt idx="8672">
                  <c:v>-1.7355346678235399</c:v>
                </c:pt>
                <c:pt idx="8673">
                  <c:v>-1.6381835947892001</c:v>
                </c:pt>
                <c:pt idx="8674">
                  <c:v>-2.3348999021771499</c:v>
                </c:pt>
                <c:pt idx="8675">
                  <c:v>-2.2232055663406198</c:v>
                </c:pt>
                <c:pt idx="8676">
                  <c:v>-2.17926025436017</c:v>
                </c:pt>
                <c:pt idx="8677">
                  <c:v>-2.4832153313335001</c:v>
                </c:pt>
                <c:pt idx="8678">
                  <c:v>-2.0159912112610199</c:v>
                </c:pt>
                <c:pt idx="8679">
                  <c:v>-2.2323608413020901</c:v>
                </c:pt>
                <c:pt idx="8680">
                  <c:v>-3.2077026361565899</c:v>
                </c:pt>
                <c:pt idx="8681">
                  <c:v>-2.8317260730109202</c:v>
                </c:pt>
                <c:pt idx="8682">
                  <c:v>-2.0239257816214198</c:v>
                </c:pt>
                <c:pt idx="8683">
                  <c:v>-2.2720336921541202</c:v>
                </c:pt>
                <c:pt idx="8684">
                  <c:v>-2.7716064455359</c:v>
                </c:pt>
                <c:pt idx="8685">
                  <c:v>-2.9208374025486701</c:v>
                </c:pt>
                <c:pt idx="8686">
                  <c:v>-3.0575561528995099</c:v>
                </c:pt>
                <c:pt idx="8687">
                  <c:v>-3.4283447265359701</c:v>
                </c:pt>
                <c:pt idx="8688">
                  <c:v>-3.4106445305030602</c:v>
                </c:pt>
                <c:pt idx="8689">
                  <c:v>-2.9129028326957598</c:v>
                </c:pt>
                <c:pt idx="8690">
                  <c:v>-3.35571289151483</c:v>
                </c:pt>
                <c:pt idx="8691">
                  <c:v>-3.9486694324034302</c:v>
                </c:pt>
                <c:pt idx="8692">
                  <c:v>-3.1564331051986798</c:v>
                </c:pt>
                <c:pt idx="8693">
                  <c:v>-2.9766845716096602</c:v>
                </c:pt>
                <c:pt idx="8694">
                  <c:v>-3.8400268549735501</c:v>
                </c:pt>
                <c:pt idx="8695">
                  <c:v>-3.5104370109057199</c:v>
                </c:pt>
                <c:pt idx="8696">
                  <c:v>-2.9699707038393202</c:v>
                </c:pt>
                <c:pt idx="8697">
                  <c:v>-3.4448242189767799</c:v>
                </c:pt>
                <c:pt idx="8698">
                  <c:v>-3.5955810541244499</c:v>
                </c:pt>
                <c:pt idx="8699">
                  <c:v>-3.2217407219865701</c:v>
                </c:pt>
                <c:pt idx="8700">
                  <c:v>-2.7770996091364499</c:v>
                </c:pt>
                <c:pt idx="8701">
                  <c:v>-2.6187133797746198</c:v>
                </c:pt>
                <c:pt idx="8702">
                  <c:v>-3.1945800778484301</c:v>
                </c:pt>
                <c:pt idx="8703">
                  <c:v>-3.0111694315799702</c:v>
                </c:pt>
                <c:pt idx="8704">
                  <c:v>-1.6757202147460699</c:v>
                </c:pt>
                <c:pt idx="8705">
                  <c:v>-1.6110229509304099</c:v>
                </c:pt>
                <c:pt idx="8706">
                  <c:v>-2.7447509766076501</c:v>
                </c:pt>
                <c:pt idx="8707">
                  <c:v>-2.7746582015276098</c:v>
                </c:pt>
                <c:pt idx="8708">
                  <c:v>-1.7166137684790299</c:v>
                </c:pt>
                <c:pt idx="8709">
                  <c:v>-1.02050781251245</c:v>
                </c:pt>
                <c:pt idx="8710">
                  <c:v>-1.0287475587547401</c:v>
                </c:pt>
                <c:pt idx="8711">
                  <c:v>-1.1352539061483899</c:v>
                </c:pt>
                <c:pt idx="8712">
                  <c:v>-1.06811523454219</c:v>
                </c:pt>
                <c:pt idx="8713">
                  <c:v>-1.1785888676368801</c:v>
                </c:pt>
                <c:pt idx="8714">
                  <c:v>-1.47552490248293</c:v>
                </c:pt>
                <c:pt idx="8715">
                  <c:v>-1.56738281186049</c:v>
                </c:pt>
                <c:pt idx="8716">
                  <c:v>-1.1453247063676899</c:v>
                </c:pt>
                <c:pt idx="8717">
                  <c:v>-0.70739746164082196</c:v>
                </c:pt>
                <c:pt idx="8718">
                  <c:v>-1.17156982473125</c:v>
                </c:pt>
                <c:pt idx="8719">
                  <c:v>-1.5093994131041699</c:v>
                </c:pt>
                <c:pt idx="8720">
                  <c:v>-0.87768554709907398</c:v>
                </c:pt>
                <c:pt idx="8721">
                  <c:v>-1.0253906257388501</c:v>
                </c:pt>
                <c:pt idx="8722">
                  <c:v>-1.51184081915927</c:v>
                </c:pt>
                <c:pt idx="8723">
                  <c:v>-0.75256347680584701</c:v>
                </c:pt>
                <c:pt idx="8724">
                  <c:v>-0.91278076367899497</c:v>
                </c:pt>
                <c:pt idx="8725">
                  <c:v>-2.20184326147929</c:v>
                </c:pt>
                <c:pt idx="8726">
                  <c:v>-2.0443725582911698</c:v>
                </c:pt>
                <c:pt idx="8727">
                  <c:v>-1.84539795096808</c:v>
                </c:pt>
                <c:pt idx="8728">
                  <c:v>-2.9943847662685101</c:v>
                </c:pt>
                <c:pt idx="8729">
                  <c:v>-3.4170532218970502</c:v>
                </c:pt>
                <c:pt idx="8730">
                  <c:v>-2.9183959959580799</c:v>
                </c:pt>
                <c:pt idx="8731">
                  <c:v>-2.8292846689116802</c:v>
                </c:pt>
                <c:pt idx="8732">
                  <c:v>-3.44787597800596</c:v>
                </c:pt>
                <c:pt idx="8733">
                  <c:v>-4.3948364257189203</c:v>
                </c:pt>
                <c:pt idx="8734">
                  <c:v>-4.3539428698525597</c:v>
                </c:pt>
                <c:pt idx="8735">
                  <c:v>-3.5406494145561802</c:v>
                </c:pt>
                <c:pt idx="8736">
                  <c:v>-3.8641357437328199</c:v>
                </c:pt>
                <c:pt idx="8737">
                  <c:v>-4.8767089851345897</c:v>
                </c:pt>
                <c:pt idx="8738">
                  <c:v>-5.3738403320774104</c:v>
                </c:pt>
                <c:pt idx="8739">
                  <c:v>-5.4040527334456803</c:v>
                </c:pt>
                <c:pt idx="8740">
                  <c:v>-4.7958374010883897</c:v>
                </c:pt>
                <c:pt idx="8741">
                  <c:v>-3.9752197261358</c:v>
                </c:pt>
                <c:pt idx="8742">
                  <c:v>-3.6962890624220401</c:v>
                </c:pt>
                <c:pt idx="8743">
                  <c:v>-3.6453247074761599</c:v>
                </c:pt>
                <c:pt idx="8744">
                  <c:v>-3.9361572276487502</c:v>
                </c:pt>
                <c:pt idx="8745">
                  <c:v>-4.64538574272314</c:v>
                </c:pt>
                <c:pt idx="8746">
                  <c:v>-4.9951171869330402</c:v>
                </c:pt>
                <c:pt idx="8747">
                  <c:v>-4.6249389641142002</c:v>
                </c:pt>
                <c:pt idx="8748">
                  <c:v>-4.1491699223481104</c:v>
                </c:pt>
                <c:pt idx="8749">
                  <c:v>-4.4577026373439397</c:v>
                </c:pt>
                <c:pt idx="8750">
                  <c:v>-4.8654174793499401</c:v>
                </c:pt>
                <c:pt idx="8751">
                  <c:v>-4.1366577142206298</c:v>
                </c:pt>
                <c:pt idx="8752">
                  <c:v>-3.7307739265289999</c:v>
                </c:pt>
                <c:pt idx="8753">
                  <c:v>-4.2178344713087998</c:v>
                </c:pt>
                <c:pt idx="8754">
                  <c:v>-3.34014892348985</c:v>
                </c:pt>
                <c:pt idx="8755">
                  <c:v>-1.8493652339542499</c:v>
                </c:pt>
                <c:pt idx="8756">
                  <c:v>-1.57562255795253</c:v>
                </c:pt>
                <c:pt idx="8757">
                  <c:v>-1.15844726489192</c:v>
                </c:pt>
                <c:pt idx="8758">
                  <c:v>-0.682067872428892</c:v>
                </c:pt>
                <c:pt idx="8759">
                  <c:v>-1.5496826184808501</c:v>
                </c:pt>
                <c:pt idx="8760">
                  <c:v>-2.3901367183889</c:v>
                </c:pt>
                <c:pt idx="8761">
                  <c:v>-2.1557617178105799</c:v>
                </c:pt>
                <c:pt idx="8762">
                  <c:v>-1.54602050713967</c:v>
                </c:pt>
                <c:pt idx="8763">
                  <c:v>-1.1093139648936501</c:v>
                </c:pt>
                <c:pt idx="8764">
                  <c:v>-1.1416625974995001</c:v>
                </c:pt>
                <c:pt idx="8765">
                  <c:v>-1.0400390614639099</c:v>
                </c:pt>
                <c:pt idx="8766">
                  <c:v>-0.368347167466476</c:v>
                </c:pt>
                <c:pt idx="8767">
                  <c:v>-4.2724609224187297E-2</c:v>
                </c:pt>
                <c:pt idx="8768">
                  <c:v>5.4931641186777298E-2</c:v>
                </c:pt>
                <c:pt idx="8769">
                  <c:v>0.418701171683656</c:v>
                </c:pt>
                <c:pt idx="8770">
                  <c:v>0.29479980378816401</c:v>
                </c:pt>
                <c:pt idx="8771">
                  <c:v>-0.286865234837408</c:v>
                </c:pt>
                <c:pt idx="8772">
                  <c:v>-0.58593749985089705</c:v>
                </c:pt>
                <c:pt idx="8773">
                  <c:v>-0.48950195280187803</c:v>
                </c:pt>
                <c:pt idx="8774">
                  <c:v>-0.280761719186498</c:v>
                </c:pt>
                <c:pt idx="8775">
                  <c:v>-0.56274414131092498</c:v>
                </c:pt>
                <c:pt idx="8776">
                  <c:v>-1.0058593743407001</c:v>
                </c:pt>
                <c:pt idx="8777">
                  <c:v>-0.58044433438336995</c:v>
                </c:pt>
                <c:pt idx="8778">
                  <c:v>0.42236328256765299</c:v>
                </c:pt>
                <c:pt idx="8779">
                  <c:v>1.2725830084017999</c:v>
                </c:pt>
                <c:pt idx="8780">
                  <c:v>1.65283203079164</c:v>
                </c:pt>
                <c:pt idx="8781">
                  <c:v>1.3574218746770701</c:v>
                </c:pt>
                <c:pt idx="8782">
                  <c:v>1.1492919919881499</c:v>
                </c:pt>
                <c:pt idx="8783">
                  <c:v>1.0208129868353499</c:v>
                </c:pt>
                <c:pt idx="8784">
                  <c:v>9.0026854251350499E-2</c:v>
                </c:pt>
                <c:pt idx="8785">
                  <c:v>-0.69366455085046297</c:v>
                </c:pt>
                <c:pt idx="8786">
                  <c:v>-0.73822021483710498</c:v>
                </c:pt>
                <c:pt idx="8787">
                  <c:v>-0.73394775242733301</c:v>
                </c:pt>
                <c:pt idx="8788">
                  <c:v>0.21697998295718399</c:v>
                </c:pt>
                <c:pt idx="8789">
                  <c:v>1.81701660192701</c:v>
                </c:pt>
                <c:pt idx="8790">
                  <c:v>2.0513916011448199</c:v>
                </c:pt>
                <c:pt idx="8791">
                  <c:v>1.78314209028994</c:v>
                </c:pt>
                <c:pt idx="8792">
                  <c:v>2.0697021480312201</c:v>
                </c:pt>
                <c:pt idx="8793">
                  <c:v>1.8087768554796899</c:v>
                </c:pt>
                <c:pt idx="8794">
                  <c:v>1.81579590000598</c:v>
                </c:pt>
                <c:pt idx="8795">
                  <c:v>2.8219604489556702</c:v>
                </c:pt>
                <c:pt idx="8796">
                  <c:v>2.65319823995753</c:v>
                </c:pt>
                <c:pt idx="8797">
                  <c:v>1.2243652341625799</c:v>
                </c:pt>
                <c:pt idx="8798">
                  <c:v>1.08825683772405</c:v>
                </c:pt>
                <c:pt idx="8799">
                  <c:v>2.2329711923236899</c:v>
                </c:pt>
                <c:pt idx="8800">
                  <c:v>2.8201293948469202</c:v>
                </c:pt>
                <c:pt idx="8801">
                  <c:v>3.0221557630162299</c:v>
                </c:pt>
                <c:pt idx="8802">
                  <c:v>3.85253906374074</c:v>
                </c:pt>
                <c:pt idx="8803">
                  <c:v>4.64660644534783</c:v>
                </c:pt>
                <c:pt idx="8804">
                  <c:v>4.6691894528237601</c:v>
                </c:pt>
                <c:pt idx="8805">
                  <c:v>4.4766235345972198</c:v>
                </c:pt>
                <c:pt idx="8806">
                  <c:v>4.1192626940143802</c:v>
                </c:pt>
                <c:pt idx="8807">
                  <c:v>3.2904052725470798</c:v>
                </c:pt>
                <c:pt idx="8808">
                  <c:v>2.7218627929577601</c:v>
                </c:pt>
                <c:pt idx="8809">
                  <c:v>2.7148437498301301</c:v>
                </c:pt>
                <c:pt idx="8810">
                  <c:v>2.6065063473002401</c:v>
                </c:pt>
                <c:pt idx="8811">
                  <c:v>2.3794555665354502</c:v>
                </c:pt>
                <c:pt idx="8812">
                  <c:v>2.4618530279861699</c:v>
                </c:pt>
                <c:pt idx="8813">
                  <c:v>2.87109375037031</c:v>
                </c:pt>
                <c:pt idx="8814">
                  <c:v>3.1069946285555798</c:v>
                </c:pt>
                <c:pt idx="8815">
                  <c:v>2.8836059569871799</c:v>
                </c:pt>
                <c:pt idx="8816">
                  <c:v>2.8555297854056501</c:v>
                </c:pt>
                <c:pt idx="8817">
                  <c:v>3.01422119018227</c:v>
                </c:pt>
                <c:pt idx="8818">
                  <c:v>2.2354125957051698</c:v>
                </c:pt>
                <c:pt idx="8819">
                  <c:v>0.99395751875961402</c:v>
                </c:pt>
                <c:pt idx="8820">
                  <c:v>0.5035400390625</c:v>
                </c:pt>
              </c:numCache>
            </c:numRef>
          </c:yVal>
          <c:smooth val="1"/>
          <c:extLst>
            <c:ext xmlns:c16="http://schemas.microsoft.com/office/drawing/2014/chart" uri="{C3380CC4-5D6E-409C-BE32-E72D297353CC}">
              <c16:uniqueId val="{00000001-7FF1-4869-A06A-28766D2DC01F}"/>
            </c:ext>
          </c:extLst>
        </c:ser>
        <c:ser>
          <c:idx val="2"/>
          <c:order val="2"/>
          <c:tx>
            <c:v>אנבלופ מתוקן</c:v>
          </c:tx>
          <c:spPr>
            <a:ln w="9525" cap="rnd">
              <a:solidFill>
                <a:schemeClr val="accent4"/>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Norm'!$O$2:$O$8822</c:f>
              <c:numCache>
                <c:formatCode>General</c:formatCode>
                <c:ptCount val="88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2-7FF1-4869-A06A-28766D2DC01F}"/>
            </c:ext>
          </c:extLst>
        </c:ser>
        <c:dLbls>
          <c:showLegendKey val="0"/>
          <c:showVal val="0"/>
          <c:showCatName val="0"/>
          <c:showSerName val="0"/>
          <c:showPercent val="0"/>
          <c:showBubbleSize val="0"/>
        </c:dLbls>
        <c:axId val="755622160"/>
        <c:axId val="755622488"/>
      </c:scatterChart>
      <c:valAx>
        <c:axId val="755622160"/>
        <c:scaling>
          <c:orientation val="minMax"/>
          <c:max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a:t>
            </a:r>
            <a:r>
              <a:rPr lang="he-IL" baseline="0"/>
              <a:t> אנבלופ כנגד השיר הנכנס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manualLayout>
          <c:layoutTarget val="inner"/>
          <c:xMode val="edge"/>
          <c:yMode val="edge"/>
          <c:x val="9.6630884300792114E-2"/>
          <c:y val="7.7534879280489341E-2"/>
          <c:w val="0.87783693173319055"/>
          <c:h val="0.78190823973090318"/>
        </c:manualLayout>
      </c:layout>
      <c:scatterChart>
        <c:scatterStyle val="smoothMarker"/>
        <c:varyColors val="0"/>
        <c:ser>
          <c:idx val="0"/>
          <c:order val="0"/>
          <c:tx>
            <c:v>אנבלופ</c:v>
          </c:tx>
          <c:spPr>
            <a:ln w="19050"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Norm'!$N$2:$N$8822</c:f>
              <c:numCache>
                <c:formatCode>General</c:formatCode>
                <c:ptCount val="8821"/>
                <c:pt idx="0">
                  <c:v>-52.49949475529084</c:v>
                </c:pt>
                <c:pt idx="1">
                  <c:v>-50.424381636938335</c:v>
                </c:pt>
                <c:pt idx="2">
                  <c:v>-48.591530013907892</c:v>
                </c:pt>
                <c:pt idx="3">
                  <c:v>-47.125257484354108</c:v>
                </c:pt>
                <c:pt idx="4">
                  <c:v>-45.688916817245151</c:v>
                </c:pt>
                <c:pt idx="5">
                  <c:v>-43.768888282297389</c:v>
                </c:pt>
                <c:pt idx="6">
                  <c:v>-42.300155979386886</c:v>
                </c:pt>
                <c:pt idx="7">
                  <c:v>-41.035352808690774</c:v>
                </c:pt>
                <c:pt idx="8">
                  <c:v>-39.704659852520251</c:v>
                </c:pt>
                <c:pt idx="9">
                  <c:v>-38.006292188511509</c:v>
                </c:pt>
                <c:pt idx="10">
                  <c:v>-36.860880814171907</c:v>
                </c:pt>
                <c:pt idx="11">
                  <c:v>-35.783561452498098</c:v>
                </c:pt>
                <c:pt idx="12">
                  <c:v>-34.509307719814373</c:v>
                </c:pt>
                <c:pt idx="13">
                  <c:v>-33.164062059886213</c:v>
                </c:pt>
                <c:pt idx="14">
                  <c:v>-32.220719060610705</c:v>
                </c:pt>
                <c:pt idx="15">
                  <c:v>-31.308188539827423</c:v>
                </c:pt>
                <c:pt idx="16">
                  <c:v>-30.065439206903402</c:v>
                </c:pt>
                <c:pt idx="17">
                  <c:v>-29.038124790479834</c:v>
                </c:pt>
                <c:pt idx="18">
                  <c:v>-28.239723145144644</c:v>
                </c:pt>
                <c:pt idx="19">
                  <c:v>-27.463270583372314</c:v>
                </c:pt>
                <c:pt idx="20">
                  <c:v>-26.267653839920886</c:v>
                </c:pt>
                <c:pt idx="21">
                  <c:v>-25.510073804923096</c:v>
                </c:pt>
                <c:pt idx="22">
                  <c:v>-24.83038345488924</c:v>
                </c:pt>
                <c:pt idx="23">
                  <c:v>-24.107291006917553</c:v>
                </c:pt>
                <c:pt idx="24">
                  <c:v>-23.069175943425609</c:v>
                </c:pt>
                <c:pt idx="25">
                  <c:v>-22.465852753013877</c:v>
                </c:pt>
                <c:pt idx="26">
                  <c:v>-21.889363779432404</c:v>
                </c:pt>
                <c:pt idx="27">
                  <c:v>-21.153040369761033</c:v>
                </c:pt>
                <c:pt idx="28">
                  <c:v>-20.340200949947654</c:v>
                </c:pt>
                <c:pt idx="29">
                  <c:v>-19.831104718402628</c:v>
                </c:pt>
                <c:pt idx="30">
                  <c:v>-19.336830554496728</c:v>
                </c:pt>
                <c:pt idx="31">
                  <c:v>-18.564528895671618</c:v>
                </c:pt>
                <c:pt idx="32">
                  <c:v>-17.957210404903371</c:v>
                </c:pt>
                <c:pt idx="33">
                  <c:v>-17.513895661436596</c:v>
                </c:pt>
                <c:pt idx="34">
                  <c:v>-17.078261535145906</c:v>
                </c:pt>
                <c:pt idx="35">
                  <c:v>-16.275989078218753</c:v>
                </c:pt>
                <c:pt idx="36">
                  <c:v>-15.831197880178417</c:v>
                </c:pt>
                <c:pt idx="37">
                  <c:v>-15.433599350747407</c:v>
                </c:pt>
                <c:pt idx="38">
                  <c:v>-14.958844354657247</c:v>
                </c:pt>
                <c:pt idx="39">
                  <c:v>-14.240840887973416</c:v>
                </c:pt>
                <c:pt idx="40">
                  <c:v>-13.870856570403763</c:v>
                </c:pt>
                <c:pt idx="41">
                  <c:v>-13.507167071178239</c:v>
                </c:pt>
                <c:pt idx="42">
                  <c:v>-12.969162499036907</c:v>
                </c:pt>
                <c:pt idx="43">
                  <c:v>-12.38181781395016</c:v>
                </c:pt>
                <c:pt idx="44">
                  <c:v>-12.045430994071861</c:v>
                </c:pt>
                <c:pt idx="45">
                  <c:v>-11.720913349390189</c:v>
                </c:pt>
                <c:pt idx="46">
                  <c:v>-11.109311536594497</c:v>
                </c:pt>
                <c:pt idx="47">
                  <c:v>-10.698525652689757</c:v>
                </c:pt>
                <c:pt idx="48">
                  <c:v>-10.404449704529224</c:v>
                </c:pt>
                <c:pt idx="49">
                  <c:v>-10.114780623158827</c:v>
                </c:pt>
                <c:pt idx="50">
                  <c:v>-9.4812832774677815</c:v>
                </c:pt>
                <c:pt idx="51">
                  <c:v>-9.2030725053819147</c:v>
                </c:pt>
                <c:pt idx="52">
                  <c:v>-8.9560311009561175</c:v>
                </c:pt>
                <c:pt idx="53">
                  <c:v>-8.6176419818022687</c:v>
                </c:pt>
                <c:pt idx="54">
                  <c:v>-8.1005377996278813</c:v>
                </c:pt>
                <c:pt idx="55">
                  <c:v>-7.8824245231540688</c:v>
                </c:pt>
                <c:pt idx="56">
                  <c:v>-7.6777628983694468</c:v>
                </c:pt>
                <c:pt idx="57">
                  <c:v>-7.2963857618977483</c:v>
                </c:pt>
                <c:pt idx="58">
                  <c:v>-6.9161560375265623</c:v>
                </c:pt>
                <c:pt idx="59">
                  <c:v>-6.7455757225221866</c:v>
                </c:pt>
                <c:pt idx="60">
                  <c:v>-6.591579273919919</c:v>
                </c:pt>
                <c:pt idx="61">
                  <c:v>-6.1547903699567774</c:v>
                </c:pt>
                <c:pt idx="62">
                  <c:v>-5.9450018024212667</c:v>
                </c:pt>
                <c:pt idx="63">
                  <c:v>-5.8261719490534283</c:v>
                </c:pt>
                <c:pt idx="64">
                  <c:v>-5.6972707270725369</c:v>
                </c:pt>
                <c:pt idx="65">
                  <c:v>-5.2651663283638621</c:v>
                </c:pt>
                <c:pt idx="66">
                  <c:v>-5.1594351161067076</c:v>
                </c:pt>
                <c:pt idx="67">
                  <c:v>-5.0768566673217217</c:v>
                </c:pt>
                <c:pt idx="68">
                  <c:v>-4.9182845127962356</c:v>
                </c:pt>
                <c:pt idx="69">
                  <c:v>-4.5843774913117583</c:v>
                </c:pt>
                <c:pt idx="70">
                  <c:v>-4.5186585795992125</c:v>
                </c:pt>
                <c:pt idx="71">
                  <c:v>-4.4633422141141326</c:v>
                </c:pt>
                <c:pt idx="72">
                  <c:v>-4.2314796480027308</c:v>
                </c:pt>
                <c:pt idx="73">
                  <c:v>-4.0327786046620897</c:v>
                </c:pt>
                <c:pt idx="74">
                  <c:v>-3.9905887969944551</c:v>
                </c:pt>
                <c:pt idx="75">
                  <c:v>-3.9610209544801958</c:v>
                </c:pt>
                <c:pt idx="76">
                  <c:v>-3.6523059988983868</c:v>
                </c:pt>
                <c:pt idx="77">
                  <c:v>-3.6007399037792651</c:v>
                </c:pt>
                <c:pt idx="78">
                  <c:v>-3.5967011072411412</c:v>
                </c:pt>
                <c:pt idx="79">
                  <c:v>-3.5727845625774992</c:v>
                </c:pt>
                <c:pt idx="80">
                  <c:v>-3.2764797879458909</c:v>
                </c:pt>
                <c:pt idx="81">
                  <c:v>-3.2786026109314412</c:v>
                </c:pt>
                <c:pt idx="82">
                  <c:v>-3.2867399399716555</c:v>
                </c:pt>
                <c:pt idx="83">
                  <c:v>-3.1915957805773023</c:v>
                </c:pt>
                <c:pt idx="84">
                  <c:v>-2.9959126472531672</c:v>
                </c:pt>
                <c:pt idx="85">
                  <c:v>-3.0034978251320261</c:v>
                </c:pt>
                <c:pt idx="86">
                  <c:v>-3.016845574273733</c:v>
                </c:pt>
                <c:pt idx="87">
                  <c:v>-2.8188204729101445</c:v>
                </c:pt>
                <c:pt idx="88">
                  <c:v>-2.7351952079337911</c:v>
                </c:pt>
                <c:pt idx="89">
                  <c:v>-2.7565047115811443</c:v>
                </c:pt>
                <c:pt idx="90">
                  <c:v>-2.7832582696759958</c:v>
                </c:pt>
                <c:pt idx="91">
                  <c:v>-2.5410810202828156</c:v>
                </c:pt>
                <c:pt idx="92">
                  <c:v>-2.5465033456971433</c:v>
                </c:pt>
                <c:pt idx="93">
                  <c:v>-2.5825760563165328</c:v>
                </c:pt>
                <c:pt idx="94">
                  <c:v>-2.587483151782481</c:v>
                </c:pt>
                <c:pt idx="95">
                  <c:v>-2.3555285091075038</c:v>
                </c:pt>
                <c:pt idx="96">
                  <c:v>-2.3930699200150349</c:v>
                </c:pt>
                <c:pt idx="97">
                  <c:v>-2.4263739329953906</c:v>
                </c:pt>
                <c:pt idx="98">
                  <c:v>-2.3556957431291448</c:v>
                </c:pt>
                <c:pt idx="99">
                  <c:v>-2.2030247518549637</c:v>
                </c:pt>
                <c:pt idx="100">
                  <c:v>-2.2506735063503958</c:v>
                </c:pt>
                <c:pt idx="101">
                  <c:v>-2.2959919879471267</c:v>
                </c:pt>
                <c:pt idx="102">
                  <c:v>-2.1265380383794112</c:v>
                </c:pt>
                <c:pt idx="103">
                  <c:v>-2.1014848321924995</c:v>
                </c:pt>
                <c:pt idx="104">
                  <c:v>-2.1541300527364209</c:v>
                </c:pt>
                <c:pt idx="105">
                  <c:v>-2.2072116159865418</c:v>
                </c:pt>
                <c:pt idx="106">
                  <c:v>-1.9878963687792979</c:v>
                </c:pt>
                <c:pt idx="107">
                  <c:v>-2.0334772927584384</c:v>
                </c:pt>
                <c:pt idx="108">
                  <c:v>-2.0833115240635198</c:v>
                </c:pt>
                <c:pt idx="109">
                  <c:v>-2.0857134912052921</c:v>
                </c:pt>
                <c:pt idx="110">
                  <c:v>-1.884435162913028</c:v>
                </c:pt>
                <c:pt idx="111">
                  <c:v>-1.9347768707167912</c:v>
                </c:pt>
                <c:pt idx="112">
                  <c:v>-1.9840805773455588</c:v>
                </c:pt>
                <c:pt idx="113">
                  <c:v>-1.9007299214115347</c:v>
                </c:pt>
                <c:pt idx="114">
                  <c:v>-1.7837767993318445</c:v>
                </c:pt>
                <c:pt idx="115">
                  <c:v>-1.8333002048235143</c:v>
                </c:pt>
                <c:pt idx="116">
                  <c:v>-1.8814384761087797</c:v>
                </c:pt>
                <c:pt idx="117">
                  <c:v>-1.7146354479541688</c:v>
                </c:pt>
                <c:pt idx="118">
                  <c:v>-1.6915542433419384</c:v>
                </c:pt>
                <c:pt idx="119">
                  <c:v>-1.7416158082914044</c:v>
                </c:pt>
                <c:pt idx="120">
                  <c:v>-1.796022907731974</c:v>
                </c:pt>
                <c:pt idx="121">
                  <c:v>-1.5728149515503409</c:v>
                </c:pt>
                <c:pt idx="122">
                  <c:v>-1.6203238147675625</c:v>
                </c:pt>
                <c:pt idx="123">
                  <c:v>-1.6708610956064467</c:v>
                </c:pt>
                <c:pt idx="124">
                  <c:v>-1.6538531322978123</c:v>
                </c:pt>
                <c:pt idx="125">
                  <c:v>-1.4665791940188184</c:v>
                </c:pt>
                <c:pt idx="126">
                  <c:v>-1.5083048648285313</c:v>
                </c:pt>
                <c:pt idx="127">
                  <c:v>-1.5571279500820772</c:v>
                </c:pt>
                <c:pt idx="128">
                  <c:v>-1.4584899968802334</c:v>
                </c:pt>
                <c:pt idx="129">
                  <c:v>-1.3434751510969292</c:v>
                </c:pt>
                <c:pt idx="130">
                  <c:v>-1.3871501779045614</c:v>
                </c:pt>
                <c:pt idx="131">
                  <c:v>-1.422863417125896</c:v>
                </c:pt>
                <c:pt idx="132">
                  <c:v>-1.2369036741793071</c:v>
                </c:pt>
                <c:pt idx="133">
                  <c:v>-1.2237011147407511</c:v>
                </c:pt>
                <c:pt idx="134">
                  <c:v>-1.2764406803232395</c:v>
                </c:pt>
                <c:pt idx="135">
                  <c:v>-1.3070921662044444</c:v>
                </c:pt>
                <c:pt idx="136">
                  <c:v>-1.074848366690933</c:v>
                </c:pt>
                <c:pt idx="137">
                  <c:v>-1.116376484847319</c:v>
                </c:pt>
                <c:pt idx="138">
                  <c:v>-1.1666289538179349</c:v>
                </c:pt>
                <c:pt idx="139">
                  <c:v>-1.131641845063915</c:v>
                </c:pt>
                <c:pt idx="140">
                  <c:v>-0.96609967275465647</c:v>
                </c:pt>
                <c:pt idx="141">
                  <c:v>-1.0201030974452785</c:v>
                </c:pt>
                <c:pt idx="142">
                  <c:v>-1.0667534175534079</c:v>
                </c:pt>
                <c:pt idx="143">
                  <c:v>-0.93816649401504693</c:v>
                </c:pt>
                <c:pt idx="144">
                  <c:v>-0.85095674475947303</c:v>
                </c:pt>
                <c:pt idx="145">
                  <c:v>-0.89076334062878348</c:v>
                </c:pt>
                <c:pt idx="146">
                  <c:v>-0.92841144032372047</c:v>
                </c:pt>
                <c:pt idx="147">
                  <c:v>-0.72182727878599795</c:v>
                </c:pt>
                <c:pt idx="148">
                  <c:v>-0.72675596052096991</c:v>
                </c:pt>
                <c:pt idx="149">
                  <c:v>-0.76645770547908176</c:v>
                </c:pt>
                <c:pt idx="150">
                  <c:v>-0.78560651289989136</c:v>
                </c:pt>
                <c:pt idx="151">
                  <c:v>-0.55814061805527759</c:v>
                </c:pt>
                <c:pt idx="152">
                  <c:v>-0.6118517375165351</c:v>
                </c:pt>
                <c:pt idx="153">
                  <c:v>-0.66994957905555963</c:v>
                </c:pt>
                <c:pt idx="154">
                  <c:v>-0.6383587654659113</c:v>
                </c:pt>
                <c:pt idx="155">
                  <c:v>-0.50127987785767469</c:v>
                </c:pt>
                <c:pt idx="156">
                  <c:v>-0.56875059407926787</c:v>
                </c:pt>
                <c:pt idx="157">
                  <c:v>-0.64004433781486747</c:v>
                </c:pt>
                <c:pt idx="158">
                  <c:v>-0.53042240518003458</c:v>
                </c:pt>
                <c:pt idx="159">
                  <c:v>-0.4966533735132998</c:v>
                </c:pt>
                <c:pt idx="160">
                  <c:v>-0.57335812462438163</c:v>
                </c:pt>
                <c:pt idx="161">
                  <c:v>-0.652686401161225</c:v>
                </c:pt>
                <c:pt idx="162">
                  <c:v>-0.46781573056315229</c:v>
                </c:pt>
                <c:pt idx="163">
                  <c:v>-0.52944057454871785</c:v>
                </c:pt>
                <c:pt idx="164">
                  <c:v>-0.61040447466915426</c:v>
                </c:pt>
                <c:pt idx="165">
                  <c:v>-0.67233285062889725</c:v>
                </c:pt>
                <c:pt idx="166">
                  <c:v>-0.52201044728593871</c:v>
                </c:pt>
                <c:pt idx="167">
                  <c:v>-0.60901288145029153</c:v>
                </c:pt>
                <c:pt idx="168">
                  <c:v>-0.70686975772222094</c:v>
                </c:pt>
                <c:pt idx="169">
                  <c:v>-0.68514540633038057</c:v>
                </c:pt>
                <c:pt idx="170">
                  <c:v>-0.61497331761521912</c:v>
                </c:pt>
                <c:pt idx="171">
                  <c:v>-0.71291576166097226</c:v>
                </c:pt>
                <c:pt idx="172">
                  <c:v>-0.8232854741187956</c:v>
                </c:pt>
                <c:pt idx="173">
                  <c:v>-0.72805410177657448</c:v>
                </c:pt>
                <c:pt idx="174">
                  <c:v>-0.76819359416686372</c:v>
                </c:pt>
                <c:pt idx="175">
                  <c:v>-0.87304781699126943</c:v>
                </c:pt>
                <c:pt idx="176">
                  <c:v>-0.97597209754812342</c:v>
                </c:pt>
                <c:pt idx="177">
                  <c:v>-0.82855566940668057</c:v>
                </c:pt>
                <c:pt idx="178">
                  <c:v>-0.91908880635836665</c:v>
                </c:pt>
                <c:pt idx="179">
                  <c:v>-1.0224760224161955</c:v>
                </c:pt>
                <c:pt idx="180">
                  <c:v>-1.0958882705199906</c:v>
                </c:pt>
                <c:pt idx="181">
                  <c:v>-0.9537429149535479</c:v>
                </c:pt>
                <c:pt idx="182">
                  <c:v>-1.0475944264364052</c:v>
                </c:pt>
                <c:pt idx="183">
                  <c:v>-1.1443213403224521</c:v>
                </c:pt>
                <c:pt idx="184">
                  <c:v>-1.1070058561698231</c:v>
                </c:pt>
                <c:pt idx="185">
                  <c:v>-1.0493584861155854</c:v>
                </c:pt>
                <c:pt idx="186">
                  <c:v>-1.1397251339899799</c:v>
                </c:pt>
                <c:pt idx="187">
                  <c:v>-1.2281632412630907</c:v>
                </c:pt>
                <c:pt idx="188">
                  <c:v>-1.1109371974707392</c:v>
                </c:pt>
                <c:pt idx="189">
                  <c:v>-1.1239051199655368</c:v>
                </c:pt>
                <c:pt idx="190">
                  <c:v>-1.2094882553632915</c:v>
                </c:pt>
                <c:pt idx="191">
                  <c:v>-1.2986950786680937</c:v>
                </c:pt>
                <c:pt idx="192">
                  <c:v>-1.1227245758180922</c:v>
                </c:pt>
                <c:pt idx="193">
                  <c:v>-1.2054560769391105</c:v>
                </c:pt>
                <c:pt idx="194">
                  <c:v>-1.2918145148688442</c:v>
                </c:pt>
                <c:pt idx="195">
                  <c:v>-1.328908732738751</c:v>
                </c:pt>
                <c:pt idx="196">
                  <c:v>-1.1692059570137592</c:v>
                </c:pt>
                <c:pt idx="197">
                  <c:v>-1.2415779596478391</c:v>
                </c:pt>
                <c:pt idx="198">
                  <c:v>-1.3154679588294331</c:v>
                </c:pt>
                <c:pt idx="199">
                  <c:v>-1.2551095172468465</c:v>
                </c:pt>
                <c:pt idx="200">
                  <c:v>-1.1594221164486085</c:v>
                </c:pt>
                <c:pt idx="201">
                  <c:v>-1.2261447343453193</c:v>
                </c:pt>
                <c:pt idx="202">
                  <c:v>-1.2868557543037082</c:v>
                </c:pt>
                <c:pt idx="203">
                  <c:v>-1.1114730320586199</c:v>
                </c:pt>
                <c:pt idx="204">
                  <c:v>-1.0976054327195568</c:v>
                </c:pt>
                <c:pt idx="205">
                  <c:v>-1.1497587115625172</c:v>
                </c:pt>
                <c:pt idx="206">
                  <c:v>-1.1842907165217742</c:v>
                </c:pt>
                <c:pt idx="207">
                  <c:v>-0.93918891927766235</c:v>
                </c:pt>
                <c:pt idx="208">
                  <c:v>-0.97731818724805242</c:v>
                </c:pt>
                <c:pt idx="209">
                  <c:v>-1.0149269658684705</c:v>
                </c:pt>
                <c:pt idx="210">
                  <c:v>-0.97265059619129957</c:v>
                </c:pt>
                <c:pt idx="211">
                  <c:v>-0.76318103446158103</c:v>
                </c:pt>
                <c:pt idx="212">
                  <c:v>-0.78509706784134314</c:v>
                </c:pt>
                <c:pt idx="213">
                  <c:v>-0.81128172496686735</c:v>
                </c:pt>
                <c:pt idx="214">
                  <c:v>-0.63339811888282971</c:v>
                </c:pt>
                <c:pt idx="215">
                  <c:v>-0.51820419750164881</c:v>
                </c:pt>
                <c:pt idx="216">
                  <c:v>-0.52411561103393633</c:v>
                </c:pt>
                <c:pt idx="217">
                  <c:v>-0.53201334302500958</c:v>
                </c:pt>
                <c:pt idx="218">
                  <c:v>-0.24816237541889161</c:v>
                </c:pt>
                <c:pt idx="219">
                  <c:v>-0.19047826825065439</c:v>
                </c:pt>
                <c:pt idx="220">
                  <c:v>-0.18541090977669694</c:v>
                </c:pt>
                <c:pt idx="221">
                  <c:v>-0.15671585765984297</c:v>
                </c:pt>
                <c:pt idx="222">
                  <c:v>0.16095770048480365</c:v>
                </c:pt>
                <c:pt idx="223">
                  <c:v>0.16830094240914012</c:v>
                </c:pt>
                <c:pt idx="224">
                  <c:v>0.17173400045885442</c:v>
                </c:pt>
                <c:pt idx="225">
                  <c:v>0.27983214418922919</c:v>
                </c:pt>
                <c:pt idx="226">
                  <c:v>0.50524037742540928</c:v>
                </c:pt>
                <c:pt idx="227">
                  <c:v>0.49262702607085535</c:v>
                </c:pt>
                <c:pt idx="228">
                  <c:v>0.48262670932577589</c:v>
                </c:pt>
                <c:pt idx="229">
                  <c:v>0.65805961822900472</c:v>
                </c:pt>
                <c:pt idx="230">
                  <c:v>0.77923783656480783</c:v>
                </c:pt>
                <c:pt idx="231">
                  <c:v>0.75148717185679359</c:v>
                </c:pt>
                <c:pt idx="232">
                  <c:v>0.73196767755931713</c:v>
                </c:pt>
                <c:pt idx="233">
                  <c:v>1.0037767941146429</c:v>
                </c:pt>
                <c:pt idx="234">
                  <c:v>1.010204220669765</c:v>
                </c:pt>
                <c:pt idx="235">
                  <c:v>0.97844506909182993</c:v>
                </c:pt>
                <c:pt idx="236">
                  <c:v>0.98749892607620893</c:v>
                </c:pt>
                <c:pt idx="237">
                  <c:v>1.2359122491118366</c:v>
                </c:pt>
                <c:pt idx="238">
                  <c:v>1.1979650677398748</c:v>
                </c:pt>
                <c:pt idx="239">
                  <c:v>1.1544941666906106</c:v>
                </c:pt>
                <c:pt idx="240">
                  <c:v>1.2290663441835532</c:v>
                </c:pt>
                <c:pt idx="241">
                  <c:v>1.3822166777560683</c:v>
                </c:pt>
                <c:pt idx="242">
                  <c:v>1.3279499257888365</c:v>
                </c:pt>
                <c:pt idx="243">
                  <c:v>1.2690786269993628</c:v>
                </c:pt>
                <c:pt idx="244">
                  <c:v>1.4046144714770457</c:v>
                </c:pt>
                <c:pt idx="245">
                  <c:v>1.4319268453438725</c:v>
                </c:pt>
                <c:pt idx="246">
                  <c:v>1.3503689402197721</c:v>
                </c:pt>
                <c:pt idx="247">
                  <c:v>1.2773777892745959</c:v>
                </c:pt>
                <c:pt idx="248">
                  <c:v>1.4757617144928366</c:v>
                </c:pt>
                <c:pt idx="249">
                  <c:v>1.4174845715925208</c:v>
                </c:pt>
                <c:pt idx="250">
                  <c:v>1.3225120445117331</c:v>
                </c:pt>
                <c:pt idx="251">
                  <c:v>1.2593733776905953</c:v>
                </c:pt>
                <c:pt idx="252">
                  <c:v>1.4089137961520575</c:v>
                </c:pt>
                <c:pt idx="253">
                  <c:v>1.3138519725717843</c:v>
                </c:pt>
                <c:pt idx="254">
                  <c:v>1.2020807168486207</c:v>
                </c:pt>
                <c:pt idx="255">
                  <c:v>1.2289508161521461</c:v>
                </c:pt>
                <c:pt idx="256">
                  <c:v>1.272771636699455</c:v>
                </c:pt>
                <c:pt idx="257">
                  <c:v>1.1648298070429817</c:v>
                </c:pt>
                <c:pt idx="258">
                  <c:v>1.0593481165122549</c:v>
                </c:pt>
                <c:pt idx="259">
                  <c:v>1.174262473338991</c:v>
                </c:pt>
                <c:pt idx="260">
                  <c:v>1.1269929196023993</c:v>
                </c:pt>
                <c:pt idx="261">
                  <c:v>1.0207445646293136</c:v>
                </c:pt>
                <c:pt idx="262">
                  <c:v>0.92302645546351769</c:v>
                </c:pt>
                <c:pt idx="263">
                  <c:v>1.0883520525320287</c:v>
                </c:pt>
                <c:pt idx="264">
                  <c:v>0.98528675209016103</c:v>
                </c:pt>
                <c:pt idx="265">
                  <c:v>0.87622773219094996</c:v>
                </c:pt>
                <c:pt idx="266">
                  <c:v>0.81504245012427579</c:v>
                </c:pt>
                <c:pt idx="267">
                  <c:v>0.93147431506715805</c:v>
                </c:pt>
                <c:pt idx="268">
                  <c:v>0.81385308635187115</c:v>
                </c:pt>
                <c:pt idx="269">
                  <c:v>0.69985101990709753</c:v>
                </c:pt>
                <c:pt idx="270">
                  <c:v>0.72436699381698455</c:v>
                </c:pt>
                <c:pt idx="271">
                  <c:v>0.73507984417420436</c:v>
                </c:pt>
                <c:pt idx="272">
                  <c:v>0.61447486749774549</c:v>
                </c:pt>
                <c:pt idx="273">
                  <c:v>0.5036020368956996</c:v>
                </c:pt>
                <c:pt idx="274">
                  <c:v>0.6028010512798182</c:v>
                </c:pt>
                <c:pt idx="275">
                  <c:v>0.5354096919139143</c:v>
                </c:pt>
                <c:pt idx="276">
                  <c:v>0.41395996860892864</c:v>
                </c:pt>
                <c:pt idx="277">
                  <c:v>0.30736380227235083</c:v>
                </c:pt>
                <c:pt idx="278">
                  <c:v>0.45313625839068428</c:v>
                </c:pt>
                <c:pt idx="279">
                  <c:v>0.32782413809526878</c:v>
                </c:pt>
                <c:pt idx="280">
                  <c:v>0.20047686811371326</c:v>
                </c:pt>
                <c:pt idx="281">
                  <c:v>0.12181850706930476</c:v>
                </c:pt>
                <c:pt idx="282">
                  <c:v>0.18607340707555411</c:v>
                </c:pt>
                <c:pt idx="283">
                  <c:v>4.6341556592103109E-2</c:v>
                </c:pt>
                <c:pt idx="284">
                  <c:v>-9.9258817125341486E-2</c:v>
                </c:pt>
                <c:pt idx="285">
                  <c:v>-9.321900642848506E-2</c:v>
                </c:pt>
                <c:pt idx="286">
                  <c:v>-0.14571207433738317</c:v>
                </c:pt>
                <c:pt idx="287">
                  <c:v>-0.29662398861249906</c:v>
                </c:pt>
                <c:pt idx="288">
                  <c:v>-0.45696118506172179</c:v>
                </c:pt>
                <c:pt idx="289">
                  <c:v>-0.3939672268271836</c:v>
                </c:pt>
                <c:pt idx="290">
                  <c:v>-0.52291968422849744</c:v>
                </c:pt>
                <c:pt idx="291">
                  <c:v>-0.68115961420540538</c:v>
                </c:pt>
                <c:pt idx="292">
                  <c:v>-0.8288847390441183</c:v>
                </c:pt>
                <c:pt idx="293">
                  <c:v>-0.76409081693771552</c:v>
                </c:pt>
                <c:pt idx="294">
                  <c:v>-0.9274607788137369</c:v>
                </c:pt>
                <c:pt idx="295">
                  <c:v>-1.0928866196993954</c:v>
                </c:pt>
                <c:pt idx="296">
                  <c:v>-1.1897076991354534</c:v>
                </c:pt>
                <c:pt idx="297">
                  <c:v>-1.176085548550281</c:v>
                </c:pt>
                <c:pt idx="298">
                  <c:v>-1.3391514713201733</c:v>
                </c:pt>
                <c:pt idx="299">
                  <c:v>-1.4988409446222173</c:v>
                </c:pt>
                <c:pt idx="300">
                  <c:v>-1.4866937174185391</c:v>
                </c:pt>
                <c:pt idx="301">
                  <c:v>-1.5518021956638421</c:v>
                </c:pt>
                <c:pt idx="302">
                  <c:v>-1.7025606438419743</c:v>
                </c:pt>
                <c:pt idx="303">
                  <c:v>-1.8409283942038899</c:v>
                </c:pt>
                <c:pt idx="304">
                  <c:v>-1.7497248200838016</c:v>
                </c:pt>
                <c:pt idx="305">
                  <c:v>-1.8470574057588784</c:v>
                </c:pt>
                <c:pt idx="306">
                  <c:v>-1.9695281486397491</c:v>
                </c:pt>
                <c:pt idx="307">
                  <c:v>-2.0659343087046205</c:v>
                </c:pt>
                <c:pt idx="308">
                  <c:v>-1.9254557721691805</c:v>
                </c:pt>
                <c:pt idx="309">
                  <c:v>-2.0296328512316428</c:v>
                </c:pt>
                <c:pt idx="310">
                  <c:v>-2.1329855250355672</c:v>
                </c:pt>
                <c:pt idx="311">
                  <c:v>-2.1311420704335782</c:v>
                </c:pt>
                <c:pt idx="312">
                  <c:v>-2.0434496440072918</c:v>
                </c:pt>
                <c:pt idx="313">
                  <c:v>-2.1362143592720892</c:v>
                </c:pt>
                <c:pt idx="314">
                  <c:v>-2.2179040100839682</c:v>
                </c:pt>
                <c:pt idx="315">
                  <c:v>-2.1333107829880649</c:v>
                </c:pt>
                <c:pt idx="316">
                  <c:v>-2.1199046893193008</c:v>
                </c:pt>
                <c:pt idx="317">
                  <c:v>-2.2005885447551097</c:v>
                </c:pt>
                <c:pt idx="318">
                  <c:v>-2.2798121361335988</c:v>
                </c:pt>
                <c:pt idx="319">
                  <c:v>-2.0854871824896577</c:v>
                </c:pt>
                <c:pt idx="320">
                  <c:v>-2.1264389023275818</c:v>
                </c:pt>
                <c:pt idx="321">
                  <c:v>-2.183833299304399</c:v>
                </c:pt>
                <c:pt idx="322">
                  <c:v>-2.1953882677880303</c:v>
                </c:pt>
                <c:pt idx="323">
                  <c:v>-1.9856849725634764</c:v>
                </c:pt>
                <c:pt idx="324">
                  <c:v>-2.0313552481606725</c:v>
                </c:pt>
                <c:pt idx="325">
                  <c:v>-2.0688705945503552</c:v>
                </c:pt>
                <c:pt idx="326">
                  <c:v>-1.9978567574383659</c:v>
                </c:pt>
                <c:pt idx="327">
                  <c:v>-1.8481968901138752</c:v>
                </c:pt>
                <c:pt idx="328">
                  <c:v>-1.8845456650546433</c:v>
                </c:pt>
                <c:pt idx="329">
                  <c:v>-1.929036641450379</c:v>
                </c:pt>
                <c:pt idx="330">
                  <c:v>-1.7463265383776165</c:v>
                </c:pt>
                <c:pt idx="331">
                  <c:v>-1.7234185188171178</c:v>
                </c:pt>
                <c:pt idx="332">
                  <c:v>-1.7615469243377271</c:v>
                </c:pt>
                <c:pt idx="333">
                  <c:v>-1.8044894154857258</c:v>
                </c:pt>
                <c:pt idx="334">
                  <c:v>-1.5685867260538351</c:v>
                </c:pt>
                <c:pt idx="335">
                  <c:v>-1.5984706652957272</c:v>
                </c:pt>
                <c:pt idx="336">
                  <c:v>-1.6299364240092846</c:v>
                </c:pt>
                <c:pt idx="337">
                  <c:v>-1.589893992150939</c:v>
                </c:pt>
                <c:pt idx="338">
                  <c:v>-1.3661573555471425</c:v>
                </c:pt>
                <c:pt idx="339">
                  <c:v>-1.382956355095073</c:v>
                </c:pt>
                <c:pt idx="340">
                  <c:v>-1.3964967255621963</c:v>
                </c:pt>
                <c:pt idx="341">
                  <c:v>-1.272427055157709</c:v>
                </c:pt>
                <c:pt idx="342">
                  <c:v>-1.09455932940671</c:v>
                </c:pt>
                <c:pt idx="343">
                  <c:v>-1.0981695687025643</c:v>
                </c:pt>
                <c:pt idx="344">
                  <c:v>-1.1093453496705394</c:v>
                </c:pt>
                <c:pt idx="345">
                  <c:v>-0.8644990132437228</c:v>
                </c:pt>
                <c:pt idx="346">
                  <c:v>-0.79910653354060979</c:v>
                </c:pt>
                <c:pt idx="347">
                  <c:v>-0.81072707053615045</c:v>
                </c:pt>
                <c:pt idx="348">
                  <c:v>-0.8304283096461037</c:v>
                </c:pt>
                <c:pt idx="349">
                  <c:v>-0.57829519013070152</c:v>
                </c:pt>
                <c:pt idx="350">
                  <c:v>-0.61978130843985912</c:v>
                </c:pt>
                <c:pt idx="351">
                  <c:v>-0.6656285737520764</c:v>
                </c:pt>
                <c:pt idx="352">
                  <c:v>-0.63337390537395544</c:v>
                </c:pt>
                <c:pt idx="353">
                  <c:v>-0.44845140580024451</c:v>
                </c:pt>
                <c:pt idx="354">
                  <c:v>-0.49180166479224846</c:v>
                </c:pt>
                <c:pt idx="355">
                  <c:v>-0.52673399342304161</c:v>
                </c:pt>
                <c:pt idx="356">
                  <c:v>-0.40445873322766129</c:v>
                </c:pt>
                <c:pt idx="357">
                  <c:v>-0.24665639470247083</c:v>
                </c:pt>
                <c:pt idx="358">
                  <c:v>-0.22188395785571183</c:v>
                </c:pt>
                <c:pt idx="359">
                  <c:v>-0.18488291416185965</c:v>
                </c:pt>
                <c:pt idx="360">
                  <c:v>0.12857125463383787</c:v>
                </c:pt>
                <c:pt idx="361">
                  <c:v>0.20637347756205526</c:v>
                </c:pt>
                <c:pt idx="362">
                  <c:v>0.20956742903825618</c:v>
                </c:pt>
                <c:pt idx="363">
                  <c:v>0.20812362446127367</c:v>
                </c:pt>
                <c:pt idx="364">
                  <c:v>0.48592362149622131</c:v>
                </c:pt>
                <c:pt idx="365">
                  <c:v>0.45715539314779019</c:v>
                </c:pt>
                <c:pt idx="366">
                  <c:v>0.41441551292512052</c:v>
                </c:pt>
                <c:pt idx="367">
                  <c:v>0.451609465704017</c:v>
                </c:pt>
                <c:pt idx="368">
                  <c:v>0.60661995730081653</c:v>
                </c:pt>
                <c:pt idx="369">
                  <c:v>0.54089053882174021</c:v>
                </c:pt>
                <c:pt idx="370">
                  <c:v>0.48993344642233233</c:v>
                </c:pt>
                <c:pt idx="371">
                  <c:v>0.64565661597280333</c:v>
                </c:pt>
                <c:pt idx="372">
                  <c:v>0.7681209567690358</c:v>
                </c:pt>
                <c:pt idx="373">
                  <c:v>0.76737834725709109</c:v>
                </c:pt>
                <c:pt idx="374">
                  <c:v>0.75448419598290084</c:v>
                </c:pt>
                <c:pt idx="375">
                  <c:v>1.0094762280527871</c:v>
                </c:pt>
                <c:pt idx="376">
                  <c:v>0.99656879032289281</c:v>
                </c:pt>
                <c:pt idx="377">
                  <c:v>0.95643522023182181</c:v>
                </c:pt>
                <c:pt idx="378">
                  <c:v>0.9385866116401671</c:v>
                </c:pt>
                <c:pt idx="379">
                  <c:v>1.1792018754945297</c:v>
                </c:pt>
                <c:pt idx="380">
                  <c:v>1.1253874973187481</c:v>
                </c:pt>
                <c:pt idx="381">
                  <c:v>1.0631855319060237</c:v>
                </c:pt>
                <c:pt idx="382">
                  <c:v>1.1193413988144532</c:v>
                </c:pt>
                <c:pt idx="383">
                  <c:v>1.2749690022222806</c:v>
                </c:pt>
                <c:pt idx="384">
                  <c:v>1.2330252245224931</c:v>
                </c:pt>
                <c:pt idx="385">
                  <c:v>1.1831100438814759</c:v>
                </c:pt>
                <c:pt idx="386">
                  <c:v>1.3248554083169433</c:v>
                </c:pt>
                <c:pt idx="387">
                  <c:v>1.3731194651363043</c:v>
                </c:pt>
                <c:pt idx="388">
                  <c:v>1.3051169410491619</c:v>
                </c:pt>
                <c:pt idx="389">
                  <c:v>1.2329699692740175</c:v>
                </c:pt>
                <c:pt idx="390">
                  <c:v>1.4400573827835781</c:v>
                </c:pt>
                <c:pt idx="391">
                  <c:v>1.3884322506421132</c:v>
                </c:pt>
                <c:pt idx="392">
                  <c:v>1.3176224926708699</c:v>
                </c:pt>
                <c:pt idx="393">
                  <c:v>1.3179449152030853</c:v>
                </c:pt>
                <c:pt idx="394">
                  <c:v>1.5722115777678474</c:v>
                </c:pt>
                <c:pt idx="395">
                  <c:v>1.5553081770653601</c:v>
                </c:pt>
                <c:pt idx="396">
                  <c:v>1.5533579716231496</c:v>
                </c:pt>
                <c:pt idx="397">
                  <c:v>1.7131008092459581</c:v>
                </c:pt>
                <c:pt idx="398">
                  <c:v>1.9176699986858465</c:v>
                </c:pt>
                <c:pt idx="399">
                  <c:v>1.906352256265087</c:v>
                </c:pt>
                <c:pt idx="400">
                  <c:v>1.8789627728808469</c:v>
                </c:pt>
                <c:pt idx="401">
                  <c:v>2.0812720992351283</c:v>
                </c:pt>
                <c:pt idx="402">
                  <c:v>2.1486117673358702</c:v>
                </c:pt>
                <c:pt idx="403">
                  <c:v>2.1178202785440221</c:v>
                </c:pt>
                <c:pt idx="404">
                  <c:v>2.1092134518713888</c:v>
                </c:pt>
                <c:pt idx="405">
                  <c:v>2.4160147881748504</c:v>
                </c:pt>
                <c:pt idx="406">
                  <c:v>2.4259660565365282</c:v>
                </c:pt>
                <c:pt idx="407">
                  <c:v>2.4207023386903996</c:v>
                </c:pt>
                <c:pt idx="408">
                  <c:v>2.4843895327752499</c:v>
                </c:pt>
                <c:pt idx="409">
                  <c:v>2.7628499040293262</c:v>
                </c:pt>
                <c:pt idx="410">
                  <c:v>2.7684145846816866</c:v>
                </c:pt>
                <c:pt idx="411">
                  <c:v>2.7590865953754866</c:v>
                </c:pt>
                <c:pt idx="412">
                  <c:v>2.8749960939005312</c:v>
                </c:pt>
                <c:pt idx="413">
                  <c:v>3.0062750887608454</c:v>
                </c:pt>
                <c:pt idx="414">
                  <c:v>2.9464295899688873</c:v>
                </c:pt>
                <c:pt idx="415">
                  <c:v>2.8939434861581259</c:v>
                </c:pt>
                <c:pt idx="416">
                  <c:v>3.1205881418699457</c:v>
                </c:pt>
                <c:pt idx="417">
                  <c:v>3.1681004763034766</c:v>
                </c:pt>
                <c:pt idx="418">
                  <c:v>3.1480511370775774</c:v>
                </c:pt>
                <c:pt idx="419">
                  <c:v>3.1317513364550909</c:v>
                </c:pt>
                <c:pt idx="420">
                  <c:v>3.4303919556504172</c:v>
                </c:pt>
                <c:pt idx="421">
                  <c:v>3.4250938581391801</c:v>
                </c:pt>
                <c:pt idx="422">
                  <c:v>3.4099783962412515</c:v>
                </c:pt>
                <c:pt idx="423">
                  <c:v>3.4500792808457792</c:v>
                </c:pt>
                <c:pt idx="424">
                  <c:v>3.6732593599825489</c:v>
                </c:pt>
                <c:pt idx="425">
                  <c:v>3.6079714042374218</c:v>
                </c:pt>
                <c:pt idx="426">
                  <c:v>3.5277285480122802</c:v>
                </c:pt>
                <c:pt idx="427">
                  <c:v>3.5873434016448225</c:v>
                </c:pt>
                <c:pt idx="428">
                  <c:v>3.6398108096554953</c:v>
                </c:pt>
                <c:pt idx="429">
                  <c:v>3.5493152482554304</c:v>
                </c:pt>
                <c:pt idx="430">
                  <c:v>3.4605623411065429</c:v>
                </c:pt>
                <c:pt idx="431">
                  <c:v>3.6069938941339332</c:v>
                </c:pt>
                <c:pt idx="432">
                  <c:v>3.5333579154143768</c:v>
                </c:pt>
                <c:pt idx="433">
                  <c:v>3.4209123325167949</c:v>
                </c:pt>
                <c:pt idx="434">
                  <c:v>3.3160000766346149</c:v>
                </c:pt>
                <c:pt idx="435">
                  <c:v>3.4633758186745514</c:v>
                </c:pt>
                <c:pt idx="436">
                  <c:v>3.3424130118188606</c:v>
                </c:pt>
                <c:pt idx="437">
                  <c:v>3.211186185225162</c:v>
                </c:pt>
                <c:pt idx="438">
                  <c:v>3.160720842954658</c:v>
                </c:pt>
                <c:pt idx="439">
                  <c:v>3.2168388872468197</c:v>
                </c:pt>
                <c:pt idx="440">
                  <c:v>3.0791430138026645</c:v>
                </c:pt>
                <c:pt idx="441">
                  <c:v>2.9438184198197317</c:v>
                </c:pt>
                <c:pt idx="442">
                  <c:v>2.986259506056693</c:v>
                </c:pt>
                <c:pt idx="443">
                  <c:v>2.9642453625688638</c:v>
                </c:pt>
                <c:pt idx="444">
                  <c:v>2.8296423188774469</c:v>
                </c:pt>
                <c:pt idx="445">
                  <c:v>2.6821167147532714</c:v>
                </c:pt>
                <c:pt idx="446">
                  <c:v>2.7670928627578717</c:v>
                </c:pt>
                <c:pt idx="447">
                  <c:v>2.6263974474971032</c:v>
                </c:pt>
                <c:pt idx="448">
                  <c:v>2.4564508425418214</c:v>
                </c:pt>
                <c:pt idx="449">
                  <c:v>2.3007386005812909</c:v>
                </c:pt>
                <c:pt idx="450">
                  <c:v>2.3720136264218654</c:v>
                </c:pt>
                <c:pt idx="451">
                  <c:v>2.20204839730365</c:v>
                </c:pt>
                <c:pt idx="452">
                  <c:v>2.0391996142643585</c:v>
                </c:pt>
                <c:pt idx="453">
                  <c:v>1.9626940599372904</c:v>
                </c:pt>
                <c:pt idx="454">
                  <c:v>1.9797648463724862</c:v>
                </c:pt>
                <c:pt idx="455">
                  <c:v>1.8303352738378778</c:v>
                </c:pt>
                <c:pt idx="456">
                  <c:v>1.6790341694954087</c:v>
                </c:pt>
                <c:pt idx="457">
                  <c:v>1.7170889599344044</c:v>
                </c:pt>
                <c:pt idx="458">
                  <c:v>1.6483942090494366</c:v>
                </c:pt>
                <c:pt idx="459">
                  <c:v>1.4999819739496889</c:v>
                </c:pt>
                <c:pt idx="460">
                  <c:v>1.3433171765741108</c:v>
                </c:pt>
                <c:pt idx="461">
                  <c:v>1.4240165350016347</c:v>
                </c:pt>
                <c:pt idx="462">
                  <c:v>1.2650343548952283</c:v>
                </c:pt>
                <c:pt idx="463">
                  <c:v>1.0906304665925663</c:v>
                </c:pt>
                <c:pt idx="464">
                  <c:v>0.92624236096670509</c:v>
                </c:pt>
                <c:pt idx="465">
                  <c:v>0.97986903787721935</c:v>
                </c:pt>
                <c:pt idx="466">
                  <c:v>0.81015898154682264</c:v>
                </c:pt>
                <c:pt idx="467">
                  <c:v>0.6374932872186182</c:v>
                </c:pt>
                <c:pt idx="468">
                  <c:v>0.56530149875482105</c:v>
                </c:pt>
                <c:pt idx="469">
                  <c:v>0.54458066056004051</c:v>
                </c:pt>
                <c:pt idx="470">
                  <c:v>0.37259205275688845</c:v>
                </c:pt>
                <c:pt idx="471">
                  <c:v>0.20100569465748774</c:v>
                </c:pt>
                <c:pt idx="472">
                  <c:v>0.18710613886504901</c:v>
                </c:pt>
                <c:pt idx="473">
                  <c:v>7.6158732672107765E-2</c:v>
                </c:pt>
                <c:pt idx="474">
                  <c:v>-0.10326050643459073</c:v>
                </c:pt>
                <c:pt idx="475">
                  <c:v>-0.28403430702376442</c:v>
                </c:pt>
                <c:pt idx="476">
                  <c:v>-0.23532999494787893</c:v>
                </c:pt>
                <c:pt idx="477">
                  <c:v>-0.40685324579133542</c:v>
                </c:pt>
                <c:pt idx="478">
                  <c:v>-0.5863418968333215</c:v>
                </c:pt>
                <c:pt idx="479">
                  <c:v>-0.72381335092123056</c:v>
                </c:pt>
                <c:pt idx="480">
                  <c:v>-0.68456985046064145</c:v>
                </c:pt>
                <c:pt idx="481">
                  <c:v>-0.8498402983227562</c:v>
                </c:pt>
                <c:pt idx="482">
                  <c:v>-1.0109536286105991</c:v>
                </c:pt>
                <c:pt idx="483">
                  <c:v>-1.0692677991829771</c:v>
                </c:pt>
                <c:pt idx="484">
                  <c:v>-1.0913823467111323</c:v>
                </c:pt>
                <c:pt idx="485">
                  <c:v>-1.25151746177081</c:v>
                </c:pt>
                <c:pt idx="486">
                  <c:v>-1.4046383931006436</c:v>
                </c:pt>
                <c:pt idx="487">
                  <c:v>-1.3625577346908175</c:v>
                </c:pt>
                <c:pt idx="488">
                  <c:v>-1.4522931088189581</c:v>
                </c:pt>
                <c:pt idx="489">
                  <c:v>-1.6134164681646972</c:v>
                </c:pt>
                <c:pt idx="490">
                  <c:v>-1.7690268073345063</c:v>
                </c:pt>
                <c:pt idx="491">
                  <c:v>-1.6925106265876286</c:v>
                </c:pt>
                <c:pt idx="492">
                  <c:v>-1.8501193560116265</c:v>
                </c:pt>
                <c:pt idx="493">
                  <c:v>-2.0134102036580557</c:v>
                </c:pt>
                <c:pt idx="494">
                  <c:v>-2.1320833676166622</c:v>
                </c:pt>
                <c:pt idx="495">
                  <c:v>-2.1152347136288188</c:v>
                </c:pt>
                <c:pt idx="496">
                  <c:v>-2.2855638811556349</c:v>
                </c:pt>
                <c:pt idx="497">
                  <c:v>-2.460979308970221</c:v>
                </c:pt>
                <c:pt idx="498">
                  <c:v>-2.52692823865334</c:v>
                </c:pt>
                <c:pt idx="499">
                  <c:v>-2.5772781623338297</c:v>
                </c:pt>
                <c:pt idx="500">
                  <c:v>-2.7452929204237644</c:v>
                </c:pt>
                <c:pt idx="501">
                  <c:v>-2.8983202109549211</c:v>
                </c:pt>
                <c:pt idx="502">
                  <c:v>-2.8619129407212118</c:v>
                </c:pt>
                <c:pt idx="503">
                  <c:v>-2.9753959278065438</c:v>
                </c:pt>
                <c:pt idx="504">
                  <c:v>-3.1349240615314193</c:v>
                </c:pt>
                <c:pt idx="505">
                  <c:v>-3.2843974077910802</c:v>
                </c:pt>
                <c:pt idx="506">
                  <c:v>-3.2041359225224015</c:v>
                </c:pt>
                <c:pt idx="507">
                  <c:v>-3.3462830967342567</c:v>
                </c:pt>
                <c:pt idx="508">
                  <c:v>-3.4882050564116276</c:v>
                </c:pt>
                <c:pt idx="509">
                  <c:v>-3.5713045073422958</c:v>
                </c:pt>
                <c:pt idx="510">
                  <c:v>-3.5048979269128386</c:v>
                </c:pt>
                <c:pt idx="511">
                  <c:v>-3.6452172087958399</c:v>
                </c:pt>
                <c:pt idx="512">
                  <c:v>-3.7782581663131913</c:v>
                </c:pt>
                <c:pt idx="513">
                  <c:v>-3.7634861650723259</c:v>
                </c:pt>
                <c:pt idx="514">
                  <c:v>-3.7362577583475898</c:v>
                </c:pt>
                <c:pt idx="515">
                  <c:v>-3.8236155919553183</c:v>
                </c:pt>
                <c:pt idx="516">
                  <c:v>-3.9169513248083248</c:v>
                </c:pt>
                <c:pt idx="517">
                  <c:v>-3.7669622776393292</c:v>
                </c:pt>
                <c:pt idx="518">
                  <c:v>-3.8234376521074975</c:v>
                </c:pt>
                <c:pt idx="519">
                  <c:v>-3.8895869092772388</c:v>
                </c:pt>
                <c:pt idx="520">
                  <c:v>-3.9314704930252375</c:v>
                </c:pt>
                <c:pt idx="521">
                  <c:v>-3.7073879779630872</c:v>
                </c:pt>
                <c:pt idx="522">
                  <c:v>-3.7423088619590112</c:v>
                </c:pt>
                <c:pt idx="523">
                  <c:v>-3.7757071285992101</c:v>
                </c:pt>
                <c:pt idx="524">
                  <c:v>-3.7184883928278785</c:v>
                </c:pt>
                <c:pt idx="525">
                  <c:v>-3.5848321026700827</c:v>
                </c:pt>
                <c:pt idx="526">
                  <c:v>-3.6656889548259026</c:v>
                </c:pt>
                <c:pt idx="527">
                  <c:v>-3.7574232066253388</c:v>
                </c:pt>
                <c:pt idx="528">
                  <c:v>-3.6846304100805112</c:v>
                </c:pt>
                <c:pt idx="529">
                  <c:v>-3.6924608397972789</c:v>
                </c:pt>
                <c:pt idx="530">
                  <c:v>-3.8037051913360949</c:v>
                </c:pt>
                <c:pt idx="531">
                  <c:v>-3.8960986455698587</c:v>
                </c:pt>
                <c:pt idx="532">
                  <c:v>-3.7384701817109249</c:v>
                </c:pt>
                <c:pt idx="533">
                  <c:v>-3.8134293091533591</c:v>
                </c:pt>
                <c:pt idx="534">
                  <c:v>-3.9081593416371248</c:v>
                </c:pt>
                <c:pt idx="535">
                  <c:v>-3.9455239614959368</c:v>
                </c:pt>
                <c:pt idx="536">
                  <c:v>-3.6797920063082508</c:v>
                </c:pt>
                <c:pt idx="537">
                  <c:v>-3.6437913939781819</c:v>
                </c:pt>
                <c:pt idx="538">
                  <c:v>-3.6117806635142777</c:v>
                </c:pt>
                <c:pt idx="539">
                  <c:v>-3.4710267522764267</c:v>
                </c:pt>
                <c:pt idx="540">
                  <c:v>-3.3131995237457645</c:v>
                </c:pt>
                <c:pt idx="541">
                  <c:v>-3.3413871147310599</c:v>
                </c:pt>
                <c:pt idx="542">
                  <c:v>-3.3577555140313429</c:v>
                </c:pt>
                <c:pt idx="543">
                  <c:v>-3.1165389068335547</c:v>
                </c:pt>
                <c:pt idx="544">
                  <c:v>-2.8779410701964343</c:v>
                </c:pt>
                <c:pt idx="545">
                  <c:v>-2.7181672193653887</c:v>
                </c:pt>
                <c:pt idx="546">
                  <c:v>-2.5371266193617523</c:v>
                </c:pt>
                <c:pt idx="547">
                  <c:v>-2.0257608704162804</c:v>
                </c:pt>
                <c:pt idx="548">
                  <c:v>-1.8717202938960136</c:v>
                </c:pt>
                <c:pt idx="549">
                  <c:v>-1.7753570922106323</c:v>
                </c:pt>
                <c:pt idx="550">
                  <c:v>-1.6531102734528083</c:v>
                </c:pt>
                <c:pt idx="551">
                  <c:v>-1.2916675886286111</c:v>
                </c:pt>
                <c:pt idx="552">
                  <c:v>-1.2332221580188769</c:v>
                </c:pt>
                <c:pt idx="553">
                  <c:v>-1.1874338426855104</c:v>
                </c:pt>
                <c:pt idx="554">
                  <c:v>-1.0119231738950878</c:v>
                </c:pt>
                <c:pt idx="555">
                  <c:v>-0.80350437453044365</c:v>
                </c:pt>
                <c:pt idx="556">
                  <c:v>-0.77186221930830512</c:v>
                </c:pt>
                <c:pt idx="557">
                  <c:v>-0.70617567045209351</c:v>
                </c:pt>
                <c:pt idx="558">
                  <c:v>-0.31330352719903903</c:v>
                </c:pt>
                <c:pt idx="559">
                  <c:v>-4.0245703703960148E-2</c:v>
                </c:pt>
                <c:pt idx="560">
                  <c:v>0.10392166608469265</c:v>
                </c:pt>
                <c:pt idx="561">
                  <c:v>0.20250625842272385</c:v>
                </c:pt>
                <c:pt idx="562">
                  <c:v>0.54200215787521522</c:v>
                </c:pt>
                <c:pt idx="563">
                  <c:v>0.53037015018684042</c:v>
                </c:pt>
                <c:pt idx="564">
                  <c:v>0.48144687382059725</c:v>
                </c:pt>
                <c:pt idx="565">
                  <c:v>0.46176384853153718</c:v>
                </c:pt>
                <c:pt idx="566">
                  <c:v>0.62251780471989526</c:v>
                </c:pt>
                <c:pt idx="567">
                  <c:v>0.54840021151555607</c:v>
                </c:pt>
                <c:pt idx="568">
                  <c:v>0.46014025446938328</c:v>
                </c:pt>
                <c:pt idx="569">
                  <c:v>0.50032079400714558</c:v>
                </c:pt>
                <c:pt idx="570">
                  <c:v>0.53240977797887024</c:v>
                </c:pt>
                <c:pt idx="571">
                  <c:v>0.43633809060834661</c:v>
                </c:pt>
                <c:pt idx="572">
                  <c:v>0.36392361354533742</c:v>
                </c:pt>
                <c:pt idx="573">
                  <c:v>0.57556707180447875</c:v>
                </c:pt>
                <c:pt idx="574">
                  <c:v>0.64476447640086731</c:v>
                </c:pt>
                <c:pt idx="575">
                  <c:v>0.64068229692138512</c:v>
                </c:pt>
                <c:pt idx="576">
                  <c:v>0.63767153734219906</c:v>
                </c:pt>
                <c:pt idx="577">
                  <c:v>0.8583904346715524</c:v>
                </c:pt>
                <c:pt idx="578">
                  <c:v>0.79104478883532703</c:v>
                </c:pt>
                <c:pt idx="579">
                  <c:v>0.73446959231266429</c:v>
                </c:pt>
                <c:pt idx="580">
                  <c:v>0.76554014597872322</c:v>
                </c:pt>
                <c:pt idx="581">
                  <c:v>0.99166197770375064</c:v>
                </c:pt>
                <c:pt idx="582">
                  <c:v>1.0197218027985546</c:v>
                </c:pt>
                <c:pt idx="583">
                  <c:v>1.0901232266601124</c:v>
                </c:pt>
                <c:pt idx="584">
                  <c:v>1.4003365192547239</c:v>
                </c:pt>
                <c:pt idx="585">
                  <c:v>1.6272201351703324</c:v>
                </c:pt>
                <c:pt idx="586">
                  <c:v>1.7006243597464541</c:v>
                </c:pt>
                <c:pt idx="587">
                  <c:v>1.7631169086785228</c:v>
                </c:pt>
                <c:pt idx="588">
                  <c:v>2.1174493993706798</c:v>
                </c:pt>
                <c:pt idx="589">
                  <c:v>2.2254388956926818</c:v>
                </c:pt>
                <c:pt idx="590">
                  <c:v>2.2742450470090887</c:v>
                </c:pt>
                <c:pt idx="591">
                  <c:v>2.3304252233458964</c:v>
                </c:pt>
                <c:pt idx="592">
                  <c:v>2.6462195685492893</c:v>
                </c:pt>
                <c:pt idx="593">
                  <c:v>2.6229048470263852</c:v>
                </c:pt>
                <c:pt idx="594">
                  <c:v>2.5907550031003597</c:v>
                </c:pt>
                <c:pt idx="595">
                  <c:v>2.6642270097725187</c:v>
                </c:pt>
                <c:pt idx="596">
                  <c:v>2.8139595342522172</c:v>
                </c:pt>
                <c:pt idx="597">
                  <c:v>2.7652315962118759</c:v>
                </c:pt>
                <c:pt idx="598">
                  <c:v>2.7300046720294802</c:v>
                </c:pt>
                <c:pt idx="599">
                  <c:v>2.9049777491270676</c:v>
                </c:pt>
                <c:pt idx="600">
                  <c:v>2.974537441424312</c:v>
                </c:pt>
                <c:pt idx="601">
                  <c:v>2.8917431431164298</c:v>
                </c:pt>
                <c:pt idx="602">
                  <c:v>2.775984703766528</c:v>
                </c:pt>
                <c:pt idx="603">
                  <c:v>2.9210634445491168</c:v>
                </c:pt>
                <c:pt idx="604">
                  <c:v>2.8488049449313748</c:v>
                </c:pt>
                <c:pt idx="605">
                  <c:v>2.7311122540002883</c:v>
                </c:pt>
                <c:pt idx="606">
                  <c:v>2.6422727968447375</c:v>
                </c:pt>
                <c:pt idx="607">
                  <c:v>2.8288467085556768</c:v>
                </c:pt>
                <c:pt idx="608">
                  <c:v>2.7388739099354957</c:v>
                </c:pt>
                <c:pt idx="609">
                  <c:v>2.6206182536774829</c:v>
                </c:pt>
                <c:pt idx="610">
                  <c:v>2.5842771464960341</c:v>
                </c:pt>
                <c:pt idx="611">
                  <c:v>2.6176557038401986</c:v>
                </c:pt>
                <c:pt idx="612">
                  <c:v>2.4900544522978123</c:v>
                </c:pt>
                <c:pt idx="613">
                  <c:v>2.346149196132433</c:v>
                </c:pt>
                <c:pt idx="614">
                  <c:v>2.3885934133244451</c:v>
                </c:pt>
                <c:pt idx="615">
                  <c:v>2.3189913715696551</c:v>
                </c:pt>
                <c:pt idx="616">
                  <c:v>2.1771108616058115</c:v>
                </c:pt>
                <c:pt idx="617">
                  <c:v>2.0460762829586936</c:v>
                </c:pt>
                <c:pt idx="618">
                  <c:v>2.2093784222510027</c:v>
                </c:pt>
                <c:pt idx="619">
                  <c:v>2.1563659227948548</c:v>
                </c:pt>
                <c:pt idx="620">
                  <c:v>2.1062432513077769</c:v>
                </c:pt>
                <c:pt idx="621">
                  <c:v>2.1021222263228525</c:v>
                </c:pt>
                <c:pt idx="622">
                  <c:v>2.2841947904776201</c:v>
                </c:pt>
                <c:pt idx="623">
                  <c:v>2.1355895288729929</c:v>
                </c:pt>
                <c:pt idx="624">
                  <c:v>1.9590978527838743</c:v>
                </c:pt>
                <c:pt idx="625">
                  <c:v>1.8832408866387427</c:v>
                </c:pt>
                <c:pt idx="626">
                  <c:v>1.8618458081182203</c:v>
                </c:pt>
                <c:pt idx="627">
                  <c:v>1.7045466461788286</c:v>
                </c:pt>
                <c:pt idx="628">
                  <c:v>1.5623676423798272</c:v>
                </c:pt>
                <c:pt idx="629">
                  <c:v>1.635887408495055</c:v>
                </c:pt>
                <c:pt idx="630">
                  <c:v>1.6103849551652514</c:v>
                </c:pt>
                <c:pt idx="631">
                  <c:v>1.4999122435506236</c:v>
                </c:pt>
                <c:pt idx="632">
                  <c:v>1.4011478377890607</c:v>
                </c:pt>
                <c:pt idx="633">
                  <c:v>1.5929910338120956</c:v>
                </c:pt>
                <c:pt idx="634">
                  <c:v>1.5374716125537593</c:v>
                </c:pt>
                <c:pt idx="635">
                  <c:v>1.464751667625837</c:v>
                </c:pt>
                <c:pt idx="636">
                  <c:v>1.4282666081466244</c:v>
                </c:pt>
                <c:pt idx="637">
                  <c:v>1.6276690607258537</c:v>
                </c:pt>
                <c:pt idx="638">
                  <c:v>1.577518600223307</c:v>
                </c:pt>
                <c:pt idx="639">
                  <c:v>1.5112168034936977</c:v>
                </c:pt>
                <c:pt idx="640">
                  <c:v>1.5575589756405657</c:v>
                </c:pt>
                <c:pt idx="641">
                  <c:v>1.5887186552918051</c:v>
                </c:pt>
                <c:pt idx="642">
                  <c:v>1.4823357352861815</c:v>
                </c:pt>
                <c:pt idx="643">
                  <c:v>1.3912278762991301</c:v>
                </c:pt>
                <c:pt idx="644">
                  <c:v>1.5713630347451071</c:v>
                </c:pt>
                <c:pt idx="645">
                  <c:v>1.5419980889881351</c:v>
                </c:pt>
                <c:pt idx="646">
                  <c:v>1.4351744728901099</c:v>
                </c:pt>
                <c:pt idx="647">
                  <c:v>1.3197686517737308</c:v>
                </c:pt>
                <c:pt idx="648">
                  <c:v>1.4435234894822844</c:v>
                </c:pt>
                <c:pt idx="649">
                  <c:v>1.2965790178374168</c:v>
                </c:pt>
                <c:pt idx="650">
                  <c:v>1.1524086771102051</c:v>
                </c:pt>
                <c:pt idx="651">
                  <c:v>1.0717621625584148</c:v>
                </c:pt>
                <c:pt idx="652">
                  <c:v>1.1842355099508006</c:v>
                </c:pt>
                <c:pt idx="653">
                  <c:v>1.0875475725254258</c:v>
                </c:pt>
                <c:pt idx="654">
                  <c:v>0.99181206737650096</c:v>
                </c:pt>
                <c:pt idx="655">
                  <c:v>1.048685214394623</c:v>
                </c:pt>
                <c:pt idx="656">
                  <c:v>1.0715884737409875</c:v>
                </c:pt>
                <c:pt idx="657">
                  <c:v>0.94940080423400397</c:v>
                </c:pt>
                <c:pt idx="658">
                  <c:v>0.79724978824899684</c:v>
                </c:pt>
                <c:pt idx="659">
                  <c:v>0.8440312540091276</c:v>
                </c:pt>
                <c:pt idx="660">
                  <c:v>0.67523354294010995</c:v>
                </c:pt>
                <c:pt idx="661">
                  <c:v>0.46032732177217606</c:v>
                </c:pt>
                <c:pt idx="662">
                  <c:v>0.26415018385611044</c:v>
                </c:pt>
                <c:pt idx="663">
                  <c:v>0.28662746359936819</c:v>
                </c:pt>
                <c:pt idx="664">
                  <c:v>8.8080149783180378E-2</c:v>
                </c:pt>
                <c:pt idx="665">
                  <c:v>-0.1170579481682742</c:v>
                </c:pt>
                <c:pt idx="666">
                  <c:v>-0.27017859471542405</c:v>
                </c:pt>
                <c:pt idx="667">
                  <c:v>-0.31410689997943614</c:v>
                </c:pt>
                <c:pt idx="668">
                  <c:v>-0.50847268681903801</c:v>
                </c:pt>
                <c:pt idx="669">
                  <c:v>-0.70193979799669148</c:v>
                </c:pt>
                <c:pt idx="670">
                  <c:v>-0.72981872905223766</c:v>
                </c:pt>
                <c:pt idx="671">
                  <c:v>-0.82849956593570806</c:v>
                </c:pt>
                <c:pt idx="672">
                  <c:v>-0.9886046592757759</c:v>
                </c:pt>
                <c:pt idx="673">
                  <c:v>-1.1377637033719357</c:v>
                </c:pt>
                <c:pt idx="674">
                  <c:v>-1.030260851216366</c:v>
                </c:pt>
                <c:pt idx="675">
                  <c:v>-1.1434382246789498</c:v>
                </c:pt>
                <c:pt idx="676">
                  <c:v>-1.287621952414473</c:v>
                </c:pt>
                <c:pt idx="677">
                  <c:v>-1.4080939036382207</c:v>
                </c:pt>
                <c:pt idx="678">
                  <c:v>-1.3010415270809379</c:v>
                </c:pt>
                <c:pt idx="679">
                  <c:v>-1.3894074968372392</c:v>
                </c:pt>
                <c:pt idx="680">
                  <c:v>-1.465134440988914</c:v>
                </c:pt>
                <c:pt idx="681">
                  <c:v>-1.4267640232926775</c:v>
                </c:pt>
                <c:pt idx="682">
                  <c:v>-1.2817522435556272</c:v>
                </c:pt>
                <c:pt idx="683">
                  <c:v>-1.3340285935797296</c:v>
                </c:pt>
                <c:pt idx="684">
                  <c:v>-1.3785521349080672</c:v>
                </c:pt>
                <c:pt idx="685">
                  <c:v>-1.2502971677297554</c:v>
                </c:pt>
                <c:pt idx="686">
                  <c:v>-1.2256404087850825</c:v>
                </c:pt>
                <c:pt idx="687">
                  <c:v>-1.3177199979376171</c:v>
                </c:pt>
                <c:pt idx="688">
                  <c:v>-1.4210451749409143</c:v>
                </c:pt>
                <c:pt idx="689">
                  <c:v>-1.3147517972495535</c:v>
                </c:pt>
                <c:pt idx="690">
                  <c:v>-1.4621892658922007</c:v>
                </c:pt>
                <c:pt idx="691">
                  <c:v>-1.6361628829355019</c:v>
                </c:pt>
                <c:pt idx="692">
                  <c:v>-1.8011417318217295</c:v>
                </c:pt>
                <c:pt idx="693">
                  <c:v>-1.7784863662532875</c:v>
                </c:pt>
                <c:pt idx="694">
                  <c:v>-1.955269977900562</c:v>
                </c:pt>
                <c:pt idx="695">
                  <c:v>-2.1316940202165813</c:v>
                </c:pt>
                <c:pt idx="696">
                  <c:v>-2.2079882722326869</c:v>
                </c:pt>
                <c:pt idx="697">
                  <c:v>-2.2072035011665943</c:v>
                </c:pt>
                <c:pt idx="698">
                  <c:v>-2.3639291900249773</c:v>
                </c:pt>
                <c:pt idx="699">
                  <c:v>-2.5128756788048223</c:v>
                </c:pt>
                <c:pt idx="700">
                  <c:v>-2.4674128095028771</c:v>
                </c:pt>
                <c:pt idx="701">
                  <c:v>-2.540385877541175</c:v>
                </c:pt>
                <c:pt idx="702">
                  <c:v>-2.6798412206061073</c:v>
                </c:pt>
                <c:pt idx="703">
                  <c:v>-2.8161249617073283</c:v>
                </c:pt>
                <c:pt idx="704">
                  <c:v>-2.7158615479388324</c:v>
                </c:pt>
                <c:pt idx="705">
                  <c:v>-2.844437076616706</c:v>
                </c:pt>
                <c:pt idx="706">
                  <c:v>-2.9683208651183479</c:v>
                </c:pt>
                <c:pt idx="707">
                  <c:v>-3.0598804565599647</c:v>
                </c:pt>
                <c:pt idx="708">
                  <c:v>-2.9586917819659</c:v>
                </c:pt>
                <c:pt idx="709">
                  <c:v>-3.0516865804858355</c:v>
                </c:pt>
                <c:pt idx="710">
                  <c:v>-3.133579732127314</c:v>
                </c:pt>
                <c:pt idx="711">
                  <c:v>-3.1052814308577794</c:v>
                </c:pt>
                <c:pt idx="712">
                  <c:v>-3.0712189149206197</c:v>
                </c:pt>
                <c:pt idx="713">
                  <c:v>-3.1790709875706762</c:v>
                </c:pt>
                <c:pt idx="714">
                  <c:v>-3.2844320324223313</c:v>
                </c:pt>
                <c:pt idx="715">
                  <c:v>-3.1764054631580243</c:v>
                </c:pt>
                <c:pt idx="716">
                  <c:v>-3.2201144360414</c:v>
                </c:pt>
                <c:pt idx="717">
                  <c:v>-3.2965946725271293</c:v>
                </c:pt>
                <c:pt idx="718">
                  <c:v>-3.3720007595464958</c:v>
                </c:pt>
                <c:pt idx="719">
                  <c:v>-3.1903092734620389</c:v>
                </c:pt>
                <c:pt idx="720">
                  <c:v>-3.281095052509853</c:v>
                </c:pt>
                <c:pt idx="721">
                  <c:v>-3.3715512793139033</c:v>
                </c:pt>
                <c:pt idx="722">
                  <c:v>-3.3822612383620081</c:v>
                </c:pt>
                <c:pt idx="723">
                  <c:v>-3.1835880230657807</c:v>
                </c:pt>
                <c:pt idx="724">
                  <c:v>-3.1813706976039753</c:v>
                </c:pt>
                <c:pt idx="725">
                  <c:v>-3.1787775058555043</c:v>
                </c:pt>
                <c:pt idx="726">
                  <c:v>-3.0471110473074106</c:v>
                </c:pt>
                <c:pt idx="727">
                  <c:v>-2.9880583658889597</c:v>
                </c:pt>
                <c:pt idx="728">
                  <c:v>-3.0343926185405063</c:v>
                </c:pt>
                <c:pt idx="729">
                  <c:v>-3.0938412372205697</c:v>
                </c:pt>
                <c:pt idx="730">
                  <c:v>-2.9325350485296076</c:v>
                </c:pt>
                <c:pt idx="731">
                  <c:v>-2.9468996723895051</c:v>
                </c:pt>
                <c:pt idx="732">
                  <c:v>-2.9951452582416525</c:v>
                </c:pt>
                <c:pt idx="733">
                  <c:v>-3.031893028701901</c:v>
                </c:pt>
                <c:pt idx="734">
                  <c:v>-2.8226869864371813</c:v>
                </c:pt>
                <c:pt idx="735">
                  <c:v>-2.8561607142552408</c:v>
                </c:pt>
                <c:pt idx="736">
                  <c:v>-2.8699634493717072</c:v>
                </c:pt>
                <c:pt idx="737">
                  <c:v>-2.7571141168519193</c:v>
                </c:pt>
                <c:pt idx="738">
                  <c:v>-2.4980665025962634</c:v>
                </c:pt>
                <c:pt idx="739">
                  <c:v>-2.4719138246520624</c:v>
                </c:pt>
                <c:pt idx="740">
                  <c:v>-2.4319857211032789</c:v>
                </c:pt>
                <c:pt idx="741">
                  <c:v>-2.181233720268934</c:v>
                </c:pt>
                <c:pt idx="742">
                  <c:v>-1.955856393500025</c:v>
                </c:pt>
                <c:pt idx="743">
                  <c:v>-1.8808714503969961</c:v>
                </c:pt>
                <c:pt idx="744">
                  <c:v>-1.7904845342693783</c:v>
                </c:pt>
                <c:pt idx="745">
                  <c:v>-1.3831510738945507</c:v>
                </c:pt>
                <c:pt idx="746">
                  <c:v>-1.2337970991984868</c:v>
                </c:pt>
                <c:pt idx="747">
                  <c:v>-1.1330930779582764</c:v>
                </c:pt>
                <c:pt idx="748">
                  <c:v>-0.99480206722936304</c:v>
                </c:pt>
                <c:pt idx="749">
                  <c:v>-0.54812583474066634</c:v>
                </c:pt>
                <c:pt idx="750">
                  <c:v>-0.43097375034610785</c:v>
                </c:pt>
                <c:pt idx="751">
                  <c:v>-0.33158780961972611</c:v>
                </c:pt>
                <c:pt idx="752">
                  <c:v>-0.11066818243419783</c:v>
                </c:pt>
                <c:pt idx="753">
                  <c:v>0.18578332296750025</c:v>
                </c:pt>
                <c:pt idx="754">
                  <c:v>0.24426880360754746</c:v>
                </c:pt>
                <c:pt idx="755">
                  <c:v>0.31538122950444797</c:v>
                </c:pt>
                <c:pt idx="756">
                  <c:v>0.62057914022449978</c:v>
                </c:pt>
                <c:pt idx="757">
                  <c:v>0.78409850127163949</c:v>
                </c:pt>
                <c:pt idx="758">
                  <c:v>0.80728402099896601</c:v>
                </c:pt>
                <c:pt idx="759">
                  <c:v>0.83670177466727402</c:v>
                </c:pt>
                <c:pt idx="760">
                  <c:v>1.184374844712631</c:v>
                </c:pt>
                <c:pt idx="761">
                  <c:v>1.2434378898250737</c:v>
                </c:pt>
                <c:pt idx="762">
                  <c:v>1.2664694496689308</c:v>
                </c:pt>
                <c:pt idx="763">
                  <c:v>1.3321718069411324</c:v>
                </c:pt>
                <c:pt idx="764">
                  <c:v>1.6040695338432007</c:v>
                </c:pt>
                <c:pt idx="765">
                  <c:v>1.5589734485692335</c:v>
                </c:pt>
                <c:pt idx="766">
                  <c:v>1.5063729262991155</c:v>
                </c:pt>
                <c:pt idx="767">
                  <c:v>1.5921126501646219</c:v>
                </c:pt>
                <c:pt idx="768">
                  <c:v>1.7094555736402588</c:v>
                </c:pt>
                <c:pt idx="769">
                  <c:v>1.6585373565669255</c:v>
                </c:pt>
                <c:pt idx="770">
                  <c:v>1.5930306003179824</c:v>
                </c:pt>
                <c:pt idx="771">
                  <c:v>1.7507042814985034</c:v>
                </c:pt>
                <c:pt idx="772">
                  <c:v>1.792714714824319</c:v>
                </c:pt>
                <c:pt idx="773">
                  <c:v>1.746985328733883</c:v>
                </c:pt>
                <c:pt idx="774">
                  <c:v>1.6857445004742551</c:v>
                </c:pt>
                <c:pt idx="775">
                  <c:v>1.857636730448893</c:v>
                </c:pt>
                <c:pt idx="776">
                  <c:v>1.7402356986109526</c:v>
                </c:pt>
                <c:pt idx="777">
                  <c:v>1.5944313694697894</c:v>
                </c:pt>
                <c:pt idx="778">
                  <c:v>1.4685963223521521</c:v>
                </c:pt>
                <c:pt idx="779">
                  <c:v>1.5099448658354737</c:v>
                </c:pt>
                <c:pt idx="780">
                  <c:v>1.3350326460978716</c:v>
                </c:pt>
                <c:pt idx="781">
                  <c:v>1.1609937385230029</c:v>
                </c:pt>
                <c:pt idx="782">
                  <c:v>1.1137329758648893</c:v>
                </c:pt>
                <c:pt idx="783">
                  <c:v>1.1072763395523986</c:v>
                </c:pt>
                <c:pt idx="784">
                  <c:v>0.95742743657402218</c:v>
                </c:pt>
                <c:pt idx="785">
                  <c:v>0.84265522488779598</c:v>
                </c:pt>
                <c:pt idx="786">
                  <c:v>0.97829203298835898</c:v>
                </c:pt>
                <c:pt idx="787">
                  <c:v>0.96411580794300711</c:v>
                </c:pt>
                <c:pt idx="788">
                  <c:v>0.88677636470028054</c:v>
                </c:pt>
                <c:pt idx="789">
                  <c:v>0.82253081327775324</c:v>
                </c:pt>
                <c:pt idx="790">
                  <c:v>1.0734994071696564</c:v>
                </c:pt>
                <c:pt idx="791">
                  <c:v>1.0357461172924685</c:v>
                </c:pt>
                <c:pt idx="792">
                  <c:v>0.97582126419849802</c:v>
                </c:pt>
                <c:pt idx="793">
                  <c:v>0.99108499136253991</c:v>
                </c:pt>
                <c:pt idx="794">
                  <c:v>1.1580763655667847</c:v>
                </c:pt>
                <c:pt idx="795">
                  <c:v>1.0749456151796806</c:v>
                </c:pt>
                <c:pt idx="796">
                  <c:v>0.95952544465218392</c:v>
                </c:pt>
                <c:pt idx="797">
                  <c:v>0.99878895509448706</c:v>
                </c:pt>
                <c:pt idx="798">
                  <c:v>1.0543094831989031</c:v>
                </c:pt>
                <c:pt idx="799">
                  <c:v>0.96294270942154536</c:v>
                </c:pt>
                <c:pt idx="800">
                  <c:v>0.86082354598251809</c:v>
                </c:pt>
                <c:pt idx="801">
                  <c:v>0.97231017615089232</c:v>
                </c:pt>
                <c:pt idx="802">
                  <c:v>0.89768665356176591</c:v>
                </c:pt>
                <c:pt idx="803">
                  <c:v>0.77946842725189203</c:v>
                </c:pt>
                <c:pt idx="804">
                  <c:v>0.68161624724595382</c:v>
                </c:pt>
                <c:pt idx="805">
                  <c:v>0.86139336107561093</c:v>
                </c:pt>
                <c:pt idx="806">
                  <c:v>0.7738406569023476</c:v>
                </c:pt>
                <c:pt idx="807">
                  <c:v>0.68670855608332781</c:v>
                </c:pt>
                <c:pt idx="808">
                  <c:v>0.67079001936622107</c:v>
                </c:pt>
                <c:pt idx="809">
                  <c:v>0.79496588736191665</c:v>
                </c:pt>
                <c:pt idx="810">
                  <c:v>0.70880843191521725</c:v>
                </c:pt>
                <c:pt idx="811">
                  <c:v>0.62068745413290161</c:v>
                </c:pt>
                <c:pt idx="812">
                  <c:v>0.690859075820632</c:v>
                </c:pt>
                <c:pt idx="813">
                  <c:v>0.69681171897174443</c:v>
                </c:pt>
                <c:pt idx="814">
                  <c:v>0.56599324031085563</c:v>
                </c:pt>
                <c:pt idx="815">
                  <c:v>0.42922350280860611</c:v>
                </c:pt>
                <c:pt idx="816">
                  <c:v>0.49363035205610034</c:v>
                </c:pt>
                <c:pt idx="817">
                  <c:v>0.35330818577013989</c:v>
                </c:pt>
                <c:pt idx="818">
                  <c:v>0.17564771206921481</c:v>
                </c:pt>
                <c:pt idx="819">
                  <c:v>2.6421491555095246E-2</c:v>
                </c:pt>
                <c:pt idx="820">
                  <c:v>0.10062874367187712</c:v>
                </c:pt>
                <c:pt idx="821">
                  <c:v>-5.4143728998000726E-2</c:v>
                </c:pt>
                <c:pt idx="822">
                  <c:v>-0.19712859863353349</c:v>
                </c:pt>
                <c:pt idx="823">
                  <c:v>-0.24374808158403616</c:v>
                </c:pt>
                <c:pt idx="824">
                  <c:v>-0.17118791049287294</c:v>
                </c:pt>
                <c:pt idx="825">
                  <c:v>-0.28424888188269071</c:v>
                </c:pt>
                <c:pt idx="826">
                  <c:v>-0.38371962256976549</c:v>
                </c:pt>
                <c:pt idx="827">
                  <c:v>-0.30866973090784566</c:v>
                </c:pt>
                <c:pt idx="828">
                  <c:v>-0.3355518920345244</c:v>
                </c:pt>
                <c:pt idx="829">
                  <c:v>-0.46067919439584948</c:v>
                </c:pt>
                <c:pt idx="830">
                  <c:v>-0.57755997494496392</c:v>
                </c:pt>
                <c:pt idx="831">
                  <c:v>-0.42617290760294724</c:v>
                </c:pt>
                <c:pt idx="832">
                  <c:v>-0.52243201893751046</c:v>
                </c:pt>
                <c:pt idx="833">
                  <c:v>-0.63651698561114911</c:v>
                </c:pt>
                <c:pt idx="834">
                  <c:v>-0.71490104476862004</c:v>
                </c:pt>
                <c:pt idx="835">
                  <c:v>-0.5844469799121802</c:v>
                </c:pt>
                <c:pt idx="836">
                  <c:v>-0.69485945839562502</c:v>
                </c:pt>
                <c:pt idx="837">
                  <c:v>-0.80469701218788259</c:v>
                </c:pt>
                <c:pt idx="838">
                  <c:v>-0.81691552397136968</c:v>
                </c:pt>
                <c:pt idx="839">
                  <c:v>-0.75132726865982358</c:v>
                </c:pt>
                <c:pt idx="840">
                  <c:v>-0.86447775382198955</c:v>
                </c:pt>
                <c:pt idx="841">
                  <c:v>-0.98851829577226458</c:v>
                </c:pt>
                <c:pt idx="842">
                  <c:v>-0.9199230850517981</c:v>
                </c:pt>
                <c:pt idx="843">
                  <c:v>-0.98360342902114462</c:v>
                </c:pt>
                <c:pt idx="844">
                  <c:v>-1.1048970703801628</c:v>
                </c:pt>
                <c:pt idx="845">
                  <c:v>-1.2171709119417555</c:v>
                </c:pt>
                <c:pt idx="846">
                  <c:v>-1.0690078077781162</c:v>
                </c:pt>
                <c:pt idx="847">
                  <c:v>-1.1534940004281404</c:v>
                </c:pt>
                <c:pt idx="848">
                  <c:v>-1.2346214613761213</c:v>
                </c:pt>
                <c:pt idx="849">
                  <c:v>-1.2540962056886</c:v>
                </c:pt>
                <c:pt idx="850">
                  <c:v>-1.0825838599651576</c:v>
                </c:pt>
                <c:pt idx="851">
                  <c:v>-1.1369024598646988</c:v>
                </c:pt>
                <c:pt idx="852">
                  <c:v>-1.1776615460613595</c:v>
                </c:pt>
                <c:pt idx="853">
                  <c:v>-1.0572011748796621</c:v>
                </c:pt>
                <c:pt idx="854">
                  <c:v>-0.929535044909787</c:v>
                </c:pt>
                <c:pt idx="855">
                  <c:v>-0.98061975581455496</c:v>
                </c:pt>
                <c:pt idx="856">
                  <c:v>-1.0253730601116222</c:v>
                </c:pt>
                <c:pt idx="857">
                  <c:v>-0.83674790963002565</c:v>
                </c:pt>
                <c:pt idx="858">
                  <c:v>-0.80734890987617358</c:v>
                </c:pt>
                <c:pt idx="859">
                  <c:v>-0.86868386353434246</c:v>
                </c:pt>
                <c:pt idx="860">
                  <c:v>-0.94006409516411582</c:v>
                </c:pt>
                <c:pt idx="861">
                  <c:v>-0.74279641776870386</c:v>
                </c:pt>
                <c:pt idx="862">
                  <c:v>-0.82277869209045795</c:v>
                </c:pt>
                <c:pt idx="863">
                  <c:v>-0.92082759143019488</c:v>
                </c:pt>
                <c:pt idx="864">
                  <c:v>-0.94444884655326977</c:v>
                </c:pt>
                <c:pt idx="865">
                  <c:v>-0.78001939533878184</c:v>
                </c:pt>
                <c:pt idx="866">
                  <c:v>-0.85113196693974646</c:v>
                </c:pt>
                <c:pt idx="867">
                  <c:v>-0.93696094234045135</c:v>
                </c:pt>
                <c:pt idx="868">
                  <c:v>-0.88976795489941851</c:v>
                </c:pt>
                <c:pt idx="869">
                  <c:v>-0.85331149149573093</c:v>
                </c:pt>
                <c:pt idx="870">
                  <c:v>-0.94045246413117534</c:v>
                </c:pt>
                <c:pt idx="871">
                  <c:v>-1.0395843705692358</c:v>
                </c:pt>
                <c:pt idx="872">
                  <c:v>-0.92018121369456662</c:v>
                </c:pt>
                <c:pt idx="873">
                  <c:v>-0.9718775904006588</c:v>
                </c:pt>
                <c:pt idx="874">
                  <c:v>-1.0665427873698927</c:v>
                </c:pt>
                <c:pt idx="875">
                  <c:v>-1.1721635332116458</c:v>
                </c:pt>
                <c:pt idx="876">
                  <c:v>-1.0318273484316847</c:v>
                </c:pt>
                <c:pt idx="877">
                  <c:v>-1.1331986347445624</c:v>
                </c:pt>
                <c:pt idx="878">
                  <c:v>-1.2335049281690063</c:v>
                </c:pt>
                <c:pt idx="879">
                  <c:v>-1.278630554069248</c:v>
                </c:pt>
                <c:pt idx="880">
                  <c:v>-1.1700875123876395</c:v>
                </c:pt>
                <c:pt idx="881">
                  <c:v>-1.268328219661129</c:v>
                </c:pt>
                <c:pt idx="882">
                  <c:v>-1.3668080205430837</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0-05FC-45A5-8E96-0876451AC121}"/>
            </c:ext>
          </c:extLst>
        </c:ser>
        <c:ser>
          <c:idx val="1"/>
          <c:order val="1"/>
          <c:tx>
            <c:v>שיר</c:v>
          </c:tx>
          <c:spPr>
            <a:ln w="952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Norm'!$C$2:$C$8822</c:f>
              <c:numCache>
                <c:formatCode>General</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-2.1365356445311301</c:v>
                </c:pt>
                <c:pt idx="884">
                  <c:v>-2.2640991210928898</c:v>
                </c:pt>
                <c:pt idx="885">
                  <c:v>-2.58880615234157</c:v>
                </c:pt>
                <c:pt idx="886">
                  <c:v>-2.6950073242180301</c:v>
                </c:pt>
                <c:pt idx="887">
                  <c:v>-2.7941894531243201</c:v>
                </c:pt>
                <c:pt idx="888">
                  <c:v>-2.86956787109323</c:v>
                </c:pt>
                <c:pt idx="889">
                  <c:v>-2.14233398438004</c:v>
                </c:pt>
                <c:pt idx="890">
                  <c:v>-1.24237060547509</c:v>
                </c:pt>
                <c:pt idx="891">
                  <c:v>-1.2701416015622999</c:v>
                </c:pt>
                <c:pt idx="892">
                  <c:v>-1.46331787109237</c:v>
                </c:pt>
                <c:pt idx="893">
                  <c:v>-1.22375488281422</c:v>
                </c:pt>
                <c:pt idx="894">
                  <c:v>-1.11145019531332</c:v>
                </c:pt>
                <c:pt idx="895">
                  <c:v>-0.87554931640796596</c:v>
                </c:pt>
                <c:pt idx="896">
                  <c:v>5.2490234368142201E-2</c:v>
                </c:pt>
                <c:pt idx="897">
                  <c:v>0.785522460932083</c:v>
                </c:pt>
                <c:pt idx="898">
                  <c:v>7.6293945370867903E-3</c:v>
                </c:pt>
                <c:pt idx="899">
                  <c:v>-1.8536376952985301</c:v>
                </c:pt>
                <c:pt idx="900">
                  <c:v>-3.0563354492095902</c:v>
                </c:pt>
                <c:pt idx="901">
                  <c:v>-3.0081176757816199</c:v>
                </c:pt>
                <c:pt idx="902">
                  <c:v>-2.7194213867209802</c:v>
                </c:pt>
                <c:pt idx="903">
                  <c:v>-2.8369140624990901</c:v>
                </c:pt>
                <c:pt idx="904">
                  <c:v>-2.90283203124948</c:v>
                </c:pt>
                <c:pt idx="905">
                  <c:v>-2.5610351562526801</c:v>
                </c:pt>
                <c:pt idx="906">
                  <c:v>-2.5601196289062602</c:v>
                </c:pt>
                <c:pt idx="907">
                  <c:v>-3.0737304687459099</c:v>
                </c:pt>
                <c:pt idx="908">
                  <c:v>-2.5601196289104</c:v>
                </c:pt>
                <c:pt idx="909">
                  <c:v>-0.87585449220109501</c:v>
                </c:pt>
                <c:pt idx="910">
                  <c:v>0.23315429686592201</c:v>
                </c:pt>
                <c:pt idx="911">
                  <c:v>0.59936523437200195</c:v>
                </c:pt>
                <c:pt idx="912">
                  <c:v>0.82336425781066602</c:v>
                </c:pt>
                <c:pt idx="913">
                  <c:v>0.363159179691319</c:v>
                </c:pt>
                <c:pt idx="914">
                  <c:v>-0.482177734367984</c:v>
                </c:pt>
                <c:pt idx="915">
                  <c:v>-0.66864013671718103</c:v>
                </c:pt>
                <c:pt idx="916">
                  <c:v>-0.15899658203553799</c:v>
                </c:pt>
                <c:pt idx="917">
                  <c:v>0.39855957030774603</c:v>
                </c:pt>
                <c:pt idx="918">
                  <c:v>0.11871337890863599</c:v>
                </c:pt>
                <c:pt idx="919">
                  <c:v>-0.86914062499146505</c:v>
                </c:pt>
                <c:pt idx="920">
                  <c:v>-1.3720703124956499</c:v>
                </c:pt>
                <c:pt idx="921">
                  <c:v>-1.4825439453115301</c:v>
                </c:pt>
                <c:pt idx="922">
                  <c:v>-1.58355712890537</c:v>
                </c:pt>
                <c:pt idx="923">
                  <c:v>-1.08398437500443</c:v>
                </c:pt>
                <c:pt idx="924">
                  <c:v>-0.52093505859874301</c:v>
                </c:pt>
                <c:pt idx="925">
                  <c:v>-0.73913574218554001</c:v>
                </c:pt>
                <c:pt idx="926">
                  <c:v>-0.94421386718565803</c:v>
                </c:pt>
                <c:pt idx="927">
                  <c:v>-0.48858642578539402</c:v>
                </c:pt>
                <c:pt idx="928">
                  <c:v>0.112609863275782</c:v>
                </c:pt>
                <c:pt idx="929">
                  <c:v>0.50872802734010203</c:v>
                </c:pt>
                <c:pt idx="930">
                  <c:v>0.88134765624656897</c:v>
                </c:pt>
                <c:pt idx="931">
                  <c:v>1.5222167968690301</c:v>
                </c:pt>
                <c:pt idx="932">
                  <c:v>2.26135253905561</c:v>
                </c:pt>
                <c:pt idx="933">
                  <c:v>2.7511596679641301</c:v>
                </c:pt>
                <c:pt idx="934">
                  <c:v>2.9830932617165602</c:v>
                </c:pt>
                <c:pt idx="935">
                  <c:v>3.2513427734349398</c:v>
                </c:pt>
                <c:pt idx="936">
                  <c:v>3.85925292968169</c:v>
                </c:pt>
                <c:pt idx="937">
                  <c:v>4.1418457031222697</c:v>
                </c:pt>
                <c:pt idx="938">
                  <c:v>3.3840942382885699</c:v>
                </c:pt>
                <c:pt idx="939">
                  <c:v>2.9339599609419</c:v>
                </c:pt>
                <c:pt idx="940">
                  <c:v>3.55621337890017</c:v>
                </c:pt>
                <c:pt idx="941">
                  <c:v>3.86871337890316</c:v>
                </c:pt>
                <c:pt idx="942">
                  <c:v>3.8146972656255298</c:v>
                </c:pt>
                <c:pt idx="943">
                  <c:v>4.3347167968697997</c:v>
                </c:pt>
                <c:pt idx="944">
                  <c:v>5.08758544921122</c:v>
                </c:pt>
                <c:pt idx="945">
                  <c:v>5.9002685546792799</c:v>
                </c:pt>
                <c:pt idx="946">
                  <c:v>6.4929199218690004</c:v>
                </c:pt>
                <c:pt idx="947">
                  <c:v>6.41418457031331</c:v>
                </c:pt>
                <c:pt idx="948">
                  <c:v>6.6662597656224198</c:v>
                </c:pt>
                <c:pt idx="949">
                  <c:v>7.5354003906160099</c:v>
                </c:pt>
                <c:pt idx="950">
                  <c:v>7.6617431640611899</c:v>
                </c:pt>
                <c:pt idx="951">
                  <c:v>7.0330810546940699</c:v>
                </c:pt>
                <c:pt idx="952">
                  <c:v>6.7736816406277098</c:v>
                </c:pt>
                <c:pt idx="953">
                  <c:v>7.0791625976530197</c:v>
                </c:pt>
                <c:pt idx="954">
                  <c:v>7.4313354492150303</c:v>
                </c:pt>
                <c:pt idx="955">
                  <c:v>7.5381469726551096</c:v>
                </c:pt>
                <c:pt idx="956">
                  <c:v>7.5527954101560901</c:v>
                </c:pt>
                <c:pt idx="957">
                  <c:v>7.4334716796887896</c:v>
                </c:pt>
                <c:pt idx="958">
                  <c:v>7.1777343750027596</c:v>
                </c:pt>
                <c:pt idx="959">
                  <c:v>7.1298217773442696</c:v>
                </c:pt>
                <c:pt idx="960">
                  <c:v>6.76910400391019</c:v>
                </c:pt>
                <c:pt idx="961">
                  <c:v>5.7348632812613998</c:v>
                </c:pt>
                <c:pt idx="962">
                  <c:v>4.9865722656332503</c:v>
                </c:pt>
                <c:pt idx="963">
                  <c:v>4.51202392578654</c:v>
                </c:pt>
                <c:pt idx="964">
                  <c:v>3.66668701172817</c:v>
                </c:pt>
                <c:pt idx="965">
                  <c:v>3.0645751953192799</c:v>
                </c:pt>
                <c:pt idx="966">
                  <c:v>3.1036376953120599</c:v>
                </c:pt>
                <c:pt idx="967">
                  <c:v>3.2708740234356002</c:v>
                </c:pt>
                <c:pt idx="968">
                  <c:v>3.4365844726543702</c:v>
                </c:pt>
                <c:pt idx="969">
                  <c:v>3.7030029296844398</c:v>
                </c:pt>
                <c:pt idx="970">
                  <c:v>4.0731811523395001</c:v>
                </c:pt>
                <c:pt idx="971">
                  <c:v>4.2071533203109501</c:v>
                </c:pt>
                <c:pt idx="972">
                  <c:v>4.1018676757824704</c:v>
                </c:pt>
                <c:pt idx="973">
                  <c:v>4.2749023437479696</c:v>
                </c:pt>
                <c:pt idx="974">
                  <c:v>4.3313598632805901</c:v>
                </c:pt>
                <c:pt idx="975">
                  <c:v>4.0286254882848302</c:v>
                </c:pt>
                <c:pt idx="976">
                  <c:v>4.0179443359376297</c:v>
                </c:pt>
                <c:pt idx="977">
                  <c:v>3.6791992187540399</c:v>
                </c:pt>
                <c:pt idx="978">
                  <c:v>3.1167602539129602</c:v>
                </c:pt>
                <c:pt idx="979">
                  <c:v>3.55957031249471</c:v>
                </c:pt>
                <c:pt idx="980">
                  <c:v>3.51776123046925</c:v>
                </c:pt>
                <c:pt idx="981">
                  <c:v>2.3294067382955701</c:v>
                </c:pt>
                <c:pt idx="982">
                  <c:v>2.4209594726551402</c:v>
                </c:pt>
                <c:pt idx="983">
                  <c:v>2.9177856445252099</c:v>
                </c:pt>
                <c:pt idx="984">
                  <c:v>1.7370605468895</c:v>
                </c:pt>
                <c:pt idx="985">
                  <c:v>1.01043701172767</c:v>
                </c:pt>
                <c:pt idx="986">
                  <c:v>1.6009521484301801</c:v>
                </c:pt>
                <c:pt idx="987">
                  <c:v>1.3442993164094299</c:v>
                </c:pt>
                <c:pt idx="988">
                  <c:v>0.80261230469427403</c:v>
                </c:pt>
                <c:pt idx="989">
                  <c:v>1.2609863281192699</c:v>
                </c:pt>
                <c:pt idx="990">
                  <c:v>1.2768554687497999</c:v>
                </c:pt>
                <c:pt idx="991">
                  <c:v>0.98144531250372802</c:v>
                </c:pt>
                <c:pt idx="992">
                  <c:v>2.1374511718602802</c:v>
                </c:pt>
                <c:pt idx="993">
                  <c:v>3.2177734374862399</c:v>
                </c:pt>
                <c:pt idx="994">
                  <c:v>2.4688720703221199</c:v>
                </c:pt>
                <c:pt idx="995">
                  <c:v>2.1130371093795701</c:v>
                </c:pt>
                <c:pt idx="996">
                  <c:v>2.8268432617095001</c:v>
                </c:pt>
                <c:pt idx="997">
                  <c:v>2.2274780273515198</c:v>
                </c:pt>
                <c:pt idx="998">
                  <c:v>0.71533203126976996</c:v>
                </c:pt>
                <c:pt idx="999">
                  <c:v>4.3945312508777701E-2</c:v>
                </c:pt>
                <c:pt idx="1000">
                  <c:v>1.49536132816323E-2</c:v>
                </c:pt>
                <c:pt idx="1001">
                  <c:v>0.17730712890410899</c:v>
                </c:pt>
                <c:pt idx="1002">
                  <c:v>-0.27282714843151301</c:v>
                </c:pt>
                <c:pt idx="1003">
                  <c:v>-1.1807250976441701</c:v>
                </c:pt>
                <c:pt idx="1004">
                  <c:v>-0.81726074219237599</c:v>
                </c:pt>
                <c:pt idx="1005">
                  <c:v>-0.32318115235037798</c:v>
                </c:pt>
                <c:pt idx="1006">
                  <c:v>-0.88165283202369404</c:v>
                </c:pt>
                <c:pt idx="1007">
                  <c:v>-0.56518554687928102</c:v>
                </c:pt>
                <c:pt idx="1008">
                  <c:v>-0.19775390625501299</c:v>
                </c:pt>
                <c:pt idx="1009">
                  <c:v>-1.1676025390492699</c:v>
                </c:pt>
                <c:pt idx="1010">
                  <c:v>-1.1804199218748199</c:v>
                </c:pt>
                <c:pt idx="1011">
                  <c:v>-0.57617187500831202</c:v>
                </c:pt>
                <c:pt idx="1012">
                  <c:v>-1.09283447264908</c:v>
                </c:pt>
                <c:pt idx="1013">
                  <c:v>-1.18865966796742</c:v>
                </c:pt>
                <c:pt idx="1014">
                  <c:v>-0.81237792969276201</c:v>
                </c:pt>
                <c:pt idx="1015">
                  <c:v>-0.97778320312268696</c:v>
                </c:pt>
                <c:pt idx="1016">
                  <c:v>-0.75836181640934297</c:v>
                </c:pt>
                <c:pt idx="1017">
                  <c:v>-0.44738769531688399</c:v>
                </c:pt>
                <c:pt idx="1018">
                  <c:v>-0.37139892578233002</c:v>
                </c:pt>
                <c:pt idx="1019">
                  <c:v>-0.19165039062755401</c:v>
                </c:pt>
                <c:pt idx="1020">
                  <c:v>-0.967102050770142</c:v>
                </c:pt>
                <c:pt idx="1021">
                  <c:v>-1.8457031249874101</c:v>
                </c:pt>
                <c:pt idx="1022">
                  <c:v>-1.5905761718786799</c:v>
                </c:pt>
                <c:pt idx="1023">
                  <c:v>-1.91406249999533</c:v>
                </c:pt>
                <c:pt idx="1024">
                  <c:v>-2.6455688476456101</c:v>
                </c:pt>
                <c:pt idx="1025">
                  <c:v>-2.5024414062520801</c:v>
                </c:pt>
                <c:pt idx="1026">
                  <c:v>-2.8161621093704299</c:v>
                </c:pt>
                <c:pt idx="1027">
                  <c:v>-3.3871459960853101</c:v>
                </c:pt>
                <c:pt idx="1028">
                  <c:v>-3.0206298828179201</c:v>
                </c:pt>
                <c:pt idx="1029">
                  <c:v>-2.84912109375253</c:v>
                </c:pt>
                <c:pt idx="1030">
                  <c:v>-3.1231689453084499</c:v>
                </c:pt>
                <c:pt idx="1031">
                  <c:v>-3.0056762695330099</c:v>
                </c:pt>
                <c:pt idx="1032">
                  <c:v>-2.9241943359387199</c:v>
                </c:pt>
                <c:pt idx="1033">
                  <c:v>-2.94494628906219</c:v>
                </c:pt>
                <c:pt idx="1034">
                  <c:v>-2.87414550781356</c:v>
                </c:pt>
                <c:pt idx="1035">
                  <c:v>-2.94921874999886</c:v>
                </c:pt>
                <c:pt idx="1036">
                  <c:v>-2.89459228515708</c:v>
                </c:pt>
                <c:pt idx="1037">
                  <c:v>-2.67517089844084</c:v>
                </c:pt>
                <c:pt idx="1038">
                  <c:v>-2.7578735351549901</c:v>
                </c:pt>
                <c:pt idx="1039">
                  <c:v>-3.1008911132759498</c:v>
                </c:pt>
                <c:pt idx="1040">
                  <c:v>-3.0230712890636999</c:v>
                </c:pt>
                <c:pt idx="1041">
                  <c:v>-2.32513427735454</c:v>
                </c:pt>
                <c:pt idx="1042">
                  <c:v>-2.1902465820333399</c:v>
                </c:pt>
                <c:pt idx="1043">
                  <c:v>-3.2269287109212401</c:v>
                </c:pt>
                <c:pt idx="1044">
                  <c:v>-4.1610717773290897</c:v>
                </c:pt>
                <c:pt idx="1045">
                  <c:v>-4.4494628906204801</c:v>
                </c:pt>
                <c:pt idx="1046">
                  <c:v>-4.4662475585934898</c:v>
                </c:pt>
                <c:pt idx="1047">
                  <c:v>-4.2639160156282196</c:v>
                </c:pt>
                <c:pt idx="1048">
                  <c:v>-4.7097778320241499</c:v>
                </c:pt>
                <c:pt idx="1049">
                  <c:v>-5.7781982421705003</c:v>
                </c:pt>
                <c:pt idx="1050">
                  <c:v>-5.8297729492179302</c:v>
                </c:pt>
                <c:pt idx="1051">
                  <c:v>-5.37597656250722</c:v>
                </c:pt>
                <c:pt idx="1052">
                  <c:v>-5.6570434570267096</c:v>
                </c:pt>
                <c:pt idx="1053">
                  <c:v>-5.4663085937530802</c:v>
                </c:pt>
                <c:pt idx="1054">
                  <c:v>-4.3484497070492996</c:v>
                </c:pt>
                <c:pt idx="1055">
                  <c:v>-3.8919067382886201</c:v>
                </c:pt>
                <c:pt idx="1056">
                  <c:v>-4.40124511717916</c:v>
                </c:pt>
                <c:pt idx="1057">
                  <c:v>-4.8925781249919602</c:v>
                </c:pt>
                <c:pt idx="1058">
                  <c:v>-4.89501953124996</c:v>
                </c:pt>
                <c:pt idx="1059">
                  <c:v>-4.5477294921931897</c:v>
                </c:pt>
                <c:pt idx="1060">
                  <c:v>-4.2956542968791798</c:v>
                </c:pt>
                <c:pt idx="1061">
                  <c:v>-4.5724487304641599</c:v>
                </c:pt>
                <c:pt idx="1062">
                  <c:v>-5.1376342773343699</c:v>
                </c:pt>
                <c:pt idx="1063">
                  <c:v>-5.2578735351542498</c:v>
                </c:pt>
                <c:pt idx="1064">
                  <c:v>-5.0415039062536398</c:v>
                </c:pt>
                <c:pt idx="1065">
                  <c:v>-5.3900146484316398</c:v>
                </c:pt>
                <c:pt idx="1066">
                  <c:v>-6.18377685545539</c:v>
                </c:pt>
                <c:pt idx="1067">
                  <c:v>-6.5124511718694702</c:v>
                </c:pt>
                <c:pt idx="1068">
                  <c:v>-6.48071289062554</c:v>
                </c:pt>
                <c:pt idx="1069">
                  <c:v>-6.5133666992181896</c:v>
                </c:pt>
                <c:pt idx="1070">
                  <c:v>-6.3842773437522</c:v>
                </c:pt>
                <c:pt idx="1071">
                  <c:v>-5.76385498047933</c:v>
                </c:pt>
                <c:pt idx="1072">
                  <c:v>-5.0665283203245499</c:v>
                </c:pt>
                <c:pt idx="1073">
                  <c:v>-5.2578735351529398</c:v>
                </c:pt>
                <c:pt idx="1074">
                  <c:v>-5.8282470703026403</c:v>
                </c:pt>
                <c:pt idx="1075">
                  <c:v>-4.8223876953298799</c:v>
                </c:pt>
                <c:pt idx="1076">
                  <c:v>-2.9394531250329701</c:v>
                </c:pt>
                <c:pt idx="1077">
                  <c:v>-2.68585205078569</c:v>
                </c:pt>
                <c:pt idx="1078">
                  <c:v>-3.4197998046746498</c:v>
                </c:pt>
                <c:pt idx="1079">
                  <c:v>-3.2351684570344799</c:v>
                </c:pt>
                <c:pt idx="1080">
                  <c:v>-2.5057983398566899</c:v>
                </c:pt>
                <c:pt idx="1081">
                  <c:v>-1.8420410156367699</c:v>
                </c:pt>
                <c:pt idx="1082">
                  <c:v>-1.4147949218825799</c:v>
                </c:pt>
                <c:pt idx="1083">
                  <c:v>-1.88354492186669</c:v>
                </c:pt>
                <c:pt idx="1084">
                  <c:v>-2.9327392577936502</c:v>
                </c:pt>
                <c:pt idx="1085">
                  <c:v>-3.9376831054507</c:v>
                </c:pt>
                <c:pt idx="1086">
                  <c:v>-4.9691772460752199</c:v>
                </c:pt>
                <c:pt idx="1087">
                  <c:v>-5.3305053710872601</c:v>
                </c:pt>
                <c:pt idx="1088">
                  <c:v>-4.7470092773543602</c:v>
                </c:pt>
                <c:pt idx="1089">
                  <c:v>-4.3426513671948603</c:v>
                </c:pt>
                <c:pt idx="1090">
                  <c:v>-4.0844726562547002</c:v>
                </c:pt>
                <c:pt idx="1091">
                  <c:v>-3.6355590820394199</c:v>
                </c:pt>
                <c:pt idx="1092">
                  <c:v>-4.1091918945225299</c:v>
                </c:pt>
                <c:pt idx="1093">
                  <c:v>-4.5932006835848398</c:v>
                </c:pt>
                <c:pt idx="1094">
                  <c:v>-2.5949096680055499</c:v>
                </c:pt>
                <c:pt idx="1095">
                  <c:v>0.61340332025341204</c:v>
                </c:pt>
                <c:pt idx="1096">
                  <c:v>1.4709472656090099</c:v>
                </c:pt>
                <c:pt idx="1097">
                  <c:v>-4.9133300752908601E-2</c:v>
                </c:pt>
                <c:pt idx="1098">
                  <c:v>-1.19293212888492</c:v>
                </c:pt>
                <c:pt idx="1099">
                  <c:v>-1.045227050784</c:v>
                </c:pt>
                <c:pt idx="1100">
                  <c:v>-0.94085693359571998</c:v>
                </c:pt>
                <c:pt idx="1101">
                  <c:v>-1.1526489257772501</c:v>
                </c:pt>
                <c:pt idx="1102">
                  <c:v>-0.644836425790833</c:v>
                </c:pt>
                <c:pt idx="1103">
                  <c:v>8.8500976548660404E-2</c:v>
                </c:pt>
                <c:pt idx="1104">
                  <c:v>-0.27832031249299399</c:v>
                </c:pt>
                <c:pt idx="1105">
                  <c:v>-0.838623046864299</c:v>
                </c:pt>
                <c:pt idx="1106">
                  <c:v>5.0354003889271103E-2</c:v>
                </c:pt>
                <c:pt idx="1107">
                  <c:v>1.78039550777946</c:v>
                </c:pt>
                <c:pt idx="1108">
                  <c:v>2.6803588867013599</c:v>
                </c:pt>
                <c:pt idx="1109">
                  <c:v>2.55157470703374</c:v>
                </c:pt>
                <c:pt idx="1110">
                  <c:v>2.36389160156613</c:v>
                </c:pt>
                <c:pt idx="1111">
                  <c:v>2.6287841796823801</c:v>
                </c:pt>
                <c:pt idx="1112">
                  <c:v>3.0322265624921099</c:v>
                </c:pt>
                <c:pt idx="1113">
                  <c:v>3.0294799804688002</c:v>
                </c:pt>
                <c:pt idx="1114">
                  <c:v>2.6672363281320801</c:v>
                </c:pt>
                <c:pt idx="1115">
                  <c:v>2.9736328124940101</c:v>
                </c:pt>
                <c:pt idx="1116">
                  <c:v>4.2477416991938401</c:v>
                </c:pt>
                <c:pt idx="1117">
                  <c:v>4.9557495117047399</c:v>
                </c:pt>
                <c:pt idx="1118">
                  <c:v>4.7354125976606101</c:v>
                </c:pt>
                <c:pt idx="1119">
                  <c:v>4.9731445312452998</c:v>
                </c:pt>
                <c:pt idx="1120">
                  <c:v>5.5612182617071202</c:v>
                </c:pt>
                <c:pt idx="1121">
                  <c:v>5.6503295898419701</c:v>
                </c:pt>
                <c:pt idx="1122">
                  <c:v>5.6732177734370399</c:v>
                </c:pt>
                <c:pt idx="1123">
                  <c:v>5.8175659179658599</c:v>
                </c:pt>
                <c:pt idx="1124">
                  <c:v>5.69396972656497</c:v>
                </c:pt>
                <c:pt idx="1125">
                  <c:v>5.4617309570359502</c:v>
                </c:pt>
                <c:pt idx="1126">
                  <c:v>5.4174804687508997</c:v>
                </c:pt>
                <c:pt idx="1127">
                  <c:v>5.5798339843717102</c:v>
                </c:pt>
                <c:pt idx="1128">
                  <c:v>5.5767822265625604</c:v>
                </c:pt>
                <c:pt idx="1129">
                  <c:v>5.3167724609428202</c:v>
                </c:pt>
                <c:pt idx="1130">
                  <c:v>5.5749511718697198</c:v>
                </c:pt>
                <c:pt idx="1131">
                  <c:v>6.1877441406124598</c:v>
                </c:pt>
                <c:pt idx="1132">
                  <c:v>6.1984252929685297</c:v>
                </c:pt>
                <c:pt idx="1133">
                  <c:v>5.8843994140689997</c:v>
                </c:pt>
                <c:pt idx="1134">
                  <c:v>5.5361938476634496</c:v>
                </c:pt>
                <c:pt idx="1135">
                  <c:v>5.1358032226645403</c:v>
                </c:pt>
                <c:pt idx="1136">
                  <c:v>5.3341674804646502</c:v>
                </c:pt>
                <c:pt idx="1137">
                  <c:v>5.7659912109284699</c:v>
                </c:pt>
                <c:pt idx="1138">
                  <c:v>5.7101440429699197</c:v>
                </c:pt>
                <c:pt idx="1139">
                  <c:v>5.7971191406231801</c:v>
                </c:pt>
                <c:pt idx="1140">
                  <c:v>6.1807250976482297</c:v>
                </c:pt>
                <c:pt idx="1141">
                  <c:v>6.6329956054591896</c:v>
                </c:pt>
                <c:pt idx="1142">
                  <c:v>7.2946166992047603</c:v>
                </c:pt>
                <c:pt idx="1143">
                  <c:v>7.2009277343769797</c:v>
                </c:pt>
                <c:pt idx="1144">
                  <c:v>6.3244628906435301</c:v>
                </c:pt>
                <c:pt idx="1145">
                  <c:v>6.0998535156297997</c:v>
                </c:pt>
                <c:pt idx="1146">
                  <c:v>5.74920654297624</c:v>
                </c:pt>
                <c:pt idx="1147">
                  <c:v>4.33502197268648</c:v>
                </c:pt>
                <c:pt idx="1148">
                  <c:v>3.38470458986406</c:v>
                </c:pt>
                <c:pt idx="1149">
                  <c:v>3.2324218750032898</c:v>
                </c:pt>
                <c:pt idx="1150">
                  <c:v>2.7325439453232998</c:v>
                </c:pt>
                <c:pt idx="1151">
                  <c:v>2.4322509765689899</c:v>
                </c:pt>
                <c:pt idx="1152">
                  <c:v>3.13720703123477</c:v>
                </c:pt>
                <c:pt idx="1153">
                  <c:v>4.0472412109176403</c:v>
                </c:pt>
                <c:pt idx="1154">
                  <c:v>4.3041992187443903</c:v>
                </c:pt>
                <c:pt idx="1155">
                  <c:v>4.2791748046880498</c:v>
                </c:pt>
                <c:pt idx="1156">
                  <c:v>4.7476196288960297</c:v>
                </c:pt>
                <c:pt idx="1157">
                  <c:v>5.2896118163942996</c:v>
                </c:pt>
                <c:pt idx="1158">
                  <c:v>4.7900390625110196</c:v>
                </c:pt>
                <c:pt idx="1159">
                  <c:v>3.8391113281459699</c:v>
                </c:pt>
                <c:pt idx="1160">
                  <c:v>3.7689208984390499</c:v>
                </c:pt>
                <c:pt idx="1161">
                  <c:v>4.0075683593696798</c:v>
                </c:pt>
                <c:pt idx="1162">
                  <c:v>3.7393188476622301</c:v>
                </c:pt>
                <c:pt idx="1163">
                  <c:v>4.0307617187435101</c:v>
                </c:pt>
                <c:pt idx="1164">
                  <c:v>4.8025512695140504</c:v>
                </c:pt>
                <c:pt idx="1165">
                  <c:v>4.3203735351671</c:v>
                </c:pt>
                <c:pt idx="1166">
                  <c:v>3.5632324218920401</c:v>
                </c:pt>
                <c:pt idx="1167">
                  <c:v>4.1729736327987803</c:v>
                </c:pt>
                <c:pt idx="1168">
                  <c:v>4.3240356445278501</c:v>
                </c:pt>
                <c:pt idx="1169">
                  <c:v>3.1628417969014002</c:v>
                </c:pt>
                <c:pt idx="1170">
                  <c:v>2.40631103517345</c:v>
                </c:pt>
                <c:pt idx="1171">
                  <c:v>1.68823242189133</c:v>
                </c:pt>
                <c:pt idx="1172">
                  <c:v>0.74188232424026701</c:v>
                </c:pt>
                <c:pt idx="1173">
                  <c:v>0.98480224608817102</c:v>
                </c:pt>
                <c:pt idx="1174">
                  <c:v>1.2698364257746999</c:v>
                </c:pt>
                <c:pt idx="1175">
                  <c:v>0.85662841797823897</c:v>
                </c:pt>
                <c:pt idx="1176">
                  <c:v>1.7932128906034901</c:v>
                </c:pt>
                <c:pt idx="1177">
                  <c:v>3.1127929687194</c:v>
                </c:pt>
                <c:pt idx="1178">
                  <c:v>2.7795410156327298</c:v>
                </c:pt>
                <c:pt idx="1179">
                  <c:v>2.4652099609447902</c:v>
                </c:pt>
                <c:pt idx="1180">
                  <c:v>2.64251708983964</c:v>
                </c:pt>
                <c:pt idx="1181">
                  <c:v>2.0410156250140901</c:v>
                </c:pt>
                <c:pt idx="1182">
                  <c:v>1.6586303711027099</c:v>
                </c:pt>
                <c:pt idx="1183">
                  <c:v>1.3650512695381301</c:v>
                </c:pt>
                <c:pt idx="1184">
                  <c:v>1.5869140656597201E-2</c:v>
                </c:pt>
                <c:pt idx="1185">
                  <c:v>-0.62805175779741995</c:v>
                </c:pt>
                <c:pt idx="1186">
                  <c:v>-4.8217773451211303E-2</c:v>
                </c:pt>
                <c:pt idx="1187">
                  <c:v>-0.38482666014828998</c:v>
                </c:pt>
                <c:pt idx="1188">
                  <c:v>-1.0485839843592999</c:v>
                </c:pt>
                <c:pt idx="1189">
                  <c:v>-0.567016601573888</c:v>
                </c:pt>
                <c:pt idx="1190">
                  <c:v>-0.15167236329116601</c:v>
                </c:pt>
                <c:pt idx="1191">
                  <c:v>-0.74859619139199896</c:v>
                </c:pt>
                <c:pt idx="1192">
                  <c:v>-1.5582275390431699</c:v>
                </c:pt>
                <c:pt idx="1193">
                  <c:v>-1.6433715820292201</c:v>
                </c:pt>
                <c:pt idx="1194">
                  <c:v>-1.0769653320449</c:v>
                </c:pt>
                <c:pt idx="1195">
                  <c:v>-1.0458374023445001</c:v>
                </c:pt>
                <c:pt idx="1196">
                  <c:v>-1.7428588867019501</c:v>
                </c:pt>
                <c:pt idx="1197">
                  <c:v>-1.96319580077594</c:v>
                </c:pt>
                <c:pt idx="1198">
                  <c:v>-1.6601562500073701</c:v>
                </c:pt>
                <c:pt idx="1199">
                  <c:v>-1.3204956054770101</c:v>
                </c:pt>
                <c:pt idx="1200">
                  <c:v>-0.95367431641517397</c:v>
                </c:pt>
                <c:pt idx="1201">
                  <c:v>-0.851135253908745</c:v>
                </c:pt>
                <c:pt idx="1202">
                  <c:v>-0.82122802734448397</c:v>
                </c:pt>
                <c:pt idx="1203">
                  <c:v>-0.48217773438332601</c:v>
                </c:pt>
                <c:pt idx="1204">
                  <c:v>-0.25054931641193801</c:v>
                </c:pt>
                <c:pt idx="1205">
                  <c:v>-0.264892578124648</c:v>
                </c:pt>
                <c:pt idx="1206">
                  <c:v>-0.39825439452794498</c:v>
                </c:pt>
                <c:pt idx="1207">
                  <c:v>-0.38787841796900702</c:v>
                </c:pt>
                <c:pt idx="1208">
                  <c:v>-0.19500732422353001</c:v>
                </c:pt>
                <c:pt idx="1209">
                  <c:v>-1.1093139648210899</c:v>
                </c:pt>
                <c:pt idx="1210">
                  <c:v>-2.2122192382536601</c:v>
                </c:pt>
                <c:pt idx="1211">
                  <c:v>-0.89233398440801204</c:v>
                </c:pt>
                <c:pt idx="1212">
                  <c:v>0.44647216793526501</c:v>
                </c:pt>
                <c:pt idx="1213">
                  <c:v>-0.88928222652909095</c:v>
                </c:pt>
                <c:pt idx="1214">
                  <c:v>-1.5225219726402699</c:v>
                </c:pt>
                <c:pt idx="1215">
                  <c:v>-0.43914794924609302</c:v>
                </c:pt>
                <c:pt idx="1216">
                  <c:v>-0.88104248045759703</c:v>
                </c:pt>
                <c:pt idx="1217">
                  <c:v>-2.2763061523085399</c:v>
                </c:pt>
                <c:pt idx="1218">
                  <c:v>-2.2180175781264801</c:v>
                </c:pt>
                <c:pt idx="1219">
                  <c:v>-1.18103027346391</c:v>
                </c:pt>
                <c:pt idx="1220">
                  <c:v>-0.64910888673229605</c:v>
                </c:pt>
                <c:pt idx="1221">
                  <c:v>-0.95581054686719003</c:v>
                </c:pt>
                <c:pt idx="1222">
                  <c:v>-0.77911376953579004</c:v>
                </c:pt>
                <c:pt idx="1223">
                  <c:v>1.06811523234576E-2</c:v>
                </c:pt>
                <c:pt idx="1224">
                  <c:v>-0.48614501951848499</c:v>
                </c:pt>
                <c:pt idx="1225">
                  <c:v>-1.2994384765416001</c:v>
                </c:pt>
                <c:pt idx="1226">
                  <c:v>-0.48461914064612099</c:v>
                </c:pt>
                <c:pt idx="1227">
                  <c:v>5.2490234361077803E-2</c:v>
                </c:pt>
                <c:pt idx="1228">
                  <c:v>-0.90728759763137201</c:v>
                </c:pt>
                <c:pt idx="1229">
                  <c:v>-1.6305541992000001</c:v>
                </c:pt>
                <c:pt idx="1230">
                  <c:v>-1.8148803710889301</c:v>
                </c:pt>
                <c:pt idx="1231">
                  <c:v>-2.4993896484196001</c:v>
                </c:pt>
                <c:pt idx="1232">
                  <c:v>-3.4072875976325099</c:v>
                </c:pt>
                <c:pt idx="1233">
                  <c:v>-3.4942626953102298</c:v>
                </c:pt>
                <c:pt idx="1234">
                  <c:v>-3.3535766601599599</c:v>
                </c:pt>
                <c:pt idx="1235">
                  <c:v>-4.3939208984100597</c:v>
                </c:pt>
                <c:pt idx="1236">
                  <c:v>-5.0750732421695304</c:v>
                </c:pt>
                <c:pt idx="1237">
                  <c:v>-4.1384887695559502</c:v>
                </c:pt>
                <c:pt idx="1238">
                  <c:v>-3.9871215820352801</c:v>
                </c:pt>
                <c:pt idx="1239">
                  <c:v>-4.6469116210761996</c:v>
                </c:pt>
                <c:pt idx="1240">
                  <c:v>-4.0304565429851502</c:v>
                </c:pt>
                <c:pt idx="1241">
                  <c:v>-3.6911010742277801</c:v>
                </c:pt>
                <c:pt idx="1242">
                  <c:v>-4.2230224609232296</c:v>
                </c:pt>
                <c:pt idx="1243">
                  <c:v>-3.6380004882969499</c:v>
                </c:pt>
                <c:pt idx="1244">
                  <c:v>-2.9681396484554701</c:v>
                </c:pt>
                <c:pt idx="1245">
                  <c:v>-3.6706542968561502</c:v>
                </c:pt>
                <c:pt idx="1246">
                  <c:v>-4.3426513671693199</c:v>
                </c:pt>
                <c:pt idx="1247">
                  <c:v>-4.15710449219252</c:v>
                </c:pt>
                <c:pt idx="1248">
                  <c:v>-3.6599731445447001</c:v>
                </c:pt>
                <c:pt idx="1249">
                  <c:v>-3.6737060546871301</c:v>
                </c:pt>
                <c:pt idx="1250">
                  <c:v>-4.4140624999798002</c:v>
                </c:pt>
                <c:pt idx="1251">
                  <c:v>-5.00549316404636</c:v>
                </c:pt>
                <c:pt idx="1252">
                  <c:v>-5.4064941406140603</c:v>
                </c:pt>
                <c:pt idx="1253">
                  <c:v>-5.9368896484230298</c:v>
                </c:pt>
                <c:pt idx="1254">
                  <c:v>-5.6665039062573799</c:v>
                </c:pt>
                <c:pt idx="1255">
                  <c:v>-4.7027587890890201</c:v>
                </c:pt>
                <c:pt idx="1256">
                  <c:v>-4.3032836914172403</c:v>
                </c:pt>
                <c:pt idx="1257">
                  <c:v>-4.2929077148440404</c:v>
                </c:pt>
                <c:pt idx="1258">
                  <c:v>-3.8955688476671799</c:v>
                </c:pt>
                <c:pt idx="1259">
                  <c:v>-3.3947753906388898</c:v>
                </c:pt>
                <c:pt idx="1260">
                  <c:v>-3.4866333007787</c:v>
                </c:pt>
                <c:pt idx="1261">
                  <c:v>-4.0139770507666199</c:v>
                </c:pt>
                <c:pt idx="1262">
                  <c:v>-3.9889526367194401</c:v>
                </c:pt>
                <c:pt idx="1263">
                  <c:v>-3.1008911133060901</c:v>
                </c:pt>
                <c:pt idx="1264">
                  <c:v>-1.85882568362849</c:v>
                </c:pt>
                <c:pt idx="1265">
                  <c:v>-0.99304199221171296</c:v>
                </c:pt>
                <c:pt idx="1266">
                  <c:v>-1.1297607421836799</c:v>
                </c:pt>
                <c:pt idx="1267">
                  <c:v>-2.1981811523136301</c:v>
                </c:pt>
                <c:pt idx="1268">
                  <c:v>-3.7988281249548699</c:v>
                </c:pt>
                <c:pt idx="1269">
                  <c:v>-5.0991821288695904</c:v>
                </c:pt>
                <c:pt idx="1270">
                  <c:v>-4.8178100586016797</c:v>
                </c:pt>
                <c:pt idx="1271">
                  <c:v>-4.1333007812694502</c:v>
                </c:pt>
                <c:pt idx="1272">
                  <c:v>-4.7384643554515504</c:v>
                </c:pt>
                <c:pt idx="1273">
                  <c:v>-4.98291015624305</c:v>
                </c:pt>
                <c:pt idx="1274">
                  <c:v>-4.62005615235406</c:v>
                </c:pt>
                <c:pt idx="1275">
                  <c:v>-5.6796264648133903</c:v>
                </c:pt>
                <c:pt idx="1276">
                  <c:v>-6.1938476562352696</c:v>
                </c:pt>
                <c:pt idx="1277">
                  <c:v>-3.9093017578779499</c:v>
                </c:pt>
                <c:pt idx="1278">
                  <c:v>-1.1511230469540199</c:v>
                </c:pt>
                <c:pt idx="1279">
                  <c:v>3.6926269496943297E-2</c:v>
                </c:pt>
                <c:pt idx="1280">
                  <c:v>4.3945312499797301E-2</c:v>
                </c:pt>
                <c:pt idx="1281">
                  <c:v>-0.46997070311015998</c:v>
                </c:pt>
                <c:pt idx="1282">
                  <c:v>-1.0345458984211999</c:v>
                </c:pt>
                <c:pt idx="1283">
                  <c:v>-1.42395019530117</c:v>
                </c:pt>
                <c:pt idx="1284">
                  <c:v>-1.4089965820316901</c:v>
                </c:pt>
                <c:pt idx="1285">
                  <c:v>-1.3562011718765401</c:v>
                </c:pt>
                <c:pt idx="1286">
                  <c:v>-1.9714355468570901</c:v>
                </c:pt>
                <c:pt idx="1287">
                  <c:v>-2.3028564453027802</c:v>
                </c:pt>
                <c:pt idx="1288">
                  <c:v>-2.0318603515704501</c:v>
                </c:pt>
                <c:pt idx="1289">
                  <c:v>-2.2836303710863701</c:v>
                </c:pt>
                <c:pt idx="1290">
                  <c:v>-1.86859130860592</c:v>
                </c:pt>
                <c:pt idx="1291">
                  <c:v>0.1037597655667</c:v>
                </c:pt>
                <c:pt idx="1292">
                  <c:v>1.37390136714996</c:v>
                </c:pt>
                <c:pt idx="1293">
                  <c:v>1.08184814453988</c:v>
                </c:pt>
                <c:pt idx="1294">
                  <c:v>0.58685302735838096</c:v>
                </c:pt>
                <c:pt idx="1295">
                  <c:v>0.43640136719198103</c:v>
                </c:pt>
                <c:pt idx="1296">
                  <c:v>0.18493652344499001</c:v>
                </c:pt>
                <c:pt idx="1297">
                  <c:v>-0.49865722654213801</c:v>
                </c:pt>
                <c:pt idx="1298">
                  <c:v>-0.60791015624674605</c:v>
                </c:pt>
                <c:pt idx="1299">
                  <c:v>0.33874511715908801</c:v>
                </c:pt>
                <c:pt idx="1300">
                  <c:v>0.67108154295877598</c:v>
                </c:pt>
                <c:pt idx="1301">
                  <c:v>0.69580078124925804</c:v>
                </c:pt>
                <c:pt idx="1302">
                  <c:v>2.18597412104902</c:v>
                </c:pt>
                <c:pt idx="1303">
                  <c:v>3.6892700194857899</c:v>
                </c:pt>
                <c:pt idx="1304">
                  <c:v>3.8122558593712799</c:v>
                </c:pt>
                <c:pt idx="1305">
                  <c:v>3.7780761718760298</c:v>
                </c:pt>
                <c:pt idx="1306">
                  <c:v>3.6837768554716002</c:v>
                </c:pt>
                <c:pt idx="1307">
                  <c:v>2.7410888672162201</c:v>
                </c:pt>
                <c:pt idx="1308">
                  <c:v>1.8524169922145799</c:v>
                </c:pt>
                <c:pt idx="1309">
                  <c:v>1.9686889648402099</c:v>
                </c:pt>
                <c:pt idx="1310">
                  <c:v>2.0803833007778501</c:v>
                </c:pt>
                <c:pt idx="1311">
                  <c:v>1.3626098633032799</c:v>
                </c:pt>
                <c:pt idx="1312">
                  <c:v>1.26495361328425</c:v>
                </c:pt>
                <c:pt idx="1313">
                  <c:v>2.1020507812243001</c:v>
                </c:pt>
                <c:pt idx="1314">
                  <c:v>2.4426269531145501</c:v>
                </c:pt>
                <c:pt idx="1315">
                  <c:v>3.0572509765434899</c:v>
                </c:pt>
                <c:pt idx="1316">
                  <c:v>3.82019042966391</c:v>
                </c:pt>
                <c:pt idx="1317">
                  <c:v>2.80700683596883</c:v>
                </c:pt>
                <c:pt idx="1318">
                  <c:v>1.7626953125322899</c:v>
                </c:pt>
                <c:pt idx="1319">
                  <c:v>1.94213867186941</c:v>
                </c:pt>
                <c:pt idx="1320">
                  <c:v>1.18591308596106</c:v>
                </c:pt>
                <c:pt idx="1321">
                  <c:v>0.54351806642626099</c:v>
                </c:pt>
                <c:pt idx="1322">
                  <c:v>1.31225585935105</c:v>
                </c:pt>
                <c:pt idx="1323">
                  <c:v>1.78344726561032</c:v>
                </c:pt>
                <c:pt idx="1324">
                  <c:v>2.7035522460648802</c:v>
                </c:pt>
                <c:pt idx="1325">
                  <c:v>4.1964721679219101</c:v>
                </c:pt>
                <c:pt idx="1326">
                  <c:v>4.1577148437512204</c:v>
                </c:pt>
                <c:pt idx="1327">
                  <c:v>4.2187499999980904</c:v>
                </c:pt>
                <c:pt idx="1328">
                  <c:v>5.2825927734038798</c:v>
                </c:pt>
                <c:pt idx="1329">
                  <c:v>4.8208618164208401</c:v>
                </c:pt>
                <c:pt idx="1330">
                  <c:v>3.3349609375469602</c:v>
                </c:pt>
                <c:pt idx="1331">
                  <c:v>2.4868774414330499</c:v>
                </c:pt>
                <c:pt idx="1332">
                  <c:v>1.7929077148658401</c:v>
                </c:pt>
                <c:pt idx="1333">
                  <c:v>1.28509521485991</c:v>
                </c:pt>
                <c:pt idx="1334">
                  <c:v>0.613098144552641</c:v>
                </c:pt>
                <c:pt idx="1335">
                  <c:v>-0.18829345700573999</c:v>
                </c:pt>
                <c:pt idx="1336">
                  <c:v>0.50079345700915801</c:v>
                </c:pt>
                <c:pt idx="1337">
                  <c:v>1.8927001952678799</c:v>
                </c:pt>
                <c:pt idx="1338">
                  <c:v>2.0617675781195799</c:v>
                </c:pt>
                <c:pt idx="1339">
                  <c:v>2.0880126953116598</c:v>
                </c:pt>
                <c:pt idx="1340">
                  <c:v>3.1347656249661999</c:v>
                </c:pt>
                <c:pt idx="1341">
                  <c:v>4.0127563476279002</c:v>
                </c:pt>
                <c:pt idx="1342">
                  <c:v>3.6096191406380198</c:v>
                </c:pt>
                <c:pt idx="1343">
                  <c:v>2.6037597656574798</c:v>
                </c:pt>
                <c:pt idx="1344">
                  <c:v>2.2994995117286399</c:v>
                </c:pt>
                <c:pt idx="1345">
                  <c:v>2.69256591795597</c:v>
                </c:pt>
                <c:pt idx="1346">
                  <c:v>2.9962158203026301</c:v>
                </c:pt>
                <c:pt idx="1347">
                  <c:v>2.8369140625051799</c:v>
                </c:pt>
                <c:pt idx="1348">
                  <c:v>2.10876464846134</c:v>
                </c:pt>
                <c:pt idx="1349">
                  <c:v>1.9610595703173399</c:v>
                </c:pt>
                <c:pt idx="1350">
                  <c:v>3.1298828124617302</c:v>
                </c:pt>
                <c:pt idx="1351">
                  <c:v>3.2611083984331999</c:v>
                </c:pt>
                <c:pt idx="1352">
                  <c:v>1.4306640625603499</c:v>
                </c:pt>
                <c:pt idx="1353">
                  <c:v>0.75256347658485601</c:v>
                </c:pt>
                <c:pt idx="1354">
                  <c:v>1.71142578121839</c:v>
                </c:pt>
                <c:pt idx="1355">
                  <c:v>1.08917236330177</c:v>
                </c:pt>
                <c:pt idx="1356">
                  <c:v>-0.75225830072012101</c:v>
                </c:pt>
                <c:pt idx="1357">
                  <c:v>-0.74157714843785505</c:v>
                </c:pt>
                <c:pt idx="1358">
                  <c:v>0.120239257783891</c:v>
                </c:pt>
                <c:pt idx="1359">
                  <c:v>-0.43029785154422401</c:v>
                </c:pt>
                <c:pt idx="1360">
                  <c:v>-0.54840087890230205</c:v>
                </c:pt>
                <c:pt idx="1361">
                  <c:v>0.79742431636126698</c:v>
                </c:pt>
                <c:pt idx="1362">
                  <c:v>1.12976074217639</c:v>
                </c:pt>
                <c:pt idx="1363">
                  <c:v>0.75073242188766898</c:v>
                </c:pt>
                <c:pt idx="1364">
                  <c:v>1.74224853512288</c:v>
                </c:pt>
                <c:pt idx="1365">
                  <c:v>2.4978637695058201</c:v>
                </c:pt>
                <c:pt idx="1366">
                  <c:v>1.58996582034305</c:v>
                </c:pt>
                <c:pt idx="1367">
                  <c:v>0.62530517581371203</c:v>
                </c:pt>
                <c:pt idx="1368">
                  <c:v>3.9367675801100802E-2</c:v>
                </c:pt>
                <c:pt idx="1369">
                  <c:v>-0.84838867184492395</c:v>
                </c:pt>
                <c:pt idx="1370">
                  <c:v>-1.0589599609303699</c:v>
                </c:pt>
                <c:pt idx="1371">
                  <c:v>5.7983398076774002E-3</c:v>
                </c:pt>
                <c:pt idx="1372">
                  <c:v>0.72937011716282196</c:v>
                </c:pt>
                <c:pt idx="1373">
                  <c:v>7.9956054709648894E-2</c:v>
                </c:pt>
                <c:pt idx="1374">
                  <c:v>-0.50354003904259903</c:v>
                </c:pt>
                <c:pt idx="1375">
                  <c:v>-0.25939941407082701</c:v>
                </c:pt>
                <c:pt idx="1376">
                  <c:v>-0.47149658202396799</c:v>
                </c:pt>
                <c:pt idx="1377">
                  <c:v>-1.1318969726335799</c:v>
                </c:pt>
                <c:pt idx="1378">
                  <c:v>-1.19842529296647</c:v>
                </c:pt>
                <c:pt idx="1379">
                  <c:v>-0.98876953125719802</c:v>
                </c:pt>
                <c:pt idx="1380">
                  <c:v>-0.95520019531365996</c:v>
                </c:pt>
                <c:pt idx="1381">
                  <c:v>-0.83038330078556399</c:v>
                </c:pt>
                <c:pt idx="1382">
                  <c:v>-0.36041259767249301</c:v>
                </c:pt>
                <c:pt idx="1383">
                  <c:v>0.33508300778846301</c:v>
                </c:pt>
                <c:pt idx="1384">
                  <c:v>0.62591552733363298</c:v>
                </c:pt>
                <c:pt idx="1385">
                  <c:v>0.93048095702065503</c:v>
                </c:pt>
                <c:pt idx="1386">
                  <c:v>1.9393920898086501</c:v>
                </c:pt>
                <c:pt idx="1387">
                  <c:v>2.2137451171779601</c:v>
                </c:pt>
                <c:pt idx="1388">
                  <c:v>1.5521240234606699</c:v>
                </c:pt>
                <c:pt idx="1389">
                  <c:v>1.5234375000010001</c:v>
                </c:pt>
                <c:pt idx="1390">
                  <c:v>1.1120605468894</c:v>
                </c:pt>
                <c:pt idx="1391">
                  <c:v>2.1057128944452101E-2</c:v>
                </c:pt>
                <c:pt idx="1392">
                  <c:v>0.26977539061629102</c:v>
                </c:pt>
                <c:pt idx="1393">
                  <c:v>0.69244384764135403</c:v>
                </c:pt>
                <c:pt idx="1394">
                  <c:v>7.8125000021650404E-2</c:v>
                </c:pt>
                <c:pt idx="1395">
                  <c:v>0.324401855460071</c:v>
                </c:pt>
                <c:pt idx="1396">
                  <c:v>0.71716308592365796</c:v>
                </c:pt>
                <c:pt idx="1397">
                  <c:v>0.145568847676525</c:v>
                </c:pt>
                <c:pt idx="1398">
                  <c:v>0.51544189451813005</c:v>
                </c:pt>
                <c:pt idx="1399">
                  <c:v>1.04980468748105</c:v>
                </c:pt>
                <c:pt idx="1400">
                  <c:v>0.13488769534495201</c:v>
                </c:pt>
                <c:pt idx="1401">
                  <c:v>0.14099121093728201</c:v>
                </c:pt>
                <c:pt idx="1402">
                  <c:v>1.24633789058554</c:v>
                </c:pt>
                <c:pt idx="1403">
                  <c:v>0.92956542969880795</c:v>
                </c:pt>
                <c:pt idx="1404">
                  <c:v>0.44921875001714701</c:v>
                </c:pt>
                <c:pt idx="1405">
                  <c:v>0.97076416013751299</c:v>
                </c:pt>
                <c:pt idx="1406">
                  <c:v>0.69152832032253198</c:v>
                </c:pt>
                <c:pt idx="1407">
                  <c:v>0.67077636718824596</c:v>
                </c:pt>
                <c:pt idx="1408">
                  <c:v>2.4615478514981701</c:v>
                </c:pt>
                <c:pt idx="1409">
                  <c:v>3.1314086913820298</c:v>
                </c:pt>
                <c:pt idx="1410">
                  <c:v>1.64154052739761</c:v>
                </c:pt>
                <c:pt idx="1411">
                  <c:v>1.0369873047093601</c:v>
                </c:pt>
                <c:pt idx="1412">
                  <c:v>1.3574218749884199</c:v>
                </c:pt>
                <c:pt idx="1413">
                  <c:v>0.79772949220786205</c:v>
                </c:pt>
                <c:pt idx="1414">
                  <c:v>0.16326904299183201</c:v>
                </c:pt>
                <c:pt idx="1415">
                  <c:v>-0.325317382794725</c:v>
                </c:pt>
                <c:pt idx="1416">
                  <c:v>-1.5734863280795901</c:v>
                </c:pt>
                <c:pt idx="1417">
                  <c:v>-2.2244262695074202</c:v>
                </c:pt>
                <c:pt idx="1418">
                  <c:v>-1.3458251953446601</c:v>
                </c:pt>
                <c:pt idx="1419">
                  <c:v>-0.75744628908403899</c:v>
                </c:pt>
                <c:pt idx="1420">
                  <c:v>-1.50085449216029</c:v>
                </c:pt>
                <c:pt idx="1421">
                  <c:v>-2.0260620116994001</c:v>
                </c:pt>
                <c:pt idx="1422">
                  <c:v>-1.2527465820597301</c:v>
                </c:pt>
                <c:pt idx="1423">
                  <c:v>-0.61279296877357203</c:v>
                </c:pt>
                <c:pt idx="1424">
                  <c:v>-1.2051391601344299</c:v>
                </c:pt>
                <c:pt idx="1425">
                  <c:v>-1.5631103515492299</c:v>
                </c:pt>
                <c:pt idx="1426">
                  <c:v>-0.76873779299819101</c:v>
                </c:pt>
                <c:pt idx="1427">
                  <c:v>-0.268249511737299</c:v>
                </c:pt>
                <c:pt idx="1428">
                  <c:v>-0.57617187498858802</c:v>
                </c:pt>
                <c:pt idx="1429">
                  <c:v>-0.60821533203005496</c:v>
                </c:pt>
                <c:pt idx="1430">
                  <c:v>-0.49926757812906303</c:v>
                </c:pt>
                <c:pt idx="1431">
                  <c:v>-1.16363525388148</c:v>
                </c:pt>
                <c:pt idx="1432">
                  <c:v>-1.82617187497529</c:v>
                </c:pt>
                <c:pt idx="1433">
                  <c:v>-1.63452148438219</c:v>
                </c:pt>
                <c:pt idx="1434">
                  <c:v>-2.0101928710796599</c:v>
                </c:pt>
                <c:pt idx="1435">
                  <c:v>-3.3526611327621398</c:v>
                </c:pt>
                <c:pt idx="1436">
                  <c:v>-3.4783935546827802</c:v>
                </c:pt>
                <c:pt idx="1437">
                  <c:v>-2.8546142578360398</c:v>
                </c:pt>
                <c:pt idx="1438">
                  <c:v>-3.9187622069910799</c:v>
                </c:pt>
                <c:pt idx="1439">
                  <c:v>-5.1470947265161398</c:v>
                </c:pt>
                <c:pt idx="1440">
                  <c:v>-4.2199707031599898</c:v>
                </c:pt>
                <c:pt idx="1441">
                  <c:v>-2.7835083008357899</c:v>
                </c:pt>
                <c:pt idx="1442">
                  <c:v>-2.5076293945417301</c:v>
                </c:pt>
                <c:pt idx="1443">
                  <c:v>-2.7468872070221599</c:v>
                </c:pt>
                <c:pt idx="1444">
                  <c:v>-2.8463745117149699</c:v>
                </c:pt>
                <c:pt idx="1445">
                  <c:v>-2.6971435546931999</c:v>
                </c:pt>
                <c:pt idx="1446">
                  <c:v>-2.1896362304881398</c:v>
                </c:pt>
                <c:pt idx="1447">
                  <c:v>-1.0006713867641699</c:v>
                </c:pt>
                <c:pt idx="1448">
                  <c:v>0.67047119134241395</c:v>
                </c:pt>
                <c:pt idx="1449">
                  <c:v>0.82885742186891398</c:v>
                </c:pt>
                <c:pt idx="1450">
                  <c:v>-1.6125488280311899</c:v>
                </c:pt>
                <c:pt idx="1451">
                  <c:v>-4.1607666014645801</c:v>
                </c:pt>
                <c:pt idx="1452">
                  <c:v>-4.3533325195238497</c:v>
                </c:pt>
                <c:pt idx="1453">
                  <c:v>-3.5180664062822902</c:v>
                </c:pt>
                <c:pt idx="1454">
                  <c:v>-3.9382934570150101</c:v>
                </c:pt>
                <c:pt idx="1455">
                  <c:v>-5.0155639648021104</c:v>
                </c:pt>
                <c:pt idx="1456">
                  <c:v>-5.2410888671787799</c:v>
                </c:pt>
                <c:pt idx="1457">
                  <c:v>-5.1776123046899496</c:v>
                </c:pt>
                <c:pt idx="1458">
                  <c:v>-5.1379394531265401</c:v>
                </c:pt>
                <c:pt idx="1459">
                  <c:v>-3.9193725586411299</c:v>
                </c:pt>
                <c:pt idx="1460">
                  <c:v>-1.78222656258309</c:v>
                </c:pt>
                <c:pt idx="1461">
                  <c:v>9.4299316333288905E-2</c:v>
                </c:pt>
                <c:pt idx="1462">
                  <c:v>1.57958984369191</c:v>
                </c:pt>
                <c:pt idx="1463">
                  <c:v>2.1316528320096602</c:v>
                </c:pt>
                <c:pt idx="1464">
                  <c:v>1.1981201172240099</c:v>
                </c:pt>
                <c:pt idx="1465">
                  <c:v>-0.375366210875964</c:v>
                </c:pt>
                <c:pt idx="1466">
                  <c:v>-1.21582031246694</c:v>
                </c:pt>
                <c:pt idx="1467">
                  <c:v>-0.51696777346499001</c:v>
                </c:pt>
                <c:pt idx="1468">
                  <c:v>0.41595458980705302</c:v>
                </c:pt>
                <c:pt idx="1469">
                  <c:v>-0.35583496090714101</c:v>
                </c:pt>
                <c:pt idx="1470">
                  <c:v>-1.36718749995999</c:v>
                </c:pt>
                <c:pt idx="1471">
                  <c:v>-0.87493896486322498</c:v>
                </c:pt>
                <c:pt idx="1472">
                  <c:v>-0.30578613283501699</c:v>
                </c:pt>
                <c:pt idx="1473">
                  <c:v>0.170898437481141</c:v>
                </c:pt>
                <c:pt idx="1474">
                  <c:v>1.49658203119725</c:v>
                </c:pt>
                <c:pt idx="1475">
                  <c:v>2.3239135741858301</c:v>
                </c:pt>
                <c:pt idx="1476">
                  <c:v>2.48291015624367</c:v>
                </c:pt>
                <c:pt idx="1477">
                  <c:v>2.8646850585785599</c:v>
                </c:pt>
                <c:pt idx="1478">
                  <c:v>2.29400634767909</c:v>
                </c:pt>
                <c:pt idx="1479">
                  <c:v>1.5539550781546201</c:v>
                </c:pt>
                <c:pt idx="1480">
                  <c:v>2.7291870116717201</c:v>
                </c:pt>
                <c:pt idx="1481">
                  <c:v>3.5363769530927001</c:v>
                </c:pt>
                <c:pt idx="1482">
                  <c:v>2.4642944336368999</c:v>
                </c:pt>
                <c:pt idx="1483">
                  <c:v>2.8121948242047501</c:v>
                </c:pt>
                <c:pt idx="1484">
                  <c:v>4.8049926757010502</c:v>
                </c:pt>
                <c:pt idx="1485">
                  <c:v>4.9725341796807596</c:v>
                </c:pt>
                <c:pt idx="1486">
                  <c:v>4.3038940429958101</c:v>
                </c:pt>
                <c:pt idx="1487">
                  <c:v>5.6762695311944604</c:v>
                </c:pt>
                <c:pt idx="1488">
                  <c:v>6.7855834960488499</c:v>
                </c:pt>
                <c:pt idx="1489">
                  <c:v>5.0726318360068303</c:v>
                </c:pt>
                <c:pt idx="1490">
                  <c:v>3.2989501953846898</c:v>
                </c:pt>
                <c:pt idx="1491">
                  <c:v>3.6953735351401198</c:v>
                </c:pt>
                <c:pt idx="1492">
                  <c:v>4.3402099609112597</c:v>
                </c:pt>
                <c:pt idx="1493">
                  <c:v>4.0951538086037198</c:v>
                </c:pt>
                <c:pt idx="1494">
                  <c:v>3.5076904297115399</c:v>
                </c:pt>
                <c:pt idx="1495">
                  <c:v>2.9046630859621798</c:v>
                </c:pt>
                <c:pt idx="1496">
                  <c:v>3.5125732421626199</c:v>
                </c:pt>
                <c:pt idx="1497">
                  <c:v>4.8535156249451203</c:v>
                </c:pt>
                <c:pt idx="1498">
                  <c:v>4.4793701172029001</c:v>
                </c:pt>
                <c:pt idx="1499">
                  <c:v>4.0014648437696696</c:v>
                </c:pt>
                <c:pt idx="1500">
                  <c:v>4.9066162109002498</c:v>
                </c:pt>
                <c:pt idx="1501">
                  <c:v>4.0805053711277504</c:v>
                </c:pt>
                <c:pt idx="1502">
                  <c:v>2.76550292974192</c:v>
                </c:pt>
                <c:pt idx="1503">
                  <c:v>3.9059448241715602</c:v>
                </c:pt>
                <c:pt idx="1504">
                  <c:v>3.3853149414277999</c:v>
                </c:pt>
                <c:pt idx="1505">
                  <c:v>1.2820434571182899</c:v>
                </c:pt>
                <c:pt idx="1506">
                  <c:v>3.2626342772613399</c:v>
                </c:pt>
                <c:pt idx="1507">
                  <c:v>5.8593749998919504</c:v>
                </c:pt>
                <c:pt idx="1508">
                  <c:v>4.73205566410941</c:v>
                </c:pt>
                <c:pt idx="1509">
                  <c:v>4.45831298829264</c:v>
                </c:pt>
                <c:pt idx="1510">
                  <c:v>5.9432983397816201</c:v>
                </c:pt>
                <c:pt idx="1511">
                  <c:v>6.1050415038994803</c:v>
                </c:pt>
                <c:pt idx="1512">
                  <c:v>6.0528564453146796</c:v>
                </c:pt>
                <c:pt idx="1513">
                  <c:v>5.4812622070551598</c:v>
                </c:pt>
                <c:pt idx="1514">
                  <c:v>3.2839965821236801</c:v>
                </c:pt>
                <c:pt idx="1515">
                  <c:v>2.0037841797413498</c:v>
                </c:pt>
                <c:pt idx="1516">
                  <c:v>2.4411010742003501</c:v>
                </c:pt>
                <c:pt idx="1517">
                  <c:v>3.04321289059967</c:v>
                </c:pt>
                <c:pt idx="1518">
                  <c:v>2.9745483398466499</c:v>
                </c:pt>
                <c:pt idx="1519">
                  <c:v>1.9482421875434</c:v>
                </c:pt>
                <c:pt idx="1520">
                  <c:v>1.79046630860042</c:v>
                </c:pt>
                <c:pt idx="1521">
                  <c:v>3.1585693358796401</c:v>
                </c:pt>
                <c:pt idx="1522">
                  <c:v>3.9468383788727301</c:v>
                </c:pt>
                <c:pt idx="1523">
                  <c:v>4.64599609372027</c:v>
                </c:pt>
                <c:pt idx="1524">
                  <c:v>5.2328491210688002</c:v>
                </c:pt>
                <c:pt idx="1525">
                  <c:v>3.73779296881357</c:v>
                </c:pt>
                <c:pt idx="1526">
                  <c:v>2.9711914062826001</c:v>
                </c:pt>
                <c:pt idx="1527">
                  <c:v>4.54467773430774</c:v>
                </c:pt>
                <c:pt idx="1528">
                  <c:v>4.0808105468948304</c:v>
                </c:pt>
                <c:pt idx="1529">
                  <c:v>1.72088623056963</c:v>
                </c:pt>
                <c:pt idx="1530">
                  <c:v>1.63085937500385</c:v>
                </c:pt>
                <c:pt idx="1531">
                  <c:v>3.0923461913434398</c:v>
                </c:pt>
                <c:pt idx="1532">
                  <c:v>3.2949829101475401</c:v>
                </c:pt>
                <c:pt idx="1533">
                  <c:v>2.1728515625482201</c:v>
                </c:pt>
                <c:pt idx="1534">
                  <c:v>1.99157714844529</c:v>
                </c:pt>
                <c:pt idx="1535">
                  <c:v>3.2507324218206</c:v>
                </c:pt>
                <c:pt idx="1536">
                  <c:v>2.5088500976882999</c:v>
                </c:pt>
                <c:pt idx="1537">
                  <c:v>-0.12512207019870999</c:v>
                </c:pt>
                <c:pt idx="1538">
                  <c:v>-0.27008056639998801</c:v>
                </c:pt>
                <c:pt idx="1539">
                  <c:v>0.58471679683787803</c:v>
                </c:pt>
                <c:pt idx="1540">
                  <c:v>-0.870666503843045</c:v>
                </c:pt>
                <c:pt idx="1541">
                  <c:v>-2.0120239257316799</c:v>
                </c:pt>
                <c:pt idx="1542">
                  <c:v>-1.2472534180019601</c:v>
                </c:pt>
                <c:pt idx="1543">
                  <c:v>-0.50415039065744105</c:v>
                </c:pt>
                <c:pt idx="1544">
                  <c:v>-0.123596191422863</c:v>
                </c:pt>
                <c:pt idx="1545">
                  <c:v>0.243225097640236</c:v>
                </c:pt>
                <c:pt idx="1546">
                  <c:v>0.70312499997992295</c:v>
                </c:pt>
                <c:pt idx="1547">
                  <c:v>1.1233520507628101</c:v>
                </c:pt>
                <c:pt idx="1548">
                  <c:v>0.61492919924106104</c:v>
                </c:pt>
                <c:pt idx="1549">
                  <c:v>0.18554687501884301</c:v>
                </c:pt>
                <c:pt idx="1550">
                  <c:v>0.88165283200070299</c:v>
                </c:pt>
                <c:pt idx="1551">
                  <c:v>0.40405273439606698</c:v>
                </c:pt>
                <c:pt idx="1552">
                  <c:v>-1.6702270506897501</c:v>
                </c:pt>
                <c:pt idx="1553">
                  <c:v>-2.4792480468393099</c:v>
                </c:pt>
                <c:pt idx="1554">
                  <c:v>-1.93878173830509</c:v>
                </c:pt>
                <c:pt idx="1555">
                  <c:v>-1.8011474609436</c:v>
                </c:pt>
                <c:pt idx="1556">
                  <c:v>-1.8997192382768799</c:v>
                </c:pt>
                <c:pt idx="1557">
                  <c:v>-1.9244384765614</c:v>
                </c:pt>
                <c:pt idx="1558">
                  <c:v>-2.2372436523298802</c:v>
                </c:pt>
                <c:pt idx="1559">
                  <c:v>-2.7664184570076702</c:v>
                </c:pt>
                <c:pt idx="1560">
                  <c:v>-3.4225463866895098</c:v>
                </c:pt>
                <c:pt idx="1561">
                  <c:v>-3.8946533202914599</c:v>
                </c:pt>
                <c:pt idx="1562">
                  <c:v>-3.8049316406289999</c:v>
                </c:pt>
                <c:pt idx="1563">
                  <c:v>-3.7435913085964998</c:v>
                </c:pt>
                <c:pt idx="1564">
                  <c:v>-4.0588378906108797</c:v>
                </c:pt>
                <c:pt idx="1565">
                  <c:v>-4.2178344726491304</c:v>
                </c:pt>
                <c:pt idx="1566">
                  <c:v>-4.3490600585878703</c:v>
                </c:pt>
                <c:pt idx="1567">
                  <c:v>-4.5547485351469899</c:v>
                </c:pt>
                <c:pt idx="1568">
                  <c:v>-4.0551757812724896</c:v>
                </c:pt>
                <c:pt idx="1569">
                  <c:v>-3.3200073242518502</c:v>
                </c:pt>
                <c:pt idx="1570">
                  <c:v>-3.06060791016793</c:v>
                </c:pt>
                <c:pt idx="1571">
                  <c:v>-2.5772094726781201</c:v>
                </c:pt>
                <c:pt idx="1572">
                  <c:v>-2.6904296874948801</c:v>
                </c:pt>
                <c:pt idx="1573">
                  <c:v>-4.4067382811723403</c:v>
                </c:pt>
                <c:pt idx="1574">
                  <c:v>-5.1547241210599104</c:v>
                </c:pt>
                <c:pt idx="1575">
                  <c:v>-3.9901733398967099</c:v>
                </c:pt>
                <c:pt idx="1576">
                  <c:v>-3.8845825195360502</c:v>
                </c:pt>
                <c:pt idx="1577">
                  <c:v>-4.9642944335446497</c:v>
                </c:pt>
                <c:pt idx="1578">
                  <c:v>-5.3021240234221398</c:v>
                </c:pt>
                <c:pt idx="1579">
                  <c:v>-5.6137084960795098</c:v>
                </c:pt>
                <c:pt idx="1580">
                  <c:v>-6.1093139648210997</c:v>
                </c:pt>
                <c:pt idx="1581">
                  <c:v>-5.7272338867362098</c:v>
                </c:pt>
                <c:pt idx="1582">
                  <c:v>-5.2340698242412902</c:v>
                </c:pt>
                <c:pt idx="1583">
                  <c:v>-5.4235839843663003</c:v>
                </c:pt>
                <c:pt idx="1584">
                  <c:v>-5.4367065429681496</c:v>
                </c:pt>
                <c:pt idx="1585">
                  <c:v>-4.8059082031539697</c:v>
                </c:pt>
                <c:pt idx="1586">
                  <c:v>-4.3399047851776498</c:v>
                </c:pt>
                <c:pt idx="1587">
                  <c:v>-4.8315429687273097</c:v>
                </c:pt>
                <c:pt idx="1588">
                  <c:v>-5.4061889648172299</c:v>
                </c:pt>
                <c:pt idx="1589">
                  <c:v>-4.8742675781495501</c:v>
                </c:pt>
                <c:pt idx="1590">
                  <c:v>-4.0460205078507299</c:v>
                </c:pt>
                <c:pt idx="1591">
                  <c:v>-3.6050415039266999</c:v>
                </c:pt>
                <c:pt idx="1592">
                  <c:v>-3.1454467773650698</c:v>
                </c:pt>
                <c:pt idx="1593">
                  <c:v>-3.3026123046802098</c:v>
                </c:pt>
                <c:pt idx="1594">
                  <c:v>-4.2620849608929996</c:v>
                </c:pt>
                <c:pt idx="1595">
                  <c:v>-4.80651855466225</c:v>
                </c:pt>
                <c:pt idx="1596">
                  <c:v>-4.9310302734317002</c:v>
                </c:pt>
                <c:pt idx="1597">
                  <c:v>-5.0787353515556202</c:v>
                </c:pt>
                <c:pt idx="1598">
                  <c:v>-5.1889038085886101</c:v>
                </c:pt>
                <c:pt idx="1599">
                  <c:v>-5.8370971679385404</c:v>
                </c:pt>
                <c:pt idx="1600">
                  <c:v>-6.8234252929225496</c:v>
                </c:pt>
                <c:pt idx="1601">
                  <c:v>-7.0425415038959898</c:v>
                </c:pt>
                <c:pt idx="1602">
                  <c:v>-6.4657592773707702</c:v>
                </c:pt>
                <c:pt idx="1603">
                  <c:v>-5.5477905273867503</c:v>
                </c:pt>
                <c:pt idx="1604">
                  <c:v>-4.7229003906638196</c:v>
                </c:pt>
                <c:pt idx="1605">
                  <c:v>-4.4625854492309998</c:v>
                </c:pt>
                <c:pt idx="1606">
                  <c:v>-4.0869140625176801</c:v>
                </c:pt>
                <c:pt idx="1607">
                  <c:v>-3.3615112305028898</c:v>
                </c:pt>
                <c:pt idx="1608">
                  <c:v>-3.1701660156340501</c:v>
                </c:pt>
                <c:pt idx="1609">
                  <c:v>-3.2742309570263299</c:v>
                </c:pt>
                <c:pt idx="1610">
                  <c:v>-3.0294799804803301</c:v>
                </c:pt>
                <c:pt idx="1611">
                  <c:v>-2.7529907226693302</c:v>
                </c:pt>
                <c:pt idx="1612">
                  <c:v>-2.53570556641658</c:v>
                </c:pt>
                <c:pt idx="1613">
                  <c:v>-2.68066406249311</c:v>
                </c:pt>
                <c:pt idx="1614">
                  <c:v>-3.4597778319942298</c:v>
                </c:pt>
                <c:pt idx="1615">
                  <c:v>-3.8421630859193301</c:v>
                </c:pt>
                <c:pt idx="1616">
                  <c:v>-3.3401489258052202</c:v>
                </c:pt>
                <c:pt idx="1617">
                  <c:v>-2.9876708984543301</c:v>
                </c:pt>
                <c:pt idx="1618">
                  <c:v>-3.2202148437389</c:v>
                </c:pt>
                <c:pt idx="1619">
                  <c:v>-3.5025024413927701</c:v>
                </c:pt>
                <c:pt idx="1620">
                  <c:v>-3.5760498046839699</c:v>
                </c:pt>
                <c:pt idx="1621">
                  <c:v>-3.6636352539020498</c:v>
                </c:pt>
                <c:pt idx="1622">
                  <c:v>-3.72283935546591</c:v>
                </c:pt>
                <c:pt idx="1623">
                  <c:v>-3.6630249023466201</c:v>
                </c:pt>
                <c:pt idx="1624">
                  <c:v>-3.8208007812423901</c:v>
                </c:pt>
                <c:pt idx="1625">
                  <c:v>-3.64227294922736</c:v>
                </c:pt>
                <c:pt idx="1626">
                  <c:v>-2.4057006836533601</c:v>
                </c:pt>
                <c:pt idx="1627">
                  <c:v>-1.68548583987847</c:v>
                </c:pt>
                <c:pt idx="1628">
                  <c:v>-1.52008056641426</c:v>
                </c:pt>
                <c:pt idx="1629">
                  <c:v>0.826110839730122</c:v>
                </c:pt>
                <c:pt idx="1630">
                  <c:v>3.7185668943911701</c:v>
                </c:pt>
                <c:pt idx="1631">
                  <c:v>3.1259155273724502</c:v>
                </c:pt>
                <c:pt idx="1632">
                  <c:v>0.482482910284874</c:v>
                </c:pt>
                <c:pt idx="1633">
                  <c:v>-1.3699340819411201</c:v>
                </c:pt>
                <c:pt idx="1634">
                  <c:v>-2.7334594725899</c:v>
                </c:pt>
                <c:pt idx="1635">
                  <c:v>-3.6862182616723902</c:v>
                </c:pt>
                <c:pt idx="1636">
                  <c:v>-3.9083862304578898</c:v>
                </c:pt>
                <c:pt idx="1637">
                  <c:v>-3.8717651367205401</c:v>
                </c:pt>
                <c:pt idx="1638">
                  <c:v>-3.9202880859351299</c:v>
                </c:pt>
                <c:pt idx="1639">
                  <c:v>-4.4128417968509197</c:v>
                </c:pt>
                <c:pt idx="1640">
                  <c:v>-4.3884277343761999</c:v>
                </c:pt>
                <c:pt idx="1641">
                  <c:v>-2.3034667969773999</c:v>
                </c:pt>
                <c:pt idx="1642">
                  <c:v>0.62225341782506005</c:v>
                </c:pt>
                <c:pt idx="1643">
                  <c:v>2.7105712889599398</c:v>
                </c:pt>
                <c:pt idx="1644">
                  <c:v>3.9389038085331398</c:v>
                </c:pt>
                <c:pt idx="1645">
                  <c:v>3.7133789062611302</c:v>
                </c:pt>
                <c:pt idx="1646">
                  <c:v>2.1047973633606198</c:v>
                </c:pt>
                <c:pt idx="1647">
                  <c:v>0.56518554695096501</c:v>
                </c:pt>
                <c:pt idx="1648">
                  <c:v>-0.43731689448155903</c:v>
                </c:pt>
                <c:pt idx="1649">
                  <c:v>-0.71807861326733302</c:v>
                </c:pt>
                <c:pt idx="1650">
                  <c:v>-0.182800292995282</c:v>
                </c:pt>
                <c:pt idx="1651">
                  <c:v>0.19775390623113701</c:v>
                </c:pt>
                <c:pt idx="1652">
                  <c:v>0.26428222655918698</c:v>
                </c:pt>
                <c:pt idx="1653">
                  <c:v>0.50170898436317701</c:v>
                </c:pt>
                <c:pt idx="1654">
                  <c:v>0.91339111326075095</c:v>
                </c:pt>
                <c:pt idx="1655">
                  <c:v>2.1481323241572698</c:v>
                </c:pt>
                <c:pt idx="1656">
                  <c:v>3.9459228514725702</c:v>
                </c:pt>
                <c:pt idx="1657">
                  <c:v>4.4720458984111797</c:v>
                </c:pt>
                <c:pt idx="1658">
                  <c:v>3.4893798828616598</c:v>
                </c:pt>
                <c:pt idx="1659">
                  <c:v>2.1917724610024099</c:v>
                </c:pt>
                <c:pt idx="1660">
                  <c:v>1.2939453125451199</c:v>
                </c:pt>
                <c:pt idx="1661">
                  <c:v>1.3964843749948499</c:v>
                </c:pt>
                <c:pt idx="1662">
                  <c:v>2.10449218746442</c:v>
                </c:pt>
                <c:pt idx="1663">
                  <c:v>2.3413085937381002</c:v>
                </c:pt>
                <c:pt idx="1664">
                  <c:v>2.6309204101416999</c:v>
                </c:pt>
                <c:pt idx="1665">
                  <c:v>3.5940551757326298</c:v>
                </c:pt>
                <c:pt idx="1666">
                  <c:v>4.49127197261096</c:v>
                </c:pt>
                <c:pt idx="1667">
                  <c:v>5.2709960937106404</c:v>
                </c:pt>
                <c:pt idx="1668">
                  <c:v>6.0980224608957503</c:v>
                </c:pt>
                <c:pt idx="1669">
                  <c:v>5.9371948242268999</c:v>
                </c:pt>
                <c:pt idx="1670">
                  <c:v>4.8690795898979102</c:v>
                </c:pt>
                <c:pt idx="1671">
                  <c:v>4.1470336914428598</c:v>
                </c:pt>
                <c:pt idx="1672">
                  <c:v>3.4487915039416501</c:v>
                </c:pt>
                <c:pt idx="1673">
                  <c:v>2.68615722660134</c:v>
                </c:pt>
                <c:pt idx="1674">
                  <c:v>3.0456542968566902</c:v>
                </c:pt>
                <c:pt idx="1675">
                  <c:v>3.83056640621002</c:v>
                </c:pt>
                <c:pt idx="1676">
                  <c:v>3.8854980468722</c:v>
                </c:pt>
                <c:pt idx="1677">
                  <c:v>4.2364501952945499</c:v>
                </c:pt>
                <c:pt idx="1678">
                  <c:v>5.1138305663613597</c:v>
                </c:pt>
                <c:pt idx="1679">
                  <c:v>5.6942749023140502</c:v>
                </c:pt>
                <c:pt idx="1680">
                  <c:v>6.1669921874758202</c:v>
                </c:pt>
                <c:pt idx="1681">
                  <c:v>5.87554931642123</c:v>
                </c:pt>
                <c:pt idx="1682">
                  <c:v>4.37194824226476</c:v>
                </c:pt>
                <c:pt idx="1683">
                  <c:v>3.3847045898944801</c:v>
                </c:pt>
                <c:pt idx="1684">
                  <c:v>3.0517578125171099</c:v>
                </c:pt>
                <c:pt idx="1685">
                  <c:v>1.96990966802459</c:v>
                </c:pt>
                <c:pt idx="1686">
                  <c:v>1.2637329101927</c:v>
                </c:pt>
                <c:pt idx="1687">
                  <c:v>2.47558593743745</c:v>
                </c:pt>
                <c:pt idx="1688">
                  <c:v>4.2886352538126697</c:v>
                </c:pt>
                <c:pt idx="1689">
                  <c:v>5.0024414062130003</c:v>
                </c:pt>
                <c:pt idx="1690">
                  <c:v>5.4489135741955996</c:v>
                </c:pt>
                <c:pt idx="1691">
                  <c:v>7.0001220702320799</c:v>
                </c:pt>
                <c:pt idx="1692">
                  <c:v>8.1808471679075403</c:v>
                </c:pt>
                <c:pt idx="1693">
                  <c:v>7.5363159180023098</c:v>
                </c:pt>
                <c:pt idx="1694">
                  <c:v>6.8887329101899697</c:v>
                </c:pt>
                <c:pt idx="1695">
                  <c:v>6.67449951172991</c:v>
                </c:pt>
                <c:pt idx="1696">
                  <c:v>5.0775146485206504</c:v>
                </c:pt>
                <c:pt idx="1697">
                  <c:v>3.2305908204090898</c:v>
                </c:pt>
                <c:pt idx="1698">
                  <c:v>2.82196044924012</c:v>
                </c:pt>
                <c:pt idx="1699">
                  <c:v>3.0001831054594299</c:v>
                </c:pt>
                <c:pt idx="1700">
                  <c:v>3.27117919920458</c:v>
                </c:pt>
                <c:pt idx="1701">
                  <c:v>3.5275268554552901</c:v>
                </c:pt>
                <c:pt idx="1702">
                  <c:v>3.7026977538970498</c:v>
                </c:pt>
                <c:pt idx="1703">
                  <c:v>4.6682739257305403</c:v>
                </c:pt>
                <c:pt idx="1704">
                  <c:v>5.7537841796304896</c:v>
                </c:pt>
                <c:pt idx="1705">
                  <c:v>5.87371826171242</c:v>
                </c:pt>
                <c:pt idx="1706">
                  <c:v>5.8172607421904798</c:v>
                </c:pt>
                <c:pt idx="1707">
                  <c:v>5.23315429690581</c:v>
                </c:pt>
                <c:pt idx="1708">
                  <c:v>3.8888549805396599</c:v>
                </c:pt>
                <c:pt idx="1709">
                  <c:v>3.7994384765672402</c:v>
                </c:pt>
                <c:pt idx="1710">
                  <c:v>4.6740722655786602</c:v>
                </c:pt>
                <c:pt idx="1711">
                  <c:v>4.6914672851553298</c:v>
                </c:pt>
                <c:pt idx="1712">
                  <c:v>4.7973632812443903</c:v>
                </c:pt>
                <c:pt idx="1713">
                  <c:v>5.53466796871077</c:v>
                </c:pt>
                <c:pt idx="1714">
                  <c:v>5.6768798828049301</c:v>
                </c:pt>
                <c:pt idx="1715">
                  <c:v>5.5316162109452298</c:v>
                </c:pt>
                <c:pt idx="1716">
                  <c:v>5.8541870117015904</c:v>
                </c:pt>
                <c:pt idx="1717">
                  <c:v>5.79711914062805</c:v>
                </c:pt>
                <c:pt idx="1718">
                  <c:v>4.48638916022629</c:v>
                </c:pt>
                <c:pt idx="1719">
                  <c:v>2.63580322275513</c:v>
                </c:pt>
                <c:pt idx="1720">
                  <c:v>1.5530395508390999</c:v>
                </c:pt>
                <c:pt idx="1721">
                  <c:v>0.76324462894863099</c:v>
                </c:pt>
                <c:pt idx="1722">
                  <c:v>-0.65032958976789701</c:v>
                </c:pt>
                <c:pt idx="1723">
                  <c:v>-1.04888916013486</c:v>
                </c:pt>
                <c:pt idx="1724">
                  <c:v>0.51391601554113997</c:v>
                </c:pt>
                <c:pt idx="1725">
                  <c:v>1.67968749993718</c:v>
                </c:pt>
                <c:pt idx="1726">
                  <c:v>1.57623291016182</c:v>
                </c:pt>
                <c:pt idx="1727">
                  <c:v>2.04589843747469</c:v>
                </c:pt>
                <c:pt idx="1728">
                  <c:v>2.8485107421442502</c:v>
                </c:pt>
                <c:pt idx="1729">
                  <c:v>2.5830078125143698</c:v>
                </c:pt>
                <c:pt idx="1730">
                  <c:v>2.29614257814052</c:v>
                </c:pt>
                <c:pt idx="1731">
                  <c:v>2.9055786132482702</c:v>
                </c:pt>
                <c:pt idx="1732">
                  <c:v>2.7850341796940201</c:v>
                </c:pt>
                <c:pt idx="1733">
                  <c:v>1.14288330087011</c:v>
                </c:pt>
                <c:pt idx="1734">
                  <c:v>-0.34912109366892102</c:v>
                </c:pt>
                <c:pt idx="1735">
                  <c:v>-0.65887451170191702</c:v>
                </c:pt>
                <c:pt idx="1736">
                  <c:v>-0.50445556641464195</c:v>
                </c:pt>
                <c:pt idx="1737">
                  <c:v>-0.388183593756319</c:v>
                </c:pt>
                <c:pt idx="1738">
                  <c:v>-0.16143798829362299</c:v>
                </c:pt>
                <c:pt idx="1739">
                  <c:v>0.15014648435799699</c:v>
                </c:pt>
                <c:pt idx="1740">
                  <c:v>0.34973144530160899</c:v>
                </c:pt>
                <c:pt idx="1741">
                  <c:v>0.466918945306105</c:v>
                </c:pt>
                <c:pt idx="1742">
                  <c:v>0.41076660156557698</c:v>
                </c:pt>
                <c:pt idx="1743">
                  <c:v>-0.195007324185555</c:v>
                </c:pt>
                <c:pt idx="1744">
                  <c:v>-1.0076904296429701</c:v>
                </c:pt>
                <c:pt idx="1745">
                  <c:v>-1.13037109374328</c:v>
                </c:pt>
                <c:pt idx="1746">
                  <c:v>-0.67962646486855205</c:v>
                </c:pt>
                <c:pt idx="1747">
                  <c:v>-0.19165039065185099</c:v>
                </c:pt>
                <c:pt idx="1748">
                  <c:v>0.45776367183926597</c:v>
                </c:pt>
                <c:pt idx="1749">
                  <c:v>0.96771240231569</c:v>
                </c:pt>
                <c:pt idx="1750">
                  <c:v>1.04400634765203</c:v>
                </c:pt>
                <c:pt idx="1751">
                  <c:v>1.19964599608515</c:v>
                </c:pt>
                <c:pt idx="1752">
                  <c:v>1.4190673828003799</c:v>
                </c:pt>
                <c:pt idx="1753">
                  <c:v>1.37939453125219</c:v>
                </c:pt>
                <c:pt idx="1754">
                  <c:v>1.2503051757884101</c:v>
                </c:pt>
                <c:pt idx="1755">
                  <c:v>0.48065185551145001</c:v>
                </c:pt>
                <c:pt idx="1756">
                  <c:v>-0.99456787101190602</c:v>
                </c:pt>
                <c:pt idx="1757">
                  <c:v>-1.7724609374568401</c:v>
                </c:pt>
                <c:pt idx="1758">
                  <c:v>-1.88171386718141</c:v>
                </c:pt>
                <c:pt idx="1759">
                  <c:v>-2.4472045898122499</c:v>
                </c:pt>
                <c:pt idx="1760">
                  <c:v>-2.8475952148214501</c:v>
                </c:pt>
                <c:pt idx="1761">
                  <c:v>-2.5524902343914402</c:v>
                </c:pt>
                <c:pt idx="1762">
                  <c:v>-2.4014282226647001</c:v>
                </c:pt>
                <c:pt idx="1763">
                  <c:v>-2.36724853515816</c:v>
                </c:pt>
                <c:pt idx="1764">
                  <c:v>-1.9989013672081</c:v>
                </c:pt>
                <c:pt idx="1765">
                  <c:v>-1.9128417968798099</c:v>
                </c:pt>
                <c:pt idx="1766">
                  <c:v>-2.28790283201019</c:v>
                </c:pt>
                <c:pt idx="1767">
                  <c:v>-2.4929809570197299</c:v>
                </c:pt>
                <c:pt idx="1768">
                  <c:v>-2.6443481445227501</c:v>
                </c:pt>
                <c:pt idx="1769">
                  <c:v>-3.2202148437176601</c:v>
                </c:pt>
                <c:pt idx="1770">
                  <c:v>-3.8085937499668199</c:v>
                </c:pt>
                <c:pt idx="1771">
                  <c:v>-3.9974975585830999</c:v>
                </c:pt>
                <c:pt idx="1772">
                  <c:v>-4.0786743164016697</c:v>
                </c:pt>
                <c:pt idx="1773">
                  <c:v>-4.1586303710892398</c:v>
                </c:pt>
                <c:pt idx="1774">
                  <c:v>-3.9743041992291901</c:v>
                </c:pt>
                <c:pt idx="1775">
                  <c:v>-3.77410888673008</c:v>
                </c:pt>
                <c:pt idx="1776">
                  <c:v>-3.96545410155167</c:v>
                </c:pt>
                <c:pt idx="1777">
                  <c:v>-4.4046020507563899</c:v>
                </c:pt>
                <c:pt idx="1778">
                  <c:v>-4.8226928710699797</c:v>
                </c:pt>
                <c:pt idx="1779">
                  <c:v>-5.2062988281031899</c:v>
                </c:pt>
                <c:pt idx="1780">
                  <c:v>-5.69610595700341</c:v>
                </c:pt>
                <c:pt idx="1781">
                  <c:v>-6.2222290038763397</c:v>
                </c:pt>
                <c:pt idx="1782">
                  <c:v>-6.5478515624814202</c:v>
                </c:pt>
                <c:pt idx="1783">
                  <c:v>-6.8179321288908401</c:v>
                </c:pt>
                <c:pt idx="1784">
                  <c:v>-7.04193115233097</c:v>
                </c:pt>
                <c:pt idx="1785">
                  <c:v>-6.6574096679907004</c:v>
                </c:pt>
                <c:pt idx="1786">
                  <c:v>-6.0525512695659103</c:v>
                </c:pt>
                <c:pt idx="1787">
                  <c:v>-5.99060058594105</c:v>
                </c:pt>
                <c:pt idx="1788">
                  <c:v>-5.6097412109593199</c:v>
                </c:pt>
                <c:pt idx="1789">
                  <c:v>-4.6356201172433202</c:v>
                </c:pt>
                <c:pt idx="1790">
                  <c:v>-4.5364379882869601</c:v>
                </c:pt>
                <c:pt idx="1791">
                  <c:v>-5.0552368163764099</c:v>
                </c:pt>
                <c:pt idx="1792">
                  <c:v>-4.8730468750104796</c:v>
                </c:pt>
                <c:pt idx="1793">
                  <c:v>-4.74212646485128</c:v>
                </c:pt>
                <c:pt idx="1794">
                  <c:v>-5.3707885741824404</c:v>
                </c:pt>
                <c:pt idx="1795">
                  <c:v>-5.9219360351244203</c:v>
                </c:pt>
                <c:pt idx="1796">
                  <c:v>-6.1459350585808101</c:v>
                </c:pt>
                <c:pt idx="1797">
                  <c:v>-6.1288452148447403</c:v>
                </c:pt>
                <c:pt idx="1798">
                  <c:v>-5.7345581054915202</c:v>
                </c:pt>
                <c:pt idx="1799">
                  <c:v>-5.5563354492290804</c:v>
                </c:pt>
                <c:pt idx="1800">
                  <c:v>-5.8227539062345501</c:v>
                </c:pt>
                <c:pt idx="1801">
                  <c:v>-6.1499023437310303</c:v>
                </c:pt>
                <c:pt idx="1802">
                  <c:v>-6.6217041015351397</c:v>
                </c:pt>
                <c:pt idx="1803">
                  <c:v>-6.8045043945206096</c:v>
                </c:pt>
                <c:pt idx="1804">
                  <c:v>-6.2023925781600502</c:v>
                </c:pt>
                <c:pt idx="1805">
                  <c:v>-6.0110473632923904</c:v>
                </c:pt>
                <c:pt idx="1806">
                  <c:v>-6.6290283202765297</c:v>
                </c:pt>
                <c:pt idx="1807">
                  <c:v>-6.6638183593729696</c:v>
                </c:pt>
                <c:pt idx="1808">
                  <c:v>-6.1697387695601202</c:v>
                </c:pt>
                <c:pt idx="1809">
                  <c:v>-5.7376098633065</c:v>
                </c:pt>
                <c:pt idx="1810">
                  <c:v>-4.0866088868152302</c:v>
                </c:pt>
                <c:pt idx="1811">
                  <c:v>-1.2561035157910401</c:v>
                </c:pt>
                <c:pt idx="1812">
                  <c:v>0.13488769523090099</c:v>
                </c:pt>
                <c:pt idx="1813">
                  <c:v>-0.88287353509654598</c:v>
                </c:pt>
                <c:pt idx="1814">
                  <c:v>-2.7523803709840799</c:v>
                </c:pt>
                <c:pt idx="1815">
                  <c:v>-4.2614746092861298</c:v>
                </c:pt>
                <c:pt idx="1816">
                  <c:v>-4.9536132812092397</c:v>
                </c:pt>
                <c:pt idx="1817">
                  <c:v>-4.6234130859569502</c:v>
                </c:pt>
                <c:pt idx="1818">
                  <c:v>-4.13360595706009</c:v>
                </c:pt>
                <c:pt idx="1819">
                  <c:v>-4.6484374999695603</c:v>
                </c:pt>
                <c:pt idx="1820">
                  <c:v>-5.8282470702427496</c:v>
                </c:pt>
                <c:pt idx="1821">
                  <c:v>-6.4276123046520697</c:v>
                </c:pt>
                <c:pt idx="1822">
                  <c:v>-5.8001708984745903</c:v>
                </c:pt>
                <c:pt idx="1823">
                  <c:v>-3.6489868165339101</c:v>
                </c:pt>
                <c:pt idx="1824">
                  <c:v>-0.41381835956698998</c:v>
                </c:pt>
                <c:pt idx="1825">
                  <c:v>2.0788574217270699</c:v>
                </c:pt>
                <c:pt idx="1826">
                  <c:v>2.5582885741902999</c:v>
                </c:pt>
                <c:pt idx="1827">
                  <c:v>1.8237304687937601</c:v>
                </c:pt>
                <c:pt idx="1828">
                  <c:v>1.0668945312950899</c:v>
                </c:pt>
                <c:pt idx="1829">
                  <c:v>0.57342529299814704</c:v>
                </c:pt>
                <c:pt idx="1830">
                  <c:v>0.13610839846355199</c:v>
                </c:pt>
                <c:pt idx="1831">
                  <c:v>-0.37475585934445099</c:v>
                </c:pt>
                <c:pt idx="1832">
                  <c:v>-0.53405761717797395</c:v>
                </c:pt>
                <c:pt idx="1833">
                  <c:v>-0.40222167969538403</c:v>
                </c:pt>
                <c:pt idx="1834">
                  <c:v>-0.90911865231343802</c:v>
                </c:pt>
                <c:pt idx="1835">
                  <c:v>-1.2072753906071001</c:v>
                </c:pt>
                <c:pt idx="1836">
                  <c:v>0.37811279287358401</c:v>
                </c:pt>
                <c:pt idx="1837">
                  <c:v>2.4401855467512199</c:v>
                </c:pt>
                <c:pt idx="1838">
                  <c:v>2.91168212887795</c:v>
                </c:pt>
                <c:pt idx="1839">
                  <c:v>2.6965332031379599</c:v>
                </c:pt>
                <c:pt idx="1840">
                  <c:v>2.6385498046909901</c:v>
                </c:pt>
                <c:pt idx="1841">
                  <c:v>2.08496093753336</c:v>
                </c:pt>
                <c:pt idx="1842">
                  <c:v>1.3494873047318201</c:v>
                </c:pt>
                <c:pt idx="1843">
                  <c:v>0.86608886721673695</c:v>
                </c:pt>
                <c:pt idx="1844">
                  <c:v>0.121765136763768</c:v>
                </c:pt>
                <c:pt idx="1845">
                  <c:v>-0.55755615230266398</c:v>
                </c:pt>
                <c:pt idx="1846">
                  <c:v>-0.18737792970988901</c:v>
                </c:pt>
                <c:pt idx="1847">
                  <c:v>0.95245361321205202</c:v>
                </c:pt>
                <c:pt idx="1848">
                  <c:v>1.79473876948012</c:v>
                </c:pt>
                <c:pt idx="1849">
                  <c:v>2.2042846679438899</c:v>
                </c:pt>
                <c:pt idx="1850">
                  <c:v>2.8601074218351901</c:v>
                </c:pt>
                <c:pt idx="1851">
                  <c:v>3.33374023434614</c:v>
                </c:pt>
                <c:pt idx="1852">
                  <c:v>2.5369262695798001</c:v>
                </c:pt>
                <c:pt idx="1853">
                  <c:v>1.27044677742092</c:v>
                </c:pt>
                <c:pt idx="1854">
                  <c:v>0.89019775392942102</c:v>
                </c:pt>
                <c:pt idx="1855">
                  <c:v>0.62835693360976497</c:v>
                </c:pt>
                <c:pt idx="1856">
                  <c:v>-0.30303955072428201</c:v>
                </c:pt>
                <c:pt idx="1857">
                  <c:v>-0.68206787107056699</c:v>
                </c:pt>
                <c:pt idx="1858">
                  <c:v>0.18218994135338901</c:v>
                </c:pt>
                <c:pt idx="1859">
                  <c:v>1.0440063476033401</c:v>
                </c:pt>
                <c:pt idx="1860">
                  <c:v>1.3000488281092799</c:v>
                </c:pt>
                <c:pt idx="1861">
                  <c:v>2.0712280272964101</c:v>
                </c:pt>
                <c:pt idx="1862">
                  <c:v>3.3288574217977902</c:v>
                </c:pt>
                <c:pt idx="1863">
                  <c:v>3.1857299804775701</c:v>
                </c:pt>
                <c:pt idx="1864">
                  <c:v>1.5911865235357501</c:v>
                </c:pt>
                <c:pt idx="1865">
                  <c:v>0.43518066413373102</c:v>
                </c:pt>
                <c:pt idx="1866">
                  <c:v>-7.6293945039648103E-3</c:v>
                </c:pt>
                <c:pt idx="1867">
                  <c:v>-0.30334472654427902</c:v>
                </c:pt>
                <c:pt idx="1868">
                  <c:v>-0.14526367188477701</c:v>
                </c:pt>
                <c:pt idx="1869">
                  <c:v>0.181579589823536</c:v>
                </c:pt>
                <c:pt idx="1870">
                  <c:v>0.50689697263613098</c:v>
                </c:pt>
                <c:pt idx="1871">
                  <c:v>1.63421630852403</c:v>
                </c:pt>
                <c:pt idx="1872">
                  <c:v>3.16436767568627</c:v>
                </c:pt>
                <c:pt idx="1873">
                  <c:v>4.3228149413343404</c:v>
                </c:pt>
                <c:pt idx="1874">
                  <c:v>5.3842163085278596</c:v>
                </c:pt>
                <c:pt idx="1875">
                  <c:v>5.6665039062324798</c:v>
                </c:pt>
                <c:pt idx="1876">
                  <c:v>4.3695068360183003</c:v>
                </c:pt>
                <c:pt idx="1877">
                  <c:v>2.8131103516594602</c:v>
                </c:pt>
                <c:pt idx="1878">
                  <c:v>1.9107055664624699</c:v>
                </c:pt>
                <c:pt idx="1879">
                  <c:v>1.1648559570777199</c:v>
                </c:pt>
                <c:pt idx="1880">
                  <c:v>0.78704833986737399</c:v>
                </c:pt>
                <c:pt idx="1881">
                  <c:v>0.75469970703327305</c:v>
                </c:pt>
                <c:pt idx="1882">
                  <c:v>0.36743164064921502</c:v>
                </c:pt>
                <c:pt idx="1883">
                  <c:v>0.42572021484010503</c:v>
                </c:pt>
                <c:pt idx="1884">
                  <c:v>1.6403198241425301</c:v>
                </c:pt>
                <c:pt idx="1885">
                  <c:v>2.5329589843189799</c:v>
                </c:pt>
                <c:pt idx="1886">
                  <c:v>2.4386596679746702</c:v>
                </c:pt>
                <c:pt idx="1887">
                  <c:v>2.40417480468966</c:v>
                </c:pt>
                <c:pt idx="1888">
                  <c:v>2.0846557617388699</c:v>
                </c:pt>
                <c:pt idx="1889">
                  <c:v>0.82214355476701595</c:v>
                </c:pt>
                <c:pt idx="1890">
                  <c:v>-8.4533691349145207E-2</c:v>
                </c:pt>
                <c:pt idx="1891">
                  <c:v>-0.114135742185636</c:v>
                </c:pt>
                <c:pt idx="1892">
                  <c:v>-0.144958496091802</c:v>
                </c:pt>
                <c:pt idx="1893">
                  <c:v>0.34851074215630801</c:v>
                </c:pt>
                <c:pt idx="1894">
                  <c:v>1.3879394530593001</c:v>
                </c:pt>
                <c:pt idx="1895">
                  <c:v>1.27807617188194</c:v>
                </c:pt>
                <c:pt idx="1896">
                  <c:v>0.75836181643921896</c:v>
                </c:pt>
                <c:pt idx="1897">
                  <c:v>1.88446044914731</c:v>
                </c:pt>
                <c:pt idx="1898">
                  <c:v>3.05755615226933</c:v>
                </c:pt>
                <c:pt idx="1899">
                  <c:v>2.39654541019818</c:v>
                </c:pt>
                <c:pt idx="1900">
                  <c:v>1.2683105469468301</c:v>
                </c:pt>
                <c:pt idx="1901">
                  <c:v>0.16510009772648501</c:v>
                </c:pt>
                <c:pt idx="1902">
                  <c:v>-1.73339843737913</c:v>
                </c:pt>
                <c:pt idx="1903">
                  <c:v>-3.1439208983476998</c:v>
                </c:pt>
                <c:pt idx="1904">
                  <c:v>-3.0911254882846202</c:v>
                </c:pt>
                <c:pt idx="1905">
                  <c:v>-2.6031494140936799</c:v>
                </c:pt>
                <c:pt idx="1906">
                  <c:v>-1.7092895508383601</c:v>
                </c:pt>
                <c:pt idx="1907">
                  <c:v>-0.19439697275303999</c:v>
                </c:pt>
                <c:pt idx="1908">
                  <c:v>0.69335937494307798</c:v>
                </c:pt>
                <c:pt idx="1909">
                  <c:v>0.823364257804164</c:v>
                </c:pt>
                <c:pt idx="1910">
                  <c:v>1.4450073241788901</c:v>
                </c:pt>
                <c:pt idx="1911">
                  <c:v>2.45452880852902</c:v>
                </c:pt>
                <c:pt idx="1912">
                  <c:v>2.91717529293898</c:v>
                </c:pt>
                <c:pt idx="1913">
                  <c:v>2.64953613282972</c:v>
                </c:pt>
                <c:pt idx="1914">
                  <c:v>1.6674804688131899</c:v>
                </c:pt>
                <c:pt idx="1915">
                  <c:v>0.27038574227739798</c:v>
                </c:pt>
                <c:pt idx="1916">
                  <c:v>-0.69305419915653699</c:v>
                </c:pt>
                <c:pt idx="1917">
                  <c:v>-0.82397460936654598</c:v>
                </c:pt>
                <c:pt idx="1918">
                  <c:v>-0.55389404298619005</c:v>
                </c:pt>
                <c:pt idx="1919">
                  <c:v>-0.143127441432775</c:v>
                </c:pt>
                <c:pt idx="1920">
                  <c:v>0.27465820309792699</c:v>
                </c:pt>
                <c:pt idx="1921">
                  <c:v>0.31707763671600098</c:v>
                </c:pt>
                <c:pt idx="1922">
                  <c:v>0.28533935547080702</c:v>
                </c:pt>
                <c:pt idx="1923">
                  <c:v>0.79223632809215205</c:v>
                </c:pt>
                <c:pt idx="1924">
                  <c:v>1.26251220700067</c:v>
                </c:pt>
                <c:pt idx="1925">
                  <c:v>1.0729980468873199</c:v>
                </c:pt>
                <c:pt idx="1926">
                  <c:v>0.94085693360234302</c:v>
                </c:pt>
                <c:pt idx="1927">
                  <c:v>1.13800048826843</c:v>
                </c:pt>
                <c:pt idx="1928">
                  <c:v>1.0083007812584599</c:v>
                </c:pt>
                <c:pt idx="1929">
                  <c:v>0.73699951173645395</c:v>
                </c:pt>
                <c:pt idx="1930">
                  <c:v>1.0025024413889201</c:v>
                </c:pt>
                <c:pt idx="1931">
                  <c:v>1.4178466796603999</c:v>
                </c:pt>
                <c:pt idx="1932">
                  <c:v>1.45996093749724</c:v>
                </c:pt>
                <c:pt idx="1933">
                  <c:v>1.71020507810861</c:v>
                </c:pt>
                <c:pt idx="1934">
                  <c:v>2.4679565429191301</c:v>
                </c:pt>
                <c:pt idx="1935">
                  <c:v>2.8793334960668102</c:v>
                </c:pt>
                <c:pt idx="1936">
                  <c:v>2.7151489257920001</c:v>
                </c:pt>
                <c:pt idx="1937">
                  <c:v>2.41516113283221</c:v>
                </c:pt>
                <c:pt idx="1938">
                  <c:v>1.6824340820793999</c:v>
                </c:pt>
                <c:pt idx="1939">
                  <c:v>0.74737548834269396</c:v>
                </c:pt>
                <c:pt idx="1940">
                  <c:v>0.30334472659167799</c:v>
                </c:pt>
                <c:pt idx="1941">
                  <c:v>-3.7231445290042998E-2</c:v>
                </c:pt>
                <c:pt idx="1942">
                  <c:v>-0.26458740232875899</c:v>
                </c:pt>
                <c:pt idx="1943">
                  <c:v>6.2255859353448503E-2</c:v>
                </c:pt>
                <c:pt idx="1944">
                  <c:v>0.288696289047569</c:v>
                </c:pt>
                <c:pt idx="1945">
                  <c:v>0.49682617186122902</c:v>
                </c:pt>
                <c:pt idx="1946">
                  <c:v>1.0876464843359099</c:v>
                </c:pt>
                <c:pt idx="1947">
                  <c:v>1.2200927734287399</c:v>
                </c:pt>
                <c:pt idx="1948">
                  <c:v>1.3894653320200401</c:v>
                </c:pt>
                <c:pt idx="1949">
                  <c:v>2.1261596679198398</c:v>
                </c:pt>
                <c:pt idx="1950">
                  <c:v>1.82891845705098</c:v>
                </c:pt>
                <c:pt idx="1951">
                  <c:v>0.95764160162034695</c:v>
                </c:pt>
                <c:pt idx="1952">
                  <c:v>1.0943603515534199</c:v>
                </c:pt>
                <c:pt idx="1953">
                  <c:v>0.819091796893338</c:v>
                </c:pt>
                <c:pt idx="1954">
                  <c:v>-0.232849121023669</c:v>
                </c:pt>
                <c:pt idx="1955">
                  <c:v>-0.42968749998688699</c:v>
                </c:pt>
                <c:pt idx="1956">
                  <c:v>-0.21148681642078701</c:v>
                </c:pt>
                <c:pt idx="1957">
                  <c:v>-0.12756347656811001</c:v>
                </c:pt>
                <c:pt idx="1958">
                  <c:v>0.25939941403663203</c:v>
                </c:pt>
                <c:pt idx="1959">
                  <c:v>0.285339355467016</c:v>
                </c:pt>
                <c:pt idx="1960">
                  <c:v>-0.13244628903457201</c:v>
                </c:pt>
                <c:pt idx="1961">
                  <c:v>-0.35797119139112299</c:v>
                </c:pt>
                <c:pt idx="1962">
                  <c:v>-0.77301025387841105</c:v>
                </c:pt>
                <c:pt idx="1963">
                  <c:v>-1.51885986323122</c:v>
                </c:pt>
                <c:pt idx="1964">
                  <c:v>-2.2171020507344199</c:v>
                </c:pt>
                <c:pt idx="1965">
                  <c:v>-2.6351928710656098</c:v>
                </c:pt>
                <c:pt idx="1966">
                  <c:v>-2.54791259766212</c:v>
                </c:pt>
                <c:pt idx="1967">
                  <c:v>-2.4398803711010202</c:v>
                </c:pt>
                <c:pt idx="1968">
                  <c:v>-2.7954101562260698</c:v>
                </c:pt>
                <c:pt idx="1969">
                  <c:v>-2.8875732421812801</c:v>
                </c:pt>
                <c:pt idx="1970">
                  <c:v>-2.1313476563010698</c:v>
                </c:pt>
                <c:pt idx="1971">
                  <c:v>-0.96069335945405399</c:v>
                </c:pt>
                <c:pt idx="1972">
                  <c:v>-0.41229248050578299</c:v>
                </c:pt>
                <c:pt idx="1973">
                  <c:v>-0.91400146480975597</c:v>
                </c:pt>
                <c:pt idx="1974">
                  <c:v>-1.5402221679263199</c:v>
                </c:pt>
                <c:pt idx="1975">
                  <c:v>-2.08099365230711</c:v>
                </c:pt>
                <c:pt idx="1976">
                  <c:v>-3.0596923827461899</c:v>
                </c:pt>
                <c:pt idx="1977">
                  <c:v>-3.58703613277665</c:v>
                </c:pt>
                <c:pt idx="1978">
                  <c:v>-3.49365234375635</c:v>
                </c:pt>
                <c:pt idx="1979">
                  <c:v>-3.9498901366877299</c:v>
                </c:pt>
                <c:pt idx="1980">
                  <c:v>-4.6057128905804099</c:v>
                </c:pt>
                <c:pt idx="1981">
                  <c:v>-4.8159790038919104</c:v>
                </c:pt>
                <c:pt idx="1982">
                  <c:v>-4.6630859375104299</c:v>
                </c:pt>
                <c:pt idx="1983">
                  <c:v>-3.73474121100082</c:v>
                </c:pt>
                <c:pt idx="1984">
                  <c:v>-3.0029296875499201</c:v>
                </c:pt>
                <c:pt idx="1985">
                  <c:v>-3.7109374999515401</c:v>
                </c:pt>
                <c:pt idx="1986">
                  <c:v>-4.3661499022989103</c:v>
                </c:pt>
                <c:pt idx="1987">
                  <c:v>-4.1619873047014702</c:v>
                </c:pt>
                <c:pt idx="1988">
                  <c:v>-4.4232177734196201</c:v>
                </c:pt>
                <c:pt idx="1989">
                  <c:v>-4.7998046874741398</c:v>
                </c:pt>
                <c:pt idx="1990">
                  <c:v>-3.91418457037331</c:v>
                </c:pt>
                <c:pt idx="1991">
                  <c:v>-1.8774414063898599</c:v>
                </c:pt>
                <c:pt idx="1992">
                  <c:v>-1.25122071593088E-2</c:v>
                </c:pt>
                <c:pt idx="1993">
                  <c:v>0.17669677733071501</c:v>
                </c:pt>
                <c:pt idx="1994">
                  <c:v>-1.2835693358369</c:v>
                </c:pt>
                <c:pt idx="1995">
                  <c:v>-2.5418090819445598</c:v>
                </c:pt>
                <c:pt idx="1996">
                  <c:v>-2.5714111328104599</c:v>
                </c:pt>
                <c:pt idx="1997">
                  <c:v>-2.3889160156376099</c:v>
                </c:pt>
                <c:pt idx="1998">
                  <c:v>-3.1420898436979399</c:v>
                </c:pt>
                <c:pt idx="1999">
                  <c:v>-4.0661621093111302</c:v>
                </c:pt>
                <c:pt idx="2000">
                  <c:v>-3.9495849609455602</c:v>
                </c:pt>
                <c:pt idx="2001">
                  <c:v>-3.9288330078139402</c:v>
                </c:pt>
                <c:pt idx="2002">
                  <c:v>-4.8147583007198103</c:v>
                </c:pt>
                <c:pt idx="2003">
                  <c:v>-4.0911865234876803</c:v>
                </c:pt>
                <c:pt idx="2004">
                  <c:v>-0.62072753930317204</c:v>
                </c:pt>
                <c:pt idx="2005">
                  <c:v>2.58422851540274</c:v>
                </c:pt>
                <c:pt idx="2006">
                  <c:v>3.5604858397758301</c:v>
                </c:pt>
                <c:pt idx="2007">
                  <c:v>3.53668212890791</c:v>
                </c:pt>
                <c:pt idx="2008">
                  <c:v>3.3081054687659002</c:v>
                </c:pt>
                <c:pt idx="2009">
                  <c:v>2.49816894536885</c:v>
                </c:pt>
                <c:pt idx="2010">
                  <c:v>1.5765380860018301</c:v>
                </c:pt>
                <c:pt idx="2011">
                  <c:v>1.2484741211166499</c:v>
                </c:pt>
                <c:pt idx="2012">
                  <c:v>1.0342407226712</c:v>
                </c:pt>
                <c:pt idx="2013">
                  <c:v>0.50476074222445999</c:v>
                </c:pt>
                <c:pt idx="2014">
                  <c:v>6.4392089874589498E-2</c:v>
                </c:pt>
                <c:pt idx="2015">
                  <c:v>2.4414062502799701E-2</c:v>
                </c:pt>
                <c:pt idx="2016">
                  <c:v>0.91918945306233801</c:v>
                </c:pt>
                <c:pt idx="2017">
                  <c:v>2.9272460936093698</c:v>
                </c:pt>
                <c:pt idx="2018">
                  <c:v>4.48852539051531</c:v>
                </c:pt>
                <c:pt idx="2019">
                  <c:v>4.6929931640481302</c:v>
                </c:pt>
                <c:pt idx="2020">
                  <c:v>4.7122192382799</c:v>
                </c:pt>
                <c:pt idx="2021">
                  <c:v>4.7467041015600797</c:v>
                </c:pt>
                <c:pt idx="2022">
                  <c:v>4.1635131836348602</c:v>
                </c:pt>
                <c:pt idx="2023">
                  <c:v>3.5079956055149499</c:v>
                </c:pt>
                <c:pt idx="2024">
                  <c:v>3.1491088867440502</c:v>
                </c:pt>
                <c:pt idx="2025">
                  <c:v>2.8884887695496202</c:v>
                </c:pt>
                <c:pt idx="2026">
                  <c:v>3.2122802734146001</c:v>
                </c:pt>
                <c:pt idx="2027">
                  <c:v>4.2443847655520202</c:v>
                </c:pt>
                <c:pt idx="2028">
                  <c:v>5.25451660149107</c:v>
                </c:pt>
                <c:pt idx="2029">
                  <c:v>5.8724975585500498</c:v>
                </c:pt>
                <c:pt idx="2030">
                  <c:v>6.3763427734017597</c:v>
                </c:pt>
                <c:pt idx="2031">
                  <c:v>6.8191528319998396</c:v>
                </c:pt>
                <c:pt idx="2032">
                  <c:v>6.6574096679802199</c:v>
                </c:pt>
                <c:pt idx="2033">
                  <c:v>5.5905151367944397</c:v>
                </c:pt>
                <c:pt idx="2034">
                  <c:v>4.0280151368299499</c:v>
                </c:pt>
                <c:pt idx="2035">
                  <c:v>2.5332641602626298</c:v>
                </c:pt>
                <c:pt idx="2036">
                  <c:v>1.71417236333954</c:v>
                </c:pt>
                <c:pt idx="2037">
                  <c:v>1.7288208007802099</c:v>
                </c:pt>
                <c:pt idx="2038">
                  <c:v>2.0904541015366802</c:v>
                </c:pt>
                <c:pt idx="2039">
                  <c:v>2.8961181640049798</c:v>
                </c:pt>
                <c:pt idx="2040">
                  <c:v>4.23889160146663</c:v>
                </c:pt>
                <c:pt idx="2041">
                  <c:v>5.2340698241477002</c:v>
                </c:pt>
                <c:pt idx="2042">
                  <c:v>5.7189941405902696</c:v>
                </c:pt>
                <c:pt idx="2043">
                  <c:v>6.1215209960649197</c:v>
                </c:pt>
                <c:pt idx="2044">
                  <c:v>5.8407592773638601</c:v>
                </c:pt>
                <c:pt idx="2045">
                  <c:v>4.6102905274318804</c:v>
                </c:pt>
                <c:pt idx="2046">
                  <c:v>3.3129882813432099</c:v>
                </c:pt>
                <c:pt idx="2047">
                  <c:v>2.5527954102108699</c:v>
                </c:pt>
                <c:pt idx="2048">
                  <c:v>2.13897705081098</c:v>
                </c:pt>
                <c:pt idx="2049">
                  <c:v>1.7993164062744</c:v>
                </c:pt>
                <c:pt idx="2050">
                  <c:v>1.9979858398294801</c:v>
                </c:pt>
                <c:pt idx="2051">
                  <c:v>3.0688476561730602</c:v>
                </c:pt>
                <c:pt idx="2052">
                  <c:v>4.2227172850728198</c:v>
                </c:pt>
                <c:pt idx="2053">
                  <c:v>5.2688598632056101</c:v>
                </c:pt>
                <c:pt idx="2054">
                  <c:v>6.5127563475663104</c:v>
                </c:pt>
                <c:pt idx="2055">
                  <c:v>6.9030761718467799</c:v>
                </c:pt>
                <c:pt idx="2056">
                  <c:v>6.0998535156830798</c:v>
                </c:pt>
                <c:pt idx="2057">
                  <c:v>5.0289916992961796</c:v>
                </c:pt>
                <c:pt idx="2058">
                  <c:v>3.6822509766598799</c:v>
                </c:pt>
                <c:pt idx="2059">
                  <c:v>2.2708129883832999</c:v>
                </c:pt>
                <c:pt idx="2060">
                  <c:v>1.61071777348553</c:v>
                </c:pt>
                <c:pt idx="2061">
                  <c:v>1.4135742187643401</c:v>
                </c:pt>
                <c:pt idx="2062">
                  <c:v>1.5216064453046401</c:v>
                </c:pt>
                <c:pt idx="2063">
                  <c:v>2.1722412108901601</c:v>
                </c:pt>
                <c:pt idx="2064">
                  <c:v>2.7584838866761001</c:v>
                </c:pt>
                <c:pt idx="2065">
                  <c:v>3.1433105468470002</c:v>
                </c:pt>
                <c:pt idx="2066">
                  <c:v>3.6355590819954302</c:v>
                </c:pt>
                <c:pt idx="2067">
                  <c:v>3.8540649413903498</c:v>
                </c:pt>
                <c:pt idx="2068">
                  <c:v>3.5473632812724598</c:v>
                </c:pt>
                <c:pt idx="2069">
                  <c:v>2.7627563477136898</c:v>
                </c:pt>
                <c:pt idx="2070">
                  <c:v>1.950073242247</c:v>
                </c:pt>
                <c:pt idx="2071">
                  <c:v>1.74835205079602</c:v>
                </c:pt>
                <c:pt idx="2072">
                  <c:v>1.69555664062887</c:v>
                </c:pt>
                <c:pt idx="2073">
                  <c:v>1.48742675782774</c:v>
                </c:pt>
                <c:pt idx="2074">
                  <c:v>1.82495117185029</c:v>
                </c:pt>
                <c:pt idx="2075">
                  <c:v>2.3043823241836501</c:v>
                </c:pt>
                <c:pt idx="2076">
                  <c:v>2.32788085937328</c:v>
                </c:pt>
                <c:pt idx="2077">
                  <c:v>2.4182128906183502</c:v>
                </c:pt>
                <c:pt idx="2078">
                  <c:v>2.3904418945332999</c:v>
                </c:pt>
                <c:pt idx="2079">
                  <c:v>1.8746948242567401</c:v>
                </c:pt>
                <c:pt idx="2080">
                  <c:v>1.2164306641109901</c:v>
                </c:pt>
                <c:pt idx="2081">
                  <c:v>0.37658691412437001</c:v>
                </c:pt>
                <c:pt idx="2082">
                  <c:v>-0.78399658194575095</c:v>
                </c:pt>
                <c:pt idx="2083">
                  <c:v>-1.9708251952250699</c:v>
                </c:pt>
                <c:pt idx="2084">
                  <c:v>-2.7005004882275001</c:v>
                </c:pt>
                <c:pt idx="2085">
                  <c:v>-2.3941040039289598</c:v>
                </c:pt>
                <c:pt idx="2086">
                  <c:v>-1.46820068366238</c:v>
                </c:pt>
                <c:pt idx="2087">
                  <c:v>-0.70251464849425604</c:v>
                </c:pt>
                <c:pt idx="2088">
                  <c:v>0.22583007805618799</c:v>
                </c:pt>
                <c:pt idx="2089">
                  <c:v>1.1019897460288099</c:v>
                </c:pt>
                <c:pt idx="2090">
                  <c:v>1.1856079101500501</c:v>
                </c:pt>
                <c:pt idx="2091">
                  <c:v>0.80871582034043699</c:v>
                </c:pt>
                <c:pt idx="2092">
                  <c:v>0.231933593792753</c:v>
                </c:pt>
                <c:pt idx="2093">
                  <c:v>-0.691833496024857</c:v>
                </c:pt>
                <c:pt idx="2094">
                  <c:v>-1.46697998041094</c:v>
                </c:pt>
                <c:pt idx="2095">
                  <c:v>-1.7672729491963499</c:v>
                </c:pt>
                <c:pt idx="2096">
                  <c:v>-1.77429199218698</c:v>
                </c:pt>
                <c:pt idx="2097">
                  <c:v>-1.92352294920762</c:v>
                </c:pt>
                <c:pt idx="2098">
                  <c:v>-2.58697509760677</c:v>
                </c:pt>
                <c:pt idx="2099">
                  <c:v>-3.1521606444891002</c:v>
                </c:pt>
                <c:pt idx="2100">
                  <c:v>-3.1399536132821599</c:v>
                </c:pt>
                <c:pt idx="2101">
                  <c:v>-2.7871704101827199</c:v>
                </c:pt>
                <c:pt idx="2102">
                  <c:v>-2.12127685551871</c:v>
                </c:pt>
                <c:pt idx="2103">
                  <c:v>-2.0437622070370698</c:v>
                </c:pt>
                <c:pt idx="2104">
                  <c:v>-3.0938720702337101</c:v>
                </c:pt>
                <c:pt idx="2105">
                  <c:v>-3.6834716796432598</c:v>
                </c:pt>
                <c:pt idx="2106">
                  <c:v>-3.4616088867353998</c:v>
                </c:pt>
                <c:pt idx="2107">
                  <c:v>-3.4164428710971402</c:v>
                </c:pt>
                <c:pt idx="2108">
                  <c:v>-2.9696655273772699</c:v>
                </c:pt>
                <c:pt idx="2109">
                  <c:v>-2.2027587891203901</c:v>
                </c:pt>
                <c:pt idx="2110">
                  <c:v>-1.95281982423762</c:v>
                </c:pt>
                <c:pt idx="2111">
                  <c:v>-1.5649414062792799</c:v>
                </c:pt>
                <c:pt idx="2112">
                  <c:v>-1.3494873047037601</c:v>
                </c:pt>
                <c:pt idx="2113">
                  <c:v>-1.9186401366757899</c:v>
                </c:pt>
                <c:pt idx="2114">
                  <c:v>-2.0526123046773899</c:v>
                </c:pt>
                <c:pt idx="2115">
                  <c:v>-1.76574707033415</c:v>
                </c:pt>
                <c:pt idx="2116">
                  <c:v>-1.89788818358377</c:v>
                </c:pt>
                <c:pt idx="2117">
                  <c:v>-1.84661865234764</c:v>
                </c:pt>
                <c:pt idx="2118">
                  <c:v>-2.0532226562343099</c:v>
                </c:pt>
                <c:pt idx="2119">
                  <c:v>-3.0627441405483302</c:v>
                </c:pt>
                <c:pt idx="2120">
                  <c:v>-3.5751342773048398</c:v>
                </c:pt>
                <c:pt idx="2121">
                  <c:v>-3.50524902344281</c:v>
                </c:pt>
                <c:pt idx="2122">
                  <c:v>-3.7442016601381001</c:v>
                </c:pt>
                <c:pt idx="2123">
                  <c:v>-3.8198852539004999</c:v>
                </c:pt>
                <c:pt idx="2124">
                  <c:v>-3.45733642580878</c:v>
                </c:pt>
                <c:pt idx="2125">
                  <c:v>-3.1396484375242699</c:v>
                </c:pt>
                <c:pt idx="2126">
                  <c:v>-3.0062866211039401</c:v>
                </c:pt>
                <c:pt idx="2127">
                  <c:v>-2.9821777343768399</c:v>
                </c:pt>
                <c:pt idx="2128">
                  <c:v>-2.8680419921962201</c:v>
                </c:pt>
                <c:pt idx="2129">
                  <c:v>-2.6916503906384799</c:v>
                </c:pt>
                <c:pt idx="2130">
                  <c:v>-2.6104736328186999</c:v>
                </c:pt>
                <c:pt idx="2131">
                  <c:v>-2.3706054687683298</c:v>
                </c:pt>
                <c:pt idx="2132">
                  <c:v>-2.0489501953370701</c:v>
                </c:pt>
                <c:pt idx="2133">
                  <c:v>-1.89636230469923</c:v>
                </c:pt>
                <c:pt idx="2134">
                  <c:v>-1.8881225585943799</c:v>
                </c:pt>
                <c:pt idx="2135">
                  <c:v>-2.3785400390248101</c:v>
                </c:pt>
                <c:pt idx="2136">
                  <c:v>-3.0392456054179702</c:v>
                </c:pt>
                <c:pt idx="2137">
                  <c:v>-2.92419433594634</c:v>
                </c:pt>
                <c:pt idx="2138">
                  <c:v>-2.60620117189944</c:v>
                </c:pt>
                <c:pt idx="2139">
                  <c:v>-2.77221679686224</c:v>
                </c:pt>
                <c:pt idx="2140">
                  <c:v>-2.9348754882687502</c:v>
                </c:pt>
                <c:pt idx="2141">
                  <c:v>-3.1893920898241901</c:v>
                </c:pt>
                <c:pt idx="2142">
                  <c:v>-3.5147094726310999</c:v>
                </c:pt>
                <c:pt idx="2143">
                  <c:v>-3.4341430664124801</c:v>
                </c:pt>
                <c:pt idx="2144">
                  <c:v>-3.63250732420342</c:v>
                </c:pt>
                <c:pt idx="2145">
                  <c:v>-4.0179443359076998</c:v>
                </c:pt>
                <c:pt idx="2146">
                  <c:v>-3.4268188477019499</c:v>
                </c:pt>
                <c:pt idx="2147">
                  <c:v>-2.6004028320951398</c:v>
                </c:pt>
                <c:pt idx="2148">
                  <c:v>-2.5421142578170102</c:v>
                </c:pt>
                <c:pt idx="2149">
                  <c:v>-2.3657226562636402</c:v>
                </c:pt>
                <c:pt idx="2150">
                  <c:v>-1.9143676758163499</c:v>
                </c:pt>
                <c:pt idx="2151">
                  <c:v>-1.96014404296519</c:v>
                </c:pt>
                <c:pt idx="2152">
                  <c:v>-2.2058105468559002</c:v>
                </c:pt>
                <c:pt idx="2153">
                  <c:v>-2.3080444335857999</c:v>
                </c:pt>
                <c:pt idx="2154">
                  <c:v>-2.6916503905951701</c:v>
                </c:pt>
                <c:pt idx="2155">
                  <c:v>-3.11614990231074</c:v>
                </c:pt>
                <c:pt idx="2156">
                  <c:v>-3.1066894531257399</c:v>
                </c:pt>
                <c:pt idx="2157">
                  <c:v>-3.1756591796821398</c:v>
                </c:pt>
                <c:pt idx="2158">
                  <c:v>-3.7573242187045</c:v>
                </c:pt>
                <c:pt idx="2159">
                  <c:v>-4.0936279296612001</c:v>
                </c:pt>
                <c:pt idx="2160">
                  <c:v>-3.8388061523636798</c:v>
                </c:pt>
                <c:pt idx="2161">
                  <c:v>-3.65386962892071</c:v>
                </c:pt>
                <c:pt idx="2162">
                  <c:v>-3.5247802734475999</c:v>
                </c:pt>
                <c:pt idx="2163">
                  <c:v>-3.1188964844067502</c:v>
                </c:pt>
                <c:pt idx="2164">
                  <c:v>-3.1344604492175301</c:v>
                </c:pt>
                <c:pt idx="2165">
                  <c:v>-3.80950927729095</c:v>
                </c:pt>
                <c:pt idx="2166">
                  <c:v>-4.28314208980649</c:v>
                </c:pt>
                <c:pt idx="2167">
                  <c:v>-4.5144653320130503</c:v>
                </c:pt>
                <c:pt idx="2168">
                  <c:v>-4.8895263671579903</c:v>
                </c:pt>
                <c:pt idx="2169">
                  <c:v>-4.6340942383013504</c:v>
                </c:pt>
                <c:pt idx="2170">
                  <c:v>-3.11584472668194</c:v>
                </c:pt>
                <c:pt idx="2171">
                  <c:v>-1.33911132826478</c:v>
                </c:pt>
                <c:pt idx="2172">
                  <c:v>-0.45593261725698098</c:v>
                </c:pt>
                <c:pt idx="2173">
                  <c:v>-0.60699462889436595</c:v>
                </c:pt>
                <c:pt idx="2174">
                  <c:v>-1.4291381835287</c:v>
                </c:pt>
                <c:pt idx="2175">
                  <c:v>-2.25006103509129</c:v>
                </c:pt>
                <c:pt idx="2176">
                  <c:v>-2.5491333007575898</c:v>
                </c:pt>
                <c:pt idx="2177">
                  <c:v>-2.86895751950594</c:v>
                </c:pt>
                <c:pt idx="2178">
                  <c:v>-3.7408447264935099</c:v>
                </c:pt>
                <c:pt idx="2179">
                  <c:v>-4.6307373046170897</c:v>
                </c:pt>
                <c:pt idx="2180">
                  <c:v>-5.2169799804223604</c:v>
                </c:pt>
                <c:pt idx="2181">
                  <c:v>-5.7012939452741804</c:v>
                </c:pt>
                <c:pt idx="2182">
                  <c:v>-5.3192138672179103</c:v>
                </c:pt>
                <c:pt idx="2183">
                  <c:v>-3.0551147462739299</c:v>
                </c:pt>
                <c:pt idx="2184">
                  <c:v>0.22430419895777201</c:v>
                </c:pt>
                <c:pt idx="2185">
                  <c:v>2.2891235349919299</c:v>
                </c:pt>
                <c:pt idx="2186">
                  <c:v>2.3684692382749399</c:v>
                </c:pt>
                <c:pt idx="2187">
                  <c:v>1.8957519531626199</c:v>
                </c:pt>
                <c:pt idx="2188">
                  <c:v>1.5823364258061901</c:v>
                </c:pt>
                <c:pt idx="2189">
                  <c:v>0.54565429695750001</c:v>
                </c:pt>
                <c:pt idx="2190">
                  <c:v>-0.874023437386375</c:v>
                </c:pt>
                <c:pt idx="2191">
                  <c:v>-1.3482666015245399</c:v>
                </c:pt>
                <c:pt idx="2192">
                  <c:v>-1.3330078125012199</c:v>
                </c:pt>
                <c:pt idx="2193">
                  <c:v>-1.97570800776106</c:v>
                </c:pt>
                <c:pt idx="2194">
                  <c:v>-2.67272949213171</c:v>
                </c:pt>
                <c:pt idx="2195">
                  <c:v>-2.03735351567585</c:v>
                </c:pt>
                <c:pt idx="2196">
                  <c:v>-0.15960693374403601</c:v>
                </c:pt>
                <c:pt idx="2197">
                  <c:v>1.4697265623696001</c:v>
                </c:pt>
                <c:pt idx="2198">
                  <c:v>2.1072387694799399</c:v>
                </c:pt>
                <c:pt idx="2199">
                  <c:v>2.2375488281145102</c:v>
                </c:pt>
                <c:pt idx="2200">
                  <c:v>2.0452880859529801</c:v>
                </c:pt>
                <c:pt idx="2201">
                  <c:v>1.4767456055145101</c:v>
                </c:pt>
                <c:pt idx="2202">
                  <c:v>0.65246582037884604</c:v>
                </c:pt>
                <c:pt idx="2203">
                  <c:v>-0.34118652335752098</c:v>
                </c:pt>
                <c:pt idx="2204">
                  <c:v>-0.76934814449678701</c:v>
                </c:pt>
                <c:pt idx="2205">
                  <c:v>-0.102844238334897</c:v>
                </c:pt>
                <c:pt idx="2206">
                  <c:v>0.78186035149088795</c:v>
                </c:pt>
                <c:pt idx="2207">
                  <c:v>1.61956787102594</c:v>
                </c:pt>
                <c:pt idx="2208">
                  <c:v>2.8918457030220202</c:v>
                </c:pt>
                <c:pt idx="2209">
                  <c:v>3.8836669921072202</c:v>
                </c:pt>
                <c:pt idx="2210">
                  <c:v>4.3688964843357203</c:v>
                </c:pt>
                <c:pt idx="2211">
                  <c:v>4.7039794921603804</c:v>
                </c:pt>
                <c:pt idx="2212">
                  <c:v>3.9825439453709</c:v>
                </c:pt>
                <c:pt idx="2213">
                  <c:v>2.3916625977850199</c:v>
                </c:pt>
                <c:pt idx="2214">
                  <c:v>1.43402099617127</c:v>
                </c:pt>
                <c:pt idx="2215">
                  <c:v>0.80688476567604905</c:v>
                </c:pt>
                <c:pt idx="2216">
                  <c:v>1.5869140689388501E-2</c:v>
                </c:pt>
                <c:pt idx="2217">
                  <c:v>7.4157714839005295E-2</c:v>
                </c:pt>
                <c:pt idx="2218">
                  <c:v>1.1682128905359399</c:v>
                </c:pt>
                <c:pt idx="2219">
                  <c:v>2.58758544910321</c:v>
                </c:pt>
                <c:pt idx="2220">
                  <c:v>3.91876220692289</c:v>
                </c:pt>
                <c:pt idx="2221">
                  <c:v>4.9761962889764204</c:v>
                </c:pt>
                <c:pt idx="2222">
                  <c:v>5.8581542968032103</c:v>
                </c:pt>
                <c:pt idx="2223">
                  <c:v>5.9838867187397096</c:v>
                </c:pt>
                <c:pt idx="2224">
                  <c:v>4.6701049805762898</c:v>
                </c:pt>
                <c:pt idx="2225">
                  <c:v>3.2937622071439101</c:v>
                </c:pt>
                <c:pt idx="2226">
                  <c:v>3.0657958984561602</c:v>
                </c:pt>
                <c:pt idx="2227">
                  <c:v>2.7999877929905099</c:v>
                </c:pt>
                <c:pt idx="2228">
                  <c:v>1.97937011725467</c:v>
                </c:pt>
                <c:pt idx="2229">
                  <c:v>1.87469482422732</c:v>
                </c:pt>
                <c:pt idx="2230">
                  <c:v>2.8729248046057898</c:v>
                </c:pt>
                <c:pt idx="2231">
                  <c:v>4.25994873035458</c:v>
                </c:pt>
                <c:pt idx="2232">
                  <c:v>5.7614135740951697</c:v>
                </c:pt>
                <c:pt idx="2233">
                  <c:v>7.1774291991021997</c:v>
                </c:pt>
                <c:pt idx="2234">
                  <c:v>7.7282714843296603</c:v>
                </c:pt>
                <c:pt idx="2235">
                  <c:v>7.0910644531774496</c:v>
                </c:pt>
                <c:pt idx="2236">
                  <c:v>5.9951782227464498</c:v>
                </c:pt>
                <c:pt idx="2237">
                  <c:v>4.7512817383836303</c:v>
                </c:pt>
                <c:pt idx="2238">
                  <c:v>3.2254028321568402</c:v>
                </c:pt>
                <c:pt idx="2239">
                  <c:v>2.08740234384419</c:v>
                </c:pt>
                <c:pt idx="2240">
                  <c:v>1.7663574219015701</c:v>
                </c:pt>
                <c:pt idx="2241">
                  <c:v>2.0065307616988699</c:v>
                </c:pt>
                <c:pt idx="2242">
                  <c:v>2.69744873041157</c:v>
                </c:pt>
                <c:pt idx="2243">
                  <c:v>3.2830810546390299</c:v>
                </c:pt>
                <c:pt idx="2244">
                  <c:v>3.6264038085653398</c:v>
                </c:pt>
                <c:pt idx="2245">
                  <c:v>4.6307373046043798</c:v>
                </c:pt>
                <c:pt idx="2246">
                  <c:v>5.61737060538709</c:v>
                </c:pt>
                <c:pt idx="2247">
                  <c:v>5.37750244142621</c:v>
                </c:pt>
                <c:pt idx="2248">
                  <c:v>4.8516845703562597</c:v>
                </c:pt>
                <c:pt idx="2249">
                  <c:v>4.2514038086437003</c:v>
                </c:pt>
                <c:pt idx="2250">
                  <c:v>2.6751708985686702</c:v>
                </c:pt>
                <c:pt idx="2251">
                  <c:v>1.3552856446410899</c:v>
                </c:pt>
                <c:pt idx="2252">
                  <c:v>1.3442993164071599</c:v>
                </c:pt>
                <c:pt idx="2253">
                  <c:v>1.46850585936466</c:v>
                </c:pt>
                <c:pt idx="2254">
                  <c:v>1.4239501953162099</c:v>
                </c:pt>
                <c:pt idx="2255">
                  <c:v>1.9873046874528599</c:v>
                </c:pt>
                <c:pt idx="2256">
                  <c:v>2.6867675780664699</c:v>
                </c:pt>
                <c:pt idx="2257">
                  <c:v>2.8659057617037602</c:v>
                </c:pt>
                <c:pt idx="2258">
                  <c:v>2.7423095703228402</c:v>
                </c:pt>
                <c:pt idx="2259">
                  <c:v>2.37365722659335</c:v>
                </c:pt>
                <c:pt idx="2260">
                  <c:v>1.3928222657070699</c:v>
                </c:pt>
                <c:pt idx="2261">
                  <c:v>0.20904541025530099</c:v>
                </c:pt>
                <c:pt idx="2262">
                  <c:v>-0.41656494135390298</c:v>
                </c:pt>
                <c:pt idx="2263">
                  <c:v>-0.76843261715789801</c:v>
                </c:pt>
                <c:pt idx="2264">
                  <c:v>-1.11114501950242</c:v>
                </c:pt>
                <c:pt idx="2265">
                  <c:v>-1.0211181640700699</c:v>
                </c:pt>
                <c:pt idx="2266">
                  <c:v>-0.76049804689692602</c:v>
                </c:pt>
                <c:pt idx="2267">
                  <c:v>-0.52154541017635303</c:v>
                </c:pt>
                <c:pt idx="2268">
                  <c:v>0.30212402336820599</c:v>
                </c:pt>
                <c:pt idx="2269">
                  <c:v>1.2203979491415</c:v>
                </c:pt>
                <c:pt idx="2270">
                  <c:v>1.5725708007516199</c:v>
                </c:pt>
                <c:pt idx="2271">
                  <c:v>1.83593749997772</c:v>
                </c:pt>
                <c:pt idx="2272">
                  <c:v>1.6601562500148701</c:v>
                </c:pt>
                <c:pt idx="2273">
                  <c:v>0.67169189461485701</c:v>
                </c:pt>
                <c:pt idx="2274">
                  <c:v>-0.224609374924188</c:v>
                </c:pt>
                <c:pt idx="2275">
                  <c:v>-0.69671630855381805</c:v>
                </c:pt>
                <c:pt idx="2276">
                  <c:v>-0.82824707030137501</c:v>
                </c:pt>
                <c:pt idx="2277">
                  <c:v>-0.489196777372428</c:v>
                </c:pt>
                <c:pt idx="2278">
                  <c:v>-0.34271240235613998</c:v>
                </c:pt>
                <c:pt idx="2279">
                  <c:v>-0.26916503906872102</c:v>
                </c:pt>
                <c:pt idx="2280">
                  <c:v>0.48065185540498701</c:v>
                </c:pt>
                <c:pt idx="2281">
                  <c:v>0.84472656246903999</c:v>
                </c:pt>
                <c:pt idx="2282">
                  <c:v>0.429077148472846</c:v>
                </c:pt>
                <c:pt idx="2283">
                  <c:v>0.56945800780056199</c:v>
                </c:pt>
                <c:pt idx="2284">
                  <c:v>0.79528808591829603</c:v>
                </c:pt>
                <c:pt idx="2285">
                  <c:v>-3.05175713594535E-4</c:v>
                </c:pt>
                <c:pt idx="2286">
                  <c:v>-0.77545166009033295</c:v>
                </c:pt>
                <c:pt idx="2287">
                  <c:v>-0.82763671874556199</c:v>
                </c:pt>
                <c:pt idx="2288">
                  <c:v>-0.76232910156808298</c:v>
                </c:pt>
                <c:pt idx="2289">
                  <c:v>-0.54260253908128497</c:v>
                </c:pt>
                <c:pt idx="2290">
                  <c:v>-3.3874511762242397E-2</c:v>
                </c:pt>
                <c:pt idx="2291">
                  <c:v>0.34912109371725703</c:v>
                </c:pt>
                <c:pt idx="2292">
                  <c:v>0.57708740232426103</c:v>
                </c:pt>
                <c:pt idx="2293">
                  <c:v>0.79833984373108502</c:v>
                </c:pt>
                <c:pt idx="2294">
                  <c:v>0.85906982421355804</c:v>
                </c:pt>
                <c:pt idx="2295">
                  <c:v>0.85662841796895905</c:v>
                </c:pt>
                <c:pt idx="2296">
                  <c:v>0.84777832031326095</c:v>
                </c:pt>
                <c:pt idx="2297">
                  <c:v>0.36956787113485101</c:v>
                </c:pt>
                <c:pt idx="2298">
                  <c:v>-0.45745849602266903</c:v>
                </c:pt>
                <c:pt idx="2299">
                  <c:v>-0.95550537105094402</c:v>
                </c:pt>
                <c:pt idx="2300">
                  <c:v>-1.4358520507399699</c:v>
                </c:pt>
                <c:pt idx="2301">
                  <c:v>-2.0611572265087599</c:v>
                </c:pt>
                <c:pt idx="2302">
                  <c:v>-1.9314575195424</c:v>
                </c:pt>
                <c:pt idx="2303">
                  <c:v>-1.4749145508204899</c:v>
                </c:pt>
                <c:pt idx="2304">
                  <c:v>-1.65771484373421</c:v>
                </c:pt>
                <c:pt idx="2305">
                  <c:v>-1.66107177734346</c:v>
                </c:pt>
                <c:pt idx="2306">
                  <c:v>-1.30371093753088</c:v>
                </c:pt>
                <c:pt idx="2307">
                  <c:v>-1.7996215819884001</c:v>
                </c:pt>
                <c:pt idx="2308">
                  <c:v>-2.62634277336607</c:v>
                </c:pt>
                <c:pt idx="2309">
                  <c:v>-2.7175903320233701</c:v>
                </c:pt>
                <c:pt idx="2310">
                  <c:v>-2.62084960938336</c:v>
                </c:pt>
                <c:pt idx="2311">
                  <c:v>-2.8353881835752102</c:v>
                </c:pt>
                <c:pt idx="2312">
                  <c:v>-3.1179809570066999</c:v>
                </c:pt>
                <c:pt idx="2313">
                  <c:v>-3.1585693359339699</c:v>
                </c:pt>
                <c:pt idx="2314">
                  <c:v>-2.8268432617475598</c:v>
                </c:pt>
                <c:pt idx="2315">
                  <c:v>-2.62542724611124</c:v>
                </c:pt>
                <c:pt idx="2316">
                  <c:v>-2.4038696289254902</c:v>
                </c:pt>
                <c:pt idx="2317">
                  <c:v>-1.4392089844587901</c:v>
                </c:pt>
                <c:pt idx="2318">
                  <c:v>-0.87982177739233702</c:v>
                </c:pt>
                <c:pt idx="2319">
                  <c:v>-1.7001342772725001</c:v>
                </c:pt>
                <c:pt idx="2320">
                  <c:v>-2.33673095697567</c:v>
                </c:pt>
                <c:pt idx="2321">
                  <c:v>-2.3486328124989599</c:v>
                </c:pt>
                <c:pt idx="2322">
                  <c:v>-2.9876708983817002</c:v>
                </c:pt>
                <c:pt idx="2323">
                  <c:v>-3.78967285149248</c:v>
                </c:pt>
                <c:pt idx="2324">
                  <c:v>-4.0051269531061902</c:v>
                </c:pt>
                <c:pt idx="2325">
                  <c:v>-4.1397094726445003</c:v>
                </c:pt>
                <c:pt idx="2326">
                  <c:v>-3.8870239258033101</c:v>
                </c:pt>
                <c:pt idx="2327">
                  <c:v>-3.1341552735032301</c:v>
                </c:pt>
                <c:pt idx="2328">
                  <c:v>-2.89916992189562</c:v>
                </c:pt>
                <c:pt idx="2329">
                  <c:v>-2.85217285156663</c:v>
                </c:pt>
                <c:pt idx="2330">
                  <c:v>-2.0892333985044602</c:v>
                </c:pt>
                <c:pt idx="2331">
                  <c:v>-1.48406982427186</c:v>
                </c:pt>
                <c:pt idx="2332">
                  <c:v>-1.6946411132627699</c:v>
                </c:pt>
                <c:pt idx="2333">
                  <c:v>-2.02056884762764</c:v>
                </c:pt>
                <c:pt idx="2334">
                  <c:v>-2.1783447265486502</c:v>
                </c:pt>
                <c:pt idx="2335">
                  <c:v>-2.4795532226298098</c:v>
                </c:pt>
                <c:pt idx="2336">
                  <c:v>-2.9028320312126601</c:v>
                </c:pt>
                <c:pt idx="2337">
                  <c:v>-3.30963134762036</c:v>
                </c:pt>
                <c:pt idx="2338">
                  <c:v>-3.3999633788982799</c:v>
                </c:pt>
                <c:pt idx="2339">
                  <c:v>-3.1585693359587999</c:v>
                </c:pt>
                <c:pt idx="2340">
                  <c:v>-3.10455322266102</c:v>
                </c:pt>
                <c:pt idx="2341">
                  <c:v>-3.24981689451843</c:v>
                </c:pt>
                <c:pt idx="2342">
                  <c:v>-3.0789184570463299</c:v>
                </c:pt>
                <c:pt idx="2343">
                  <c:v>-2.8164672851793999</c:v>
                </c:pt>
                <c:pt idx="2344">
                  <c:v>-3.0377197265428801</c:v>
                </c:pt>
                <c:pt idx="2345">
                  <c:v>-3.5806274413581098</c:v>
                </c:pt>
                <c:pt idx="2346">
                  <c:v>-4.1290283202638696</c:v>
                </c:pt>
                <c:pt idx="2347">
                  <c:v>-4.5849609374595701</c:v>
                </c:pt>
                <c:pt idx="2348">
                  <c:v>-4.5404052734414497</c:v>
                </c:pt>
                <c:pt idx="2349">
                  <c:v>-3.7426757813207399</c:v>
                </c:pt>
                <c:pt idx="2350">
                  <c:v>-2.5360107422945002</c:v>
                </c:pt>
                <c:pt idx="2351">
                  <c:v>-0.79620361343552903</c:v>
                </c:pt>
                <c:pt idx="2352">
                  <c:v>1.2768554685661699</c:v>
                </c:pt>
                <c:pt idx="2353">
                  <c:v>1.57653808591079</c:v>
                </c:pt>
                <c:pt idx="2354">
                  <c:v>-0.62194824199154797</c:v>
                </c:pt>
                <c:pt idx="2355">
                  <c:v>-2.4362182615570398</c:v>
                </c:pt>
                <c:pt idx="2356">
                  <c:v>-2.4130249023458199</c:v>
                </c:pt>
                <c:pt idx="2357">
                  <c:v>-2.5433349609258902</c:v>
                </c:pt>
                <c:pt idx="2358">
                  <c:v>-3.5479736327229601</c:v>
                </c:pt>
                <c:pt idx="2359">
                  <c:v>-4.3362426757109898</c:v>
                </c:pt>
                <c:pt idx="2360">
                  <c:v>-4.7903442382407802</c:v>
                </c:pt>
                <c:pt idx="2361">
                  <c:v>-5.1522827148113297</c:v>
                </c:pt>
                <c:pt idx="2362">
                  <c:v>-4.9932861328267402</c:v>
                </c:pt>
                <c:pt idx="2363">
                  <c:v>-3.2580566407804499</c:v>
                </c:pt>
                <c:pt idx="2364">
                  <c:v>0.40527343717182002</c:v>
                </c:pt>
                <c:pt idx="2365">
                  <c:v>3.7811279293850699</c:v>
                </c:pt>
                <c:pt idx="2366">
                  <c:v>4.6652221678895502</c:v>
                </c:pt>
                <c:pt idx="2367">
                  <c:v>4.0460205078679703</c:v>
                </c:pt>
                <c:pt idx="2368">
                  <c:v>3.1207275391453901</c:v>
                </c:pt>
                <c:pt idx="2369">
                  <c:v>1.8270874024602299</c:v>
                </c:pt>
                <c:pt idx="2370">
                  <c:v>0.63171386729513201</c:v>
                </c:pt>
                <c:pt idx="2371">
                  <c:v>-0.213623046798886</c:v>
                </c:pt>
                <c:pt idx="2372">
                  <c:v>-0.99029541008631805</c:v>
                </c:pt>
                <c:pt idx="2373">
                  <c:v>-1.40106201168176</c:v>
                </c:pt>
                <c:pt idx="2374">
                  <c:v>-1.42578124999777</c:v>
                </c:pt>
                <c:pt idx="2375">
                  <c:v>-1.0653686523762</c:v>
                </c:pt>
                <c:pt idx="2376">
                  <c:v>-4.7912597747861697E-2</c:v>
                </c:pt>
                <c:pt idx="2377">
                  <c:v>1.07574462880456</c:v>
                </c:pt>
                <c:pt idx="2378">
                  <c:v>2.0272827147576402</c:v>
                </c:pt>
                <c:pt idx="2379">
                  <c:v>2.6159667968217302</c:v>
                </c:pt>
                <c:pt idx="2380">
                  <c:v>1.765136718827</c:v>
                </c:pt>
                <c:pt idx="2381">
                  <c:v>0.33203125012968898</c:v>
                </c:pt>
                <c:pt idx="2382">
                  <c:v>0.14129638673601</c:v>
                </c:pt>
                <c:pt idx="2383">
                  <c:v>-0.115356445289274</c:v>
                </c:pt>
                <c:pt idx="2384">
                  <c:v>-1.42913818347486</c:v>
                </c:pt>
                <c:pt idx="2385">
                  <c:v>-1.6815185546645499</c:v>
                </c:pt>
                <c:pt idx="2386">
                  <c:v>-0.35003662121484802</c:v>
                </c:pt>
                <c:pt idx="2387">
                  <c:v>0.87341308582622801</c:v>
                </c:pt>
                <c:pt idx="2388">
                  <c:v>1.7855834960107899</c:v>
                </c:pt>
                <c:pt idx="2389">
                  <c:v>2.9690551756736099</c:v>
                </c:pt>
                <c:pt idx="2390">
                  <c:v>3.7878417968005298</c:v>
                </c:pt>
                <c:pt idx="2391">
                  <c:v>3.4530639648741999</c:v>
                </c:pt>
                <c:pt idx="2392">
                  <c:v>2.3144531251035598</c:v>
                </c:pt>
                <c:pt idx="2393">
                  <c:v>0.94238281262541301</c:v>
                </c:pt>
                <c:pt idx="2394">
                  <c:v>-0.71960449203558696</c:v>
                </c:pt>
                <c:pt idx="2395">
                  <c:v>-2.2195434568941499</c:v>
                </c:pt>
                <c:pt idx="2396">
                  <c:v>-2.7218627929228401</c:v>
                </c:pt>
                <c:pt idx="2397">
                  <c:v>-2.3892211914366599</c:v>
                </c:pt>
                <c:pt idx="2398">
                  <c:v>-1.5975952149161099</c:v>
                </c:pt>
                <c:pt idx="2399">
                  <c:v>-0.40435791026531698</c:v>
                </c:pt>
                <c:pt idx="2400">
                  <c:v>0.96282958971878296</c:v>
                </c:pt>
                <c:pt idx="2401">
                  <c:v>2.6953124998408602</c:v>
                </c:pt>
                <c:pt idx="2402">
                  <c:v>4.2803955076669</c:v>
                </c:pt>
                <c:pt idx="2403">
                  <c:v>4.2276000976611003</c:v>
                </c:pt>
                <c:pt idx="2404">
                  <c:v>3.09692382822886</c:v>
                </c:pt>
                <c:pt idx="2405">
                  <c:v>2.13592529305703</c:v>
                </c:pt>
                <c:pt idx="2406">
                  <c:v>0.83251953136973</c:v>
                </c:pt>
                <c:pt idx="2407">
                  <c:v>-0.41870117176006399</c:v>
                </c:pt>
                <c:pt idx="2408">
                  <c:v>-0.62896728513693501</c:v>
                </c:pt>
                <c:pt idx="2409">
                  <c:v>-0.53588867188359202</c:v>
                </c:pt>
                <c:pt idx="2410">
                  <c:v>-0.198059082062436</c:v>
                </c:pt>
                <c:pt idx="2411">
                  <c:v>1.1178588865972701</c:v>
                </c:pt>
                <c:pt idx="2412">
                  <c:v>2.7420043943813202</c:v>
                </c:pt>
                <c:pt idx="2413">
                  <c:v>4.2977905272001298</c:v>
                </c:pt>
                <c:pt idx="2414">
                  <c:v>5.7598876951775297</c:v>
                </c:pt>
                <c:pt idx="2415">
                  <c:v>6.1001586913748396</c:v>
                </c:pt>
                <c:pt idx="2416">
                  <c:v>5.15197753915003</c:v>
                </c:pt>
                <c:pt idx="2417">
                  <c:v>3.5937500001438498</c:v>
                </c:pt>
                <c:pt idx="2418">
                  <c:v>1.6842651368958901</c:v>
                </c:pt>
                <c:pt idx="2419">
                  <c:v>0.16021728529763399</c:v>
                </c:pt>
                <c:pt idx="2420">
                  <c:v>-0.45867919916133598</c:v>
                </c:pt>
                <c:pt idx="2421">
                  <c:v>-0.49346923827802303</c:v>
                </c:pt>
                <c:pt idx="2422">
                  <c:v>0.1080322265067</c:v>
                </c:pt>
                <c:pt idx="2423">
                  <c:v>1.2057495116169199</c:v>
                </c:pt>
                <c:pt idx="2424">
                  <c:v>2.0910644530428701</c:v>
                </c:pt>
                <c:pt idx="2425">
                  <c:v>2.81524658196407</c:v>
                </c:pt>
                <c:pt idx="2426">
                  <c:v>3.52447509759013</c:v>
                </c:pt>
                <c:pt idx="2427">
                  <c:v>3.7545776366973</c:v>
                </c:pt>
                <c:pt idx="2428">
                  <c:v>3.4277343750304698</c:v>
                </c:pt>
                <c:pt idx="2429">
                  <c:v>2.8460693359917202</c:v>
                </c:pt>
                <c:pt idx="2430">
                  <c:v>2.07366943366576</c:v>
                </c:pt>
                <c:pt idx="2431">
                  <c:v>1.1874389649263699</c:v>
                </c:pt>
                <c:pt idx="2432">
                  <c:v>0.63781738286373701</c:v>
                </c:pt>
                <c:pt idx="2433">
                  <c:v>0.86395263669766897</c:v>
                </c:pt>
                <c:pt idx="2434">
                  <c:v>1.39831542963744</c:v>
                </c:pt>
                <c:pt idx="2435">
                  <c:v>1.76666259762174</c:v>
                </c:pt>
                <c:pt idx="2436">
                  <c:v>2.40753173822121</c:v>
                </c:pt>
                <c:pt idx="2437">
                  <c:v>3.08898925774866</c:v>
                </c:pt>
                <c:pt idx="2438">
                  <c:v>2.9776000976666901</c:v>
                </c:pt>
                <c:pt idx="2439">
                  <c:v>2.5100708008250501</c:v>
                </c:pt>
                <c:pt idx="2440">
                  <c:v>2.05078125004303</c:v>
                </c:pt>
                <c:pt idx="2441">
                  <c:v>0.90057373057649903</c:v>
                </c:pt>
                <c:pt idx="2442">
                  <c:v>-0.61462402329486998</c:v>
                </c:pt>
                <c:pt idx="2443">
                  <c:v>-1.2652587890012501</c:v>
                </c:pt>
                <c:pt idx="2444">
                  <c:v>-0.90362548831529199</c:v>
                </c:pt>
                <c:pt idx="2445">
                  <c:v>-0.354003906301737</c:v>
                </c:pt>
                <c:pt idx="2446">
                  <c:v>5.1879882774293097E-2</c:v>
                </c:pt>
                <c:pt idx="2447">
                  <c:v>0.76324462883928701</c:v>
                </c:pt>
                <c:pt idx="2448">
                  <c:v>1.6375732421052001</c:v>
                </c:pt>
                <c:pt idx="2449">
                  <c:v>1.87927246091475</c:v>
                </c:pt>
                <c:pt idx="2450">
                  <c:v>2.0776367187312399</c:v>
                </c:pt>
                <c:pt idx="2451">
                  <c:v>2.88787841789211</c:v>
                </c:pt>
                <c:pt idx="2452">
                  <c:v>2.7636718750117502</c:v>
                </c:pt>
                <c:pt idx="2453">
                  <c:v>1.1413574220284499</c:v>
                </c:pt>
                <c:pt idx="2454">
                  <c:v>0.11718750009687399</c:v>
                </c:pt>
                <c:pt idx="2455">
                  <c:v>0.408020019503741</c:v>
                </c:pt>
                <c:pt idx="2456">
                  <c:v>0.72814941403222</c:v>
                </c:pt>
                <c:pt idx="2457">
                  <c:v>0.70587158203335698</c:v>
                </c:pt>
                <c:pt idx="2458">
                  <c:v>0.69671630859461997</c:v>
                </c:pt>
                <c:pt idx="2459">
                  <c:v>0.79254150389714295</c:v>
                </c:pt>
                <c:pt idx="2460">
                  <c:v>1.1453247069977199</c:v>
                </c:pt>
                <c:pt idx="2461">
                  <c:v>1.5679931640223299</c:v>
                </c:pt>
                <c:pt idx="2462">
                  <c:v>1.7828369140420799</c:v>
                </c:pt>
                <c:pt idx="2463">
                  <c:v>1.96960449216975</c:v>
                </c:pt>
                <c:pt idx="2464">
                  <c:v>1.6781616211214501</c:v>
                </c:pt>
                <c:pt idx="2465">
                  <c:v>0.52551269542205004</c:v>
                </c:pt>
                <c:pt idx="2466">
                  <c:v>-0.32135009757537703</c:v>
                </c:pt>
                <c:pt idx="2467">
                  <c:v>-8.6669921897411198E-2</c:v>
                </c:pt>
                <c:pt idx="2468">
                  <c:v>0.18066406247447001</c:v>
                </c:pt>
                <c:pt idx="2469">
                  <c:v>0.16418457031407399</c:v>
                </c:pt>
                <c:pt idx="2470">
                  <c:v>0.55389404293153399</c:v>
                </c:pt>
                <c:pt idx="2471">
                  <c:v>0.98754882808358702</c:v>
                </c:pt>
                <c:pt idx="2472">
                  <c:v>1.17370605466972</c:v>
                </c:pt>
                <c:pt idx="2473">
                  <c:v>1.54876708980793</c:v>
                </c:pt>
                <c:pt idx="2474">
                  <c:v>1.64703369139682</c:v>
                </c:pt>
                <c:pt idx="2475">
                  <c:v>1.2866210937845799</c:v>
                </c:pt>
                <c:pt idx="2476">
                  <c:v>1.28326416015657</c:v>
                </c:pt>
                <c:pt idx="2477">
                  <c:v>1.2353515625046001</c:v>
                </c:pt>
                <c:pt idx="2478">
                  <c:v>0.63171386724542</c:v>
                </c:pt>
                <c:pt idx="2479">
                  <c:v>0.36865234377524098</c:v>
                </c:pt>
                <c:pt idx="2480">
                  <c:v>0.43975830077442701</c:v>
                </c:pt>
                <c:pt idx="2481">
                  <c:v>0.18768310549293701</c:v>
                </c:pt>
                <c:pt idx="2482">
                  <c:v>7.4462890635863699E-2</c:v>
                </c:pt>
                <c:pt idx="2483">
                  <c:v>7.2021484375235395E-2</c:v>
                </c:pt>
                <c:pt idx="2484">
                  <c:v>-0.23498535153290301</c:v>
                </c:pt>
                <c:pt idx="2485">
                  <c:v>-6.4392089860196303E-2</c:v>
                </c:pt>
                <c:pt idx="2486">
                  <c:v>0.48248291010352801</c:v>
                </c:pt>
                <c:pt idx="2487">
                  <c:v>0.32104492189056399</c:v>
                </c:pt>
                <c:pt idx="2488">
                  <c:v>-6.7138671559019399E-3</c:v>
                </c:pt>
                <c:pt idx="2489">
                  <c:v>2.3498535153337299E-2</c:v>
                </c:pt>
                <c:pt idx="2490">
                  <c:v>-0.31524658199859301</c:v>
                </c:pt>
                <c:pt idx="2491">
                  <c:v>-0.69152832027605304</c:v>
                </c:pt>
                <c:pt idx="2492">
                  <c:v>-0.34423828128363898</c:v>
                </c:pt>
                <c:pt idx="2493">
                  <c:v>-4.54711914351889E-2</c:v>
                </c:pt>
                <c:pt idx="2494">
                  <c:v>-0.14862060545875899</c:v>
                </c:pt>
                <c:pt idx="2495">
                  <c:v>8.9416503883193402E-2</c:v>
                </c:pt>
                <c:pt idx="2496">
                  <c:v>0.44128417965341799</c:v>
                </c:pt>
                <c:pt idx="2497">
                  <c:v>0.37414550781900302</c:v>
                </c:pt>
                <c:pt idx="2498">
                  <c:v>0.35034179687730599</c:v>
                </c:pt>
                <c:pt idx="2499">
                  <c:v>0.34454345703181399</c:v>
                </c:pt>
                <c:pt idx="2500">
                  <c:v>-9.1247558551340605E-2</c:v>
                </c:pt>
                <c:pt idx="2501">
                  <c:v>-0.33569335935121197</c:v>
                </c:pt>
                <c:pt idx="2502">
                  <c:v>-0.28106689453656603</c:v>
                </c:pt>
                <c:pt idx="2503">
                  <c:v>-0.91217041009483402</c:v>
                </c:pt>
                <c:pt idx="2504">
                  <c:v>-1.83715820303498</c:v>
                </c:pt>
                <c:pt idx="2505">
                  <c:v>-2.09381103513127</c:v>
                </c:pt>
                <c:pt idx="2506">
                  <c:v>-2.3754882812225899</c:v>
                </c:pt>
                <c:pt idx="2507">
                  <c:v>-3.1091308593032698</c:v>
                </c:pt>
                <c:pt idx="2508">
                  <c:v>-3.2958984374817399</c:v>
                </c:pt>
                <c:pt idx="2509">
                  <c:v>-2.8039550781731002</c:v>
                </c:pt>
                <c:pt idx="2510">
                  <c:v>-2.4963378906550799</c:v>
                </c:pt>
                <c:pt idx="2511">
                  <c:v>-2.7258300781025602</c:v>
                </c:pt>
                <c:pt idx="2512">
                  <c:v>-3.21960449213922</c:v>
                </c:pt>
                <c:pt idx="2513">
                  <c:v>-3.3230590820211399</c:v>
                </c:pt>
                <c:pt idx="2514">
                  <c:v>-3.0352783203406402</c:v>
                </c:pt>
                <c:pt idx="2515">
                  <c:v>-3.3108520507541801</c:v>
                </c:pt>
                <c:pt idx="2516">
                  <c:v>-3.9282226561893601</c:v>
                </c:pt>
                <c:pt idx="2517">
                  <c:v>-3.6749267578373801</c:v>
                </c:pt>
                <c:pt idx="2518">
                  <c:v>-3.0953979492756698</c:v>
                </c:pt>
                <c:pt idx="2519">
                  <c:v>-3.2226562499875002</c:v>
                </c:pt>
                <c:pt idx="2520">
                  <c:v>-3.2974243163989101</c:v>
                </c:pt>
                <c:pt idx="2521">
                  <c:v>-2.8326416016081502</c:v>
                </c:pt>
                <c:pt idx="2522">
                  <c:v>-2.8411865234366598</c:v>
                </c:pt>
                <c:pt idx="2523">
                  <c:v>-3.5476684569615302</c:v>
                </c:pt>
                <c:pt idx="2524">
                  <c:v>-4.1390991210353896</c:v>
                </c:pt>
                <c:pt idx="2525">
                  <c:v>-4.4024658202865101</c:v>
                </c:pt>
                <c:pt idx="2526">
                  <c:v>-4.6286010741964398</c:v>
                </c:pt>
                <c:pt idx="2527">
                  <c:v>-5.0366210937097398</c:v>
                </c:pt>
                <c:pt idx="2528">
                  <c:v>-5.5847167968209099</c:v>
                </c:pt>
                <c:pt idx="2529">
                  <c:v>-5.7662963867008301</c:v>
                </c:pt>
                <c:pt idx="2530">
                  <c:v>-4.8199462891558902</c:v>
                </c:pt>
                <c:pt idx="2531">
                  <c:v>-2.3522949221196301</c:v>
                </c:pt>
                <c:pt idx="2532">
                  <c:v>0.65826415985779896</c:v>
                </c:pt>
                <c:pt idx="2533">
                  <c:v>1.9900512693992201</c:v>
                </c:pt>
                <c:pt idx="2534">
                  <c:v>1.1819458008613599</c:v>
                </c:pt>
                <c:pt idx="2535">
                  <c:v>0.207824707127819</c:v>
                </c:pt>
                <c:pt idx="2536">
                  <c:v>-0.36407470697455502</c:v>
                </c:pt>
                <c:pt idx="2537">
                  <c:v>-1.3662719725568999</c:v>
                </c:pt>
                <c:pt idx="2538">
                  <c:v>-2.1246337889873201</c:v>
                </c:pt>
                <c:pt idx="2539">
                  <c:v>-2.3095703124815801</c:v>
                </c:pt>
                <c:pt idx="2540">
                  <c:v>-3.2586669920929801</c:v>
                </c:pt>
                <c:pt idx="2541">
                  <c:v>-4.7549438475072403</c:v>
                </c:pt>
                <c:pt idx="2542">
                  <c:v>-5.2694702147925101</c:v>
                </c:pt>
                <c:pt idx="2543">
                  <c:v>-4.2150878907300102</c:v>
                </c:pt>
                <c:pt idx="2544">
                  <c:v>-1.4074707034046099</c:v>
                </c:pt>
                <c:pt idx="2545">
                  <c:v>2.3953247066525298</c:v>
                </c:pt>
                <c:pt idx="2546">
                  <c:v>4.9734497067744998</c:v>
                </c:pt>
                <c:pt idx="2547">
                  <c:v>5.5368041991623898</c:v>
                </c:pt>
                <c:pt idx="2548">
                  <c:v>5.1693725586305099</c:v>
                </c:pt>
                <c:pt idx="2549">
                  <c:v>4.3234252930533801</c:v>
                </c:pt>
                <c:pt idx="2550">
                  <c:v>3.0682373048130702</c:v>
                </c:pt>
                <c:pt idx="2551">
                  <c:v>2.2213745118034698</c:v>
                </c:pt>
                <c:pt idx="2552">
                  <c:v>1.86035156253612</c:v>
                </c:pt>
                <c:pt idx="2553">
                  <c:v>1.1087036133564501</c:v>
                </c:pt>
                <c:pt idx="2554">
                  <c:v>8.1481933696517794E-2</c:v>
                </c:pt>
                <c:pt idx="2555">
                  <c:v>-0.17120361325597</c:v>
                </c:pt>
                <c:pt idx="2556">
                  <c:v>0.66314697257239796</c:v>
                </c:pt>
                <c:pt idx="2557">
                  <c:v>2.15820312484975</c:v>
                </c:pt>
                <c:pt idx="2558">
                  <c:v>3.5549926756408698</c:v>
                </c:pt>
                <c:pt idx="2559">
                  <c:v>3.9678955077709999</c:v>
                </c:pt>
                <c:pt idx="2560">
                  <c:v>3.7200927734624001</c:v>
                </c:pt>
                <c:pt idx="2561">
                  <c:v>3.4671020508066799</c:v>
                </c:pt>
                <c:pt idx="2562">
                  <c:v>2.5167846680642598</c:v>
                </c:pt>
                <c:pt idx="2563">
                  <c:v>1.16210937513614</c:v>
                </c:pt>
                <c:pt idx="2564">
                  <c:v>0.85449218753105505</c:v>
                </c:pt>
                <c:pt idx="2565">
                  <c:v>0.85662841796853395</c:v>
                </c:pt>
                <c:pt idx="2566">
                  <c:v>0.41900634770042999</c:v>
                </c:pt>
                <c:pt idx="2567">
                  <c:v>0.95733642572690303</c:v>
                </c:pt>
                <c:pt idx="2568">
                  <c:v>2.3715209959509802</c:v>
                </c:pt>
                <c:pt idx="2569">
                  <c:v>3.6047363280005</c:v>
                </c:pt>
                <c:pt idx="2570">
                  <c:v>5.2032470701511198</c:v>
                </c:pt>
                <c:pt idx="2571">
                  <c:v>6.3870239256617403</c:v>
                </c:pt>
                <c:pt idx="2572">
                  <c:v>5.4699707032180003</c:v>
                </c:pt>
                <c:pt idx="2573">
                  <c:v>3.4283447267695402</c:v>
                </c:pt>
                <c:pt idx="2574">
                  <c:v>1.5673828126887199</c:v>
                </c:pt>
                <c:pt idx="2575">
                  <c:v>2.0446777500622699E-2</c:v>
                </c:pt>
                <c:pt idx="2576">
                  <c:v>-0.62377929680967004</c:v>
                </c:pt>
                <c:pt idx="2577">
                  <c:v>-0.59600830078406597</c:v>
                </c:pt>
                <c:pt idx="2578">
                  <c:v>-0.76751708982635802</c:v>
                </c:pt>
                <c:pt idx="2579">
                  <c:v>-0.42114257816012501</c:v>
                </c:pt>
                <c:pt idx="2580">
                  <c:v>0.95764160142205201</c:v>
                </c:pt>
                <c:pt idx="2581">
                  <c:v>2.6412963865472499</c:v>
                </c:pt>
                <c:pt idx="2582">
                  <c:v>4.3051147459242696</c:v>
                </c:pt>
                <c:pt idx="2583">
                  <c:v>5.4855346678485102</c:v>
                </c:pt>
                <c:pt idx="2584">
                  <c:v>5.4144287109447404</c:v>
                </c:pt>
                <c:pt idx="2585">
                  <c:v>4.5367431641518996</c:v>
                </c:pt>
                <c:pt idx="2586">
                  <c:v>3.6114501954067499</c:v>
                </c:pt>
                <c:pt idx="2587">
                  <c:v>2.5164794922990401</c:v>
                </c:pt>
                <c:pt idx="2588">
                  <c:v>1.3720703126170899</c:v>
                </c:pt>
                <c:pt idx="2589">
                  <c:v>0.84869384770980105</c:v>
                </c:pt>
                <c:pt idx="2590">
                  <c:v>0.96313476561329103</c:v>
                </c:pt>
                <c:pt idx="2591">
                  <c:v>1.44622802729432</c:v>
                </c:pt>
                <c:pt idx="2592">
                  <c:v>2.62756347644163</c:v>
                </c:pt>
                <c:pt idx="2593">
                  <c:v>4.3292236326383904</c:v>
                </c:pt>
                <c:pt idx="2594">
                  <c:v>5.3915405272350601</c:v>
                </c:pt>
                <c:pt idx="2595">
                  <c:v>5.59570312497911</c:v>
                </c:pt>
                <c:pt idx="2596">
                  <c:v>5.57464599609591</c:v>
                </c:pt>
                <c:pt idx="2597">
                  <c:v>4.83947753913806</c:v>
                </c:pt>
                <c:pt idx="2598">
                  <c:v>3.0508422853400701</c:v>
                </c:pt>
                <c:pt idx="2599">
                  <c:v>1.3616943361111</c:v>
                </c:pt>
                <c:pt idx="2600">
                  <c:v>0.61859130867012102</c:v>
                </c:pt>
                <c:pt idx="2601">
                  <c:v>0.66802978515116895</c:v>
                </c:pt>
                <c:pt idx="2602">
                  <c:v>1.1553955077624101</c:v>
                </c:pt>
                <c:pt idx="2603">
                  <c:v>1.6305541991699199</c:v>
                </c:pt>
                <c:pt idx="2604">
                  <c:v>2.18994140619226</c:v>
                </c:pt>
                <c:pt idx="2605">
                  <c:v>3.1353759764648998</c:v>
                </c:pt>
                <c:pt idx="2606">
                  <c:v>3.9151000975757602</c:v>
                </c:pt>
                <c:pt idx="2607">
                  <c:v>4.0856933593573901</c:v>
                </c:pt>
                <c:pt idx="2608">
                  <c:v>3.78143310550016</c:v>
                </c:pt>
                <c:pt idx="2609">
                  <c:v>2.7386474610451401</c:v>
                </c:pt>
                <c:pt idx="2610">
                  <c:v>1.31225585952224</c:v>
                </c:pt>
                <c:pt idx="2611">
                  <c:v>0.55023193367241197</c:v>
                </c:pt>
                <c:pt idx="2612">
                  <c:v>0.264892578154585</c:v>
                </c:pt>
                <c:pt idx="2613">
                  <c:v>4.2724609645217199E-3</c:v>
                </c:pt>
                <c:pt idx="2614">
                  <c:v>0.48278808588788602</c:v>
                </c:pt>
                <c:pt idx="2615">
                  <c:v>1.5792846678550601</c:v>
                </c:pt>
                <c:pt idx="2616">
                  <c:v>2.3031616210186998</c:v>
                </c:pt>
                <c:pt idx="2617">
                  <c:v>2.8131103515096298</c:v>
                </c:pt>
                <c:pt idx="2618">
                  <c:v>3.1713867187128502</c:v>
                </c:pt>
                <c:pt idx="2619">
                  <c:v>2.5909423828726799</c:v>
                </c:pt>
                <c:pt idx="2620">
                  <c:v>1.55975341807567</c:v>
                </c:pt>
                <c:pt idx="2621">
                  <c:v>0.82092285163944001</c:v>
                </c:pt>
                <c:pt idx="2622">
                  <c:v>-0.441589355337276</c:v>
                </c:pt>
                <c:pt idx="2623">
                  <c:v>-2.0651245115496799</c:v>
                </c:pt>
                <c:pt idx="2624">
                  <c:v>-2.4658203124582698</c:v>
                </c:pt>
                <c:pt idx="2625">
                  <c:v>-1.78771972663312</c:v>
                </c:pt>
                <c:pt idx="2626">
                  <c:v>-1.1141967774138899</c:v>
                </c:pt>
                <c:pt idx="2627">
                  <c:v>-0.24627685555913301</c:v>
                </c:pt>
                <c:pt idx="2628">
                  <c:v>0.79864501942243504</c:v>
                </c:pt>
                <c:pt idx="2629">
                  <c:v>1.3180541991644199</c:v>
                </c:pt>
                <c:pt idx="2630">
                  <c:v>1.3824462890557701</c:v>
                </c:pt>
                <c:pt idx="2631">
                  <c:v>1.30859375000772</c:v>
                </c:pt>
                <c:pt idx="2632">
                  <c:v>0.86944580082718104</c:v>
                </c:pt>
                <c:pt idx="2633">
                  <c:v>-0.14862060536226901</c:v>
                </c:pt>
                <c:pt idx="2634">
                  <c:v>-1.55395507797801</c:v>
                </c:pt>
                <c:pt idx="2635">
                  <c:v>-2.5476074217710698</c:v>
                </c:pt>
                <c:pt idx="2636">
                  <c:v>-2.6562499999886402</c:v>
                </c:pt>
                <c:pt idx="2637">
                  <c:v>-2.5115966797026998</c:v>
                </c:pt>
                <c:pt idx="2638">
                  <c:v>-2.3248291015821199</c:v>
                </c:pt>
                <c:pt idx="2639">
                  <c:v>-1.5435791016445699</c:v>
                </c:pt>
                <c:pt idx="2640">
                  <c:v>-0.74523925789636303</c:v>
                </c:pt>
                <c:pt idx="2641">
                  <c:v>-0.68847656250596301</c:v>
                </c:pt>
                <c:pt idx="2642">
                  <c:v>-0.77941894530294697</c:v>
                </c:pt>
                <c:pt idx="2643">
                  <c:v>-0.67840576172936096</c:v>
                </c:pt>
                <c:pt idx="2644">
                  <c:v>-0.86944580076118205</c:v>
                </c:pt>
                <c:pt idx="2645">
                  <c:v>-1.3787841796337601</c:v>
                </c:pt>
                <c:pt idx="2646">
                  <c:v>-2.1353149413264298</c:v>
                </c:pt>
                <c:pt idx="2647">
                  <c:v>-2.9788208006922599</c:v>
                </c:pt>
                <c:pt idx="2648">
                  <c:v>-3.0572509765542302</c:v>
                </c:pt>
                <c:pt idx="2649">
                  <c:v>-2.3120117188286202</c:v>
                </c:pt>
                <c:pt idx="2650">
                  <c:v>-1.7156982422504099</c:v>
                </c:pt>
                <c:pt idx="2651">
                  <c:v>-1.2899780273886601</c:v>
                </c:pt>
                <c:pt idx="2652">
                  <c:v>-0.72814941412177403</c:v>
                </c:pt>
                <c:pt idx="2653">
                  <c:v>-0.64514160157129496</c:v>
                </c:pt>
                <c:pt idx="2654">
                  <c:v>-0.95764160152938904</c:v>
                </c:pt>
                <c:pt idx="2655">
                  <c:v>-1.05499267577094</c:v>
                </c:pt>
                <c:pt idx="2656">
                  <c:v>-1.33300781247054</c:v>
                </c:pt>
                <c:pt idx="2657">
                  <c:v>-1.8746948241613499</c:v>
                </c:pt>
                <c:pt idx="2658">
                  <c:v>-2.17895507809276</c:v>
                </c:pt>
                <c:pt idx="2659">
                  <c:v>-2.84454345696073</c:v>
                </c:pt>
                <c:pt idx="2660">
                  <c:v>-3.75152587881015</c:v>
                </c:pt>
                <c:pt idx="2661">
                  <c:v>-3.4353637695648902</c:v>
                </c:pt>
                <c:pt idx="2662">
                  <c:v>-2.5405883790014601</c:v>
                </c:pt>
                <c:pt idx="2663">
                  <c:v>-2.73437499997938</c:v>
                </c:pt>
                <c:pt idx="2664">
                  <c:v>-3.0371093749677902</c:v>
                </c:pt>
                <c:pt idx="2665">
                  <c:v>-2.3916625977249302</c:v>
                </c:pt>
                <c:pt idx="2666">
                  <c:v>-2.0263671875388698</c:v>
                </c:pt>
                <c:pt idx="2667">
                  <c:v>-2.4826049804201999</c:v>
                </c:pt>
                <c:pt idx="2668">
                  <c:v>-2.7795410155933999</c:v>
                </c:pt>
                <c:pt idx="2669">
                  <c:v>-2.65960693360657</c:v>
                </c:pt>
                <c:pt idx="2670">
                  <c:v>-2.80517578123444</c:v>
                </c:pt>
                <c:pt idx="2671">
                  <c:v>-3.5815429686670299</c:v>
                </c:pt>
                <c:pt idx="2672">
                  <c:v>-4.4000244139750304</c:v>
                </c:pt>
                <c:pt idx="2673">
                  <c:v>-4.4244384765598896</c:v>
                </c:pt>
                <c:pt idx="2674">
                  <c:v>-4.01153564457538</c:v>
                </c:pt>
                <c:pt idx="2675">
                  <c:v>-3.9184570312599498</c:v>
                </c:pt>
                <c:pt idx="2676">
                  <c:v>-3.7884521484513898</c:v>
                </c:pt>
                <c:pt idx="2677">
                  <c:v>-3.2482910156829701</c:v>
                </c:pt>
                <c:pt idx="2678">
                  <c:v>-2.7407836914607202</c:v>
                </c:pt>
                <c:pt idx="2679">
                  <c:v>-2.4508666992498598</c:v>
                </c:pt>
                <c:pt idx="2680">
                  <c:v>-2.1987915039332999</c:v>
                </c:pt>
                <c:pt idx="2681">
                  <c:v>-2.03063964845555</c:v>
                </c:pt>
                <c:pt idx="2682">
                  <c:v>-1.92230224610538</c:v>
                </c:pt>
                <c:pt idx="2683">
                  <c:v>-1.99188232421128</c:v>
                </c:pt>
                <c:pt idx="2684">
                  <c:v>-2.6156616210268102</c:v>
                </c:pt>
                <c:pt idx="2685">
                  <c:v>-3.5095214842786602</c:v>
                </c:pt>
                <c:pt idx="2686">
                  <c:v>-3.9724731444813601</c:v>
                </c:pt>
                <c:pt idx="2687">
                  <c:v>-4.1284179687331903</c:v>
                </c:pt>
                <c:pt idx="2688">
                  <c:v>-4.3542480468506604</c:v>
                </c:pt>
                <c:pt idx="2689">
                  <c:v>-4.3179321289101598</c:v>
                </c:pt>
                <c:pt idx="2690">
                  <c:v>-3.9175415039493999</c:v>
                </c:pt>
                <c:pt idx="2691">
                  <c:v>-3.6242675781566098</c:v>
                </c:pt>
                <c:pt idx="2692">
                  <c:v>-3.5064697265752001</c:v>
                </c:pt>
                <c:pt idx="2693">
                  <c:v>-3.44665527344395</c:v>
                </c:pt>
                <c:pt idx="2694">
                  <c:v>-3.6642456054451999</c:v>
                </c:pt>
                <c:pt idx="2695">
                  <c:v>-4.2224121093145897</c:v>
                </c:pt>
                <c:pt idx="2696">
                  <c:v>-4.7747802733777203</c:v>
                </c:pt>
                <c:pt idx="2697">
                  <c:v>-4.9768066406031304</c:v>
                </c:pt>
                <c:pt idx="2698">
                  <c:v>-4.8934936523527703</c:v>
                </c:pt>
                <c:pt idx="2699">
                  <c:v>-4.9838256835839703</c:v>
                </c:pt>
                <c:pt idx="2700">
                  <c:v>-5.1895141601339896</c:v>
                </c:pt>
                <c:pt idx="2701">
                  <c:v>-4.9923706054900903</c:v>
                </c:pt>
                <c:pt idx="2702">
                  <c:v>-4.5355224609871501</c:v>
                </c:pt>
                <c:pt idx="2703">
                  <c:v>-4.2285156250333698</c:v>
                </c:pt>
                <c:pt idx="2704">
                  <c:v>-4.1116333007939501</c:v>
                </c:pt>
                <c:pt idx="2705">
                  <c:v>-4.3185424804462604</c:v>
                </c:pt>
                <c:pt idx="2706">
                  <c:v>-4.7702026366696604</c:v>
                </c:pt>
                <c:pt idx="2707">
                  <c:v>-5.3106689452537603</c:v>
                </c:pt>
                <c:pt idx="2708">
                  <c:v>-6.3085937498915401</c:v>
                </c:pt>
                <c:pt idx="2709">
                  <c:v>-7.26989746083302</c:v>
                </c:pt>
                <c:pt idx="2710">
                  <c:v>-6.7782592773974102</c:v>
                </c:pt>
                <c:pt idx="2711">
                  <c:v>-4.8168945314640599</c:v>
                </c:pt>
                <c:pt idx="2712">
                  <c:v>-2.4655151369753798</c:v>
                </c:pt>
                <c:pt idx="2713">
                  <c:v>-0.62988281270033997</c:v>
                </c:pt>
                <c:pt idx="2714">
                  <c:v>-0.36407470706026002</c:v>
                </c:pt>
                <c:pt idx="2715">
                  <c:v>-1.5490722654956699</c:v>
                </c:pt>
                <c:pt idx="2716">
                  <c:v>-2.3504638671000402</c:v>
                </c:pt>
                <c:pt idx="2717">
                  <c:v>-2.3794555664030899</c:v>
                </c:pt>
                <c:pt idx="2718">
                  <c:v>-2.9696655272790702</c:v>
                </c:pt>
                <c:pt idx="2719">
                  <c:v>-4.0240478514469498</c:v>
                </c:pt>
                <c:pt idx="2720">
                  <c:v>-4.7738647460115802</c:v>
                </c:pt>
                <c:pt idx="2721">
                  <c:v>-5.9811401365864398</c:v>
                </c:pt>
                <c:pt idx="2722">
                  <c:v>-7.6641845701280502</c:v>
                </c:pt>
                <c:pt idx="2723">
                  <c:v>-7.6043701171940503</c:v>
                </c:pt>
                <c:pt idx="2724">
                  <c:v>-4.7845458987465399</c:v>
                </c:pt>
                <c:pt idx="2725">
                  <c:v>-0.98724365275991199</c:v>
                </c:pt>
                <c:pt idx="2726">
                  <c:v>1.8365478512517399</c:v>
                </c:pt>
                <c:pt idx="2727">
                  <c:v>3.0584716795530298</c:v>
                </c:pt>
                <c:pt idx="2728">
                  <c:v>3.0099487304740902</c:v>
                </c:pt>
                <c:pt idx="2729">
                  <c:v>2.5674438477049502</c:v>
                </c:pt>
                <c:pt idx="2730">
                  <c:v>1.9641113281914</c:v>
                </c:pt>
                <c:pt idx="2731">
                  <c:v>1.0241699219784399</c:v>
                </c:pt>
                <c:pt idx="2732">
                  <c:v>0.18676757821715501</c:v>
                </c:pt>
                <c:pt idx="2733">
                  <c:v>-0.60546874991281496</c:v>
                </c:pt>
                <c:pt idx="2734">
                  <c:v>-1.8710327147039001</c:v>
                </c:pt>
                <c:pt idx="2735">
                  <c:v>-2.7816772459931198</c:v>
                </c:pt>
                <c:pt idx="2736">
                  <c:v>-2.3986816406673199</c:v>
                </c:pt>
                <c:pt idx="2737">
                  <c:v>-1.0580444337418999</c:v>
                </c:pt>
                <c:pt idx="2738">
                  <c:v>0.59814453106698495</c:v>
                </c:pt>
                <c:pt idx="2739">
                  <c:v>1.5487670897387</c:v>
                </c:pt>
                <c:pt idx="2740">
                  <c:v>1.21459960941193</c:v>
                </c:pt>
                <c:pt idx="2741">
                  <c:v>0.83312988285465395</c:v>
                </c:pt>
                <c:pt idx="2742">
                  <c:v>0.89813232421153699</c:v>
                </c:pt>
                <c:pt idx="2743">
                  <c:v>0.223693847731085</c:v>
                </c:pt>
                <c:pt idx="2744">
                  <c:v>-0.89202880846995103</c:v>
                </c:pt>
                <c:pt idx="2745">
                  <c:v>-1.10717773435113</c:v>
                </c:pt>
                <c:pt idx="2746">
                  <c:v>-0.53344726568865997</c:v>
                </c:pt>
                <c:pt idx="2747">
                  <c:v>0.43579101551745503</c:v>
                </c:pt>
                <c:pt idx="2748">
                  <c:v>1.8518066404678799</c:v>
                </c:pt>
                <c:pt idx="2749">
                  <c:v>3.3905029295167699</c:v>
                </c:pt>
                <c:pt idx="2750">
                  <c:v>5.0003051756019001</c:v>
                </c:pt>
                <c:pt idx="2751">
                  <c:v>6.6418457029421099</c:v>
                </c:pt>
                <c:pt idx="2752">
                  <c:v>7.2039794921248701</c:v>
                </c:pt>
                <c:pt idx="2753">
                  <c:v>5.8956909181145098</c:v>
                </c:pt>
                <c:pt idx="2754">
                  <c:v>3.8656616213199202</c:v>
                </c:pt>
                <c:pt idx="2755">
                  <c:v>2.3983764650072201</c:v>
                </c:pt>
                <c:pt idx="2756">
                  <c:v>1.3467407227734201</c:v>
                </c:pt>
                <c:pt idx="2757">
                  <c:v>0.50384521493765999</c:v>
                </c:pt>
                <c:pt idx="2758">
                  <c:v>0.28228759768093398</c:v>
                </c:pt>
                <c:pt idx="2759">
                  <c:v>0.66986083980039302</c:v>
                </c:pt>
                <c:pt idx="2760">
                  <c:v>1.64367675770356</c:v>
                </c:pt>
                <c:pt idx="2761">
                  <c:v>3.5494995115055499</c:v>
                </c:pt>
                <c:pt idx="2762">
                  <c:v>5.7571411130342902</c:v>
                </c:pt>
                <c:pt idx="2763">
                  <c:v>7.2192382810864402</c:v>
                </c:pt>
                <c:pt idx="2764">
                  <c:v>7.8741455077392404</c:v>
                </c:pt>
                <c:pt idx="2765">
                  <c:v>7.68981933595812</c:v>
                </c:pt>
                <c:pt idx="2766">
                  <c:v>6.6647338868334201</c:v>
                </c:pt>
                <c:pt idx="2767">
                  <c:v>5.5273437501277503</c:v>
                </c:pt>
                <c:pt idx="2768">
                  <c:v>4.5788574219815397</c:v>
                </c:pt>
                <c:pt idx="2769">
                  <c:v>3.6550903321350101</c:v>
                </c:pt>
                <c:pt idx="2770">
                  <c:v>3.23913574223422</c:v>
                </c:pt>
                <c:pt idx="2771">
                  <c:v>3.4994506835645098</c:v>
                </c:pt>
                <c:pt idx="2772">
                  <c:v>4.1949462889843803</c:v>
                </c:pt>
                <c:pt idx="2773">
                  <c:v>5.5621337889089304</c:v>
                </c:pt>
                <c:pt idx="2774">
                  <c:v>7.11517333966931</c:v>
                </c:pt>
                <c:pt idx="2775">
                  <c:v>7.7056884764958999</c:v>
                </c:pt>
                <c:pt idx="2776">
                  <c:v>7.4871826172121398</c:v>
                </c:pt>
                <c:pt idx="2777">
                  <c:v>6.9943237305243304</c:v>
                </c:pt>
                <c:pt idx="2778">
                  <c:v>5.8410644532550604</c:v>
                </c:pt>
                <c:pt idx="2779">
                  <c:v>4.1970825197166501</c:v>
                </c:pt>
                <c:pt idx="2780">
                  <c:v>2.9571533204523401</c:v>
                </c:pt>
                <c:pt idx="2781">
                  <c:v>2.4282836914658898</c:v>
                </c:pt>
                <c:pt idx="2782">
                  <c:v>2.60620117185494</c:v>
                </c:pt>
                <c:pt idx="2783">
                  <c:v>3.2501220702395899</c:v>
                </c:pt>
                <c:pt idx="2784">
                  <c:v>3.8259887694660399</c:v>
                </c:pt>
                <c:pt idx="2785">
                  <c:v>4.7125244139621199</c:v>
                </c:pt>
                <c:pt idx="2786">
                  <c:v>6.2133789060800604</c:v>
                </c:pt>
                <c:pt idx="2787">
                  <c:v>7.04772949209302</c:v>
                </c:pt>
                <c:pt idx="2788">
                  <c:v>6.7156982422251001</c:v>
                </c:pt>
                <c:pt idx="2789">
                  <c:v>6.1233520508483199</c:v>
                </c:pt>
                <c:pt idx="2790">
                  <c:v>5.0918579102730499</c:v>
                </c:pt>
                <c:pt idx="2791">
                  <c:v>3.5540771486123299</c:v>
                </c:pt>
                <c:pt idx="2792">
                  <c:v>2.6467895508843999</c:v>
                </c:pt>
                <c:pt idx="2793">
                  <c:v>2.27050781254278</c:v>
                </c:pt>
                <c:pt idx="2794">
                  <c:v>1.97723388675209</c:v>
                </c:pt>
                <c:pt idx="2795">
                  <c:v>2.5326538085306098</c:v>
                </c:pt>
                <c:pt idx="2796">
                  <c:v>3.5433959959788401</c:v>
                </c:pt>
                <c:pt idx="2797">
                  <c:v>4.1937255858635698</c:v>
                </c:pt>
                <c:pt idx="2798">
                  <c:v>5.1071166991149104</c:v>
                </c:pt>
                <c:pt idx="2799">
                  <c:v>5.9271240233439002</c:v>
                </c:pt>
                <c:pt idx="2800">
                  <c:v>5.60852050784887</c:v>
                </c:pt>
                <c:pt idx="2801">
                  <c:v>4.6890258790111998</c:v>
                </c:pt>
                <c:pt idx="2802">
                  <c:v>3.4890747071682102</c:v>
                </c:pt>
                <c:pt idx="2803">
                  <c:v>1.9326782228338999</c:v>
                </c:pt>
                <c:pt idx="2804">
                  <c:v>1.1410522461841099</c:v>
                </c:pt>
                <c:pt idx="2805">
                  <c:v>1.2570190429555099</c:v>
                </c:pt>
                <c:pt idx="2806">
                  <c:v>1.22100830078536</c:v>
                </c:pt>
                <c:pt idx="2807">
                  <c:v>1.52679443355871</c:v>
                </c:pt>
                <c:pt idx="2808">
                  <c:v>2.8964233396868</c:v>
                </c:pt>
                <c:pt idx="2809">
                  <c:v>4.2355346678152896</c:v>
                </c:pt>
                <c:pt idx="2810">
                  <c:v>4.7488403319724304</c:v>
                </c:pt>
                <c:pt idx="2811">
                  <c:v>5.1098632812086304</c:v>
                </c:pt>
                <c:pt idx="2812">
                  <c:v>5.6835937499342499</c:v>
                </c:pt>
                <c:pt idx="2813">
                  <c:v>5.6411743164111101</c:v>
                </c:pt>
                <c:pt idx="2814">
                  <c:v>4.4412231446687596</c:v>
                </c:pt>
                <c:pt idx="2815">
                  <c:v>2.9934692384478199</c:v>
                </c:pt>
                <c:pt idx="2816">
                  <c:v>2.3092651367974701</c:v>
                </c:pt>
                <c:pt idx="2817">
                  <c:v>1.9915771484740501</c:v>
                </c:pt>
                <c:pt idx="2818">
                  <c:v>1.3604736328851099</c:v>
                </c:pt>
                <c:pt idx="2819">
                  <c:v>0.89752197270951295</c:v>
                </c:pt>
                <c:pt idx="2820">
                  <c:v>1.2582397460522501</c:v>
                </c:pt>
                <c:pt idx="2821">
                  <c:v>1.9470214842957501</c:v>
                </c:pt>
                <c:pt idx="2822">
                  <c:v>2.32574462886268</c:v>
                </c:pt>
                <c:pt idx="2823">
                  <c:v>2.7172851562049498</c:v>
                </c:pt>
                <c:pt idx="2824">
                  <c:v>3.0392456054315602</c:v>
                </c:pt>
                <c:pt idx="2825">
                  <c:v>2.7178955078496201</c:v>
                </c:pt>
                <c:pt idx="2826">
                  <c:v>2.3068237305162298</c:v>
                </c:pt>
                <c:pt idx="2827">
                  <c:v>2.1878051757949999</c:v>
                </c:pt>
                <c:pt idx="2828">
                  <c:v>1.68273925787084</c:v>
                </c:pt>
                <c:pt idx="2829">
                  <c:v>1.1767578125584399</c:v>
                </c:pt>
                <c:pt idx="2830">
                  <c:v>1.4309692382518899</c:v>
                </c:pt>
                <c:pt idx="2831">
                  <c:v>1.58538818357591</c:v>
                </c:pt>
                <c:pt idx="2832">
                  <c:v>1.2277221680102299</c:v>
                </c:pt>
                <c:pt idx="2833">
                  <c:v>1.1328125000110101</c:v>
                </c:pt>
                <c:pt idx="2834">
                  <c:v>1.08947753906753</c:v>
                </c:pt>
                <c:pt idx="2835">
                  <c:v>0.639038085989733</c:v>
                </c:pt>
                <c:pt idx="2836">
                  <c:v>0.22979736332870601</c:v>
                </c:pt>
                <c:pt idx="2837">
                  <c:v>-7.0495605433927896E-2</c:v>
                </c:pt>
                <c:pt idx="2838">
                  <c:v>-0.50201416010621103</c:v>
                </c:pt>
                <c:pt idx="2839">
                  <c:v>-0.98449707025655098</c:v>
                </c:pt>
                <c:pt idx="2840">
                  <c:v>-1.6772460936693501</c:v>
                </c:pt>
                <c:pt idx="2841">
                  <c:v>-2.3751831053874999</c:v>
                </c:pt>
                <c:pt idx="2842">
                  <c:v>-2.2668457031376099</c:v>
                </c:pt>
                <c:pt idx="2843">
                  <c:v>-1.74438476568582</c:v>
                </c:pt>
                <c:pt idx="2844">
                  <c:v>-1.8749999999847899</c:v>
                </c:pt>
                <c:pt idx="2845">
                  <c:v>-2.1032714843484301</c:v>
                </c:pt>
                <c:pt idx="2846">
                  <c:v>-1.5957641602153301</c:v>
                </c:pt>
                <c:pt idx="2847">
                  <c:v>-1.0882568359965801</c:v>
                </c:pt>
                <c:pt idx="2848">
                  <c:v>-1.0943603515617899</c:v>
                </c:pt>
                <c:pt idx="2849">
                  <c:v>-1.0934448242188599</c:v>
                </c:pt>
                <c:pt idx="2850">
                  <c:v>-1.26647949216728</c:v>
                </c:pt>
                <c:pt idx="2851">
                  <c:v>-1.92687988273532</c:v>
                </c:pt>
                <c:pt idx="2852">
                  <c:v>-2.5042724608700202</c:v>
                </c:pt>
                <c:pt idx="2853">
                  <c:v>-2.8393554687108402</c:v>
                </c:pt>
                <c:pt idx="2854">
                  <c:v>-3.2775878905737801</c:v>
                </c:pt>
                <c:pt idx="2855">
                  <c:v>-3.6495971679252701</c:v>
                </c:pt>
                <c:pt idx="2856">
                  <c:v>-3.8665771484120399</c:v>
                </c:pt>
                <c:pt idx="2857">
                  <c:v>-3.9624023437387601</c:v>
                </c:pt>
                <c:pt idx="2858">
                  <c:v>-3.7371826172139202</c:v>
                </c:pt>
                <c:pt idx="2859">
                  <c:v>-3.2824707031783502</c:v>
                </c:pt>
                <c:pt idx="2860">
                  <c:v>-2.8292846680219199</c:v>
                </c:pt>
                <c:pt idx="2861">
                  <c:v>-2.4276733398908701</c:v>
                </c:pt>
                <c:pt idx="2862">
                  <c:v>-2.2348022461163799</c:v>
                </c:pt>
                <c:pt idx="2863">
                  <c:v>-2.2073364257844701</c:v>
                </c:pt>
                <c:pt idx="2864">
                  <c:v>-2.2958374023333299</c:v>
                </c:pt>
                <c:pt idx="2865">
                  <c:v>-2.8747558593068199</c:v>
                </c:pt>
                <c:pt idx="2866">
                  <c:v>-3.7979125975475201</c:v>
                </c:pt>
                <c:pt idx="2867">
                  <c:v>-4.3518066405597597</c:v>
                </c:pt>
                <c:pt idx="2868">
                  <c:v>-4.5132446288872403</c:v>
                </c:pt>
                <c:pt idx="2869">
                  <c:v>-4.5260620117172401</c:v>
                </c:pt>
                <c:pt idx="2870">
                  <c:v>-4.3740844726741503</c:v>
                </c:pt>
                <c:pt idx="2871">
                  <c:v>-4.3539428710961197</c:v>
                </c:pt>
                <c:pt idx="2872">
                  <c:v>-4.47113037107989</c:v>
                </c:pt>
                <c:pt idx="2873">
                  <c:v>-4.1781616211283898</c:v>
                </c:pt>
                <c:pt idx="2874">
                  <c:v>-3.7460327148948398</c:v>
                </c:pt>
                <c:pt idx="2875">
                  <c:v>-3.9495849609134299</c:v>
                </c:pt>
                <c:pt idx="2876">
                  <c:v>-4.2343139648100898</c:v>
                </c:pt>
                <c:pt idx="2877">
                  <c:v>-3.96423339846943</c:v>
                </c:pt>
                <c:pt idx="2878">
                  <c:v>-4.13604736326094</c:v>
                </c:pt>
                <c:pt idx="2879">
                  <c:v>-4.9670410155267497</c:v>
                </c:pt>
                <c:pt idx="2880">
                  <c:v>-5.0393676757726702</c:v>
                </c:pt>
                <c:pt idx="2881">
                  <c:v>-4.4754028320981902</c:v>
                </c:pt>
                <c:pt idx="2882">
                  <c:v>-4.3725585937622098</c:v>
                </c:pt>
                <c:pt idx="2883">
                  <c:v>-4.0908813476896801</c:v>
                </c:pt>
                <c:pt idx="2884">
                  <c:v>-3.2824707032209499</c:v>
                </c:pt>
                <c:pt idx="2885">
                  <c:v>-3.0990600586155201</c:v>
                </c:pt>
                <c:pt idx="2886">
                  <c:v>-3.6898803710236301</c:v>
                </c:pt>
                <c:pt idx="2887">
                  <c:v>-4.5114135741212404</c:v>
                </c:pt>
                <c:pt idx="2888">
                  <c:v>-5.5410766600335704</c:v>
                </c:pt>
                <c:pt idx="2889">
                  <c:v>-6.26861572256957</c:v>
                </c:pt>
                <c:pt idx="2890">
                  <c:v>-6.3583374023330599</c:v>
                </c:pt>
                <c:pt idx="2891">
                  <c:v>-5.9860229492631101</c:v>
                </c:pt>
                <c:pt idx="2892">
                  <c:v>-4.6298217775053301</c:v>
                </c:pt>
                <c:pt idx="2893">
                  <c:v>-2.3364257815232401</c:v>
                </c:pt>
                <c:pt idx="2894">
                  <c:v>-0.56518554708603197</c:v>
                </c:pt>
                <c:pt idx="2895">
                  <c:v>-5.4626464904580001E-2</c:v>
                </c:pt>
                <c:pt idx="2896">
                  <c:v>-0.39916992183395</c:v>
                </c:pt>
                <c:pt idx="2897">
                  <c:v>-1.0348510741427199</c:v>
                </c:pt>
                <c:pt idx="2898">
                  <c:v>-1.43463134760844</c:v>
                </c:pt>
                <c:pt idx="2899">
                  <c:v>-1.8832397460401</c:v>
                </c:pt>
                <c:pt idx="2900">
                  <c:v>-3.1643676756280299</c:v>
                </c:pt>
                <c:pt idx="2901">
                  <c:v>-4.7827148435564499</c:v>
                </c:pt>
                <c:pt idx="2902">
                  <c:v>-5.7821655272242198</c:v>
                </c:pt>
                <c:pt idx="2903">
                  <c:v>-6.4321899413285104</c:v>
                </c:pt>
                <c:pt idx="2904">
                  <c:v>-6.8078613280800697</c:v>
                </c:pt>
                <c:pt idx="2905">
                  <c:v>-5.7003784181017103</c:v>
                </c:pt>
                <c:pt idx="2906">
                  <c:v>-2.7429199222300502</c:v>
                </c:pt>
                <c:pt idx="2907">
                  <c:v>0.46295165977137498</c:v>
                </c:pt>
                <c:pt idx="2908">
                  <c:v>2.23602294900589</c:v>
                </c:pt>
                <c:pt idx="2909">
                  <c:v>2.3059082031166098</c:v>
                </c:pt>
                <c:pt idx="2910">
                  <c:v>1.6238403321131301</c:v>
                </c:pt>
                <c:pt idx="2911">
                  <c:v>1.0461425781943501</c:v>
                </c:pt>
                <c:pt idx="2912">
                  <c:v>0.165100097762022</c:v>
                </c:pt>
                <c:pt idx="2913">
                  <c:v>-1.3223266599770001</c:v>
                </c:pt>
                <c:pt idx="2914">
                  <c:v>-2.3712158201861002</c:v>
                </c:pt>
                <c:pt idx="2915">
                  <c:v>-2.8390502929123702</c:v>
                </c:pt>
                <c:pt idx="2916">
                  <c:v>-3.6282348631861501</c:v>
                </c:pt>
                <c:pt idx="2917">
                  <c:v>-3.8113403320091801</c:v>
                </c:pt>
                <c:pt idx="2918">
                  <c:v>-2.5604248048382501</c:v>
                </c:pt>
                <c:pt idx="2919">
                  <c:v>-1.4208984376373199</c:v>
                </c:pt>
                <c:pt idx="2920">
                  <c:v>-1.1956787109646401</c:v>
                </c:pt>
                <c:pt idx="2921">
                  <c:v>-1.11724853516574</c:v>
                </c:pt>
                <c:pt idx="2922">
                  <c:v>-1.2487792968590901</c:v>
                </c:pt>
                <c:pt idx="2923">
                  <c:v>-1.7599487304069199</c:v>
                </c:pt>
                <c:pt idx="2924">
                  <c:v>-2.2024536132277199</c:v>
                </c:pt>
                <c:pt idx="2925">
                  <c:v>-2.78564453117946</c:v>
                </c:pt>
                <c:pt idx="2926">
                  <c:v>-3.6004638670889402</c:v>
                </c:pt>
                <c:pt idx="2927">
                  <c:v>-3.9099121093375699</c:v>
                </c:pt>
                <c:pt idx="2928">
                  <c:v>-3.20739746102248</c:v>
                </c:pt>
                <c:pt idx="2929">
                  <c:v>-1.70898437518193</c:v>
                </c:pt>
                <c:pt idx="2930">
                  <c:v>1.1596679478591301E-2</c:v>
                </c:pt>
                <c:pt idx="2931">
                  <c:v>1.6073608396500001</c:v>
                </c:pt>
                <c:pt idx="2932">
                  <c:v>2.9382324217134101</c:v>
                </c:pt>
                <c:pt idx="2933">
                  <c:v>3.2830810546456299</c:v>
                </c:pt>
                <c:pt idx="2934">
                  <c:v>2.2271728516907099</c:v>
                </c:pt>
                <c:pt idx="2935">
                  <c:v>0.54077148457975899</c:v>
                </c:pt>
                <c:pt idx="2936">
                  <c:v>-1.21429443338065</c:v>
                </c:pt>
                <c:pt idx="2937">
                  <c:v>-2.8109741208991599</c:v>
                </c:pt>
                <c:pt idx="2938">
                  <c:v>-3.47900390616859</c:v>
                </c:pt>
                <c:pt idx="2939">
                  <c:v>-3.4402465820359698</c:v>
                </c:pt>
                <c:pt idx="2940">
                  <c:v>-3.6090087890419298</c:v>
                </c:pt>
                <c:pt idx="2941">
                  <c:v>-3.23547363285802</c:v>
                </c:pt>
                <c:pt idx="2942">
                  <c:v>-1.37084960960225</c:v>
                </c:pt>
                <c:pt idx="2943">
                  <c:v>0.802612304422615</c:v>
                </c:pt>
                <c:pt idx="2944">
                  <c:v>2.2137451170155198</c:v>
                </c:pt>
                <c:pt idx="2945">
                  <c:v>3.1988525389419902</c:v>
                </c:pt>
                <c:pt idx="2946">
                  <c:v>3.5360717773024999</c:v>
                </c:pt>
                <c:pt idx="2947">
                  <c:v>2.78930664071635</c:v>
                </c:pt>
                <c:pt idx="2948">
                  <c:v>1.61315917983137</c:v>
                </c:pt>
                <c:pt idx="2949">
                  <c:v>0.58044433606382895</c:v>
                </c:pt>
                <c:pt idx="2950">
                  <c:v>-0.17913818350083299</c:v>
                </c:pt>
                <c:pt idx="2951">
                  <c:v>-0.50964355464707001</c:v>
                </c:pt>
                <c:pt idx="2952">
                  <c:v>-0.69763183591450395</c:v>
                </c:pt>
                <c:pt idx="2953">
                  <c:v>-0.57617187501491296</c:v>
                </c:pt>
                <c:pt idx="2954">
                  <c:v>0.73089599593326604</c:v>
                </c:pt>
                <c:pt idx="2955">
                  <c:v>2.47131347634881</c:v>
                </c:pt>
                <c:pt idx="2956">
                  <c:v>3.08471679679969</c:v>
                </c:pt>
                <c:pt idx="2957">
                  <c:v>2.7880859375364202</c:v>
                </c:pt>
                <c:pt idx="2958">
                  <c:v>2.1905517578858702</c:v>
                </c:pt>
                <c:pt idx="2959">
                  <c:v>1.2042236329336</c:v>
                </c:pt>
                <c:pt idx="2960">
                  <c:v>0.17608642590748699</c:v>
                </c:pt>
                <c:pt idx="2961">
                  <c:v>-0.55999755850337196</c:v>
                </c:pt>
                <c:pt idx="2962">
                  <c:v>-0.79864501950183997</c:v>
                </c:pt>
                <c:pt idx="2963">
                  <c:v>-0.29724121099929102</c:v>
                </c:pt>
                <c:pt idx="2964">
                  <c:v>0.198669433532636</c:v>
                </c:pt>
                <c:pt idx="2965">
                  <c:v>0.272521972647149</c:v>
                </c:pt>
                <c:pt idx="2966">
                  <c:v>0.84686279289796995</c:v>
                </c:pt>
                <c:pt idx="2967">
                  <c:v>1.8280029295665901</c:v>
                </c:pt>
                <c:pt idx="2968">
                  <c:v>2.4478149413298702</c:v>
                </c:pt>
                <c:pt idx="2969">
                  <c:v>2.8189086913605199</c:v>
                </c:pt>
                <c:pt idx="2970">
                  <c:v>2.6699829101746699</c:v>
                </c:pt>
                <c:pt idx="2971">
                  <c:v>1.6375732423152001</c:v>
                </c:pt>
                <c:pt idx="2972">
                  <c:v>0.61187744153311996</c:v>
                </c:pt>
                <c:pt idx="2973">
                  <c:v>7.5988769597534797E-2</c:v>
                </c:pt>
                <c:pt idx="2974">
                  <c:v>-0.33447265619923</c:v>
                </c:pt>
                <c:pt idx="2975">
                  <c:v>-0.30029296875422801</c:v>
                </c:pt>
                <c:pt idx="2976">
                  <c:v>0.56793212879885802</c:v>
                </c:pt>
                <c:pt idx="2977">
                  <c:v>1.6894531248612801</c:v>
                </c:pt>
                <c:pt idx="2978">
                  <c:v>2.2189331054030199</c:v>
                </c:pt>
                <c:pt idx="2979">
                  <c:v>2.2448730468717799</c:v>
                </c:pt>
                <c:pt idx="2980">
                  <c:v>2.4603271484107498</c:v>
                </c:pt>
                <c:pt idx="2981">
                  <c:v>2.4362182617217401</c:v>
                </c:pt>
                <c:pt idx="2982">
                  <c:v>1.46057128918362</c:v>
                </c:pt>
                <c:pt idx="2983">
                  <c:v>0.28228759780252899</c:v>
                </c:pt>
                <c:pt idx="2984">
                  <c:v>-0.43731689444191402</c:v>
                </c:pt>
                <c:pt idx="2985">
                  <c:v>-0.93444824212578304</c:v>
                </c:pt>
                <c:pt idx="2986">
                  <c:v>-0.97290039062020905</c:v>
                </c:pt>
                <c:pt idx="2987">
                  <c:v>-0.55297851567732303</c:v>
                </c:pt>
                <c:pt idx="2988">
                  <c:v>-0.18585205082699399</c:v>
                </c:pt>
                <c:pt idx="2989">
                  <c:v>0.56091308584445199</c:v>
                </c:pt>
                <c:pt idx="2990">
                  <c:v>1.7031860350139201</c:v>
                </c:pt>
                <c:pt idx="2991">
                  <c:v>2.3410034178892798</c:v>
                </c:pt>
                <c:pt idx="2992">
                  <c:v>2.74200439448129</c:v>
                </c:pt>
                <c:pt idx="2993">
                  <c:v>3.4460449217872799</c:v>
                </c:pt>
                <c:pt idx="2994">
                  <c:v>3.4890747070258699</c:v>
                </c:pt>
                <c:pt idx="2995">
                  <c:v>2.4389648438813198</c:v>
                </c:pt>
                <c:pt idx="2996">
                  <c:v>1.3922119141934</c:v>
                </c:pt>
                <c:pt idx="2997">
                  <c:v>1.0644531250409901</c:v>
                </c:pt>
                <c:pt idx="2998">
                  <c:v>1.1322021484290301</c:v>
                </c:pt>
                <c:pt idx="2999">
                  <c:v>1.1978149413980399</c:v>
                </c:pt>
                <c:pt idx="3000">
                  <c:v>1.14410400391297</c:v>
                </c:pt>
                <c:pt idx="3001">
                  <c:v>1.01074218751668</c:v>
                </c:pt>
                <c:pt idx="3002">
                  <c:v>0.97900390625398304</c:v>
                </c:pt>
                <c:pt idx="3003">
                  <c:v>1.2841796874617</c:v>
                </c:pt>
                <c:pt idx="3004">
                  <c:v>1.73309326166241</c:v>
                </c:pt>
                <c:pt idx="3005">
                  <c:v>1.7785644531192899</c:v>
                </c:pt>
                <c:pt idx="3006">
                  <c:v>1.5280151367502</c:v>
                </c:pt>
                <c:pt idx="3007">
                  <c:v>1.5908813476483601</c:v>
                </c:pt>
                <c:pt idx="3008">
                  <c:v>1.8307495116886401</c:v>
                </c:pt>
                <c:pt idx="3009">
                  <c:v>1.71295166017103</c:v>
                </c:pt>
                <c:pt idx="3010">
                  <c:v>1.56982421876803</c:v>
                </c:pt>
                <c:pt idx="3011">
                  <c:v>1.8798828124609399</c:v>
                </c:pt>
                <c:pt idx="3012">
                  <c:v>2.2311401366745001</c:v>
                </c:pt>
                <c:pt idx="3013">
                  <c:v>2.3477172851415702</c:v>
                </c:pt>
                <c:pt idx="3014">
                  <c:v>2.56134033200434</c:v>
                </c:pt>
                <c:pt idx="3015">
                  <c:v>2.7471923827890898</c:v>
                </c:pt>
                <c:pt idx="3016">
                  <c:v>2.4081420898864598</c:v>
                </c:pt>
                <c:pt idx="3017">
                  <c:v>1.7474365235207301</c:v>
                </c:pt>
                <c:pt idx="3018">
                  <c:v>1.27746582037191</c:v>
                </c:pt>
                <c:pt idx="3019">
                  <c:v>1.14135742189221</c:v>
                </c:pt>
                <c:pt idx="3020">
                  <c:v>1.08184814453877</c:v>
                </c:pt>
                <c:pt idx="3021">
                  <c:v>0.79864501956705203</c:v>
                </c:pt>
                <c:pt idx="3022">
                  <c:v>0.493164062538619</c:v>
                </c:pt>
                <c:pt idx="3023">
                  <c:v>0.58166503905131195</c:v>
                </c:pt>
                <c:pt idx="3024">
                  <c:v>0.82366943356315603</c:v>
                </c:pt>
                <c:pt idx="3025">
                  <c:v>0.83007812499918998</c:v>
                </c:pt>
                <c:pt idx="3026">
                  <c:v>1.0177612304449399</c:v>
                </c:pt>
                <c:pt idx="3027">
                  <c:v>1.70928955069351</c:v>
                </c:pt>
                <c:pt idx="3028">
                  <c:v>2.23663330071434</c:v>
                </c:pt>
                <c:pt idx="3029">
                  <c:v>2.1981811523486301</c:v>
                </c:pt>
                <c:pt idx="3030">
                  <c:v>2.2189331054661201</c:v>
                </c:pt>
                <c:pt idx="3031">
                  <c:v>2.4618530273129302</c:v>
                </c:pt>
                <c:pt idx="3032">
                  <c:v>2.2195434570619899</c:v>
                </c:pt>
                <c:pt idx="3033">
                  <c:v>1.6091918946086901</c:v>
                </c:pt>
                <c:pt idx="3034">
                  <c:v>1.2600708008255399</c:v>
                </c:pt>
                <c:pt idx="3035">
                  <c:v>1.04827880862072</c:v>
                </c:pt>
                <c:pt idx="3036">
                  <c:v>0.75927734378679801</c:v>
                </c:pt>
                <c:pt idx="3037">
                  <c:v>0.56274414065002398</c:v>
                </c:pt>
                <c:pt idx="3038">
                  <c:v>0.27343750003683698</c:v>
                </c:pt>
                <c:pt idx="3039">
                  <c:v>-0.17913818353612401</c:v>
                </c:pt>
                <c:pt idx="3040">
                  <c:v>-0.44525146480986599</c:v>
                </c:pt>
                <c:pt idx="3041">
                  <c:v>-0.491638183587844</c:v>
                </c:pt>
                <c:pt idx="3042">
                  <c:v>-0.46844482422170303</c:v>
                </c:pt>
                <c:pt idx="3043">
                  <c:v>-0.54473876952150102</c:v>
                </c:pt>
                <c:pt idx="3044">
                  <c:v>-0.77667236325161304</c:v>
                </c:pt>
                <c:pt idx="3045">
                  <c:v>-0.87921142576814704</c:v>
                </c:pt>
                <c:pt idx="3046">
                  <c:v>-0.91674804687020295</c:v>
                </c:pt>
                <c:pt idx="3047">
                  <c:v>-1.18652343746553</c:v>
                </c:pt>
                <c:pt idx="3048">
                  <c:v>-1.4077758788779799</c:v>
                </c:pt>
                <c:pt idx="3049">
                  <c:v>-1.4367675781213001</c:v>
                </c:pt>
                <c:pt idx="3050">
                  <c:v>-1.4767456054636401</c:v>
                </c:pt>
                <c:pt idx="3051">
                  <c:v>-1.3000488281476601</c:v>
                </c:pt>
                <c:pt idx="3052">
                  <c:v>-1.1557006836122601</c:v>
                </c:pt>
                <c:pt idx="3053">
                  <c:v>-1.6027832030676701</c:v>
                </c:pt>
                <c:pt idx="3054">
                  <c:v>-2.09686279290539</c:v>
                </c:pt>
                <c:pt idx="3055">
                  <c:v>-2.3580932616852501</c:v>
                </c:pt>
                <c:pt idx="3056">
                  <c:v>-2.9489135741429799</c:v>
                </c:pt>
                <c:pt idx="3057">
                  <c:v>-3.4313964843131299</c:v>
                </c:pt>
                <c:pt idx="3058">
                  <c:v>-3.2693481445520298</c:v>
                </c:pt>
                <c:pt idx="3059">
                  <c:v>-3.4271240234171998</c:v>
                </c:pt>
                <c:pt idx="3060">
                  <c:v>-4.0951538085077797</c:v>
                </c:pt>
                <c:pt idx="3061">
                  <c:v>-4.0402221679758199</c:v>
                </c:pt>
                <c:pt idx="3062">
                  <c:v>-3.23272705088517</c:v>
                </c:pt>
                <c:pt idx="3063">
                  <c:v>-2.5988769532065699</c:v>
                </c:pt>
                <c:pt idx="3064">
                  <c:v>-2.0614624024129098</c:v>
                </c:pt>
                <c:pt idx="3065">
                  <c:v>-1.43280029304965</c:v>
                </c:pt>
                <c:pt idx="3066">
                  <c:v>-1.0739135742649399</c:v>
                </c:pt>
                <c:pt idx="3067">
                  <c:v>-1.0281372070371599</c:v>
                </c:pt>
                <c:pt idx="3068">
                  <c:v>-1.4804077147853401</c:v>
                </c:pt>
                <c:pt idx="3069">
                  <c:v>-2.56713867173465</c:v>
                </c:pt>
                <c:pt idx="3070">
                  <c:v>-3.2324218749140798</c:v>
                </c:pt>
                <c:pt idx="3071">
                  <c:v>-3.0902099609558702</c:v>
                </c:pt>
                <c:pt idx="3072">
                  <c:v>-3.2336425781064801</c:v>
                </c:pt>
                <c:pt idx="3073">
                  <c:v>-3.2666015624957399</c:v>
                </c:pt>
                <c:pt idx="3074">
                  <c:v>-1.89178466814631</c:v>
                </c:pt>
                <c:pt idx="3075">
                  <c:v>0.25878906222127901</c:v>
                </c:pt>
                <c:pt idx="3076">
                  <c:v>1.8969726560376901</c:v>
                </c:pt>
                <c:pt idx="3077">
                  <c:v>2.59826660147161</c:v>
                </c:pt>
                <c:pt idx="3078">
                  <c:v>2.3870849609648701</c:v>
                </c:pt>
                <c:pt idx="3079">
                  <c:v>1.99462890630086</c:v>
                </c:pt>
                <c:pt idx="3080">
                  <c:v>1.64306640629556</c:v>
                </c:pt>
                <c:pt idx="3081">
                  <c:v>0.58105468763764001</c:v>
                </c:pt>
                <c:pt idx="3082">
                  <c:v>-0.87860107402957399</c:v>
                </c:pt>
                <c:pt idx="3083">
                  <c:v>-1.8276977537828101</c:v>
                </c:pt>
                <c:pt idx="3084">
                  <c:v>-2.44537353507592</c:v>
                </c:pt>
                <c:pt idx="3085">
                  <c:v>-2.9116821288455998</c:v>
                </c:pt>
                <c:pt idx="3086">
                  <c:v>-3.0148315429553301</c:v>
                </c:pt>
                <c:pt idx="3087">
                  <c:v>-2.2015380860432701</c:v>
                </c:pt>
                <c:pt idx="3088">
                  <c:v>0.392150878568921</c:v>
                </c:pt>
                <c:pt idx="3089">
                  <c:v>3.7167358394113599</c:v>
                </c:pt>
                <c:pt idx="3090">
                  <c:v>5.4473876950874196</c:v>
                </c:pt>
                <c:pt idx="3091">
                  <c:v>5.53466796873861</c:v>
                </c:pt>
                <c:pt idx="3092">
                  <c:v>5.0424194336579902</c:v>
                </c:pt>
                <c:pt idx="3093">
                  <c:v>4.01855468763363</c:v>
                </c:pt>
                <c:pt idx="3094">
                  <c:v>2.8698730470249201</c:v>
                </c:pt>
                <c:pt idx="3095">
                  <c:v>2.0736694336976602</c:v>
                </c:pt>
                <c:pt idx="3096">
                  <c:v>1.31805419931737</c:v>
                </c:pt>
                <c:pt idx="3097">
                  <c:v>0.68450927742643597</c:v>
                </c:pt>
                <c:pt idx="3098">
                  <c:v>0.36315917972944001</c:v>
                </c:pt>
                <c:pt idx="3099">
                  <c:v>0.17333984377477399</c:v>
                </c:pt>
                <c:pt idx="3100">
                  <c:v>0.62072753900390698</c:v>
                </c:pt>
                <c:pt idx="3101">
                  <c:v>1.8185424803118799</c:v>
                </c:pt>
                <c:pt idx="3102">
                  <c:v>2.5808715819314099</c:v>
                </c:pt>
                <c:pt idx="3103">
                  <c:v>2.38525390627562</c:v>
                </c:pt>
                <c:pt idx="3104">
                  <c:v>1.9454956055263399</c:v>
                </c:pt>
                <c:pt idx="3105">
                  <c:v>1.51916503911834</c:v>
                </c:pt>
                <c:pt idx="3106">
                  <c:v>0.78887939462689305</c:v>
                </c:pt>
                <c:pt idx="3107">
                  <c:v>-0.278625488141442</c:v>
                </c:pt>
                <c:pt idx="3108">
                  <c:v>-1.1840820311310001</c:v>
                </c:pt>
                <c:pt idx="3109">
                  <c:v>-1.1727905273452299</c:v>
                </c:pt>
                <c:pt idx="3110">
                  <c:v>2.38037107802412E-2</c:v>
                </c:pt>
                <c:pt idx="3111">
                  <c:v>1.7816162107064799</c:v>
                </c:pt>
                <c:pt idx="3112">
                  <c:v>3.4915161130565302</c:v>
                </c:pt>
                <c:pt idx="3113">
                  <c:v>5.1196289060360298</c:v>
                </c:pt>
                <c:pt idx="3114">
                  <c:v>6.4300537107652804</c:v>
                </c:pt>
                <c:pt idx="3115">
                  <c:v>6.7669677733932199</c:v>
                </c:pt>
                <c:pt idx="3116">
                  <c:v>5.8395385743410602</c:v>
                </c:pt>
                <c:pt idx="3117">
                  <c:v>3.9633178713411801</c:v>
                </c:pt>
                <c:pt idx="3118">
                  <c:v>1.95404052760873</c:v>
                </c:pt>
                <c:pt idx="3119">
                  <c:v>0.52307128925121205</c:v>
                </c:pt>
                <c:pt idx="3120">
                  <c:v>-0.41717529284475302</c:v>
                </c:pt>
                <c:pt idx="3121">
                  <c:v>-1.05590820304077</c:v>
                </c:pt>
                <c:pt idx="3122">
                  <c:v>-0.93933105470287404</c:v>
                </c:pt>
                <c:pt idx="3123">
                  <c:v>4.6081542838797E-2</c:v>
                </c:pt>
                <c:pt idx="3124">
                  <c:v>1.3488769529525999</c:v>
                </c:pt>
                <c:pt idx="3125">
                  <c:v>2.9306030271344401</c:v>
                </c:pt>
                <c:pt idx="3126">
                  <c:v>4.8233032224057899</c:v>
                </c:pt>
                <c:pt idx="3127">
                  <c:v>6.1672973631034003</c:v>
                </c:pt>
                <c:pt idx="3128">
                  <c:v>6.1166381836004504</c:v>
                </c:pt>
                <c:pt idx="3129">
                  <c:v>5.00854492202164</c:v>
                </c:pt>
                <c:pt idx="3130">
                  <c:v>3.6819458009567998</c:v>
                </c:pt>
                <c:pt idx="3131">
                  <c:v>2.5534057618680901</c:v>
                </c:pt>
                <c:pt idx="3132">
                  <c:v>1.8280029297838201</c:v>
                </c:pt>
                <c:pt idx="3133">
                  <c:v>1.5341186523827699</c:v>
                </c:pt>
                <c:pt idx="3134">
                  <c:v>1.43371582032583</c:v>
                </c:pt>
                <c:pt idx="3135">
                  <c:v>1.7825317382349299</c:v>
                </c:pt>
                <c:pt idx="3136">
                  <c:v>3.0142211912426999</c:v>
                </c:pt>
                <c:pt idx="3137">
                  <c:v>4.3536376951346396</c:v>
                </c:pt>
                <c:pt idx="3138">
                  <c:v>4.8410034179040302</c:v>
                </c:pt>
                <c:pt idx="3139">
                  <c:v>4.6115112304992198</c:v>
                </c:pt>
                <c:pt idx="3140">
                  <c:v>3.9514160157129501</c:v>
                </c:pt>
                <c:pt idx="3141">
                  <c:v>2.8994750977964099</c:v>
                </c:pt>
                <c:pt idx="3142">
                  <c:v>1.6833496095370399</c:v>
                </c:pt>
                <c:pt idx="3143">
                  <c:v>0.50689697281300194</c:v>
                </c:pt>
                <c:pt idx="3144">
                  <c:v>-0.123291015541033</c:v>
                </c:pt>
                <c:pt idx="3145">
                  <c:v>0.17211914058563901</c:v>
                </c:pt>
                <c:pt idx="3146">
                  <c:v>0.62286376947119204</c:v>
                </c:pt>
                <c:pt idx="3147">
                  <c:v>0.72784423826726197</c:v>
                </c:pt>
                <c:pt idx="3148">
                  <c:v>1.2817382811759499</c:v>
                </c:pt>
                <c:pt idx="3149">
                  <c:v>2.45391845687453</c:v>
                </c:pt>
                <c:pt idx="3150">
                  <c:v>3.2189941405227098</c:v>
                </c:pt>
                <c:pt idx="3151">
                  <c:v>3.0236816406511098</c:v>
                </c:pt>
                <c:pt idx="3152">
                  <c:v>2.21130371104611</c:v>
                </c:pt>
                <c:pt idx="3153">
                  <c:v>1.3275146485556599</c:v>
                </c:pt>
                <c:pt idx="3154">
                  <c:v>0.57556152353803303</c:v>
                </c:pt>
                <c:pt idx="3155">
                  <c:v>-0.22064208973730101</c:v>
                </c:pt>
                <c:pt idx="3156">
                  <c:v>-0.90698242178292698</c:v>
                </c:pt>
                <c:pt idx="3157">
                  <c:v>-0.99243164061353695</c:v>
                </c:pt>
                <c:pt idx="3158">
                  <c:v>-0.52246093756304701</c:v>
                </c:pt>
                <c:pt idx="3159">
                  <c:v>1.5869140552782799E-2</c:v>
                </c:pt>
                <c:pt idx="3160">
                  <c:v>0.49194335931113398</c:v>
                </c:pt>
                <c:pt idx="3161">
                  <c:v>1.01379394524249</c:v>
                </c:pt>
                <c:pt idx="3162">
                  <c:v>1.2033081054433299</c:v>
                </c:pt>
                <c:pt idx="3163">
                  <c:v>0.71716308600271705</c:v>
                </c:pt>
                <c:pt idx="3164">
                  <c:v>-0.100708007702782</c:v>
                </c:pt>
                <c:pt idx="3165">
                  <c:v>-1.06628417955753</c:v>
                </c:pt>
                <c:pt idx="3166">
                  <c:v>-2.1874999998490798</c:v>
                </c:pt>
                <c:pt idx="3167">
                  <c:v>-2.9464721678665899</c:v>
                </c:pt>
                <c:pt idx="3168">
                  <c:v>-3.1085205077906899</c:v>
                </c:pt>
                <c:pt idx="3169">
                  <c:v>-3.0432128906337899</c:v>
                </c:pt>
                <c:pt idx="3170">
                  <c:v>-2.6876831055166099</c:v>
                </c:pt>
                <c:pt idx="3171">
                  <c:v>-1.99615478524933</c:v>
                </c:pt>
                <c:pt idx="3172">
                  <c:v>-1.34033203133828</c:v>
                </c:pt>
                <c:pt idx="3173">
                  <c:v>-0.556640625105845</c:v>
                </c:pt>
                <c:pt idx="3174">
                  <c:v>0.40466308580766602</c:v>
                </c:pt>
                <c:pt idx="3175">
                  <c:v>0.92803955071056299</c:v>
                </c:pt>
                <c:pt idx="3176">
                  <c:v>0.675048828159169</c:v>
                </c:pt>
                <c:pt idx="3177">
                  <c:v>-0.22216796862882199</c:v>
                </c:pt>
                <c:pt idx="3178">
                  <c:v>-1.32904052719426</c:v>
                </c:pt>
                <c:pt idx="3179">
                  <c:v>-1.91070556632769</c:v>
                </c:pt>
                <c:pt idx="3180">
                  <c:v>-1.8881225585968</c:v>
                </c:pt>
                <c:pt idx="3181">
                  <c:v>-1.9876098632677699</c:v>
                </c:pt>
                <c:pt idx="3182">
                  <c:v>-2.4688720702472802</c:v>
                </c:pt>
                <c:pt idx="3183">
                  <c:v>-2.83813476557496</c:v>
                </c:pt>
                <c:pt idx="3184">
                  <c:v>-2.7548217773550401</c:v>
                </c:pt>
                <c:pt idx="3185">
                  <c:v>-2.53143310549902</c:v>
                </c:pt>
                <c:pt idx="3186">
                  <c:v>-2.47833251953845</c:v>
                </c:pt>
                <c:pt idx="3187">
                  <c:v>-2.3031616211174901</c:v>
                </c:pt>
                <c:pt idx="3188">
                  <c:v>-2.0855712890919902</c:v>
                </c:pt>
                <c:pt idx="3189">
                  <c:v>-2.32635498043601</c:v>
                </c:pt>
                <c:pt idx="3190">
                  <c:v>-2.7523803710358199</c:v>
                </c:pt>
                <c:pt idx="3191">
                  <c:v>-2.7413940429702399</c:v>
                </c:pt>
                <c:pt idx="3192">
                  <c:v>-2.45574951175759</c:v>
                </c:pt>
                <c:pt idx="3193">
                  <c:v>-2.1807861328498901</c:v>
                </c:pt>
                <c:pt idx="3194">
                  <c:v>-1.7980957031770299</c:v>
                </c:pt>
                <c:pt idx="3195">
                  <c:v>-1.25030517585573</c:v>
                </c:pt>
                <c:pt idx="3196">
                  <c:v>-0.909118652390141</c:v>
                </c:pt>
                <c:pt idx="3197">
                  <c:v>-0.98663330077067501</c:v>
                </c:pt>
                <c:pt idx="3198">
                  <c:v>-1.0403442382739201</c:v>
                </c:pt>
                <c:pt idx="3199">
                  <c:v>-0.93505859376436395</c:v>
                </c:pt>
                <c:pt idx="3200">
                  <c:v>-1.2023925780885301</c:v>
                </c:pt>
                <c:pt idx="3201">
                  <c:v>-1.7391967772705199</c:v>
                </c:pt>
                <c:pt idx="3202">
                  <c:v>-2.2213745116529702</c:v>
                </c:pt>
                <c:pt idx="3203">
                  <c:v>-2.90130615225099</c:v>
                </c:pt>
                <c:pt idx="3204">
                  <c:v>-3.4069824218060099</c:v>
                </c:pt>
                <c:pt idx="3205">
                  <c:v>-3.2702636718937099</c:v>
                </c:pt>
                <c:pt idx="3206">
                  <c:v>-3.1533813476722501</c:v>
                </c:pt>
                <c:pt idx="3207">
                  <c:v>-3.1643676757797499</c:v>
                </c:pt>
                <c:pt idx="3208">
                  <c:v>-2.55554199227084</c:v>
                </c:pt>
                <c:pt idx="3209">
                  <c:v>-1.6735839844957201</c:v>
                </c:pt>
                <c:pt idx="3210">
                  <c:v>-1.16210937507001</c:v>
                </c:pt>
                <c:pt idx="3211">
                  <c:v>-0.70526123053128298</c:v>
                </c:pt>
                <c:pt idx="3212">
                  <c:v>-0.15228271491944101</c:v>
                </c:pt>
                <c:pt idx="3213">
                  <c:v>4.4860839816675498E-2</c:v>
                </c:pt>
                <c:pt idx="3214">
                  <c:v>-0.173645019501242</c:v>
                </c:pt>
                <c:pt idx="3215">
                  <c:v>-0.48217773433262801</c:v>
                </c:pt>
                <c:pt idx="3216">
                  <c:v>-0.93963623040592603</c:v>
                </c:pt>
                <c:pt idx="3217">
                  <c:v>-1.6525268553708501</c:v>
                </c:pt>
                <c:pt idx="3218">
                  <c:v>-2.1774291991466601</c:v>
                </c:pt>
                <c:pt idx="3219">
                  <c:v>-2.24029541014762</c:v>
                </c:pt>
                <c:pt idx="3220">
                  <c:v>-2.1905517578193301</c:v>
                </c:pt>
                <c:pt idx="3221">
                  <c:v>-2.14660644531856</c:v>
                </c:pt>
                <c:pt idx="3222">
                  <c:v>-2.04376220704542</c:v>
                </c:pt>
                <c:pt idx="3223">
                  <c:v>-2.0123291015668299</c:v>
                </c:pt>
                <c:pt idx="3224">
                  <c:v>-1.9082641601705901</c:v>
                </c:pt>
                <c:pt idx="3225">
                  <c:v>-1.5911865234811899</c:v>
                </c:pt>
                <c:pt idx="3226">
                  <c:v>-1.29699707035304</c:v>
                </c:pt>
                <c:pt idx="3227">
                  <c:v>-1.12396240236759</c:v>
                </c:pt>
                <c:pt idx="3228">
                  <c:v>-1.0583496093840401</c:v>
                </c:pt>
                <c:pt idx="3229">
                  <c:v>-1.16516113279773</c:v>
                </c:pt>
                <c:pt idx="3230">
                  <c:v>-1.38854980465662</c:v>
                </c:pt>
                <c:pt idx="3231">
                  <c:v>-1.7855834960388599</c:v>
                </c:pt>
                <c:pt idx="3232">
                  <c:v>-2.2430419921242599</c:v>
                </c:pt>
                <c:pt idx="3233">
                  <c:v>-2.2656249999968798</c:v>
                </c:pt>
                <c:pt idx="3234">
                  <c:v>-1.93847656254523</c:v>
                </c:pt>
                <c:pt idx="3235">
                  <c:v>-1.8991088867241901</c:v>
                </c:pt>
                <c:pt idx="3236">
                  <c:v>-2.32757568353452</c:v>
                </c:pt>
                <c:pt idx="3237">
                  <c:v>-2.9425048827274898</c:v>
                </c:pt>
                <c:pt idx="3238">
                  <c:v>-3.4240722655582099</c:v>
                </c:pt>
                <c:pt idx="3239">
                  <c:v>-3.6633300780918199</c:v>
                </c:pt>
                <c:pt idx="3240">
                  <c:v>-3.89129638668713</c:v>
                </c:pt>
                <c:pt idx="3241">
                  <c:v>-4.23339843745255</c:v>
                </c:pt>
                <c:pt idx="3242">
                  <c:v>-4.4668579101238697</c:v>
                </c:pt>
                <c:pt idx="3243">
                  <c:v>-4.3099975586155104</c:v>
                </c:pt>
                <c:pt idx="3244">
                  <c:v>-3.8607788086560602</c:v>
                </c:pt>
                <c:pt idx="3245">
                  <c:v>-3.3648681641312801</c:v>
                </c:pt>
                <c:pt idx="3246">
                  <c:v>-2.7960205078916598</c:v>
                </c:pt>
                <c:pt idx="3247">
                  <c:v>-2.3956298828682199</c:v>
                </c:pt>
                <c:pt idx="3248">
                  <c:v>-2.51770019529551</c:v>
                </c:pt>
                <c:pt idx="3249">
                  <c:v>-2.5283813476547601</c:v>
                </c:pt>
                <c:pt idx="3250">
                  <c:v>-2.2573852539439598</c:v>
                </c:pt>
                <c:pt idx="3251">
                  <c:v>-2.7282714843094702</c:v>
                </c:pt>
                <c:pt idx="3252">
                  <c:v>-3.8201904295355602</c:v>
                </c:pt>
                <c:pt idx="3253">
                  <c:v>-4.66033935535184</c:v>
                </c:pt>
                <c:pt idx="3254">
                  <c:v>-5.5130004881622101</c:v>
                </c:pt>
                <c:pt idx="3255">
                  <c:v>-5.8843994140106499</c:v>
                </c:pt>
                <c:pt idx="3256">
                  <c:v>-4.7772216798420697</c:v>
                </c:pt>
                <c:pt idx="3257">
                  <c:v>-2.7969360354327102</c:v>
                </c:pt>
                <c:pt idx="3258">
                  <c:v>-0.72692871122648794</c:v>
                </c:pt>
                <c:pt idx="3259">
                  <c:v>1.1447143552074499</c:v>
                </c:pt>
                <c:pt idx="3260">
                  <c:v>1.66961669914547</c:v>
                </c:pt>
                <c:pt idx="3261">
                  <c:v>0.61584472670961399</c:v>
                </c:pt>
                <c:pt idx="3262">
                  <c:v>-0.49468994125070598</c:v>
                </c:pt>
                <c:pt idx="3263">
                  <c:v>-0.84655761713821698</c:v>
                </c:pt>
                <c:pt idx="3264">
                  <c:v>-1.1846923827651401</c:v>
                </c:pt>
                <c:pt idx="3265">
                  <c:v>-2.3672485349906198</c:v>
                </c:pt>
                <c:pt idx="3266">
                  <c:v>-4.0283203122673497</c:v>
                </c:pt>
                <c:pt idx="3267">
                  <c:v>-5.2560424802967898</c:v>
                </c:pt>
                <c:pt idx="3268">
                  <c:v>-5.9722900389621802</c:v>
                </c:pt>
                <c:pt idx="3269">
                  <c:v>-5.7107543945678803</c:v>
                </c:pt>
                <c:pt idx="3270">
                  <c:v>-3.3493041995505699</c:v>
                </c:pt>
                <c:pt idx="3271">
                  <c:v>0.21301269481193399</c:v>
                </c:pt>
                <c:pt idx="3272">
                  <c:v>2.5329589840490101</c:v>
                </c:pt>
                <c:pt idx="3273">
                  <c:v>2.8387451171445299</c:v>
                </c:pt>
                <c:pt idx="3274">
                  <c:v>2.1636962891573601</c:v>
                </c:pt>
                <c:pt idx="3275">
                  <c:v>1.71447753912562</c:v>
                </c:pt>
                <c:pt idx="3276">
                  <c:v>1.5332031250254701</c:v>
                </c:pt>
                <c:pt idx="3277">
                  <c:v>0.62622070325244605</c:v>
                </c:pt>
                <c:pt idx="3278">
                  <c:v>-0.73425292949571197</c:v>
                </c:pt>
                <c:pt idx="3279">
                  <c:v>-1.3775634764718101</c:v>
                </c:pt>
                <c:pt idx="3280">
                  <c:v>-1.56066894528669</c:v>
                </c:pt>
                <c:pt idx="3281">
                  <c:v>-1.6192626953042399</c:v>
                </c:pt>
                <c:pt idx="3282">
                  <c:v>-0.73913574231157297</c:v>
                </c:pt>
                <c:pt idx="3283">
                  <c:v>0.97229003882123699</c:v>
                </c:pt>
                <c:pt idx="3284">
                  <c:v>2.2579956052874999</c:v>
                </c:pt>
                <c:pt idx="3285">
                  <c:v>2.46093749997139</c:v>
                </c:pt>
                <c:pt idx="3286">
                  <c:v>1.91711425788941</c:v>
                </c:pt>
                <c:pt idx="3287">
                  <c:v>1.27075195321641</c:v>
                </c:pt>
                <c:pt idx="3288">
                  <c:v>0.67871093758373002</c:v>
                </c:pt>
                <c:pt idx="3289">
                  <c:v>-7.2937011612447103E-2</c:v>
                </c:pt>
                <c:pt idx="3290">
                  <c:v>-0.68847656241294597</c:v>
                </c:pt>
                <c:pt idx="3291">
                  <c:v>-0.823059082012216</c:v>
                </c:pt>
                <c:pt idx="3292">
                  <c:v>-0.49987792973320599</c:v>
                </c:pt>
                <c:pt idx="3293">
                  <c:v>0.56091308578747601</c:v>
                </c:pt>
                <c:pt idx="3294">
                  <c:v>2.7758789059357398</c:v>
                </c:pt>
                <c:pt idx="3295">
                  <c:v>5.4968261714889497</c:v>
                </c:pt>
                <c:pt idx="3296">
                  <c:v>7.5140380856512898</c:v>
                </c:pt>
                <c:pt idx="3297">
                  <c:v>8.3499145506626498</c:v>
                </c:pt>
                <c:pt idx="3298">
                  <c:v>7.9910278320821702</c:v>
                </c:pt>
                <c:pt idx="3299">
                  <c:v>6.4038085939752003</c:v>
                </c:pt>
                <c:pt idx="3300">
                  <c:v>4.3533325198221702</c:v>
                </c:pt>
                <c:pt idx="3301">
                  <c:v>2.92205810567182</c:v>
                </c:pt>
                <c:pt idx="3302">
                  <c:v>2.02880859387674</c:v>
                </c:pt>
                <c:pt idx="3303">
                  <c:v>1.2152099610533</c:v>
                </c:pt>
                <c:pt idx="3304">
                  <c:v>0.66467285164086098</c:v>
                </c:pt>
                <c:pt idx="3305">
                  <c:v>0.68267822265368705</c:v>
                </c:pt>
                <c:pt idx="3306">
                  <c:v>1.6885375975130801</c:v>
                </c:pt>
                <c:pt idx="3307">
                  <c:v>3.7387084958019399</c:v>
                </c:pt>
                <c:pt idx="3308">
                  <c:v>5.7336425778410502</c:v>
                </c:pt>
                <c:pt idx="3309">
                  <c:v>6.8988037107716504</c:v>
                </c:pt>
                <c:pt idx="3310">
                  <c:v>7.3495483397795898</c:v>
                </c:pt>
                <c:pt idx="3311">
                  <c:v>6.8579101563201998</c:v>
                </c:pt>
                <c:pt idx="3312">
                  <c:v>5.54107666034428</c:v>
                </c:pt>
                <c:pt idx="3313">
                  <c:v>4.4314575196896904</c:v>
                </c:pt>
                <c:pt idx="3314">
                  <c:v>3.9947509766248599</c:v>
                </c:pt>
                <c:pt idx="3315">
                  <c:v>3.6776733398890298</c:v>
                </c:pt>
                <c:pt idx="3316">
                  <c:v>3.1533813477311101</c:v>
                </c:pt>
                <c:pt idx="3317">
                  <c:v>3.0386352539226298</c:v>
                </c:pt>
                <c:pt idx="3318">
                  <c:v>4.1909790037417096</c:v>
                </c:pt>
                <c:pt idx="3319">
                  <c:v>5.87860107397701</c:v>
                </c:pt>
                <c:pt idx="3320">
                  <c:v>6.5145874022526504</c:v>
                </c:pt>
                <c:pt idx="3321">
                  <c:v>6.1141967774010997</c:v>
                </c:pt>
                <c:pt idx="3322">
                  <c:v>5.4968261719634404</c:v>
                </c:pt>
                <c:pt idx="3323">
                  <c:v>4.5498657227918997</c:v>
                </c:pt>
                <c:pt idx="3324">
                  <c:v>3.2373046876880198</c:v>
                </c:pt>
                <c:pt idx="3325">
                  <c:v>2.3132324220073701</c:v>
                </c:pt>
                <c:pt idx="3326">
                  <c:v>2.0855712890951099</c:v>
                </c:pt>
                <c:pt idx="3327">
                  <c:v>2.1060180664033101</c:v>
                </c:pt>
                <c:pt idx="3328">
                  <c:v>2.1066284179686598</c:v>
                </c:pt>
                <c:pt idx="3329">
                  <c:v>2.4087524413628301</c:v>
                </c:pt>
                <c:pt idx="3330">
                  <c:v>3.27270507800085</c:v>
                </c:pt>
                <c:pt idx="3331">
                  <c:v>4.5181274412272803</c:v>
                </c:pt>
                <c:pt idx="3332">
                  <c:v>5.5807495115660499</c:v>
                </c:pt>
                <c:pt idx="3333">
                  <c:v>5.9020996093288201</c:v>
                </c:pt>
                <c:pt idx="3334">
                  <c:v>5.5474853516134601</c:v>
                </c:pt>
                <c:pt idx="3335">
                  <c:v>4.89074707040717</c:v>
                </c:pt>
                <c:pt idx="3336">
                  <c:v>3.9523315431040298</c:v>
                </c:pt>
                <c:pt idx="3337">
                  <c:v>3.0673217774713302</c:v>
                </c:pt>
                <c:pt idx="3338">
                  <c:v>2.6681518555262902</c:v>
                </c:pt>
                <c:pt idx="3339">
                  <c:v>2.36389160160636</c:v>
                </c:pt>
                <c:pt idx="3340">
                  <c:v>2.0999145508193</c:v>
                </c:pt>
                <c:pt idx="3341">
                  <c:v>2.5247192382200101</c:v>
                </c:pt>
                <c:pt idx="3342">
                  <c:v>3.4005737303424901</c:v>
                </c:pt>
                <c:pt idx="3343">
                  <c:v>4.09637451161813</c:v>
                </c:pt>
                <c:pt idx="3344">
                  <c:v>4.5104980468151101</c:v>
                </c:pt>
                <c:pt idx="3345">
                  <c:v>4.4552612304767401</c:v>
                </c:pt>
                <c:pt idx="3346">
                  <c:v>3.8421630860261602</c:v>
                </c:pt>
                <c:pt idx="3347">
                  <c:v>2.87200927748404</c:v>
                </c:pt>
                <c:pt idx="3348">
                  <c:v>1.80419921890442</c:v>
                </c:pt>
                <c:pt idx="3349">
                  <c:v>1.2692260742961099</c:v>
                </c:pt>
                <c:pt idx="3350">
                  <c:v>1.29577636718366</c:v>
                </c:pt>
                <c:pt idx="3351">
                  <c:v>1.0839843750307201</c:v>
                </c:pt>
                <c:pt idx="3352">
                  <c:v>0.86059570315740597</c:v>
                </c:pt>
                <c:pt idx="3353">
                  <c:v>1.2402343749449301</c:v>
                </c:pt>
                <c:pt idx="3354">
                  <c:v>1.7257690428983199</c:v>
                </c:pt>
                <c:pt idx="3355">
                  <c:v>2.10479736322627</c:v>
                </c:pt>
                <c:pt idx="3356">
                  <c:v>2.79388427724379</c:v>
                </c:pt>
                <c:pt idx="3357">
                  <c:v>3.5412597655165801</c:v>
                </c:pt>
                <c:pt idx="3358">
                  <c:v>3.5760498046824498</c:v>
                </c:pt>
                <c:pt idx="3359">
                  <c:v>2.6254272462320798</c:v>
                </c:pt>
                <c:pt idx="3360">
                  <c:v>1.3800048829937299</c:v>
                </c:pt>
                <c:pt idx="3361">
                  <c:v>0.77209472665096301</c:v>
                </c:pt>
                <c:pt idx="3362">
                  <c:v>0.60607910158665801</c:v>
                </c:pt>
                <c:pt idx="3363">
                  <c:v>0.24627685552110801</c:v>
                </c:pt>
                <c:pt idx="3364">
                  <c:v>-0.20019531243503</c:v>
                </c:pt>
                <c:pt idx="3365">
                  <c:v>-0.40771484371980199</c:v>
                </c:pt>
                <c:pt idx="3366">
                  <c:v>-0.36651611328724498</c:v>
                </c:pt>
                <c:pt idx="3367">
                  <c:v>-0.29968261719725597</c:v>
                </c:pt>
                <c:pt idx="3368">
                  <c:v>-0.50476074215756395</c:v>
                </c:pt>
                <c:pt idx="3369">
                  <c:v>-0.763549804649724</c:v>
                </c:pt>
                <c:pt idx="3370">
                  <c:v>-0.90118408201115896</c:v>
                </c:pt>
                <c:pt idx="3371">
                  <c:v>-1.0711669921626901</c:v>
                </c:pt>
                <c:pt idx="3372">
                  <c:v>-1.1401367187399301</c:v>
                </c:pt>
                <c:pt idx="3373">
                  <c:v>-1.18927001952408</c:v>
                </c:pt>
                <c:pt idx="3374">
                  <c:v>-1.58355712884869</c:v>
                </c:pt>
                <c:pt idx="3375">
                  <c:v>-1.76849365231675</c:v>
                </c:pt>
                <c:pt idx="3376">
                  <c:v>-1.4828491211355801</c:v>
                </c:pt>
                <c:pt idx="3377">
                  <c:v>-1.51550292968272</c:v>
                </c:pt>
                <c:pt idx="3378">
                  <c:v>-1.73217773434327</c:v>
                </c:pt>
                <c:pt idx="3379">
                  <c:v>-1.44378662113598</c:v>
                </c:pt>
                <c:pt idx="3380">
                  <c:v>-1.2911987304910899</c:v>
                </c:pt>
                <c:pt idx="3381">
                  <c:v>-1.7764282225851999</c:v>
                </c:pt>
                <c:pt idx="3382">
                  <c:v>-2.2393798827447098</c:v>
                </c:pt>
                <c:pt idx="3383">
                  <c:v>-2.4545288085622499</c:v>
                </c:pt>
                <c:pt idx="3384">
                  <c:v>-2.86499023431471</c:v>
                </c:pt>
                <c:pt idx="3385">
                  <c:v>-3.32122802727674</c:v>
                </c:pt>
                <c:pt idx="3386">
                  <c:v>-3.5510253905912501</c:v>
                </c:pt>
                <c:pt idx="3387">
                  <c:v>-3.7429809570030499</c:v>
                </c:pt>
                <c:pt idx="3388">
                  <c:v>-3.87390136716827</c:v>
                </c:pt>
                <c:pt idx="3389">
                  <c:v>-3.7637329101724299</c:v>
                </c:pt>
                <c:pt idx="3390">
                  <c:v>-3.6532592773599801</c:v>
                </c:pt>
                <c:pt idx="3391">
                  <c:v>-3.3840942383207899</c:v>
                </c:pt>
                <c:pt idx="3392">
                  <c:v>-2.6022338868339498</c:v>
                </c:pt>
                <c:pt idx="3393">
                  <c:v>-1.8466186524550801</c:v>
                </c:pt>
                <c:pt idx="3394">
                  <c:v>-1.5646362305103001</c:v>
                </c:pt>
                <c:pt idx="3395">
                  <c:v>-1.3916015625254901</c:v>
                </c:pt>
                <c:pt idx="3396">
                  <c:v>-1.2435913086155601</c:v>
                </c:pt>
                <c:pt idx="3397">
                  <c:v>-1.3351440429552599</c:v>
                </c:pt>
                <c:pt idx="3398">
                  <c:v>-1.7279052733796301</c:v>
                </c:pt>
                <c:pt idx="3399">
                  <c:v>-2.4288940428654699</c:v>
                </c:pt>
                <c:pt idx="3400">
                  <c:v>-2.9321289061756302</c:v>
                </c:pt>
                <c:pt idx="3401">
                  <c:v>-2.9043579101603498</c:v>
                </c:pt>
                <c:pt idx="3402">
                  <c:v>-2.8924560546892599</c:v>
                </c:pt>
                <c:pt idx="3403">
                  <c:v>-2.9492187499916098</c:v>
                </c:pt>
                <c:pt idx="3404">
                  <c:v>-2.7093505859729499</c:v>
                </c:pt>
                <c:pt idx="3405">
                  <c:v>-2.5643920898651702</c:v>
                </c:pt>
                <c:pt idx="3406">
                  <c:v>-2.62237548827268</c:v>
                </c:pt>
                <c:pt idx="3407">
                  <c:v>-2.4130249023746901</c:v>
                </c:pt>
                <c:pt idx="3408">
                  <c:v>-2.09045410161032</c:v>
                </c:pt>
                <c:pt idx="3409">
                  <c:v>-1.8740844726883299</c:v>
                </c:pt>
                <c:pt idx="3410">
                  <c:v>-1.6934204101830299</c:v>
                </c:pt>
                <c:pt idx="3411">
                  <c:v>-1.8646240234121201</c:v>
                </c:pt>
                <c:pt idx="3412">
                  <c:v>-2.5161743163096602</c:v>
                </c:pt>
                <c:pt idx="3413">
                  <c:v>-2.9721069335261601</c:v>
                </c:pt>
                <c:pt idx="3414">
                  <c:v>-2.9708862304689299</c:v>
                </c:pt>
                <c:pt idx="3415">
                  <c:v>-2.9959106445275401</c:v>
                </c:pt>
                <c:pt idx="3416">
                  <c:v>-3.0413818359307401</c:v>
                </c:pt>
                <c:pt idx="3417">
                  <c:v>-2.6296997070924699</c:v>
                </c:pt>
                <c:pt idx="3418">
                  <c:v>-2.2119140625621299</c:v>
                </c:pt>
                <c:pt idx="3419">
                  <c:v>-2.4047851562213198</c:v>
                </c:pt>
                <c:pt idx="3420">
                  <c:v>-2.7066040038613699</c:v>
                </c:pt>
                <c:pt idx="3421">
                  <c:v>-2.8887939452854101</c:v>
                </c:pt>
                <c:pt idx="3422">
                  <c:v>-3.3468627929006298</c:v>
                </c:pt>
                <c:pt idx="3423">
                  <c:v>-3.6962890624480398</c:v>
                </c:pt>
                <c:pt idx="3424">
                  <c:v>-3.66058349609908</c:v>
                </c:pt>
                <c:pt idx="3425">
                  <c:v>-3.59161376954154</c:v>
                </c:pt>
                <c:pt idx="3426">
                  <c:v>-3.3203125000404698</c:v>
                </c:pt>
                <c:pt idx="3427">
                  <c:v>-3.0187988281699698</c:v>
                </c:pt>
                <c:pt idx="3428">
                  <c:v>-3.20892333981539</c:v>
                </c:pt>
                <c:pt idx="3429">
                  <c:v>-3.1213378906380602</c:v>
                </c:pt>
                <c:pt idx="3430">
                  <c:v>-2.38037109386052</c:v>
                </c:pt>
                <c:pt idx="3431">
                  <c:v>-2.02056884770992</c:v>
                </c:pt>
                <c:pt idx="3432">
                  <c:v>-1.9540405273537</c:v>
                </c:pt>
                <c:pt idx="3433">
                  <c:v>-1.4624023438235501</c:v>
                </c:pt>
                <c:pt idx="3434">
                  <c:v>-1.53839111326988</c:v>
                </c:pt>
                <c:pt idx="3435">
                  <c:v>-2.7523803709121202</c:v>
                </c:pt>
                <c:pt idx="3436">
                  <c:v>-3.7060546873573199</c:v>
                </c:pt>
                <c:pt idx="3437">
                  <c:v>-3.65753173828851</c:v>
                </c:pt>
                <c:pt idx="3438">
                  <c:v>-3.3654785156686899</c:v>
                </c:pt>
                <c:pt idx="3439">
                  <c:v>-2.7755737305570101</c:v>
                </c:pt>
                <c:pt idx="3440">
                  <c:v>-1.1682128908654801</c:v>
                </c:pt>
                <c:pt idx="3441">
                  <c:v>0.78765869111273901</c:v>
                </c:pt>
                <c:pt idx="3442">
                  <c:v>1.6479492186208999</c:v>
                </c:pt>
                <c:pt idx="3443">
                  <c:v>1.07238769539887</c:v>
                </c:pt>
                <c:pt idx="3444">
                  <c:v>-0.13122558575687801</c:v>
                </c:pt>
                <c:pt idx="3445">
                  <c:v>-1.0189819334605299</c:v>
                </c:pt>
                <c:pt idx="3446">
                  <c:v>-1.5640258788244601</c:v>
                </c:pt>
                <c:pt idx="3447">
                  <c:v>-2.43225097643221</c:v>
                </c:pt>
                <c:pt idx="3448">
                  <c:v>-3.5824584959211401</c:v>
                </c:pt>
                <c:pt idx="3449">
                  <c:v>-4.5892333982859599</c:v>
                </c:pt>
                <c:pt idx="3450">
                  <c:v>-5.6076049803154602</c:v>
                </c:pt>
                <c:pt idx="3451">
                  <c:v>-6.1856079100692503</c:v>
                </c:pt>
                <c:pt idx="3452">
                  <c:v>-5.5578613282194897</c:v>
                </c:pt>
                <c:pt idx="3453">
                  <c:v>-3.9392089846186402</c:v>
                </c:pt>
                <c:pt idx="3454">
                  <c:v>-1.6973876956499401</c:v>
                </c:pt>
                <c:pt idx="3455">
                  <c:v>0.39520263640377001</c:v>
                </c:pt>
                <c:pt idx="3456">
                  <c:v>0.96038818350867805</c:v>
                </c:pt>
                <c:pt idx="3457">
                  <c:v>0.32226562509634099</c:v>
                </c:pt>
                <c:pt idx="3458">
                  <c:v>-0.26855468741080002</c:v>
                </c:pt>
                <c:pt idx="3459">
                  <c:v>-1.14776611314851</c:v>
                </c:pt>
                <c:pt idx="3460">
                  <c:v>-2.3052978513877398</c:v>
                </c:pt>
                <c:pt idx="3461">
                  <c:v>-2.8909301756928301</c:v>
                </c:pt>
                <c:pt idx="3462">
                  <c:v>-3.2952880858764502</c:v>
                </c:pt>
                <c:pt idx="3463">
                  <c:v>-3.7176513671237301</c:v>
                </c:pt>
                <c:pt idx="3464">
                  <c:v>-3.3963012695797699</c:v>
                </c:pt>
                <c:pt idx="3465">
                  <c:v>-2.6400756837082699</c:v>
                </c:pt>
                <c:pt idx="3466">
                  <c:v>-2.0989990235194398</c:v>
                </c:pt>
                <c:pt idx="3467">
                  <c:v>-1.6744995117830299</c:v>
                </c:pt>
                <c:pt idx="3468">
                  <c:v>-1.6152954101652199</c:v>
                </c:pt>
                <c:pt idx="3469">
                  <c:v>-2.1063232421131399</c:v>
                </c:pt>
                <c:pt idx="3470">
                  <c:v>-2.62695312492116</c:v>
                </c:pt>
                <c:pt idx="3471">
                  <c:v>-2.9751586913535202</c:v>
                </c:pt>
                <c:pt idx="3472">
                  <c:v>-3.3221435546349598</c:v>
                </c:pt>
                <c:pt idx="3473">
                  <c:v>-3.5928344726151402</c:v>
                </c:pt>
                <c:pt idx="3474">
                  <c:v>-3.6602783203022602</c:v>
                </c:pt>
                <c:pt idx="3475">
                  <c:v>-3.3724975586374599</c:v>
                </c:pt>
                <c:pt idx="3476">
                  <c:v>-2.3071289064118101</c:v>
                </c:pt>
                <c:pt idx="3477">
                  <c:v>-0.27160644562166703</c:v>
                </c:pt>
                <c:pt idx="3478">
                  <c:v>2.0141601559028199</c:v>
                </c:pt>
                <c:pt idx="3479">
                  <c:v>3.47900390602751</c:v>
                </c:pt>
                <c:pt idx="3480">
                  <c:v>3.9489746093036202</c:v>
                </c:pt>
                <c:pt idx="3481">
                  <c:v>3.7695312500273399</c:v>
                </c:pt>
                <c:pt idx="3482">
                  <c:v>2.6538085939199698</c:v>
                </c:pt>
                <c:pt idx="3483">
                  <c:v>0.70068359404753999</c:v>
                </c:pt>
                <c:pt idx="3484">
                  <c:v>-0.93170165990757203</c:v>
                </c:pt>
                <c:pt idx="3485">
                  <c:v>-1.8228149412704999</c:v>
                </c:pt>
                <c:pt idx="3486">
                  <c:v>-2.6608276365910899</c:v>
                </c:pt>
                <c:pt idx="3487">
                  <c:v>-3.2962036131844599</c:v>
                </c:pt>
                <c:pt idx="3488">
                  <c:v>-2.8851318360001201</c:v>
                </c:pt>
                <c:pt idx="3489">
                  <c:v>-1.59606933613446</c:v>
                </c:pt>
                <c:pt idx="3490">
                  <c:v>-0.10467529319662799</c:v>
                </c:pt>
                <c:pt idx="3491">
                  <c:v>1.3836669919600899</c:v>
                </c:pt>
                <c:pt idx="3492">
                  <c:v>2.5512695310716</c:v>
                </c:pt>
                <c:pt idx="3493">
                  <c:v>2.9086303710391501</c:v>
                </c:pt>
                <c:pt idx="3494">
                  <c:v>2.59399414067307</c:v>
                </c:pt>
                <c:pt idx="3495">
                  <c:v>2.16339111334704</c:v>
                </c:pt>
                <c:pt idx="3496">
                  <c:v>1.86859130863879</c:v>
                </c:pt>
                <c:pt idx="3497">
                  <c:v>1.5850830078559499</c:v>
                </c:pt>
                <c:pt idx="3498">
                  <c:v>1.3375854492566801</c:v>
                </c:pt>
                <c:pt idx="3499">
                  <c:v>1.4837646484150999</c:v>
                </c:pt>
                <c:pt idx="3500">
                  <c:v>2.1557617186470202</c:v>
                </c:pt>
                <c:pt idx="3501">
                  <c:v>3.0191040037739398</c:v>
                </c:pt>
                <c:pt idx="3502">
                  <c:v>3.83880615221813</c:v>
                </c:pt>
                <c:pt idx="3503">
                  <c:v>4.3222045897696697</c:v>
                </c:pt>
                <c:pt idx="3504">
                  <c:v>4.1070556640954701</c:v>
                </c:pt>
                <c:pt idx="3505">
                  <c:v>3.4936523438439999</c:v>
                </c:pt>
                <c:pt idx="3506">
                  <c:v>2.7532958985513001</c:v>
                </c:pt>
                <c:pt idx="3507">
                  <c:v>1.77368164077557</c:v>
                </c:pt>
                <c:pt idx="3508">
                  <c:v>0.98266601574658297</c:v>
                </c:pt>
                <c:pt idx="3509">
                  <c:v>0.74523925784899403</c:v>
                </c:pt>
                <c:pt idx="3510">
                  <c:v>0.66284179688766498</c:v>
                </c:pt>
                <c:pt idx="3511">
                  <c:v>0.896911621057772</c:v>
                </c:pt>
                <c:pt idx="3512">
                  <c:v>1.7694091795533899</c:v>
                </c:pt>
                <c:pt idx="3513">
                  <c:v>2.7816772459381598</c:v>
                </c:pt>
                <c:pt idx="3514">
                  <c:v>3.6819458006424699</c:v>
                </c:pt>
                <c:pt idx="3515">
                  <c:v>4.5498657225224504</c:v>
                </c:pt>
                <c:pt idx="3516">
                  <c:v>4.9020385741644601</c:v>
                </c:pt>
                <c:pt idx="3517">
                  <c:v>4.53460693365039</c:v>
                </c:pt>
                <c:pt idx="3518">
                  <c:v>3.87115478525853</c:v>
                </c:pt>
                <c:pt idx="3519">
                  <c:v>3.1234741212090098</c:v>
                </c:pt>
                <c:pt idx="3520">
                  <c:v>2.4777221680683001</c:v>
                </c:pt>
                <c:pt idx="3521">
                  <c:v>2.2467041015981102</c:v>
                </c:pt>
                <c:pt idx="3522">
                  <c:v>2.3175048828015501</c:v>
                </c:pt>
                <c:pt idx="3523">
                  <c:v>2.4737548827883402</c:v>
                </c:pt>
                <c:pt idx="3524">
                  <c:v>2.8823852538430699</c:v>
                </c:pt>
                <c:pt idx="3525">
                  <c:v>3.5791015623922799</c:v>
                </c:pt>
                <c:pt idx="3526">
                  <c:v>4.0548706053951902</c:v>
                </c:pt>
                <c:pt idx="3527">
                  <c:v>4.0148925781311799</c:v>
                </c:pt>
                <c:pt idx="3528">
                  <c:v>3.7686157226943302</c:v>
                </c:pt>
                <c:pt idx="3529">
                  <c:v>3.4399414063008198</c:v>
                </c:pt>
                <c:pt idx="3530">
                  <c:v>2.8875732422731599</c:v>
                </c:pt>
                <c:pt idx="3531">
                  <c:v>2.3526000977392099</c:v>
                </c:pt>
                <c:pt idx="3532">
                  <c:v>2.1102905273813199</c:v>
                </c:pt>
                <c:pt idx="3533">
                  <c:v>2.1099853515625502</c:v>
                </c:pt>
                <c:pt idx="3534">
                  <c:v>2.2900390624720801</c:v>
                </c:pt>
                <c:pt idx="3535">
                  <c:v>2.5555419921463298</c:v>
                </c:pt>
                <c:pt idx="3536">
                  <c:v>2.9263305663487502</c:v>
                </c:pt>
                <c:pt idx="3537">
                  <c:v>3.4445190428884001</c:v>
                </c:pt>
                <c:pt idx="3538">
                  <c:v>3.7890624999464202</c:v>
                </c:pt>
                <c:pt idx="3539">
                  <c:v>3.9651489257538599</c:v>
                </c:pt>
                <c:pt idx="3540">
                  <c:v>4.2956542968236002</c:v>
                </c:pt>
                <c:pt idx="3541">
                  <c:v>4.2761230468780402</c:v>
                </c:pt>
                <c:pt idx="3542">
                  <c:v>3.5723876954219498</c:v>
                </c:pt>
                <c:pt idx="3543">
                  <c:v>3.00933837899382</c:v>
                </c:pt>
                <c:pt idx="3544">
                  <c:v>2.96478271485068</c:v>
                </c:pt>
                <c:pt idx="3545">
                  <c:v>2.9748535156234301</c:v>
                </c:pt>
                <c:pt idx="3546">
                  <c:v>2.93548583984989</c:v>
                </c:pt>
                <c:pt idx="3547">
                  <c:v>2.8793334961025101</c:v>
                </c:pt>
                <c:pt idx="3548">
                  <c:v>2.8088378906360001</c:v>
                </c:pt>
                <c:pt idx="3549">
                  <c:v>2.8720092773339001</c:v>
                </c:pt>
                <c:pt idx="3550">
                  <c:v>2.7264404297102098</c:v>
                </c:pt>
                <c:pt idx="3551">
                  <c:v>1.9879150391776901</c:v>
                </c:pt>
                <c:pt idx="3552">
                  <c:v>1.3613891602539701</c:v>
                </c:pt>
                <c:pt idx="3553">
                  <c:v>1.4154052734290701</c:v>
                </c:pt>
                <c:pt idx="3554">
                  <c:v>1.4694213867103001</c:v>
                </c:pt>
                <c:pt idx="3555">
                  <c:v>1.1968994141051299</c:v>
                </c:pt>
                <c:pt idx="3556">
                  <c:v>1.2796020507683099</c:v>
                </c:pt>
                <c:pt idx="3557">
                  <c:v>1.5469360351144299</c:v>
                </c:pt>
                <c:pt idx="3558">
                  <c:v>1.2634277344193501</c:v>
                </c:pt>
                <c:pt idx="3559">
                  <c:v>0.93627929692617695</c:v>
                </c:pt>
                <c:pt idx="3560">
                  <c:v>1.1096191405978799</c:v>
                </c:pt>
                <c:pt idx="3561">
                  <c:v>1.3009643554388199</c:v>
                </c:pt>
                <c:pt idx="3562">
                  <c:v>1.34704589843027</c:v>
                </c:pt>
                <c:pt idx="3563">
                  <c:v>1.4343261718613101</c:v>
                </c:pt>
                <c:pt idx="3564">
                  <c:v>1.3003540039272701</c:v>
                </c:pt>
                <c:pt idx="3565">
                  <c:v>1.0729980469106699</c:v>
                </c:pt>
                <c:pt idx="3566">
                  <c:v>0.87524414065602496</c:v>
                </c:pt>
                <c:pt idx="3567">
                  <c:v>0.36651611336106299</c:v>
                </c:pt>
                <c:pt idx="3568">
                  <c:v>-8.0566406179858205E-2</c:v>
                </c:pt>
                <c:pt idx="3569">
                  <c:v>8.54492186101952E-3</c:v>
                </c:pt>
                <c:pt idx="3570">
                  <c:v>-1.22070312346345E-3</c:v>
                </c:pt>
                <c:pt idx="3571">
                  <c:v>-0.46081542961518601</c:v>
                </c:pt>
                <c:pt idx="3572">
                  <c:v>-0.96252441398356003</c:v>
                </c:pt>
                <c:pt idx="3573">
                  <c:v>-1.34002685540935</c:v>
                </c:pt>
                <c:pt idx="3574">
                  <c:v>-1.42639160154891</c:v>
                </c:pt>
                <c:pt idx="3575">
                  <c:v>-1.0919189453651299</c:v>
                </c:pt>
                <c:pt idx="3576">
                  <c:v>-0.83953857425846001</c:v>
                </c:pt>
                <c:pt idx="3577">
                  <c:v>-0.90026855467794498</c:v>
                </c:pt>
                <c:pt idx="3578">
                  <c:v>-0.87219238281691802</c:v>
                </c:pt>
                <c:pt idx="3579">
                  <c:v>-0.67138671878168699</c:v>
                </c:pt>
                <c:pt idx="3580">
                  <c:v>-0.57464599610901501</c:v>
                </c:pt>
                <c:pt idx="3581">
                  <c:v>-0.70220947263612099</c:v>
                </c:pt>
                <c:pt idx="3582">
                  <c:v>-1.07757568353452</c:v>
                </c:pt>
                <c:pt idx="3583">
                  <c:v>-1.46301269525168</c:v>
                </c:pt>
                <c:pt idx="3584">
                  <c:v>-1.49444580077629</c:v>
                </c:pt>
                <c:pt idx="3585">
                  <c:v>-1.4215087890740099</c:v>
                </c:pt>
                <c:pt idx="3586">
                  <c:v>-1.80541992181442</c:v>
                </c:pt>
                <c:pt idx="3587">
                  <c:v>-2.3648071288177301</c:v>
                </c:pt>
                <c:pt idx="3588">
                  <c:v>-2.60009765621276</c:v>
                </c:pt>
                <c:pt idx="3589">
                  <c:v>-2.8109741210603798</c:v>
                </c:pt>
                <c:pt idx="3590">
                  <c:v>-3.0889892577685001</c:v>
                </c:pt>
                <c:pt idx="3591">
                  <c:v>-2.92602539065079</c:v>
                </c:pt>
                <c:pt idx="3592">
                  <c:v>-2.5509643555280999</c:v>
                </c:pt>
                <c:pt idx="3593">
                  <c:v>-2.5820922851513202</c:v>
                </c:pt>
                <c:pt idx="3594">
                  <c:v>-2.92938232416379</c:v>
                </c:pt>
                <c:pt idx="3595">
                  <c:v>-3.27911376947575</c:v>
                </c:pt>
                <c:pt idx="3596">
                  <c:v>-3.3514404296760198</c:v>
                </c:pt>
                <c:pt idx="3597">
                  <c:v>-2.92816162116093</c:v>
                </c:pt>
                <c:pt idx="3598">
                  <c:v>-2.5125122070972199</c:v>
                </c:pt>
                <c:pt idx="3599">
                  <c:v>-2.55462646483707</c:v>
                </c:pt>
                <c:pt idx="3600">
                  <c:v>-2.5979614257743702</c:v>
                </c:pt>
                <c:pt idx="3601">
                  <c:v>-2.5552368164130299</c:v>
                </c:pt>
                <c:pt idx="3602">
                  <c:v>-2.8060913085539401</c:v>
                </c:pt>
                <c:pt idx="3603">
                  <c:v>-3.0044555663746801</c:v>
                </c:pt>
                <c:pt idx="3604">
                  <c:v>-2.7905273437840501</c:v>
                </c:pt>
                <c:pt idx="3605">
                  <c:v>-2.69836425782717</c:v>
                </c:pt>
                <c:pt idx="3606">
                  <c:v>-2.9574584960525101</c:v>
                </c:pt>
                <c:pt idx="3607">
                  <c:v>-3.15429687496867</c:v>
                </c:pt>
                <c:pt idx="3608">
                  <c:v>-3.1344604492219101</c:v>
                </c:pt>
                <c:pt idx="3609">
                  <c:v>-2.8753662109787399</c:v>
                </c:pt>
                <c:pt idx="3610">
                  <c:v>-2.2406005860385299</c:v>
                </c:pt>
                <c:pt idx="3611">
                  <c:v>-1.66259765634226</c:v>
                </c:pt>
                <c:pt idx="3612">
                  <c:v>-1.5914916992301</c:v>
                </c:pt>
                <c:pt idx="3613">
                  <c:v>-1.5231323242296599</c:v>
                </c:pt>
                <c:pt idx="3614">
                  <c:v>-1.0620117188236</c:v>
                </c:pt>
                <c:pt idx="3615">
                  <c:v>-0.58105468757676904</c:v>
                </c:pt>
                <c:pt idx="3616">
                  <c:v>-0.30578613285643702</c:v>
                </c:pt>
                <c:pt idx="3617">
                  <c:v>-0.38818359373684802</c:v>
                </c:pt>
                <c:pt idx="3618">
                  <c:v>-0.97595214834368305</c:v>
                </c:pt>
                <c:pt idx="3619">
                  <c:v>-1.4993286131974699</c:v>
                </c:pt>
                <c:pt idx="3620">
                  <c:v>-1.4184570312629501</c:v>
                </c:pt>
                <c:pt idx="3621">
                  <c:v>-0.981140136788752</c:v>
                </c:pt>
                <c:pt idx="3622">
                  <c:v>-0.43121337899427697</c:v>
                </c:pt>
                <c:pt idx="3623">
                  <c:v>0.33508300768983801</c:v>
                </c:pt>
                <c:pt idx="3624">
                  <c:v>1.49780273418888</c:v>
                </c:pt>
                <c:pt idx="3625">
                  <c:v>2.8851318357154301</c:v>
                </c:pt>
                <c:pt idx="3626">
                  <c:v>3.37982177726456</c:v>
                </c:pt>
                <c:pt idx="3627">
                  <c:v>2.40234375015691</c:v>
                </c:pt>
                <c:pt idx="3628">
                  <c:v>1.26037597674582</c:v>
                </c:pt>
                <c:pt idx="3629">
                  <c:v>0.870971679750009</c:v>
                </c:pt>
                <c:pt idx="3630">
                  <c:v>0.448303222724099</c:v>
                </c:pt>
                <c:pt idx="3631">
                  <c:v>-0.47302246078960303</c:v>
                </c:pt>
                <c:pt idx="3632">
                  <c:v>-1.4016723631321799</c:v>
                </c:pt>
                <c:pt idx="3633">
                  <c:v>-2.0944213866075501</c:v>
                </c:pt>
                <c:pt idx="3634">
                  <c:v>-2.7185058592748201</c:v>
                </c:pt>
                <c:pt idx="3635">
                  <c:v>-3.18115234367552</c:v>
                </c:pt>
                <c:pt idx="3636">
                  <c:v>-2.6882934571105901</c:v>
                </c:pt>
                <c:pt idx="3637">
                  <c:v>-0.77636718780778302</c:v>
                </c:pt>
                <c:pt idx="3638">
                  <c:v>1.32385253872441</c:v>
                </c:pt>
                <c:pt idx="3639">
                  <c:v>2.1151733397163599</c:v>
                </c:pt>
                <c:pt idx="3640">
                  <c:v>1.8399047852005599</c:v>
                </c:pt>
                <c:pt idx="3641">
                  <c:v>1.51702880864573</c:v>
                </c:pt>
                <c:pt idx="3642">
                  <c:v>1.2277221680153201</c:v>
                </c:pt>
                <c:pt idx="3643">
                  <c:v>0.72479248054971201</c:v>
                </c:pt>
                <c:pt idx="3644">
                  <c:v>0.39215087895994999</c:v>
                </c:pt>
                <c:pt idx="3645">
                  <c:v>0.549621582005829</c:v>
                </c:pt>
                <c:pt idx="3646">
                  <c:v>0.57312011718370603</c:v>
                </c:pt>
                <c:pt idx="3647">
                  <c:v>7.5988769611504595E-2</c:v>
                </c:pt>
                <c:pt idx="3648">
                  <c:v>-0.238037109324305</c:v>
                </c:pt>
                <c:pt idx="3649">
                  <c:v>4.79125976100876E-2</c:v>
                </c:pt>
                <c:pt idx="3650">
                  <c:v>0.46752929680725902</c:v>
                </c:pt>
                <c:pt idx="3651">
                  <c:v>0.72357177730241595</c:v>
                </c:pt>
                <c:pt idx="3652">
                  <c:v>0.66802978516524203</c:v>
                </c:pt>
                <c:pt idx="3653">
                  <c:v>0.22888183600859399</c:v>
                </c:pt>
                <c:pt idx="3654">
                  <c:v>-0.23803710929940999</c:v>
                </c:pt>
                <c:pt idx="3655">
                  <c:v>-0.59204101556768995</c:v>
                </c:pt>
                <c:pt idx="3656">
                  <c:v>-1.14624023428528</c:v>
                </c:pt>
                <c:pt idx="3657">
                  <c:v>-1.81732177723511</c:v>
                </c:pt>
                <c:pt idx="3658">
                  <c:v>-2.0617675780854299</c:v>
                </c:pt>
                <c:pt idx="3659">
                  <c:v>-1.26586914075385</c:v>
                </c:pt>
                <c:pt idx="3660">
                  <c:v>0.61798095672541697</c:v>
                </c:pt>
                <c:pt idx="3661">
                  <c:v>2.5192260739100898</c:v>
                </c:pt>
                <c:pt idx="3662">
                  <c:v>3.4844970701557898</c:v>
                </c:pt>
                <c:pt idx="3663">
                  <c:v>3.9367675780515801</c:v>
                </c:pt>
                <c:pt idx="3664">
                  <c:v>4.25689697260428</c:v>
                </c:pt>
                <c:pt idx="3665">
                  <c:v>3.8046264649171699</c:v>
                </c:pt>
                <c:pt idx="3666">
                  <c:v>2.3370361330507601</c:v>
                </c:pt>
                <c:pt idx="3667">
                  <c:v>0.672912597926412</c:v>
                </c:pt>
                <c:pt idx="3668">
                  <c:v>-0.40710449201167398</c:v>
                </c:pt>
                <c:pt idx="3669">
                  <c:v>-0.87615966789238797</c:v>
                </c:pt>
                <c:pt idx="3670">
                  <c:v>-1.1413574218318301</c:v>
                </c:pt>
                <c:pt idx="3671">
                  <c:v>-1.25427246091912</c:v>
                </c:pt>
                <c:pt idx="3672">
                  <c:v>-0.68054199228090295</c:v>
                </c:pt>
                <c:pt idx="3673">
                  <c:v>0.50445556621333298</c:v>
                </c:pt>
                <c:pt idx="3674">
                  <c:v>1.50421142561849</c:v>
                </c:pt>
                <c:pt idx="3675">
                  <c:v>2.2491455076912201</c:v>
                </c:pt>
                <c:pt idx="3676">
                  <c:v>2.9473876951985098</c:v>
                </c:pt>
                <c:pt idx="3677">
                  <c:v>2.7648925781547899</c:v>
                </c:pt>
                <c:pt idx="3678">
                  <c:v>1.5197753908282701</c:v>
                </c:pt>
                <c:pt idx="3679">
                  <c:v>0.55816650406323698</c:v>
                </c:pt>
                <c:pt idx="3680">
                  <c:v>0.34454345706612499</c:v>
                </c:pt>
                <c:pt idx="3681">
                  <c:v>0.20446777346036801</c:v>
                </c:pt>
                <c:pt idx="3682">
                  <c:v>0.233154296870317</c:v>
                </c:pt>
                <c:pt idx="3683">
                  <c:v>0.68939208976926702</c:v>
                </c:pt>
                <c:pt idx="3684">
                  <c:v>1.3433837889554401</c:v>
                </c:pt>
                <c:pt idx="3685">
                  <c:v>2.14813232408701</c:v>
                </c:pt>
                <c:pt idx="3686">
                  <c:v>2.7789306639592302</c:v>
                </c:pt>
                <c:pt idx="3687">
                  <c:v>2.7429199218809002</c:v>
                </c:pt>
                <c:pt idx="3688">
                  <c:v>2.2894287110117402</c:v>
                </c:pt>
                <c:pt idx="3689">
                  <c:v>1.6015625001126099</c:v>
                </c:pt>
                <c:pt idx="3690">
                  <c:v>0.54626464861026203</c:v>
                </c:pt>
                <c:pt idx="3691">
                  <c:v>-0.35430908188381799</c:v>
                </c:pt>
                <c:pt idx="3692">
                  <c:v>-0.80810546867550304</c:v>
                </c:pt>
                <c:pt idx="3693">
                  <c:v>-1.26007080070705</c:v>
                </c:pt>
                <c:pt idx="3694">
                  <c:v>-1.4660644530911799</c:v>
                </c:pt>
                <c:pt idx="3695">
                  <c:v>-0.80108642589041501</c:v>
                </c:pt>
                <c:pt idx="3696">
                  <c:v>0.34484863262437898</c:v>
                </c:pt>
                <c:pt idx="3697">
                  <c:v>1.2512207029762099</c:v>
                </c:pt>
                <c:pt idx="3698">
                  <c:v>1.8121337889704201</c:v>
                </c:pt>
                <c:pt idx="3699">
                  <c:v>2.1582031249431899</c:v>
                </c:pt>
                <c:pt idx="3700">
                  <c:v>2.1859741210891799</c:v>
                </c:pt>
                <c:pt idx="3701">
                  <c:v>1.64581298837017</c:v>
                </c:pt>
                <c:pt idx="3702">
                  <c:v>0.57800292986328095</c:v>
                </c:pt>
                <c:pt idx="3703">
                  <c:v>-0.36804199203176302</c:v>
                </c:pt>
                <c:pt idx="3704">
                  <c:v>-0.629577636675696</c:v>
                </c:pt>
                <c:pt idx="3705">
                  <c:v>-0.40374755863092598</c:v>
                </c:pt>
                <c:pt idx="3706">
                  <c:v>-3.78417969352349E-2</c:v>
                </c:pt>
                <c:pt idx="3707">
                  <c:v>0.61248779286169397</c:v>
                </c:pt>
                <c:pt idx="3708">
                  <c:v>1.52282714828723</c:v>
                </c:pt>
                <c:pt idx="3709">
                  <c:v>2.2317504881642298</c:v>
                </c:pt>
                <c:pt idx="3710">
                  <c:v>2.49908447261212</c:v>
                </c:pt>
                <c:pt idx="3711">
                  <c:v>2.4298095703239402</c:v>
                </c:pt>
                <c:pt idx="3712">
                  <c:v>2.0346069336589898</c:v>
                </c:pt>
                <c:pt idx="3713">
                  <c:v>1.39038085948134</c:v>
                </c:pt>
                <c:pt idx="3714">
                  <c:v>0.61157226575356005</c:v>
                </c:pt>
                <c:pt idx="3715">
                  <c:v>-0.16876220690243801</c:v>
                </c:pt>
                <c:pt idx="3716">
                  <c:v>-0.647583007733459</c:v>
                </c:pt>
                <c:pt idx="3717">
                  <c:v>-0.73577880857915101</c:v>
                </c:pt>
                <c:pt idx="3718">
                  <c:v>-0.70251464844300604</c:v>
                </c:pt>
                <c:pt idx="3719">
                  <c:v>-0.48797607425426198</c:v>
                </c:pt>
                <c:pt idx="3720">
                  <c:v>9.7351074121862002E-2</c:v>
                </c:pt>
                <c:pt idx="3721">
                  <c:v>0.76843261707641697</c:v>
                </c:pt>
                <c:pt idx="3722">
                  <c:v>1.3500976561537199</c:v>
                </c:pt>
                <c:pt idx="3723">
                  <c:v>1.9369506834966099</c:v>
                </c:pt>
                <c:pt idx="3724">
                  <c:v>2.1694946288677599</c:v>
                </c:pt>
                <c:pt idx="3725">
                  <c:v>1.63543701180739</c:v>
                </c:pt>
                <c:pt idx="3726">
                  <c:v>0.81726074232330304</c:v>
                </c:pt>
                <c:pt idx="3727">
                  <c:v>0.494689941459791</c:v>
                </c:pt>
                <c:pt idx="3728">
                  <c:v>0.63568115232034805</c:v>
                </c:pt>
                <c:pt idx="3729">
                  <c:v>0.77178955075865796</c:v>
                </c:pt>
                <c:pt idx="3730">
                  <c:v>0.87036132810863898</c:v>
                </c:pt>
                <c:pt idx="3731">
                  <c:v>1.0281372070050601</c:v>
                </c:pt>
                <c:pt idx="3732">
                  <c:v>1.08154296874114</c:v>
                </c:pt>
                <c:pt idx="3733">
                  <c:v>0.93414306643078304</c:v>
                </c:pt>
                <c:pt idx="3734">
                  <c:v>0.52673339850530798</c:v>
                </c:pt>
                <c:pt idx="3735">
                  <c:v>-0.118713378798823</c:v>
                </c:pt>
                <c:pt idx="3736">
                  <c:v>-0.57556152336146305</c:v>
                </c:pt>
                <c:pt idx="3737">
                  <c:v>-0.68725585935640998</c:v>
                </c:pt>
                <c:pt idx="3738">
                  <c:v>-0.74920654295843903</c:v>
                </c:pt>
                <c:pt idx="3739">
                  <c:v>-0.68176269532372502</c:v>
                </c:pt>
                <c:pt idx="3740">
                  <c:v>-0.39855957035963602</c:v>
                </c:pt>
                <c:pt idx="3741">
                  <c:v>-0.34423828125906603</c:v>
                </c:pt>
                <c:pt idx="3742">
                  <c:v>-0.44891357420128097</c:v>
                </c:pt>
                <c:pt idx="3743">
                  <c:v>-0.110168457087784</c:v>
                </c:pt>
                <c:pt idx="3744">
                  <c:v>0.58013916004104304</c:v>
                </c:pt>
                <c:pt idx="3745">
                  <c:v>1.0922241210082899</c:v>
                </c:pt>
                <c:pt idx="3746">
                  <c:v>1.23687744138211</c:v>
                </c:pt>
                <c:pt idx="3747">
                  <c:v>1.13861083986015</c:v>
                </c:pt>
                <c:pt idx="3748">
                  <c:v>0.98968505861860501</c:v>
                </c:pt>
                <c:pt idx="3749">
                  <c:v>0.77514648441090195</c:v>
                </c:pt>
                <c:pt idx="3750">
                  <c:v>0.33081054694935802</c:v>
                </c:pt>
                <c:pt idx="3751">
                  <c:v>-0.11474609367543701</c:v>
                </c:pt>
                <c:pt idx="3752">
                  <c:v>-0.25177001950831901</c:v>
                </c:pt>
                <c:pt idx="3753">
                  <c:v>-0.26245117187321299</c:v>
                </c:pt>
                <c:pt idx="3754">
                  <c:v>-0.38391113279217398</c:v>
                </c:pt>
                <c:pt idx="3755">
                  <c:v>-0.51544189450923905</c:v>
                </c:pt>
                <c:pt idx="3756">
                  <c:v>-0.59204101561218103</c:v>
                </c:pt>
                <c:pt idx="3757">
                  <c:v>-0.69061279295220901</c:v>
                </c:pt>
                <c:pt idx="3758">
                  <c:v>-0.64483642578893097</c:v>
                </c:pt>
                <c:pt idx="3759">
                  <c:v>-0.38482666019987999</c:v>
                </c:pt>
                <c:pt idx="3760">
                  <c:v>-0.21606445315331901</c:v>
                </c:pt>
                <c:pt idx="3761">
                  <c:v>-0.19958496094026501</c:v>
                </c:pt>
                <c:pt idx="3762">
                  <c:v>-3.5705566433749301E-2</c:v>
                </c:pt>
                <c:pt idx="3763">
                  <c:v>0.107421874975983</c:v>
                </c:pt>
                <c:pt idx="3764">
                  <c:v>-0.15991210933014099</c:v>
                </c:pt>
                <c:pt idx="3765">
                  <c:v>-0.63323974601410904</c:v>
                </c:pt>
                <c:pt idx="3766">
                  <c:v>-0.95611572260192401</c:v>
                </c:pt>
                <c:pt idx="3767">
                  <c:v>-1.1999511718339699</c:v>
                </c:pt>
                <c:pt idx="3768">
                  <c:v>-1.47430419917259</c:v>
                </c:pt>
                <c:pt idx="3769">
                  <c:v>-1.68212890621503</c:v>
                </c:pt>
                <c:pt idx="3770">
                  <c:v>-1.71997070311863</c:v>
                </c:pt>
                <c:pt idx="3771">
                  <c:v>-1.76757812499199</c:v>
                </c:pt>
                <c:pt idx="3772">
                  <c:v>-2.2131347655500302</c:v>
                </c:pt>
                <c:pt idx="3773">
                  <c:v>-2.7514648436591802</c:v>
                </c:pt>
                <c:pt idx="3774">
                  <c:v>-2.6959228515718698</c:v>
                </c:pt>
                <c:pt idx="3775">
                  <c:v>-2.4218750000462301</c:v>
                </c:pt>
                <c:pt idx="3776">
                  <c:v>-2.7008056640154399</c:v>
                </c:pt>
                <c:pt idx="3777">
                  <c:v>-3.11248779289929</c:v>
                </c:pt>
                <c:pt idx="3778">
                  <c:v>-3.0279541015767601</c:v>
                </c:pt>
                <c:pt idx="3779">
                  <c:v>-2.8674316406520801</c:v>
                </c:pt>
                <c:pt idx="3780">
                  <c:v>-2.9602050781093499</c:v>
                </c:pt>
                <c:pt idx="3781">
                  <c:v>-2.89245605469893</c:v>
                </c:pt>
                <c:pt idx="3782">
                  <c:v>-2.5772094727095798</c:v>
                </c:pt>
                <c:pt idx="3783">
                  <c:v>-2.4838256836095498</c:v>
                </c:pt>
                <c:pt idx="3784">
                  <c:v>-2.6446533202852902</c:v>
                </c:pt>
                <c:pt idx="3785">
                  <c:v>-2.8027343749732601</c:v>
                </c:pt>
                <c:pt idx="3786">
                  <c:v>-2.9409790038828598</c:v>
                </c:pt>
                <c:pt idx="3787">
                  <c:v>-3.06549072263519</c:v>
                </c:pt>
                <c:pt idx="3788">
                  <c:v>-3.19183349607238</c:v>
                </c:pt>
                <c:pt idx="3789">
                  <c:v>-3.4576416015175302</c:v>
                </c:pt>
                <c:pt idx="3790">
                  <c:v>-3.7414550780768598</c:v>
                </c:pt>
                <c:pt idx="3791">
                  <c:v>-3.8189697265493501</c:v>
                </c:pt>
                <c:pt idx="3792">
                  <c:v>-3.7866210937554898</c:v>
                </c:pt>
                <c:pt idx="3793">
                  <c:v>-3.59863281253189</c:v>
                </c:pt>
                <c:pt idx="3794">
                  <c:v>-3.1011962891468698</c:v>
                </c:pt>
                <c:pt idx="3795">
                  <c:v>-2.5985717774290098</c:v>
                </c:pt>
                <c:pt idx="3796">
                  <c:v>-2.2561645508393302</c:v>
                </c:pt>
                <c:pt idx="3797">
                  <c:v>-1.9619750977061501</c:v>
                </c:pt>
                <c:pt idx="3798">
                  <c:v>-1.87683105470198</c:v>
                </c:pt>
                <c:pt idx="3799">
                  <c:v>-2.0251464843497802</c:v>
                </c:pt>
                <c:pt idx="3800">
                  <c:v>-2.0959472656129599</c:v>
                </c:pt>
                <c:pt idx="3801">
                  <c:v>-2.2384643554445098</c:v>
                </c:pt>
                <c:pt idx="3802">
                  <c:v>-2.6525878905545701</c:v>
                </c:pt>
                <c:pt idx="3803">
                  <c:v>-3.1152343749213198</c:v>
                </c:pt>
                <c:pt idx="3804">
                  <c:v>-3.50921630852674</c:v>
                </c:pt>
                <c:pt idx="3805">
                  <c:v>-3.59741210936</c:v>
                </c:pt>
                <c:pt idx="3806">
                  <c:v>-3.0401611329075302</c:v>
                </c:pt>
                <c:pt idx="3807">
                  <c:v>-2.2213745118583801</c:v>
                </c:pt>
                <c:pt idx="3808">
                  <c:v>-1.2609863282887801</c:v>
                </c:pt>
                <c:pt idx="3809">
                  <c:v>0.25085449192968501</c:v>
                </c:pt>
                <c:pt idx="3810">
                  <c:v>1.41235351542693</c:v>
                </c:pt>
                <c:pt idx="3811">
                  <c:v>0.83831787119164003</c:v>
                </c:pt>
                <c:pt idx="3812">
                  <c:v>-0.53680419898425003</c:v>
                </c:pt>
                <c:pt idx="3813">
                  <c:v>-0.99639892570287503</c:v>
                </c:pt>
                <c:pt idx="3814">
                  <c:v>-0.81665039065573397</c:v>
                </c:pt>
                <c:pt idx="3815">
                  <c:v>-1.17767333978202</c:v>
                </c:pt>
                <c:pt idx="3816">
                  <c:v>-2.1664428709246901</c:v>
                </c:pt>
                <c:pt idx="3817">
                  <c:v>-2.8823852537838301</c:v>
                </c:pt>
                <c:pt idx="3818">
                  <c:v>-2.7386474609620799</c:v>
                </c:pt>
                <c:pt idx="3819">
                  <c:v>-2.4841308594185199</c:v>
                </c:pt>
                <c:pt idx="3820">
                  <c:v>-2.6937866210579</c:v>
                </c:pt>
                <c:pt idx="3821">
                  <c:v>-2.1331787110333602</c:v>
                </c:pt>
                <c:pt idx="3822">
                  <c:v>-0.21331787142288999</c:v>
                </c:pt>
                <c:pt idx="3823">
                  <c:v>1.27716064427572</c:v>
                </c:pt>
                <c:pt idx="3824">
                  <c:v>1.3510131835810899</c:v>
                </c:pt>
                <c:pt idx="3825">
                  <c:v>1.1080932617604</c:v>
                </c:pt>
                <c:pt idx="3826">
                  <c:v>1.0406494140740601</c:v>
                </c:pt>
                <c:pt idx="3827">
                  <c:v>0.73791503911440104</c:v>
                </c:pt>
                <c:pt idx="3828">
                  <c:v>0.42175292974170298</c:v>
                </c:pt>
                <c:pt idx="3829">
                  <c:v>0.406799316408814</c:v>
                </c:pt>
                <c:pt idx="3830">
                  <c:v>0.54168701169556399</c:v>
                </c:pt>
                <c:pt idx="3831">
                  <c:v>0.67047119138411304</c:v>
                </c:pt>
                <c:pt idx="3832">
                  <c:v>0.79589843747844002</c:v>
                </c:pt>
                <c:pt idx="3833">
                  <c:v>1.0906982421368301</c:v>
                </c:pt>
                <c:pt idx="3834">
                  <c:v>1.5972900389754201</c:v>
                </c:pt>
                <c:pt idx="3835">
                  <c:v>1.8341064452717899</c:v>
                </c:pt>
                <c:pt idx="3836">
                  <c:v>1.64215087893925</c:v>
                </c:pt>
                <c:pt idx="3837">
                  <c:v>1.33514404302152</c:v>
                </c:pt>
                <c:pt idx="3838">
                  <c:v>0.90759277351118794</c:v>
                </c:pt>
                <c:pt idx="3839">
                  <c:v>0.30090332041706203</c:v>
                </c:pt>
                <c:pt idx="3840">
                  <c:v>-0.13641357414337901</c:v>
                </c:pt>
                <c:pt idx="3841">
                  <c:v>-0.45837402338201</c:v>
                </c:pt>
                <c:pt idx="3842">
                  <c:v>-0.91644287101480204</c:v>
                </c:pt>
                <c:pt idx="3843">
                  <c:v>-0.88958740234837796</c:v>
                </c:pt>
                <c:pt idx="3844">
                  <c:v>0.39245605446654103</c:v>
                </c:pt>
                <c:pt idx="3845">
                  <c:v>2.39624023402965</c:v>
                </c:pt>
                <c:pt idx="3846">
                  <c:v>3.7686157224191001</c:v>
                </c:pt>
                <c:pt idx="3847">
                  <c:v>4.0551757812004796</c:v>
                </c:pt>
                <c:pt idx="3848">
                  <c:v>3.9761352539199102</c:v>
                </c:pt>
                <c:pt idx="3849">
                  <c:v>3.9642333984395601</c:v>
                </c:pt>
                <c:pt idx="3850">
                  <c:v>3.5369873047613298</c:v>
                </c:pt>
                <c:pt idx="3851">
                  <c:v>2.4121093751943801</c:v>
                </c:pt>
                <c:pt idx="3852">
                  <c:v>1.20788574239559</c:v>
                </c:pt>
                <c:pt idx="3853">
                  <c:v>0.58746337901346202</c:v>
                </c:pt>
                <c:pt idx="3854">
                  <c:v>0.36163330082027401</c:v>
                </c:pt>
                <c:pt idx="3855">
                  <c:v>9.1552734985698991E-3</c:v>
                </c:pt>
                <c:pt idx="3856">
                  <c:v>-0.15411376950296199</c:v>
                </c:pt>
                <c:pt idx="3857">
                  <c:v>0.380249023344917</c:v>
                </c:pt>
                <c:pt idx="3858">
                  <c:v>1.30249023421521</c:v>
                </c:pt>
                <c:pt idx="3859">
                  <c:v>2.28881835920411</c:v>
                </c:pt>
                <c:pt idx="3860">
                  <c:v>3.2815551756092498</c:v>
                </c:pt>
                <c:pt idx="3861">
                  <c:v>3.48022460934058</c:v>
                </c:pt>
                <c:pt idx="3862">
                  <c:v>2.5665283204708098</c:v>
                </c:pt>
                <c:pt idx="3863">
                  <c:v>1.7053222657746001</c:v>
                </c:pt>
                <c:pt idx="3864">
                  <c:v>1.4566040039494601</c:v>
                </c:pt>
                <c:pt idx="3865">
                  <c:v>1.1535644531776399</c:v>
                </c:pt>
                <c:pt idx="3866">
                  <c:v>0.84991455083399803</c:v>
                </c:pt>
                <c:pt idx="3867">
                  <c:v>1.1337280272944501</c:v>
                </c:pt>
                <c:pt idx="3868">
                  <c:v>2.0227050779705702</c:v>
                </c:pt>
                <c:pt idx="3869">
                  <c:v>3.2009887693265702</c:v>
                </c:pt>
                <c:pt idx="3870">
                  <c:v>4.0115356443904497</c:v>
                </c:pt>
                <c:pt idx="3871">
                  <c:v>3.9117431640798799</c:v>
                </c:pt>
                <c:pt idx="3872">
                  <c:v>3.4432983399253398</c:v>
                </c:pt>
                <c:pt idx="3873">
                  <c:v>3.1124877930263701</c:v>
                </c:pt>
                <c:pt idx="3874">
                  <c:v>2.4746704102673398</c:v>
                </c:pt>
                <c:pt idx="3875">
                  <c:v>1.5261840821964501</c:v>
                </c:pt>
                <c:pt idx="3876">
                  <c:v>0.83007812512124002</c:v>
                </c:pt>
                <c:pt idx="3877">
                  <c:v>0.45104980475351503</c:v>
                </c:pt>
                <c:pt idx="3878">
                  <c:v>0.41351318360028799</c:v>
                </c:pt>
                <c:pt idx="3879">
                  <c:v>0.85632324211017496</c:v>
                </c:pt>
                <c:pt idx="3880">
                  <c:v>1.42395019521338</c:v>
                </c:pt>
                <c:pt idx="3881">
                  <c:v>2.0016479491178698</c:v>
                </c:pt>
                <c:pt idx="3882">
                  <c:v>2.8634643553182602</c:v>
                </c:pt>
                <c:pt idx="3883">
                  <c:v>3.6740112303272099</c:v>
                </c:pt>
                <c:pt idx="3884">
                  <c:v>3.9852905272893899</c:v>
                </c:pt>
                <c:pt idx="3885">
                  <c:v>3.8156127929983801</c:v>
                </c:pt>
                <c:pt idx="3886">
                  <c:v>3.0880737305957999</c:v>
                </c:pt>
                <c:pt idx="3887">
                  <c:v>1.9891357423799001</c:v>
                </c:pt>
                <c:pt idx="3888">
                  <c:v>1.16699218764394</c:v>
                </c:pt>
                <c:pt idx="3889">
                  <c:v>0.79223632819061096</c:v>
                </c:pt>
                <c:pt idx="3890">
                  <c:v>0.86791992186175004</c:v>
                </c:pt>
                <c:pt idx="3891">
                  <c:v>1.56890869128352</c:v>
                </c:pt>
                <c:pt idx="3892">
                  <c:v>2.4340820310985301</c:v>
                </c:pt>
                <c:pt idx="3893">
                  <c:v>3.0108642577115199</c:v>
                </c:pt>
                <c:pt idx="3894">
                  <c:v>3.58337402333727</c:v>
                </c:pt>
                <c:pt idx="3895">
                  <c:v>3.95050048821681</c:v>
                </c:pt>
                <c:pt idx="3896">
                  <c:v>3.5617065430369999</c:v>
                </c:pt>
                <c:pt idx="3897">
                  <c:v>2.7880859376357998</c:v>
                </c:pt>
                <c:pt idx="3898">
                  <c:v>2.1469116212063</c:v>
                </c:pt>
                <c:pt idx="3899">
                  <c:v>1.6082763672820499</c:v>
                </c:pt>
                <c:pt idx="3900">
                  <c:v>1.2860107422440701</c:v>
                </c:pt>
                <c:pt idx="3901">
                  <c:v>1.089477539097</c:v>
                </c:pt>
                <c:pt idx="3902">
                  <c:v>0.79895019536349698</c:v>
                </c:pt>
                <c:pt idx="3903">
                  <c:v>0.82641601562016598</c:v>
                </c:pt>
                <c:pt idx="3904">
                  <c:v>1.3485717772518599</c:v>
                </c:pt>
                <c:pt idx="3905">
                  <c:v>1.7202758788408301</c:v>
                </c:pt>
                <c:pt idx="3906">
                  <c:v>1.74224853515238</c:v>
                </c:pt>
                <c:pt idx="3907">
                  <c:v>1.90765380856464</c:v>
                </c:pt>
                <c:pt idx="3908">
                  <c:v>2.2116088866652599</c:v>
                </c:pt>
                <c:pt idx="3909">
                  <c:v>2.0831298828351099</c:v>
                </c:pt>
                <c:pt idx="3910">
                  <c:v>1.4401245118319099</c:v>
                </c:pt>
                <c:pt idx="3911">
                  <c:v>0.73272705090606505</c:v>
                </c:pt>
                <c:pt idx="3912">
                  <c:v>0.257263183677642</c:v>
                </c:pt>
                <c:pt idx="3913">
                  <c:v>7.0800781282899794E-2</c:v>
                </c:pt>
                <c:pt idx="3914">
                  <c:v>0.29541015621036898</c:v>
                </c:pt>
                <c:pt idx="3915">
                  <c:v>0.80169677725442001</c:v>
                </c:pt>
                <c:pt idx="3916">
                  <c:v>1.20788574211583</c:v>
                </c:pt>
                <c:pt idx="3917">
                  <c:v>1.33392333982151</c:v>
                </c:pt>
                <c:pt idx="3918">
                  <c:v>1.1804199219020799</c:v>
                </c:pt>
                <c:pt idx="3919">
                  <c:v>0.87097167974209999</c:v>
                </c:pt>
                <c:pt idx="3920">
                  <c:v>0.64422607425886103</c:v>
                </c:pt>
                <c:pt idx="3921">
                  <c:v>0.44494628909775202</c:v>
                </c:pt>
                <c:pt idx="3922">
                  <c:v>0.14739990239638501</c:v>
                </c:pt>
                <c:pt idx="3923">
                  <c:v>-0.1245117187019</c:v>
                </c:pt>
                <c:pt idx="3924">
                  <c:v>-0.53344726555266098</c:v>
                </c:pt>
                <c:pt idx="3925">
                  <c:v>-1.15203857410932</c:v>
                </c:pt>
                <c:pt idx="3926">
                  <c:v>-1.31408691403383</c:v>
                </c:pt>
                <c:pt idx="3927">
                  <c:v>-0.78704833993698098</c:v>
                </c:pt>
                <c:pt idx="3928">
                  <c:v>-0.12390136730511001</c:v>
                </c:pt>
                <c:pt idx="3929">
                  <c:v>0.45288085927270699</c:v>
                </c:pt>
                <c:pt idx="3930">
                  <c:v>0.89050292960988697</c:v>
                </c:pt>
                <c:pt idx="3931">
                  <c:v>0.97045898436082001</c:v>
                </c:pt>
                <c:pt idx="3932">
                  <c:v>0.88989257813928901</c:v>
                </c:pt>
                <c:pt idx="3933">
                  <c:v>0.80566406251493805</c:v>
                </c:pt>
                <c:pt idx="3934">
                  <c:v>0.61798095706453604</c:v>
                </c:pt>
                <c:pt idx="3935">
                  <c:v>0.58013916016296097</c:v>
                </c:pt>
                <c:pt idx="3936">
                  <c:v>0.58837890624853495</c:v>
                </c:pt>
                <c:pt idx="3937">
                  <c:v>0.151672363358899</c:v>
                </c:pt>
                <c:pt idx="3938">
                  <c:v>-0.29937744132605099</c:v>
                </c:pt>
                <c:pt idx="3939">
                  <c:v>-0.31555175780962402</c:v>
                </c:pt>
                <c:pt idx="3940">
                  <c:v>-0.44982910153862499</c:v>
                </c:pt>
                <c:pt idx="3941">
                  <c:v>-0.70281982417376698</c:v>
                </c:pt>
                <c:pt idx="3942">
                  <c:v>-0.60760498048568001</c:v>
                </c:pt>
                <c:pt idx="3943">
                  <c:v>-0.60150146484483502</c:v>
                </c:pt>
                <c:pt idx="3944">
                  <c:v>-0.69305419920243005</c:v>
                </c:pt>
                <c:pt idx="3945">
                  <c:v>-0.35278320318565698</c:v>
                </c:pt>
                <c:pt idx="3946">
                  <c:v>-0.20751953127589501</c:v>
                </c:pt>
                <c:pt idx="3947">
                  <c:v>-0.68420410147752597</c:v>
                </c:pt>
                <c:pt idx="3948">
                  <c:v>-0.96923828119918998</c:v>
                </c:pt>
                <c:pt idx="3949">
                  <c:v>-1.07360839841889</c:v>
                </c:pt>
                <c:pt idx="3950">
                  <c:v>-1.40716552728429</c:v>
                </c:pt>
                <c:pt idx="3951">
                  <c:v>-1.4440917968684199</c:v>
                </c:pt>
                <c:pt idx="3952">
                  <c:v>-1.1431884766162801</c:v>
                </c:pt>
                <c:pt idx="3953">
                  <c:v>-1.0409545898620201</c:v>
                </c:pt>
                <c:pt idx="3954">
                  <c:v>-1.0089111328182301</c:v>
                </c:pt>
                <c:pt idx="3955">
                  <c:v>-1.1560058593487099</c:v>
                </c:pt>
                <c:pt idx="3956">
                  <c:v>-1.6973876952157501</c:v>
                </c:pt>
                <c:pt idx="3957">
                  <c:v>-1.9735717772943899</c:v>
                </c:pt>
                <c:pt idx="3958">
                  <c:v>-1.81823730471526</c:v>
                </c:pt>
                <c:pt idx="3959">
                  <c:v>-1.77917480469448</c:v>
                </c:pt>
                <c:pt idx="3960">
                  <c:v>-1.7800903320310899</c:v>
                </c:pt>
                <c:pt idx="3961">
                  <c:v>-1.83868408202075</c:v>
                </c:pt>
                <c:pt idx="3962">
                  <c:v>-2.1694946288469801</c:v>
                </c:pt>
                <c:pt idx="3963">
                  <c:v>-2.2940063476339398</c:v>
                </c:pt>
                <c:pt idx="3964">
                  <c:v>-2.0999145508160302</c:v>
                </c:pt>
                <c:pt idx="3965">
                  <c:v>-2.1057128906239599</c:v>
                </c:pt>
                <c:pt idx="3966">
                  <c:v>-2.0416259765739802</c:v>
                </c:pt>
                <c:pt idx="3967">
                  <c:v>-1.6668701172546501</c:v>
                </c:pt>
                <c:pt idx="3968">
                  <c:v>-1.4590454101935799</c:v>
                </c:pt>
                <c:pt idx="3969">
                  <c:v>-1.4456176757836601</c:v>
                </c:pt>
                <c:pt idx="3970">
                  <c:v>-1.4508056640615701</c:v>
                </c:pt>
                <c:pt idx="3971">
                  <c:v>-1.85882568352046</c:v>
                </c:pt>
                <c:pt idx="3972">
                  <c:v>-2.52990722644196</c:v>
                </c:pt>
                <c:pt idx="3973">
                  <c:v>-2.8979492186838902</c:v>
                </c:pt>
                <c:pt idx="3974">
                  <c:v>-3.1307983398019199</c:v>
                </c:pt>
                <c:pt idx="3975">
                  <c:v>-3.38592529292292</c:v>
                </c:pt>
                <c:pt idx="3976">
                  <c:v>-3.2385253906515401</c:v>
                </c:pt>
                <c:pt idx="3977">
                  <c:v>-2.7722167969589702</c:v>
                </c:pt>
                <c:pt idx="3978">
                  <c:v>-2.4694824219295199</c:v>
                </c:pt>
                <c:pt idx="3979">
                  <c:v>-2.27813720706571</c:v>
                </c:pt>
                <c:pt idx="3980">
                  <c:v>-2.0675659180066699</c:v>
                </c:pt>
                <c:pt idx="3981">
                  <c:v>-1.98547363282728</c:v>
                </c:pt>
                <c:pt idx="3982">
                  <c:v>-2.0141601562448299</c:v>
                </c:pt>
                <c:pt idx="3983">
                  <c:v>-2.2137451171515599</c:v>
                </c:pt>
                <c:pt idx="3984">
                  <c:v>-2.7880859373965698</c:v>
                </c:pt>
                <c:pt idx="3985">
                  <c:v>-3.3819580077052902</c:v>
                </c:pt>
                <c:pt idx="3986">
                  <c:v>-3.6059570312095599</c:v>
                </c:pt>
                <c:pt idx="3987">
                  <c:v>-3.7222290038852601</c:v>
                </c:pt>
                <c:pt idx="3988">
                  <c:v>-3.94989013667765</c:v>
                </c:pt>
                <c:pt idx="3989">
                  <c:v>-4.1525268554321704</c:v>
                </c:pt>
                <c:pt idx="3990">
                  <c:v>-4.3191528320011701</c:v>
                </c:pt>
                <c:pt idx="3991">
                  <c:v>-4.3634033203045099</c:v>
                </c:pt>
                <c:pt idx="3992">
                  <c:v>-4.1238403320744998</c:v>
                </c:pt>
                <c:pt idx="3993">
                  <c:v>-3.7826538086555002</c:v>
                </c:pt>
                <c:pt idx="3994">
                  <c:v>-3.3859252930405499</c:v>
                </c:pt>
                <c:pt idx="3995">
                  <c:v>-2.69378662121902</c:v>
                </c:pt>
                <c:pt idx="3996">
                  <c:v>-2.16400146493964</c:v>
                </c:pt>
                <c:pt idx="3997">
                  <c:v>-2.6965332030286202</c:v>
                </c:pt>
                <c:pt idx="3998">
                  <c:v>-3.8717651365060499</c:v>
                </c:pt>
                <c:pt idx="3999">
                  <c:v>-4.2434692382139803</c:v>
                </c:pt>
                <c:pt idx="4000">
                  <c:v>-3.6669921876043401</c:v>
                </c:pt>
                <c:pt idx="4001">
                  <c:v>-3.4213256836383201</c:v>
                </c:pt>
                <c:pt idx="4002">
                  <c:v>-4.0093994139557996</c:v>
                </c:pt>
                <c:pt idx="4003">
                  <c:v>-4.6820068358154598</c:v>
                </c:pt>
                <c:pt idx="4004">
                  <c:v>-5.0259399413438501</c:v>
                </c:pt>
                <c:pt idx="4005">
                  <c:v>-5.3228759765086204</c:v>
                </c:pt>
                <c:pt idx="4006">
                  <c:v>-5.5148315429339201</c:v>
                </c:pt>
                <c:pt idx="4007">
                  <c:v>-5.0039672852489403</c:v>
                </c:pt>
                <c:pt idx="4008">
                  <c:v>-3.7512207033523</c:v>
                </c:pt>
                <c:pt idx="4009">
                  <c:v>-2.7514648439318501</c:v>
                </c:pt>
                <c:pt idx="4010">
                  <c:v>-2.6776123047009301</c:v>
                </c:pt>
                <c:pt idx="4011">
                  <c:v>-2.9498291015129801</c:v>
                </c:pt>
                <c:pt idx="4012">
                  <c:v>-2.9266357421917202</c:v>
                </c:pt>
                <c:pt idx="4013">
                  <c:v>-2.68676757816863</c:v>
                </c:pt>
                <c:pt idx="4014">
                  <c:v>-2.4615478516034699</c:v>
                </c:pt>
                <c:pt idx="4015">
                  <c:v>-2.3602294922059301</c:v>
                </c:pt>
                <c:pt idx="4016">
                  <c:v>-2.4218749999887899</c:v>
                </c:pt>
                <c:pt idx="4017">
                  <c:v>-2.44781494140152</c:v>
                </c:pt>
                <c:pt idx="4018">
                  <c:v>-2.2988891601834101</c:v>
                </c:pt>
                <c:pt idx="4019">
                  <c:v>-1.9732666016218801</c:v>
                </c:pt>
                <c:pt idx="4020">
                  <c:v>-1.5066528321163399</c:v>
                </c:pt>
                <c:pt idx="4021">
                  <c:v>-1.23260498051872</c:v>
                </c:pt>
                <c:pt idx="4022">
                  <c:v>-1.4175415038725301</c:v>
                </c:pt>
                <c:pt idx="4023">
                  <c:v>-1.7196655272886601</c:v>
                </c:pt>
                <c:pt idx="4024">
                  <c:v>-1.90979003902783</c:v>
                </c:pt>
                <c:pt idx="4025">
                  <c:v>-2.2097778319764099</c:v>
                </c:pt>
                <c:pt idx="4026">
                  <c:v>-2.4664306640155802</c:v>
                </c:pt>
                <c:pt idx="4027">
                  <c:v>-2.4203491211021699</c:v>
                </c:pt>
                <c:pt idx="4028">
                  <c:v>-2.3165893554877202</c:v>
                </c:pt>
                <c:pt idx="4029">
                  <c:v>-2.1640014648716401</c:v>
                </c:pt>
                <c:pt idx="4030">
                  <c:v>-1.41754150404271</c:v>
                </c:pt>
                <c:pt idx="4031">
                  <c:v>-5.5236816655290802E-2</c:v>
                </c:pt>
                <c:pt idx="4032">
                  <c:v>1.06811523416964</c:v>
                </c:pt>
                <c:pt idx="4033">
                  <c:v>1.4404296874317699</c:v>
                </c:pt>
                <c:pt idx="4034">
                  <c:v>1.54510498044957</c:v>
                </c:pt>
                <c:pt idx="4035">
                  <c:v>1.7929077147983401</c:v>
                </c:pt>
                <c:pt idx="4036">
                  <c:v>1.6821289062703</c:v>
                </c:pt>
                <c:pt idx="4037">
                  <c:v>0.81909179703316304</c:v>
                </c:pt>
                <c:pt idx="4038">
                  <c:v>-0.15228271466573301</c:v>
                </c:pt>
                <c:pt idx="4039">
                  <c:v>-0.58166503898380995</c:v>
                </c:pt>
                <c:pt idx="4040">
                  <c:v>-0.73364257809714795</c:v>
                </c:pt>
                <c:pt idx="4041">
                  <c:v>-0.96008300777089906</c:v>
                </c:pt>
                <c:pt idx="4042">
                  <c:v>-0.92407226563161604</c:v>
                </c:pt>
                <c:pt idx="4043">
                  <c:v>-0.25665283215386703</c:v>
                </c:pt>
                <c:pt idx="4044">
                  <c:v>0.73913574200455601</c:v>
                </c:pt>
                <c:pt idx="4045">
                  <c:v>1.4520263670565301</c:v>
                </c:pt>
                <c:pt idx="4046">
                  <c:v>1.8130493163399199</c:v>
                </c:pt>
                <c:pt idx="4047">
                  <c:v>2.0297241210539401</c:v>
                </c:pt>
                <c:pt idx="4048">
                  <c:v>1.7352294922416001</c:v>
                </c:pt>
                <c:pt idx="4049">
                  <c:v>0.76263427752287605</c:v>
                </c:pt>
                <c:pt idx="4050">
                  <c:v>5.55419923177271E-2</c:v>
                </c:pt>
                <c:pt idx="4051">
                  <c:v>0.16632080076084799</c:v>
                </c:pt>
                <c:pt idx="4052">
                  <c:v>0.30364990231845801</c:v>
                </c:pt>
                <c:pt idx="4053">
                  <c:v>0.14495849612297701</c:v>
                </c:pt>
                <c:pt idx="4054">
                  <c:v>0.41656494135622801</c:v>
                </c:pt>
                <c:pt idx="4055">
                  <c:v>1.2698364256240999</c:v>
                </c:pt>
                <c:pt idx="4056">
                  <c:v>2.13867187483998</c:v>
                </c:pt>
                <c:pt idx="4057">
                  <c:v>2.7432250975449102</c:v>
                </c:pt>
                <c:pt idx="4058">
                  <c:v>3.0291748046347098</c:v>
                </c:pt>
                <c:pt idx="4059">
                  <c:v>2.8698730469044098</c:v>
                </c:pt>
                <c:pt idx="4060">
                  <c:v>2.1679687501295901</c:v>
                </c:pt>
                <c:pt idx="4061">
                  <c:v>1.17187500018391</c:v>
                </c:pt>
                <c:pt idx="4062">
                  <c:v>0.52307128918228696</c:v>
                </c:pt>
                <c:pt idx="4063">
                  <c:v>0.44891357423244199</c:v>
                </c:pt>
                <c:pt idx="4064">
                  <c:v>0.58990478513021904</c:v>
                </c:pt>
                <c:pt idx="4065">
                  <c:v>1.0250854491384001</c:v>
                </c:pt>
                <c:pt idx="4066">
                  <c:v>1.9775390623237199</c:v>
                </c:pt>
                <c:pt idx="4067">
                  <c:v>2.9421997068527102</c:v>
                </c:pt>
                <c:pt idx="4068">
                  <c:v>3.5598754881669299</c:v>
                </c:pt>
                <c:pt idx="4069">
                  <c:v>4.0814208983409701</c:v>
                </c:pt>
                <c:pt idx="4070">
                  <c:v>4.3856811522874404</c:v>
                </c:pt>
                <c:pt idx="4071">
                  <c:v>4.0475463867813302</c:v>
                </c:pt>
                <c:pt idx="4072">
                  <c:v>3.0343627931562702</c:v>
                </c:pt>
                <c:pt idx="4073">
                  <c:v>1.8011474611657501</c:v>
                </c:pt>
                <c:pt idx="4074">
                  <c:v>1.0531616212325301</c:v>
                </c:pt>
                <c:pt idx="4075">
                  <c:v>1.0031127929780399</c:v>
                </c:pt>
                <c:pt idx="4076">
                  <c:v>1.1968994140265501</c:v>
                </c:pt>
                <c:pt idx="4077">
                  <c:v>1.7205810545903399</c:v>
                </c:pt>
                <c:pt idx="4078">
                  <c:v>2.8646850583814798</c:v>
                </c:pt>
                <c:pt idx="4079">
                  <c:v>3.8378906248194302</c:v>
                </c:pt>
                <c:pt idx="4080">
                  <c:v>3.9547729491970598</c:v>
                </c:pt>
                <c:pt idx="4081">
                  <c:v>3.8787841797015998</c:v>
                </c:pt>
                <c:pt idx="4082">
                  <c:v>3.93432617186467</c:v>
                </c:pt>
                <c:pt idx="4083">
                  <c:v>3.5977172852188599</c:v>
                </c:pt>
                <c:pt idx="4084">
                  <c:v>2.9949951172996001</c:v>
                </c:pt>
                <c:pt idx="4085">
                  <c:v>2.5778198242963399</c:v>
                </c:pt>
                <c:pt idx="4086">
                  <c:v>2.15515136726611</c:v>
                </c:pt>
                <c:pt idx="4087">
                  <c:v>1.6467285157195599</c:v>
                </c:pt>
                <c:pt idx="4088">
                  <c:v>1.4263916016034801</c:v>
                </c:pt>
                <c:pt idx="4089">
                  <c:v>1.6619873046436799</c:v>
                </c:pt>
                <c:pt idx="4090">
                  <c:v>2.3333740233123201</c:v>
                </c:pt>
                <c:pt idx="4091">
                  <c:v>3.2366943357690801</c:v>
                </c:pt>
                <c:pt idx="4092">
                  <c:v>3.84613037098012</c:v>
                </c:pt>
                <c:pt idx="4093">
                  <c:v>3.7979125976652401</c:v>
                </c:pt>
                <c:pt idx="4094">
                  <c:v>3.06762695326116</c:v>
                </c:pt>
                <c:pt idx="4095">
                  <c:v>1.9598388673940399</c:v>
                </c:pt>
                <c:pt idx="4096">
                  <c:v>1.2185668946694601</c:v>
                </c:pt>
                <c:pt idx="4097">
                  <c:v>1.1376953125150799</c:v>
                </c:pt>
                <c:pt idx="4098">
                  <c:v>1.0891723632903001</c:v>
                </c:pt>
                <c:pt idx="4099">
                  <c:v>0.93994140627782297</c:v>
                </c:pt>
                <c:pt idx="4100">
                  <c:v>1.2118530272930499</c:v>
                </c:pt>
                <c:pt idx="4101">
                  <c:v>1.76879882802116</c:v>
                </c:pt>
                <c:pt idx="4102">
                  <c:v>2.1948242186701798</c:v>
                </c:pt>
                <c:pt idx="4103">
                  <c:v>2.6199340819515999</c:v>
                </c:pt>
                <c:pt idx="4104">
                  <c:v>3.02764892570486</c:v>
                </c:pt>
                <c:pt idx="4105">
                  <c:v>3.0206298828138198</c:v>
                </c:pt>
                <c:pt idx="4106">
                  <c:v>2.5692749024283099</c:v>
                </c:pt>
                <c:pt idx="4107">
                  <c:v>1.8569946290396999</c:v>
                </c:pt>
                <c:pt idx="4108">
                  <c:v>1.16424560559854</c:v>
                </c:pt>
                <c:pt idx="4109">
                  <c:v>0.78125000007175704</c:v>
                </c:pt>
                <c:pt idx="4110">
                  <c:v>0.62805175784120304</c:v>
                </c:pt>
                <c:pt idx="4111">
                  <c:v>0.45867919925048301</c:v>
                </c:pt>
                <c:pt idx="4112">
                  <c:v>0.48431396483894701</c:v>
                </c:pt>
                <c:pt idx="4113">
                  <c:v>0.79345703119208</c:v>
                </c:pt>
                <c:pt idx="4114">
                  <c:v>1.09619140619328</c:v>
                </c:pt>
                <c:pt idx="4115">
                  <c:v>1.4590454100882699</c:v>
                </c:pt>
                <c:pt idx="4116">
                  <c:v>1.97814941396524</c:v>
                </c:pt>
                <c:pt idx="4117">
                  <c:v>2.1426391601254302</c:v>
                </c:pt>
                <c:pt idx="4118">
                  <c:v>1.7730712891320799</c:v>
                </c:pt>
                <c:pt idx="4119">
                  <c:v>1.3607788086713699</c:v>
                </c:pt>
                <c:pt idx="4120">
                  <c:v>0.93292236336180101</c:v>
                </c:pt>
                <c:pt idx="4121">
                  <c:v>0.34881591807871698</c:v>
                </c:pt>
                <c:pt idx="4122">
                  <c:v>0.17883300784450201</c:v>
                </c:pt>
                <c:pt idx="4123">
                  <c:v>0.50354003900136901</c:v>
                </c:pt>
                <c:pt idx="4124">
                  <c:v>0.64788818356657396</c:v>
                </c:pt>
                <c:pt idx="4125">
                  <c:v>0.66528320312172495</c:v>
                </c:pt>
                <c:pt idx="4126">
                  <c:v>0.91522216792169497</c:v>
                </c:pt>
                <c:pt idx="4127">
                  <c:v>1.0061645507641299</c:v>
                </c:pt>
                <c:pt idx="4128">
                  <c:v>0.822448730503337</c:v>
                </c:pt>
                <c:pt idx="4129">
                  <c:v>0.73150634767337097</c:v>
                </c:pt>
                <c:pt idx="4130">
                  <c:v>0.61889648439620104</c:v>
                </c:pt>
                <c:pt idx="4131">
                  <c:v>0.40252685550948503</c:v>
                </c:pt>
                <c:pt idx="4132">
                  <c:v>0.37750244141096101</c:v>
                </c:pt>
                <c:pt idx="4133">
                  <c:v>0.335083007820486</c:v>
                </c:pt>
                <c:pt idx="4134">
                  <c:v>5.67626953648981E-2</c:v>
                </c:pt>
                <c:pt idx="4135">
                  <c:v>-4.9438476542409397E-2</c:v>
                </c:pt>
                <c:pt idx="4136">
                  <c:v>0.12207031246755499</c:v>
                </c:pt>
                <c:pt idx="4137">
                  <c:v>0.25360107419386801</c:v>
                </c:pt>
                <c:pt idx="4138">
                  <c:v>0.360412597636044</c:v>
                </c:pt>
                <c:pt idx="4139">
                  <c:v>0.50781249997211597</c:v>
                </c:pt>
                <c:pt idx="4140">
                  <c:v>0.66558837887640299</c:v>
                </c:pt>
                <c:pt idx="4141">
                  <c:v>0.85113525387114897</c:v>
                </c:pt>
                <c:pt idx="4142">
                  <c:v>0.94635009763823796</c:v>
                </c:pt>
                <c:pt idx="4143">
                  <c:v>0.94177246093836597</c:v>
                </c:pt>
                <c:pt idx="4144">
                  <c:v>1.0128784179553001</c:v>
                </c:pt>
                <c:pt idx="4145">
                  <c:v>0.92224121095464595</c:v>
                </c:pt>
                <c:pt idx="4146">
                  <c:v>0.54962158210173995</c:v>
                </c:pt>
                <c:pt idx="4147">
                  <c:v>0.48095703126299</c:v>
                </c:pt>
                <c:pt idx="4148">
                  <c:v>0.79040527337896005</c:v>
                </c:pt>
                <c:pt idx="4149">
                  <c:v>0.98663330074412903</c:v>
                </c:pt>
                <c:pt idx="4150">
                  <c:v>1.2579345702611799</c:v>
                </c:pt>
                <c:pt idx="4151">
                  <c:v>1.72393798819267</c:v>
                </c:pt>
                <c:pt idx="4152">
                  <c:v>1.89910888668545</c:v>
                </c:pt>
                <c:pt idx="4153">
                  <c:v>1.90338134765544</c:v>
                </c:pt>
                <c:pt idx="4154">
                  <c:v>2.1011352538686601</c:v>
                </c:pt>
                <c:pt idx="4155">
                  <c:v>2.10968017577963</c:v>
                </c:pt>
                <c:pt idx="4156">
                  <c:v>1.86279296879693</c:v>
                </c:pt>
                <c:pt idx="4157">
                  <c:v>1.7861938476708099</c:v>
                </c:pt>
                <c:pt idx="4158">
                  <c:v>1.64428710940197</c:v>
                </c:pt>
                <c:pt idx="4159">
                  <c:v>1.1685180664966901</c:v>
                </c:pt>
                <c:pt idx="4160">
                  <c:v>0.707397461025152</c:v>
                </c:pt>
                <c:pt idx="4161">
                  <c:v>0.43914794926973999</c:v>
                </c:pt>
                <c:pt idx="4162">
                  <c:v>0.38665771485372802</c:v>
                </c:pt>
                <c:pt idx="4163">
                  <c:v>0.68664550775547695</c:v>
                </c:pt>
                <c:pt idx="4164">
                  <c:v>0.98236083978753896</c:v>
                </c:pt>
                <c:pt idx="4165">
                  <c:v>0.92346191407369604</c:v>
                </c:pt>
                <c:pt idx="4166">
                  <c:v>0.92926025390514799</c:v>
                </c:pt>
                <c:pt idx="4167">
                  <c:v>1.1334228515235101</c:v>
                </c:pt>
                <c:pt idx="4168">
                  <c:v>1.03179931642566</c:v>
                </c:pt>
                <c:pt idx="4169">
                  <c:v>0.66253662116427703</c:v>
                </c:pt>
                <c:pt idx="4170">
                  <c:v>0.31646728522234702</c:v>
                </c:pt>
                <c:pt idx="4171">
                  <c:v>-0.177917480374326</c:v>
                </c:pt>
                <c:pt idx="4172">
                  <c:v>-0.67657470693600896</c:v>
                </c:pt>
                <c:pt idx="4173">
                  <c:v>-0.66192626953404798</c:v>
                </c:pt>
                <c:pt idx="4174">
                  <c:v>-0.37109375005554701</c:v>
                </c:pt>
                <c:pt idx="4175">
                  <c:v>-0.299072265638756</c:v>
                </c:pt>
                <c:pt idx="4176">
                  <c:v>-0.32135009765199501</c:v>
                </c:pt>
                <c:pt idx="4177">
                  <c:v>-0.33325195312272698</c:v>
                </c:pt>
                <c:pt idx="4178">
                  <c:v>-0.51300048824691902</c:v>
                </c:pt>
                <c:pt idx="4179">
                  <c:v>-0.71746826167969802</c:v>
                </c:pt>
                <c:pt idx="4180">
                  <c:v>-0.83129882810325895</c:v>
                </c:pt>
                <c:pt idx="4181">
                  <c:v>-1.0427856444908601</c:v>
                </c:pt>
                <c:pt idx="4182">
                  <c:v>-1.2689208983943101</c:v>
                </c:pt>
                <c:pt idx="4183">
                  <c:v>-1.1526489258035599</c:v>
                </c:pt>
                <c:pt idx="4184">
                  <c:v>-0.62683105478840595</c:v>
                </c:pt>
                <c:pt idx="4185">
                  <c:v>-0.23010253913863399</c:v>
                </c:pt>
                <c:pt idx="4186">
                  <c:v>-0.53161621087963895</c:v>
                </c:pt>
                <c:pt idx="4187">
                  <c:v>-1.0998535155159499</c:v>
                </c:pt>
                <c:pt idx="4188">
                  <c:v>-0.92773437503303002</c:v>
                </c:pt>
                <c:pt idx="4189">
                  <c:v>-0.31677246105474599</c:v>
                </c:pt>
                <c:pt idx="4190">
                  <c:v>-0.36682128905289502</c:v>
                </c:pt>
                <c:pt idx="4191">
                  <c:v>-0.98419189441277499</c:v>
                </c:pt>
                <c:pt idx="4192">
                  <c:v>-1.56341552723259</c:v>
                </c:pt>
                <c:pt idx="4193">
                  <c:v>-2.25097656236805</c:v>
                </c:pt>
                <c:pt idx="4194">
                  <c:v>-3.0102539061042899</c:v>
                </c:pt>
                <c:pt idx="4195">
                  <c:v>-3.2443237304238299</c:v>
                </c:pt>
                <c:pt idx="4196">
                  <c:v>-2.6248168946501398</c:v>
                </c:pt>
                <c:pt idx="4197">
                  <c:v>-1.36383056664824</c:v>
                </c:pt>
                <c:pt idx="4198">
                  <c:v>-0.30914306660864799</c:v>
                </c:pt>
                <c:pt idx="4199">
                  <c:v>-0.42846679685210098</c:v>
                </c:pt>
                <c:pt idx="4200">
                  <c:v>-1.14440917954946</c:v>
                </c:pt>
                <c:pt idx="4201">
                  <c:v>-1.01593017580602</c:v>
                </c:pt>
                <c:pt idx="4202">
                  <c:v>-0.25970458998955998</c:v>
                </c:pt>
                <c:pt idx="4203">
                  <c:v>-0.102539062530304</c:v>
                </c:pt>
                <c:pt idx="4204">
                  <c:v>-0.570068359284854</c:v>
                </c:pt>
                <c:pt idx="4205">
                  <c:v>-1.12335205067457</c:v>
                </c:pt>
                <c:pt idx="4206">
                  <c:v>-1.54571533194981</c:v>
                </c:pt>
                <c:pt idx="4207">
                  <c:v>-1.52282714844191</c:v>
                </c:pt>
                <c:pt idx="4208">
                  <c:v>-1.0772705078984099</c:v>
                </c:pt>
                <c:pt idx="4209">
                  <c:v>-0.81390380864453005</c:v>
                </c:pt>
                <c:pt idx="4210">
                  <c:v>-0.81390380859375</c:v>
                </c:pt>
                <c:pt idx="4211">
                  <c:v>-0.76354980469720901</c:v>
                </c:pt>
                <c:pt idx="4212">
                  <c:v>-0.82366943358215805</c:v>
                </c:pt>
                <c:pt idx="4213">
                  <c:v>-1.08184814448147</c:v>
                </c:pt>
                <c:pt idx="4214">
                  <c:v>-1.34124755854373</c:v>
                </c:pt>
                <c:pt idx="4215">
                  <c:v>-1.6778564452475999</c:v>
                </c:pt>
                <c:pt idx="4216">
                  <c:v>-2.2567749022316002</c:v>
                </c:pt>
                <c:pt idx="4217">
                  <c:v>-2.7883911131782599</c:v>
                </c:pt>
                <c:pt idx="4218">
                  <c:v>-2.8390502929589401</c:v>
                </c:pt>
                <c:pt idx="4219">
                  <c:v>-2.17376708997263</c:v>
                </c:pt>
                <c:pt idx="4220">
                  <c:v>-1.1431884767621501</c:v>
                </c:pt>
                <c:pt idx="4221">
                  <c:v>-0.49011230481401502</c:v>
                </c:pt>
                <c:pt idx="4222">
                  <c:v>-0.23437500004954201</c:v>
                </c:pt>
                <c:pt idx="4223">
                  <c:v>0.25115966787469102</c:v>
                </c:pt>
                <c:pt idx="4224">
                  <c:v>0.71166992178578903</c:v>
                </c:pt>
                <c:pt idx="4225">
                  <c:v>0.280761718833477</c:v>
                </c:pt>
                <c:pt idx="4226">
                  <c:v>-0.79864501932214504</c:v>
                </c:pt>
                <c:pt idx="4227">
                  <c:v>-1.43829345690734</c:v>
                </c:pt>
                <c:pt idx="4228">
                  <c:v>-1.29638671877749</c:v>
                </c:pt>
                <c:pt idx="4229">
                  <c:v>-1.02691650395845</c:v>
                </c:pt>
                <c:pt idx="4230">
                  <c:v>-1.2014770507474299</c:v>
                </c:pt>
                <c:pt idx="4231">
                  <c:v>-1.52832031243668</c:v>
                </c:pt>
                <c:pt idx="4232">
                  <c:v>-1.24420166021155</c:v>
                </c:pt>
                <c:pt idx="4233">
                  <c:v>-0.37414550798184099</c:v>
                </c:pt>
                <c:pt idx="4234">
                  <c:v>0.33081054673779298</c:v>
                </c:pt>
                <c:pt idx="4235">
                  <c:v>0.65399169915584898</c:v>
                </c:pt>
                <c:pt idx="4236">
                  <c:v>0.65917968749899003</c:v>
                </c:pt>
                <c:pt idx="4237">
                  <c:v>0.10253906260834</c:v>
                </c:pt>
                <c:pt idx="4238">
                  <c:v>-0.67840576156675303</c:v>
                </c:pt>
                <c:pt idx="4239">
                  <c:v>-0.98052978509744704</c:v>
                </c:pt>
                <c:pt idx="4240">
                  <c:v>-1.09191894529082</c:v>
                </c:pt>
                <c:pt idx="4241">
                  <c:v>-1.40441894525168</c:v>
                </c:pt>
                <c:pt idx="4242">
                  <c:v>-1.3796997070360599</c:v>
                </c:pt>
                <c:pt idx="4243">
                  <c:v>-0.732421875125981</c:v>
                </c:pt>
                <c:pt idx="4244">
                  <c:v>0.15258789045274901</c:v>
                </c:pt>
                <c:pt idx="4245">
                  <c:v>1.0379028318589401</c:v>
                </c:pt>
                <c:pt idx="4246">
                  <c:v>1.56768798817814</c:v>
                </c:pt>
                <c:pt idx="4247">
                  <c:v>1.43188476565143</c:v>
                </c:pt>
                <c:pt idx="4248">
                  <c:v>1.04827880866876</c:v>
                </c:pt>
                <c:pt idx="4249">
                  <c:v>0.71807861334581802</c:v>
                </c:pt>
                <c:pt idx="4250">
                  <c:v>0.22949218759553899</c:v>
                </c:pt>
                <c:pt idx="4251">
                  <c:v>-0.18737792960598501</c:v>
                </c:pt>
                <c:pt idx="4252">
                  <c:v>-0.23529052733438099</c:v>
                </c:pt>
                <c:pt idx="4253">
                  <c:v>-0.26489257811921202</c:v>
                </c:pt>
                <c:pt idx="4254">
                  <c:v>-0.264892578125</c:v>
                </c:pt>
                <c:pt idx="4255">
                  <c:v>0.202331542877388</c:v>
                </c:pt>
                <c:pt idx="4256">
                  <c:v>0.97656249984860599</c:v>
                </c:pt>
                <c:pt idx="4257">
                  <c:v>1.64031982408896</c:v>
                </c:pt>
                <c:pt idx="4258">
                  <c:v>2.1508789061501599</c:v>
                </c:pt>
                <c:pt idx="4259">
                  <c:v>2.2720336913825601</c:v>
                </c:pt>
                <c:pt idx="4260">
                  <c:v>1.6958618165189201</c:v>
                </c:pt>
                <c:pt idx="4261">
                  <c:v>0.68511962910389201</c:v>
                </c:pt>
                <c:pt idx="4262">
                  <c:v>-0.24658203106781401</c:v>
                </c:pt>
                <c:pt idx="4263">
                  <c:v>-0.79010009754997002</c:v>
                </c:pt>
                <c:pt idx="4264">
                  <c:v>-0.91827392575618705</c:v>
                </c:pt>
                <c:pt idx="4265">
                  <c:v>-0.81695556642615397</c:v>
                </c:pt>
                <c:pt idx="4266">
                  <c:v>-0.44769287116629197</c:v>
                </c:pt>
                <c:pt idx="4267">
                  <c:v>0.29235839829211602</c:v>
                </c:pt>
                <c:pt idx="4268">
                  <c:v>1.0775756834394901</c:v>
                </c:pt>
                <c:pt idx="4269">
                  <c:v>1.5872192381811301</c:v>
                </c:pt>
                <c:pt idx="4270">
                  <c:v>1.9146728514981699</c:v>
                </c:pt>
                <c:pt idx="4271">
                  <c:v>1.97235107420742</c:v>
                </c:pt>
                <c:pt idx="4272">
                  <c:v>1.59484863288666</c:v>
                </c:pt>
                <c:pt idx="4273">
                  <c:v>0.94482421887769796</c:v>
                </c:pt>
                <c:pt idx="4274">
                  <c:v>0.236511230607899</c:v>
                </c:pt>
                <c:pt idx="4275">
                  <c:v>-0.33843994129330002</c:v>
                </c:pt>
                <c:pt idx="4276">
                  <c:v>-0.50384521481125599</c:v>
                </c:pt>
                <c:pt idx="4277">
                  <c:v>-0.32226562503567102</c:v>
                </c:pt>
                <c:pt idx="4278">
                  <c:v>-7.0190430306804599E-3</c:v>
                </c:pt>
                <c:pt idx="4279">
                  <c:v>0.56274414051306998</c:v>
                </c:pt>
                <c:pt idx="4280">
                  <c:v>1.40106201155406</c:v>
                </c:pt>
                <c:pt idx="4281">
                  <c:v>1.98211669910407</c:v>
                </c:pt>
                <c:pt idx="4282">
                  <c:v>1.96411132812855</c:v>
                </c:pt>
                <c:pt idx="4283">
                  <c:v>1.5371704102405099</c:v>
                </c:pt>
                <c:pt idx="4284">
                  <c:v>0.921325683715293</c:v>
                </c:pt>
                <c:pt idx="4285">
                  <c:v>0.25421142591291201</c:v>
                </c:pt>
                <c:pt idx="4286">
                  <c:v>-0.18096923819536301</c:v>
                </c:pt>
                <c:pt idx="4287">
                  <c:v>-0.222167968741869</c:v>
                </c:pt>
                <c:pt idx="4288">
                  <c:v>-0.12756347658117101</c:v>
                </c:pt>
                <c:pt idx="4289">
                  <c:v>5.8898925744449701E-2</c:v>
                </c:pt>
                <c:pt idx="4290">
                  <c:v>0.52459716787683996</c:v>
                </c:pt>
                <c:pt idx="4291">
                  <c:v>1.12731933581855</c:v>
                </c:pt>
                <c:pt idx="4292">
                  <c:v>1.55914306632102</c:v>
                </c:pt>
                <c:pt idx="4293">
                  <c:v>1.7755126952697999</c:v>
                </c:pt>
                <c:pt idx="4294">
                  <c:v>1.58966064456793</c:v>
                </c:pt>
                <c:pt idx="4295">
                  <c:v>0.90332031263545598</c:v>
                </c:pt>
                <c:pt idx="4296">
                  <c:v>0.109863281406597</c:v>
                </c:pt>
                <c:pt idx="4297">
                  <c:v>-0.53802490221529298</c:v>
                </c:pt>
                <c:pt idx="4298">
                  <c:v>-1.0330200194331101</c:v>
                </c:pt>
                <c:pt idx="4299">
                  <c:v>-1.1181640624831199</c:v>
                </c:pt>
                <c:pt idx="4300">
                  <c:v>-0.87615966801673195</c:v>
                </c:pt>
                <c:pt idx="4301">
                  <c:v>-0.69976806644122302</c:v>
                </c:pt>
                <c:pt idx="4302">
                  <c:v>-0.37536621100181899</c:v>
                </c:pt>
                <c:pt idx="4303">
                  <c:v>0.302429199084364</c:v>
                </c:pt>
                <c:pt idx="4304">
                  <c:v>0.802612304588329</c:v>
                </c:pt>
                <c:pt idx="4305">
                  <c:v>0.83496093749358602</c:v>
                </c:pt>
                <c:pt idx="4306">
                  <c:v>0.69519042971521205</c:v>
                </c:pt>
                <c:pt idx="4307">
                  <c:v>0.30212402351543299</c:v>
                </c:pt>
                <c:pt idx="4308">
                  <c:v>-0.42449951157468202</c:v>
                </c:pt>
                <c:pt idx="4309">
                  <c:v>-1.1315917967347999</c:v>
                </c:pt>
                <c:pt idx="4310">
                  <c:v>-1.53381347648275</c:v>
                </c:pt>
                <c:pt idx="4311">
                  <c:v>-1.6186523437331799</c:v>
                </c:pt>
                <c:pt idx="4312">
                  <c:v>-1.54876708985761</c:v>
                </c:pt>
                <c:pt idx="4313">
                  <c:v>-1.4953613281356399</c:v>
                </c:pt>
                <c:pt idx="4314">
                  <c:v>-1.30706787113125</c:v>
                </c:pt>
                <c:pt idx="4315">
                  <c:v>-0.96038818366280099</c:v>
                </c:pt>
                <c:pt idx="4316">
                  <c:v>-0.94268798828477596</c:v>
                </c:pt>
                <c:pt idx="4317">
                  <c:v>-1.2197875976010599</c:v>
                </c:pt>
                <c:pt idx="4318">
                  <c:v>-1.2240600585929</c:v>
                </c:pt>
                <c:pt idx="4319">
                  <c:v>-1.1010742187745</c:v>
                </c:pt>
                <c:pt idx="4320">
                  <c:v>-1.2619018554367201</c:v>
                </c:pt>
                <c:pt idx="4321">
                  <c:v>-1.4102172851267101</c:v>
                </c:pt>
                <c:pt idx="4322">
                  <c:v>-1.287231445337</c:v>
                </c:pt>
                <c:pt idx="4323">
                  <c:v>-1.0897827148830801</c:v>
                </c:pt>
                <c:pt idx="4324">
                  <c:v>-0.92468261722038503</c:v>
                </c:pt>
                <c:pt idx="4325">
                  <c:v>-0.824279785176248</c:v>
                </c:pt>
                <c:pt idx="4326">
                  <c:v>-0.63964843753677503</c:v>
                </c:pt>
                <c:pt idx="4327">
                  <c:v>-0.24505615242234499</c:v>
                </c:pt>
                <c:pt idx="4328">
                  <c:v>-3.2958984417245402E-2</c:v>
                </c:pt>
                <c:pt idx="4329">
                  <c:v>-0.277709960888751</c:v>
                </c:pt>
                <c:pt idx="4330">
                  <c:v>-0.55084228510159905</c:v>
                </c:pt>
                <c:pt idx="4331">
                  <c:v>-0.67291259763182498</c:v>
                </c:pt>
                <c:pt idx="4332">
                  <c:v>-0.89538574214298605</c:v>
                </c:pt>
                <c:pt idx="4333">
                  <c:v>-1.05651855465526</c:v>
                </c:pt>
                <c:pt idx="4334">
                  <c:v>-0.96252441408130696</c:v>
                </c:pt>
                <c:pt idx="4335">
                  <c:v>-0.85083007814734901</c:v>
                </c:pt>
                <c:pt idx="4336">
                  <c:v>-0.82702636719226297</c:v>
                </c:pt>
                <c:pt idx="4337">
                  <c:v>-0.72662353517633904</c:v>
                </c:pt>
                <c:pt idx="4338">
                  <c:v>-0.48583984379817802</c:v>
                </c:pt>
                <c:pt idx="4339">
                  <c:v>-0.11108398444998401</c:v>
                </c:pt>
                <c:pt idx="4340">
                  <c:v>0.32318115225685801</c:v>
                </c:pt>
                <c:pt idx="4341">
                  <c:v>0.50201416012046796</c:v>
                </c:pt>
                <c:pt idx="4342">
                  <c:v>0.26641845707839001</c:v>
                </c:pt>
                <c:pt idx="4343">
                  <c:v>1.03759766137312E-2</c:v>
                </c:pt>
                <c:pt idx="4344">
                  <c:v>0.16021728512626801</c:v>
                </c:pt>
                <c:pt idx="4345">
                  <c:v>0.392761230422221</c:v>
                </c:pt>
                <c:pt idx="4346">
                  <c:v>0.25451660159028699</c:v>
                </c:pt>
                <c:pt idx="4347">
                  <c:v>3.9672852066099896E-3</c:v>
                </c:pt>
                <c:pt idx="4348">
                  <c:v>-0.10620117185285601</c:v>
                </c:pt>
                <c:pt idx="4349">
                  <c:v>-0.299377441367422</c:v>
                </c:pt>
                <c:pt idx="4350">
                  <c:v>-0.47821044918280498</c:v>
                </c:pt>
                <c:pt idx="4351">
                  <c:v>-0.42022705079290501</c:v>
                </c:pt>
                <c:pt idx="4352">
                  <c:v>-0.29266357424438999</c:v>
                </c:pt>
                <c:pt idx="4353">
                  <c:v>-0.123901367221421</c:v>
                </c:pt>
                <c:pt idx="4354">
                  <c:v>6.2255859337582702E-2</c:v>
                </c:pt>
                <c:pt idx="4355">
                  <c:v>-5.4321289039068202E-2</c:v>
                </c:pt>
                <c:pt idx="4356">
                  <c:v>-0.26611328120743</c:v>
                </c:pt>
                <c:pt idx="4357">
                  <c:v>-0.12573242190321601</c:v>
                </c:pt>
                <c:pt idx="4358">
                  <c:v>-8.8500976797431501E-3</c:v>
                </c:pt>
                <c:pt idx="4359">
                  <c:v>-0.22613525386257599</c:v>
                </c:pt>
                <c:pt idx="4360">
                  <c:v>-0.361938476535204</c:v>
                </c:pt>
                <c:pt idx="4361">
                  <c:v>-0.26184082033261902</c:v>
                </c:pt>
                <c:pt idx="4362">
                  <c:v>-0.191345214857984</c:v>
                </c:pt>
                <c:pt idx="4363">
                  <c:v>-0.25024414061310801</c:v>
                </c:pt>
                <c:pt idx="4364">
                  <c:v>-0.47363281245489602</c:v>
                </c:pt>
                <c:pt idx="4365">
                  <c:v>-0.61004638669120703</c:v>
                </c:pt>
                <c:pt idx="4366">
                  <c:v>-0.38208007817102801</c:v>
                </c:pt>
                <c:pt idx="4367">
                  <c:v>-0.22583007815654799</c:v>
                </c:pt>
                <c:pt idx="4368">
                  <c:v>-0.36254882809739503</c:v>
                </c:pt>
                <c:pt idx="4369">
                  <c:v>-0.36987304687352102</c:v>
                </c:pt>
                <c:pt idx="4370">
                  <c:v>-0.33020019532050998</c:v>
                </c:pt>
                <c:pt idx="4371">
                  <c:v>-0.51849365230573197</c:v>
                </c:pt>
                <c:pt idx="4372">
                  <c:v>-0.67474365231220201</c:v>
                </c:pt>
                <c:pt idx="4373">
                  <c:v>-0.83740234371715805</c:v>
                </c:pt>
                <c:pt idx="4374">
                  <c:v>-1.0681152343284199</c:v>
                </c:pt>
                <c:pt idx="4375">
                  <c:v>-0.86151123051046496</c:v>
                </c:pt>
                <c:pt idx="4376">
                  <c:v>-0.28167724621082302</c:v>
                </c:pt>
                <c:pt idx="4377">
                  <c:v>0.153808593662072</c:v>
                </c:pt>
                <c:pt idx="4378">
                  <c:v>0.50537109367869704</c:v>
                </c:pt>
                <c:pt idx="4379">
                  <c:v>0.50018310546980205</c:v>
                </c:pt>
                <c:pt idx="4380">
                  <c:v>-0.19287109360943699</c:v>
                </c:pt>
                <c:pt idx="4381">
                  <c:v>-0.661315917873741</c:v>
                </c:pt>
                <c:pt idx="4382">
                  <c:v>-0.41381835942519701</c:v>
                </c:pt>
                <c:pt idx="4383">
                  <c:v>-0.40893554687598999</c:v>
                </c:pt>
                <c:pt idx="4384">
                  <c:v>-1.0244750975314101</c:v>
                </c:pt>
                <c:pt idx="4385">
                  <c:v>-1.6638183592453299</c:v>
                </c:pt>
                <c:pt idx="4386">
                  <c:v>-2.2137451170759701</c:v>
                </c:pt>
                <c:pt idx="4387">
                  <c:v>-2.5390624999340199</c:v>
                </c:pt>
                <c:pt idx="4388">
                  <c:v>-2.2018432617871402</c:v>
                </c:pt>
                <c:pt idx="4389">
                  <c:v>-1.2490844728494901</c:v>
                </c:pt>
                <c:pt idx="4390">
                  <c:v>-0.16357421897016</c:v>
                </c:pt>
                <c:pt idx="4391">
                  <c:v>0.32623291005690902</c:v>
                </c:pt>
                <c:pt idx="4392">
                  <c:v>-0.24780273425857599</c:v>
                </c:pt>
                <c:pt idx="4393">
                  <c:v>-1.1126708982620901</c:v>
                </c:pt>
                <c:pt idx="4394">
                  <c:v>-1.1254882812474001</c:v>
                </c:pt>
                <c:pt idx="4395">
                  <c:v>-0.70983886727217904</c:v>
                </c:pt>
                <c:pt idx="4396">
                  <c:v>-0.91186523433384203</c:v>
                </c:pt>
                <c:pt idx="4397">
                  <c:v>-1.6912841795287099</c:v>
                </c:pt>
                <c:pt idx="4398">
                  <c:v>-2.3547363279898401</c:v>
                </c:pt>
                <c:pt idx="4399">
                  <c:v>-2.4676513671645002</c:v>
                </c:pt>
                <c:pt idx="4400">
                  <c:v>-1.8939208985543801</c:v>
                </c:pt>
                <c:pt idx="4401">
                  <c:v>-0.93963623066316304</c:v>
                </c:pt>
                <c:pt idx="4402">
                  <c:v>-0.22399902358329399</c:v>
                </c:pt>
                <c:pt idx="4403">
                  <c:v>-4.48608398802453E-2</c:v>
                </c:pt>
                <c:pt idx="4404">
                  <c:v>-0.32287597650586097</c:v>
                </c:pt>
                <c:pt idx="4405">
                  <c:v>-0.93902587878072397</c:v>
                </c:pt>
                <c:pt idx="4406">
                  <c:v>-1.6574096678224</c:v>
                </c:pt>
                <c:pt idx="4407">
                  <c:v>-2.11578369131287</c:v>
                </c:pt>
                <c:pt idx="4408">
                  <c:v>-2.29156494137044</c:v>
                </c:pt>
                <c:pt idx="4409">
                  <c:v>-2.4264526366912702</c:v>
                </c:pt>
                <c:pt idx="4410">
                  <c:v>-2.5131225585760899</c:v>
                </c:pt>
                <c:pt idx="4411">
                  <c:v>-2.2888183594209002</c:v>
                </c:pt>
                <c:pt idx="4412">
                  <c:v>-1.6073608399832</c:v>
                </c:pt>
                <c:pt idx="4413">
                  <c:v>-0.66833496112965896</c:v>
                </c:pt>
                <c:pt idx="4414">
                  <c:v>-4.1809082159459901E-2</c:v>
                </c:pt>
                <c:pt idx="4415">
                  <c:v>7.5378417944769197E-2</c:v>
                </c:pt>
                <c:pt idx="4416">
                  <c:v>0.169067382793328</c:v>
                </c:pt>
                <c:pt idx="4417">
                  <c:v>0.196533203119379</c:v>
                </c:pt>
                <c:pt idx="4418">
                  <c:v>-0.51788330063505505</c:v>
                </c:pt>
                <c:pt idx="4419">
                  <c:v>-1.5658569333793</c:v>
                </c:pt>
                <c:pt idx="4420">
                  <c:v>-1.87133789056249</c:v>
                </c:pt>
                <c:pt idx="4421">
                  <c:v>-1.479187011799</c:v>
                </c:pt>
                <c:pt idx="4422">
                  <c:v>-0.95214843760785095</c:v>
                </c:pt>
                <c:pt idx="4423">
                  <c:v>-0.42297363292078799</c:v>
                </c:pt>
                <c:pt idx="4424">
                  <c:v>7.7514648335081898E-2</c:v>
                </c:pt>
                <c:pt idx="4425">
                  <c:v>0.82366943344106003</c:v>
                </c:pt>
                <c:pt idx="4426">
                  <c:v>1.9155883786828001</c:v>
                </c:pt>
                <c:pt idx="4427">
                  <c:v>2.4581909178572201</c:v>
                </c:pt>
                <c:pt idx="4428">
                  <c:v>2.0910644532004601</c:v>
                </c:pt>
                <c:pt idx="4429">
                  <c:v>1.4743041993455199</c:v>
                </c:pt>
                <c:pt idx="4430">
                  <c:v>0.59600830096178004</c:v>
                </c:pt>
                <c:pt idx="4431">
                  <c:v>-0.52947998023741105</c:v>
                </c:pt>
                <c:pt idx="4432">
                  <c:v>-0.84228515618570399</c:v>
                </c:pt>
                <c:pt idx="4433">
                  <c:v>-0.38299560556315498</c:v>
                </c:pt>
                <c:pt idx="4434">
                  <c:v>-0.137329101612996</c:v>
                </c:pt>
                <c:pt idx="4435">
                  <c:v>0.15167236322184699</c:v>
                </c:pt>
                <c:pt idx="4436">
                  <c:v>0.88897705062970001</c:v>
                </c:pt>
                <c:pt idx="4437">
                  <c:v>1.55120849595763</c:v>
                </c:pt>
                <c:pt idx="4438">
                  <c:v>2.0181274413102801</c:v>
                </c:pt>
                <c:pt idx="4439">
                  <c:v>2.2482299804214501</c:v>
                </c:pt>
                <c:pt idx="4440">
                  <c:v>1.87896728523215</c:v>
                </c:pt>
                <c:pt idx="4441">
                  <c:v>1.22497558607193</c:v>
                </c:pt>
                <c:pt idx="4442">
                  <c:v>0.62042236340551304</c:v>
                </c:pt>
                <c:pt idx="4443">
                  <c:v>-0.125732421720952</c:v>
                </c:pt>
                <c:pt idx="4444">
                  <c:v>-0.57495117178225597</c:v>
                </c:pt>
                <c:pt idx="4445">
                  <c:v>-0.377502441447014</c:v>
                </c:pt>
                <c:pt idx="4446">
                  <c:v>-6.4086914127206296E-2</c:v>
                </c:pt>
                <c:pt idx="4447">
                  <c:v>0.43304443349111499</c:v>
                </c:pt>
                <c:pt idx="4448">
                  <c:v>1.3665771482447699</c:v>
                </c:pt>
                <c:pt idx="4449">
                  <c:v>2.06207275376266</c:v>
                </c:pt>
                <c:pt idx="4450">
                  <c:v>2.2930908202648101</c:v>
                </c:pt>
                <c:pt idx="4451">
                  <c:v>2.3211669921817002</c:v>
                </c:pt>
                <c:pt idx="4452">
                  <c:v>1.73065185559066</c:v>
                </c:pt>
                <c:pt idx="4453">
                  <c:v>0.60394287132636504</c:v>
                </c:pt>
                <c:pt idx="4454">
                  <c:v>-0.26794433575749399</c:v>
                </c:pt>
                <c:pt idx="4455">
                  <c:v>-0.81787109363646504</c:v>
                </c:pt>
                <c:pt idx="4456">
                  <c:v>-1.0714721679163901</c:v>
                </c:pt>
                <c:pt idx="4457">
                  <c:v>-0.71197509773046996</c:v>
                </c:pt>
                <c:pt idx="4458">
                  <c:v>-0.120849609497041</c:v>
                </c:pt>
                <c:pt idx="4459">
                  <c:v>0.41046142567107502</c:v>
                </c:pt>
                <c:pt idx="4460">
                  <c:v>1.30950927715732</c:v>
                </c:pt>
                <c:pt idx="4461">
                  <c:v>2.2055053709079502</c:v>
                </c:pt>
                <c:pt idx="4462">
                  <c:v>2.4618530272905899</c:v>
                </c:pt>
                <c:pt idx="4463">
                  <c:v>2.4398803710983099</c:v>
                </c:pt>
                <c:pt idx="4464">
                  <c:v>2.3104858398705801</c:v>
                </c:pt>
                <c:pt idx="4465">
                  <c:v>1.59118652358666</c:v>
                </c:pt>
                <c:pt idx="4466">
                  <c:v>0.55114746115316704</c:v>
                </c:pt>
                <c:pt idx="4467">
                  <c:v>-8.7585449086299297E-2</c:v>
                </c:pt>
                <c:pt idx="4468">
                  <c:v>-0.22277832028446601</c:v>
                </c:pt>
                <c:pt idx="4469">
                  <c:v>9.7656249517785697E-3</c:v>
                </c:pt>
                <c:pt idx="4470">
                  <c:v>0.58959960925476296</c:v>
                </c:pt>
                <c:pt idx="4471">
                  <c:v>1.40441894514354</c:v>
                </c:pt>
                <c:pt idx="4472">
                  <c:v>2.30346679668857</c:v>
                </c:pt>
                <c:pt idx="4473">
                  <c:v>3.0001831053242798</c:v>
                </c:pt>
                <c:pt idx="4474">
                  <c:v>3.1442260741888801</c:v>
                </c:pt>
                <c:pt idx="4475">
                  <c:v>2.85888671880917</c:v>
                </c:pt>
                <c:pt idx="4476">
                  <c:v>2.49877929695</c:v>
                </c:pt>
                <c:pt idx="4477">
                  <c:v>1.8966674805941499</c:v>
                </c:pt>
                <c:pt idx="4478">
                  <c:v>0.97045898456790503</c:v>
                </c:pt>
                <c:pt idx="4479">
                  <c:v>0.32012939466669699</c:v>
                </c:pt>
                <c:pt idx="4480">
                  <c:v>0.33142089843514799</c:v>
                </c:pt>
                <c:pt idx="4481">
                  <c:v>0.68511962883258404</c:v>
                </c:pt>
                <c:pt idx="4482">
                  <c:v>1.27471923815845</c:v>
                </c:pt>
                <c:pt idx="4483">
                  <c:v>2.04284667952752</c:v>
                </c:pt>
                <c:pt idx="4484">
                  <c:v>2.5247192381808898</c:v>
                </c:pt>
                <c:pt idx="4485">
                  <c:v>2.6336669921648102</c:v>
                </c:pt>
                <c:pt idx="4486">
                  <c:v>2.7105712890464799</c:v>
                </c:pt>
                <c:pt idx="4487">
                  <c:v>2.4456787109926701</c:v>
                </c:pt>
                <c:pt idx="4488">
                  <c:v>1.57318115252547</c:v>
                </c:pt>
                <c:pt idx="4489">
                  <c:v>0.60638427754510904</c:v>
                </c:pt>
                <c:pt idx="4490">
                  <c:v>-6.9580077984214006E-2</c:v>
                </c:pt>
                <c:pt idx="4491">
                  <c:v>-0.43975830070415101</c:v>
                </c:pt>
                <c:pt idx="4492">
                  <c:v>-0.37017822267080502</c:v>
                </c:pt>
                <c:pt idx="4493">
                  <c:v>5.7678222566749399E-2</c:v>
                </c:pt>
                <c:pt idx="4494">
                  <c:v>0.73913574204495003</c:v>
                </c:pt>
                <c:pt idx="4495">
                  <c:v>1.72607421854355</c:v>
                </c:pt>
                <c:pt idx="4496">
                  <c:v>2.4374389646949401</c:v>
                </c:pt>
                <c:pt idx="4497">
                  <c:v>2.3852539062609202</c:v>
                </c:pt>
                <c:pt idx="4498">
                  <c:v>2.1249389648981998</c:v>
                </c:pt>
                <c:pt idx="4499">
                  <c:v>1.83563232427927</c:v>
                </c:pt>
                <c:pt idx="4500">
                  <c:v>1.00708007829832</c:v>
                </c:pt>
                <c:pt idx="4501">
                  <c:v>9.7961425971422905E-2</c:v>
                </c:pt>
                <c:pt idx="4502">
                  <c:v>-0.219421386652359</c:v>
                </c:pt>
                <c:pt idx="4503">
                  <c:v>-0.224914550780101</c:v>
                </c:pt>
                <c:pt idx="4504">
                  <c:v>-3.5400390664643303E-2</c:v>
                </c:pt>
                <c:pt idx="4505">
                  <c:v>0.512390136604161</c:v>
                </c:pt>
                <c:pt idx="4506">
                  <c:v>1.08215332019331</c:v>
                </c:pt>
                <c:pt idx="4507">
                  <c:v>1.5716552733350999</c:v>
                </c:pt>
                <c:pt idx="4508">
                  <c:v>2.03460693349649</c:v>
                </c:pt>
                <c:pt idx="4509">
                  <c:v>2.0220947265651299</c:v>
                </c:pt>
                <c:pt idx="4510">
                  <c:v>1.6326904297693099</c:v>
                </c:pt>
                <c:pt idx="4511">
                  <c:v>1.3159179688165501</c:v>
                </c:pt>
                <c:pt idx="4512">
                  <c:v>0.78704833995486201</c:v>
                </c:pt>
                <c:pt idx="4513">
                  <c:v>-2.74658201413761E-2</c:v>
                </c:pt>
                <c:pt idx="4514">
                  <c:v>-0.53894042958004296</c:v>
                </c:pt>
                <c:pt idx="4515">
                  <c:v>-0.68298339840723798</c:v>
                </c:pt>
                <c:pt idx="4516">
                  <c:v>-0.484313964885489</c:v>
                </c:pt>
                <c:pt idx="4517">
                  <c:v>0.25695800765676402</c:v>
                </c:pt>
                <c:pt idx="4518">
                  <c:v>0.98144531234778998</c:v>
                </c:pt>
                <c:pt idx="4519">
                  <c:v>1.18927001948759</c:v>
                </c:pt>
                <c:pt idx="4520">
                  <c:v>1.2216186523369501</c:v>
                </c:pt>
                <c:pt idx="4521">
                  <c:v>1.08306884768536</c:v>
                </c:pt>
                <c:pt idx="4522">
                  <c:v>0.52490234386726697</c:v>
                </c:pt>
                <c:pt idx="4523">
                  <c:v>-8.9111327995999898E-2</c:v>
                </c:pt>
                <c:pt idx="4524">
                  <c:v>-0.59753417958022104</c:v>
                </c:pt>
                <c:pt idx="4525">
                  <c:v>-1.20697021471516</c:v>
                </c:pt>
                <c:pt idx="4526">
                  <c:v>-1.5628051757061701</c:v>
                </c:pt>
                <c:pt idx="4527">
                  <c:v>-1.46148681642763</c:v>
                </c:pt>
                <c:pt idx="4528">
                  <c:v>-1.2145996094270901</c:v>
                </c:pt>
                <c:pt idx="4529">
                  <c:v>-0.88195800788268797</c:v>
                </c:pt>
                <c:pt idx="4530">
                  <c:v>-0.41595458994207801</c:v>
                </c:pt>
                <c:pt idx="4531">
                  <c:v>-0.145874023494488</c:v>
                </c:pt>
                <c:pt idx="4532">
                  <c:v>-0.19287109374008299</c:v>
                </c:pt>
                <c:pt idx="4533">
                  <c:v>-0.42480468745106098</c:v>
                </c:pt>
                <c:pt idx="4534">
                  <c:v>-0.84503173819258104</c:v>
                </c:pt>
                <c:pt idx="4535">
                  <c:v>-1.35467529286121</c:v>
                </c:pt>
                <c:pt idx="4536">
                  <c:v>-1.77612304678607</c:v>
                </c:pt>
                <c:pt idx="4537">
                  <c:v>-2.1652221678866499</c:v>
                </c:pt>
                <c:pt idx="4538">
                  <c:v>-2.46826171868606</c:v>
                </c:pt>
                <c:pt idx="4539">
                  <c:v>-2.4963378906190798</c:v>
                </c:pt>
                <c:pt idx="4540">
                  <c:v>-2.2219848633391401</c:v>
                </c:pt>
                <c:pt idx="4541">
                  <c:v>-1.7944335938406</c:v>
                </c:pt>
                <c:pt idx="4542">
                  <c:v>-1.3223266602563</c:v>
                </c:pt>
                <c:pt idx="4543">
                  <c:v>-1.0330200195925601</c:v>
                </c:pt>
                <c:pt idx="4544">
                  <c:v>-1.01196289062946</c:v>
                </c:pt>
                <c:pt idx="4545">
                  <c:v>-1.0614013671770199</c:v>
                </c:pt>
                <c:pt idx="4546">
                  <c:v>-1.14654541013821</c:v>
                </c:pt>
                <c:pt idx="4547">
                  <c:v>-1.47033691399388</c:v>
                </c:pt>
                <c:pt idx="4548">
                  <c:v>-1.91741943349901</c:v>
                </c:pt>
                <c:pt idx="4549">
                  <c:v>-2.1240234374562199</c:v>
                </c:pt>
                <c:pt idx="4550">
                  <c:v>-2.0852661132894599</c:v>
                </c:pt>
                <c:pt idx="4551">
                  <c:v>-2.01477050782744</c:v>
                </c:pt>
                <c:pt idx="4552">
                  <c:v>-1.9219970703321601</c:v>
                </c:pt>
                <c:pt idx="4553">
                  <c:v>-1.83654785158061</c:v>
                </c:pt>
                <c:pt idx="4554">
                  <c:v>-1.7810058593867699</c:v>
                </c:pt>
                <c:pt idx="4555">
                  <c:v>-1.6207885742527</c:v>
                </c:pt>
                <c:pt idx="4556">
                  <c:v>-1.49383544924565</c:v>
                </c:pt>
                <c:pt idx="4557">
                  <c:v>-1.71417236323436</c:v>
                </c:pt>
                <c:pt idx="4558">
                  <c:v>-2.0294189452454101</c:v>
                </c:pt>
                <c:pt idx="4559">
                  <c:v>-2.1093749999829798</c:v>
                </c:pt>
                <c:pt idx="4560">
                  <c:v>-2.1054077148445902</c:v>
                </c:pt>
                <c:pt idx="4561">
                  <c:v>-2.0129394531446798</c:v>
                </c:pt>
                <c:pt idx="4562">
                  <c:v>-1.67633056647789</c:v>
                </c:pt>
                <c:pt idx="4563">
                  <c:v>-1.29547119148731</c:v>
                </c:pt>
                <c:pt idx="4564">
                  <c:v>-0.99060058600238299</c:v>
                </c:pt>
                <c:pt idx="4565">
                  <c:v>-0.68664550787718803</c:v>
                </c:pt>
                <c:pt idx="4566">
                  <c:v>-0.52642822269034795</c:v>
                </c:pt>
                <c:pt idx="4567">
                  <c:v>-0.55847167968068001</c:v>
                </c:pt>
                <c:pt idx="4568">
                  <c:v>-0.74554443355393696</c:v>
                </c:pt>
                <c:pt idx="4569">
                  <c:v>-1.27288818348152</c:v>
                </c:pt>
                <c:pt idx="4570">
                  <c:v>-1.8661499022174901</c:v>
                </c:pt>
                <c:pt idx="4571">
                  <c:v>-1.99523925778503</c:v>
                </c:pt>
                <c:pt idx="4572">
                  <c:v>-1.9253540039211201</c:v>
                </c:pt>
                <c:pt idx="4573">
                  <c:v>-2.0065307617013999</c:v>
                </c:pt>
                <c:pt idx="4574">
                  <c:v>-1.90643310549014</c:v>
                </c:pt>
                <c:pt idx="4575">
                  <c:v>-1.53320312507977</c:v>
                </c:pt>
                <c:pt idx="4576">
                  <c:v>-1.0671997071308501</c:v>
                </c:pt>
                <c:pt idx="4577">
                  <c:v>-0.54748535167357903</c:v>
                </c:pt>
                <c:pt idx="4578">
                  <c:v>-0.39611816409485201</c:v>
                </c:pt>
                <c:pt idx="4579">
                  <c:v>-0.86700439443060695</c:v>
                </c:pt>
                <c:pt idx="4580">
                  <c:v>-1.3055419920937701</c:v>
                </c:pt>
                <c:pt idx="4581">
                  <c:v>-1.3168334960913399</c:v>
                </c:pt>
                <c:pt idx="4582">
                  <c:v>-1.35467529296066</c:v>
                </c:pt>
                <c:pt idx="4583">
                  <c:v>-1.5460205077716</c:v>
                </c:pt>
                <c:pt idx="4584">
                  <c:v>-1.6687011718487801</c:v>
                </c:pt>
                <c:pt idx="4585">
                  <c:v>-1.78710937497469</c:v>
                </c:pt>
                <c:pt idx="4586">
                  <c:v>-1.86401367185856</c:v>
                </c:pt>
                <c:pt idx="4587">
                  <c:v>-1.76025390627218</c:v>
                </c:pt>
                <c:pt idx="4588">
                  <c:v>-1.54693603520184</c:v>
                </c:pt>
                <c:pt idx="4589">
                  <c:v>-1.32446289067275</c:v>
                </c:pt>
                <c:pt idx="4590">
                  <c:v>-1.1801147461247301</c:v>
                </c:pt>
                <c:pt idx="4591">
                  <c:v>-1.3555908202748399</c:v>
                </c:pt>
                <c:pt idx="4592">
                  <c:v>-1.7327880858565401</c:v>
                </c:pt>
                <c:pt idx="4593">
                  <c:v>-1.8963623046523901</c:v>
                </c:pt>
                <c:pt idx="4594">
                  <c:v>-1.7459106445635399</c:v>
                </c:pt>
                <c:pt idx="4595">
                  <c:v>-1.4709472656840199</c:v>
                </c:pt>
                <c:pt idx="4596">
                  <c:v>-1.2399291992683401</c:v>
                </c:pt>
                <c:pt idx="4597">
                  <c:v>-1.1639404297038101</c:v>
                </c:pt>
                <c:pt idx="4598">
                  <c:v>-1.08489990236072</c:v>
                </c:pt>
                <c:pt idx="4599">
                  <c:v>-0.76568603522476597</c:v>
                </c:pt>
                <c:pt idx="4600">
                  <c:v>-0.39978027351603801</c:v>
                </c:pt>
                <c:pt idx="4601">
                  <c:v>-0.23254394534839601</c:v>
                </c:pt>
                <c:pt idx="4602">
                  <c:v>-9.85717773725059E-2</c:v>
                </c:pt>
                <c:pt idx="4603">
                  <c:v>2.3193359348864202E-2</c:v>
                </c:pt>
                <c:pt idx="4604">
                  <c:v>-0.16601562495938799</c:v>
                </c:pt>
                <c:pt idx="4605">
                  <c:v>-0.54962158194891297</c:v>
                </c:pt>
                <c:pt idx="4606">
                  <c:v>-0.65856933591401601</c:v>
                </c:pt>
                <c:pt idx="4607">
                  <c:v>-0.53344726565196998</c:v>
                </c:pt>
                <c:pt idx="4608">
                  <c:v>-0.46325683595263001</c:v>
                </c:pt>
                <c:pt idx="4609">
                  <c:v>-0.42358398438355099</c:v>
                </c:pt>
                <c:pt idx="4610">
                  <c:v>-0.29998779299539102</c:v>
                </c:pt>
                <c:pt idx="4611">
                  <c:v>-0.103759765667297</c:v>
                </c:pt>
                <c:pt idx="4612">
                  <c:v>0.173034667909087</c:v>
                </c:pt>
                <c:pt idx="4613">
                  <c:v>0.39886474604507199</c:v>
                </c:pt>
                <c:pt idx="4614">
                  <c:v>0.387573242189934</c:v>
                </c:pt>
                <c:pt idx="4615">
                  <c:v>0.30334472658065498</c:v>
                </c:pt>
                <c:pt idx="4616">
                  <c:v>0.28656005859736799</c:v>
                </c:pt>
                <c:pt idx="4617">
                  <c:v>0.111694335975192</c:v>
                </c:pt>
                <c:pt idx="4618">
                  <c:v>-0.220031738209746</c:v>
                </c:pt>
                <c:pt idx="4619">
                  <c:v>-0.39459228511862299</c:v>
                </c:pt>
                <c:pt idx="4620">
                  <c:v>-0.31188964845532702</c:v>
                </c:pt>
                <c:pt idx="4621">
                  <c:v>-7.3242187551440505E-2</c:v>
                </c:pt>
                <c:pt idx="4622">
                  <c:v>0.173034667915441</c:v>
                </c:pt>
                <c:pt idx="4623">
                  <c:v>0.260009765606173</c:v>
                </c:pt>
                <c:pt idx="4624">
                  <c:v>0.341186523419929</c:v>
                </c:pt>
                <c:pt idx="4625">
                  <c:v>0.60546874994279398</c:v>
                </c:pt>
                <c:pt idx="4626">
                  <c:v>0.82122802729704703</c:v>
                </c:pt>
                <c:pt idx="4627">
                  <c:v>0.81817626953191103</c:v>
                </c:pt>
                <c:pt idx="4628">
                  <c:v>0.68298339846676404</c:v>
                </c:pt>
                <c:pt idx="4629">
                  <c:v>0.36956787116159201</c:v>
                </c:pt>
                <c:pt idx="4630">
                  <c:v>3.4179687572597997E-2</c:v>
                </c:pt>
                <c:pt idx="4631">
                  <c:v>5.3100585933404401E-2</c:v>
                </c:pt>
                <c:pt idx="4632">
                  <c:v>0.22979736324300201</c:v>
                </c:pt>
                <c:pt idx="4633">
                  <c:v>0.25573730468188499</c:v>
                </c:pt>
                <c:pt idx="4634">
                  <c:v>0.39459228512619299</c:v>
                </c:pt>
                <c:pt idx="4635">
                  <c:v>0.63537597651038002</c:v>
                </c:pt>
                <c:pt idx="4636">
                  <c:v>0.68847656248850597</c:v>
                </c:pt>
                <c:pt idx="4637">
                  <c:v>0.78155517576110201</c:v>
                </c:pt>
                <c:pt idx="4638">
                  <c:v>1.00158691401467</c:v>
                </c:pt>
                <c:pt idx="4639">
                  <c:v>0.86120605471801404</c:v>
                </c:pt>
                <c:pt idx="4640">
                  <c:v>0.46875000008530798</c:v>
                </c:pt>
                <c:pt idx="4641">
                  <c:v>0.34820556643245298</c:v>
                </c:pt>
                <c:pt idx="4642">
                  <c:v>0.36468505859016798</c:v>
                </c:pt>
                <c:pt idx="4643">
                  <c:v>0.248718261743958</c:v>
                </c:pt>
                <c:pt idx="4644">
                  <c:v>0.242309570313893</c:v>
                </c:pt>
                <c:pt idx="4645">
                  <c:v>0.46874999995077898</c:v>
                </c:pt>
                <c:pt idx="4646">
                  <c:v>0.78948974602403099</c:v>
                </c:pt>
                <c:pt idx="4647">
                  <c:v>1.06964111322035</c:v>
                </c:pt>
                <c:pt idx="4648">
                  <c:v>1.1154174804588</c:v>
                </c:pt>
                <c:pt idx="4649">
                  <c:v>0.96649169925112199</c:v>
                </c:pt>
                <c:pt idx="4650">
                  <c:v>0.932617187507363</c:v>
                </c:pt>
                <c:pt idx="4651">
                  <c:v>1.00799560545237</c:v>
                </c:pt>
                <c:pt idx="4652">
                  <c:v>1.05407714842748</c:v>
                </c:pt>
                <c:pt idx="4653">
                  <c:v>1.0726928710896999</c:v>
                </c:pt>
                <c:pt idx="4654">
                  <c:v>0.89599609378856904</c:v>
                </c:pt>
                <c:pt idx="4655">
                  <c:v>0.61798095709193501</c:v>
                </c:pt>
                <c:pt idx="4656">
                  <c:v>0.78796386715039601</c:v>
                </c:pt>
                <c:pt idx="4657">
                  <c:v>1.2979125975449399</c:v>
                </c:pt>
                <c:pt idx="4658">
                  <c:v>1.51947021479539</c:v>
                </c:pt>
                <c:pt idx="4659">
                  <c:v>1.5045166015657601</c:v>
                </c:pt>
                <c:pt idx="4660">
                  <c:v>1.53106689452545</c:v>
                </c:pt>
                <c:pt idx="4661">
                  <c:v>1.37298583987826</c:v>
                </c:pt>
                <c:pt idx="4662">
                  <c:v>1.1050415039647401</c:v>
                </c:pt>
                <c:pt idx="4663">
                  <c:v>1.04248046876366</c:v>
                </c:pt>
                <c:pt idx="4664">
                  <c:v>1.05133056640432</c:v>
                </c:pt>
                <c:pt idx="4665">
                  <c:v>0.96557617189371803</c:v>
                </c:pt>
                <c:pt idx="4666">
                  <c:v>0.88409423829903599</c:v>
                </c:pt>
                <c:pt idx="4667">
                  <c:v>0.85296630860054501</c:v>
                </c:pt>
                <c:pt idx="4668">
                  <c:v>1.03515624996023</c:v>
                </c:pt>
                <c:pt idx="4669">
                  <c:v>1.45629882803307</c:v>
                </c:pt>
                <c:pt idx="4670">
                  <c:v>1.6735839843275699</c:v>
                </c:pt>
                <c:pt idx="4671">
                  <c:v>1.6415405273507699</c:v>
                </c:pt>
                <c:pt idx="4672">
                  <c:v>1.80236816402725</c:v>
                </c:pt>
                <c:pt idx="4673">
                  <c:v>2.0086669921422802</c:v>
                </c:pt>
                <c:pt idx="4674">
                  <c:v>1.93908691407775</c:v>
                </c:pt>
                <c:pt idx="4675">
                  <c:v>1.90887451172537</c:v>
                </c:pt>
                <c:pt idx="4676">
                  <c:v>2.00164794919842</c:v>
                </c:pt>
                <c:pt idx="4677">
                  <c:v>1.89910888674123</c:v>
                </c:pt>
                <c:pt idx="4678">
                  <c:v>1.8765258789112</c:v>
                </c:pt>
                <c:pt idx="4679">
                  <c:v>2.2024536132098098</c:v>
                </c:pt>
                <c:pt idx="4680">
                  <c:v>2.4954223632170298</c:v>
                </c:pt>
                <c:pt idx="4681">
                  <c:v>2.6538085937152802</c:v>
                </c:pt>
                <c:pt idx="4682">
                  <c:v>2.94128417962449</c:v>
                </c:pt>
                <c:pt idx="4683">
                  <c:v>3.1936645507259298</c:v>
                </c:pt>
                <c:pt idx="4684">
                  <c:v>3.2083129882780401</c:v>
                </c:pt>
                <c:pt idx="4685">
                  <c:v>3.2089233398436199</c:v>
                </c:pt>
                <c:pt idx="4686">
                  <c:v>3.2434082031174398</c:v>
                </c:pt>
                <c:pt idx="4687">
                  <c:v>3.18939208985564</c:v>
                </c:pt>
                <c:pt idx="4688">
                  <c:v>3.10607910158084</c:v>
                </c:pt>
                <c:pt idx="4689">
                  <c:v>3.0484008789189398</c:v>
                </c:pt>
                <c:pt idx="4690">
                  <c:v>3.11767578123475</c:v>
                </c:pt>
                <c:pt idx="4691">
                  <c:v>3.4539794921134801</c:v>
                </c:pt>
                <c:pt idx="4692">
                  <c:v>3.9263916014585201</c:v>
                </c:pt>
                <c:pt idx="4693">
                  <c:v>4.2404174803996302</c:v>
                </c:pt>
                <c:pt idx="4694">
                  <c:v>4.3133544921714497</c:v>
                </c:pt>
                <c:pt idx="4695">
                  <c:v>4.2044067383052299</c:v>
                </c:pt>
                <c:pt idx="4696">
                  <c:v>4.0255737305081096</c:v>
                </c:pt>
                <c:pt idx="4697">
                  <c:v>3.92059326174186</c:v>
                </c:pt>
                <c:pt idx="4698">
                  <c:v>3.7594604492542198</c:v>
                </c:pt>
                <c:pt idx="4699">
                  <c:v>3.4344482422590299</c:v>
                </c:pt>
                <c:pt idx="4700">
                  <c:v>3.2437133789482302</c:v>
                </c:pt>
                <c:pt idx="4701">
                  <c:v>3.3050537109240001</c:v>
                </c:pt>
                <c:pt idx="4702">
                  <c:v>3.3456420898348198</c:v>
                </c:pt>
                <c:pt idx="4703">
                  <c:v>3.3624267578087901</c:v>
                </c:pt>
                <c:pt idx="4704">
                  <c:v>3.4783935546618698</c:v>
                </c:pt>
                <c:pt idx="4705">
                  <c:v>3.4497070312563398</c:v>
                </c:pt>
                <c:pt idx="4706">
                  <c:v>3.2363891602033901</c:v>
                </c:pt>
                <c:pt idx="4707">
                  <c:v>3.1021118164359298</c:v>
                </c:pt>
                <c:pt idx="4708">
                  <c:v>2.91839599613435</c:v>
                </c:pt>
                <c:pt idx="4709">
                  <c:v>2.5161743164951398</c:v>
                </c:pt>
                <c:pt idx="4710">
                  <c:v>2.2198486328779898</c:v>
                </c:pt>
                <c:pt idx="4711">
                  <c:v>2.1569824218888898</c:v>
                </c:pt>
                <c:pt idx="4712">
                  <c:v>2.0971679687632201</c:v>
                </c:pt>
                <c:pt idx="4713">
                  <c:v>2.06939697266239</c:v>
                </c:pt>
                <c:pt idx="4714">
                  <c:v>2.0492553710982002</c:v>
                </c:pt>
                <c:pt idx="4715">
                  <c:v>1.9039916992508501</c:v>
                </c:pt>
                <c:pt idx="4716">
                  <c:v>1.8795776367241499</c:v>
                </c:pt>
                <c:pt idx="4717">
                  <c:v>2.0401000976207699</c:v>
                </c:pt>
                <c:pt idx="4718">
                  <c:v>1.9424438476778301</c:v>
                </c:pt>
                <c:pt idx="4719">
                  <c:v>1.6213989258524999</c:v>
                </c:pt>
                <c:pt idx="4720">
                  <c:v>1.4517211914439001</c:v>
                </c:pt>
                <c:pt idx="4721">
                  <c:v>1.29119873050437</c:v>
                </c:pt>
                <c:pt idx="4722">
                  <c:v>1.0595703125514</c:v>
                </c:pt>
                <c:pt idx="4723">
                  <c:v>1.02203369141458</c:v>
                </c:pt>
                <c:pt idx="4724">
                  <c:v>0.98846435547620004</c:v>
                </c:pt>
                <c:pt idx="4725">
                  <c:v>0.79376220707445799</c:v>
                </c:pt>
                <c:pt idx="4726">
                  <c:v>0.69732666017765099</c:v>
                </c:pt>
                <c:pt idx="4727">
                  <c:v>0.63262939454560696</c:v>
                </c:pt>
                <c:pt idx="4728">
                  <c:v>0.51147460940188605</c:v>
                </c:pt>
                <c:pt idx="4729">
                  <c:v>0.63385009762909295</c:v>
                </c:pt>
                <c:pt idx="4730">
                  <c:v>0.78491210934147704</c:v>
                </c:pt>
                <c:pt idx="4731">
                  <c:v>0.56030273442484502</c:v>
                </c:pt>
                <c:pt idx="4732">
                  <c:v>0.364990234418343</c:v>
                </c:pt>
                <c:pt idx="4733">
                  <c:v>0.44342041013884498</c:v>
                </c:pt>
                <c:pt idx="4734">
                  <c:v>0.38909912110580502</c:v>
                </c:pt>
                <c:pt idx="4735">
                  <c:v>0.17822265629679701</c:v>
                </c:pt>
                <c:pt idx="4736">
                  <c:v>4.9133300810014498E-2</c:v>
                </c:pt>
                <c:pt idx="4737">
                  <c:v>-8.7280273407103495E-2</c:v>
                </c:pt>
                <c:pt idx="4738">
                  <c:v>-0.18005371091682801</c:v>
                </c:pt>
                <c:pt idx="4739">
                  <c:v>-0.16906738281494799</c:v>
                </c:pt>
                <c:pt idx="4740">
                  <c:v>-0.23620605467253999</c:v>
                </c:pt>
                <c:pt idx="4741">
                  <c:v>-0.31951904295018602</c:v>
                </c:pt>
                <c:pt idx="4742">
                  <c:v>-0.332946777340758</c:v>
                </c:pt>
                <c:pt idx="4743">
                  <c:v>-0.38757324217532801</c:v>
                </c:pt>
                <c:pt idx="4744">
                  <c:v>-0.36437988281766798</c:v>
                </c:pt>
                <c:pt idx="4745">
                  <c:v>-0.31341552735510603</c:v>
                </c:pt>
                <c:pt idx="4746">
                  <c:v>-0.51239013667441302</c:v>
                </c:pt>
                <c:pt idx="4747">
                  <c:v>-0.72509765620260302</c:v>
                </c:pt>
                <c:pt idx="4748">
                  <c:v>-0.65795898438996003</c:v>
                </c:pt>
                <c:pt idx="4749">
                  <c:v>-0.66284179687391198</c:v>
                </c:pt>
                <c:pt idx="4750">
                  <c:v>-0.83709716792992095</c:v>
                </c:pt>
                <c:pt idx="4751">
                  <c:v>-0.93963623044590205</c:v>
                </c:pt>
                <c:pt idx="4752">
                  <c:v>-1.06872558590862</c:v>
                </c:pt>
                <c:pt idx="4753">
                  <c:v>-1.2182617187165401</c:v>
                </c:pt>
                <c:pt idx="4754">
                  <c:v>-1.26434326170844</c:v>
                </c:pt>
                <c:pt idx="4755">
                  <c:v>-1.4587402343315099</c:v>
                </c:pt>
                <c:pt idx="4756">
                  <c:v>-1.75689697258954</c:v>
                </c:pt>
                <c:pt idx="4757">
                  <c:v>-1.79656982420987</c:v>
                </c:pt>
                <c:pt idx="4758">
                  <c:v>-1.8035888671859299</c:v>
                </c:pt>
                <c:pt idx="4759">
                  <c:v>-2.0922851561854099</c:v>
                </c:pt>
                <c:pt idx="4760">
                  <c:v>-2.2439575194973198</c:v>
                </c:pt>
                <c:pt idx="4761">
                  <c:v>-2.0736694336318502</c:v>
                </c:pt>
                <c:pt idx="4762">
                  <c:v>-2.02667236329177</c:v>
                </c:pt>
                <c:pt idx="4763">
                  <c:v>-2.19421386715001</c:v>
                </c:pt>
                <c:pt idx="4764">
                  <c:v>-2.18902587890741</c:v>
                </c:pt>
                <c:pt idx="4765">
                  <c:v>-2.0880126953351001</c:v>
                </c:pt>
                <c:pt idx="4766">
                  <c:v>-2.3254394530718798</c:v>
                </c:pt>
                <c:pt idx="4767">
                  <c:v>-2.7581787108406801</c:v>
                </c:pt>
                <c:pt idx="4768">
                  <c:v>-2.8851318359089801</c:v>
                </c:pt>
                <c:pt idx="4769">
                  <c:v>-2.8073120117362298</c:v>
                </c:pt>
                <c:pt idx="4770">
                  <c:v>-2.9217529296617899</c:v>
                </c:pt>
                <c:pt idx="4771">
                  <c:v>-3.06121826168742</c:v>
                </c:pt>
                <c:pt idx="4772">
                  <c:v>-2.9995727539200998</c:v>
                </c:pt>
                <c:pt idx="4773">
                  <c:v>-2.9174804687684399</c:v>
                </c:pt>
                <c:pt idx="4774">
                  <c:v>-2.8640747070432502</c:v>
                </c:pt>
                <c:pt idx="4775">
                  <c:v>-2.64739990239242</c:v>
                </c:pt>
                <c:pt idx="4776">
                  <c:v>-2.35443115240956</c:v>
                </c:pt>
                <c:pt idx="4777">
                  <c:v>-2.2567749023656898</c:v>
                </c:pt>
                <c:pt idx="4778">
                  <c:v>-2.3587036132583501</c:v>
                </c:pt>
                <c:pt idx="4779">
                  <c:v>-2.4172973632680899</c:v>
                </c:pt>
                <c:pt idx="4780">
                  <c:v>-2.2830200195614099</c:v>
                </c:pt>
                <c:pt idx="4781">
                  <c:v>-2.20275878908053</c:v>
                </c:pt>
                <c:pt idx="4782">
                  <c:v>-2.2625732421740601</c:v>
                </c:pt>
                <c:pt idx="4783">
                  <c:v>-2.2341918945376298</c:v>
                </c:pt>
                <c:pt idx="4784">
                  <c:v>-2.1923828125094298</c:v>
                </c:pt>
                <c:pt idx="4785">
                  <c:v>-2.3312377929374302</c:v>
                </c:pt>
                <c:pt idx="4786">
                  <c:v>-2.31506347656615</c:v>
                </c:pt>
                <c:pt idx="4787">
                  <c:v>-2.1163940430135599</c:v>
                </c:pt>
                <c:pt idx="4788">
                  <c:v>-2.2140502929467201</c:v>
                </c:pt>
                <c:pt idx="4789">
                  <c:v>-2.51068115227684</c:v>
                </c:pt>
                <c:pt idx="4790">
                  <c:v>-2.5717163085799801</c:v>
                </c:pt>
                <c:pt idx="4791">
                  <c:v>-2.4957275390796401</c:v>
                </c:pt>
                <c:pt idx="4792">
                  <c:v>-2.4252319336096502</c:v>
                </c:pt>
                <c:pt idx="4793">
                  <c:v>-2.3226928711168799</c:v>
                </c:pt>
                <c:pt idx="4794">
                  <c:v>-2.2540283203279898</c:v>
                </c:pt>
                <c:pt idx="4795">
                  <c:v>-2.1771240234548501</c:v>
                </c:pt>
                <c:pt idx="4796">
                  <c:v>-2.0730590820547201</c:v>
                </c:pt>
                <c:pt idx="4797">
                  <c:v>-2.0983886718692899</c:v>
                </c:pt>
                <c:pt idx="4798">
                  <c:v>-2.1432495117086301</c:v>
                </c:pt>
                <c:pt idx="4799">
                  <c:v>-2.10021972657221</c:v>
                </c:pt>
                <c:pt idx="4800">
                  <c:v>-2.13958740233483</c:v>
                </c:pt>
                <c:pt idx="4801">
                  <c:v>-2.1499633789038999</c:v>
                </c:pt>
                <c:pt idx="4802">
                  <c:v>-2.0141601562807501</c:v>
                </c:pt>
                <c:pt idx="4803">
                  <c:v>-2.0712280273308301</c:v>
                </c:pt>
                <c:pt idx="4804">
                  <c:v>-2.32391357416153</c:v>
                </c:pt>
                <c:pt idx="4805">
                  <c:v>-2.44018554684867</c:v>
                </c:pt>
                <c:pt idx="4806">
                  <c:v>-2.5234985351373802</c:v>
                </c:pt>
                <c:pt idx="4807">
                  <c:v>-2.55920410155441</c:v>
                </c:pt>
                <c:pt idx="4808">
                  <c:v>-2.3440551758299701</c:v>
                </c:pt>
                <c:pt idx="4809">
                  <c:v>-2.19299316409671</c:v>
                </c:pt>
                <c:pt idx="4810">
                  <c:v>-2.2869873046662099</c:v>
                </c:pt>
                <c:pt idx="4811">
                  <c:v>-2.2366333007926502</c:v>
                </c:pt>
                <c:pt idx="4812">
                  <c:v>-2.06237792972696</c:v>
                </c:pt>
                <c:pt idx="4813">
                  <c:v>-2.0309448242258701</c:v>
                </c:pt>
                <c:pt idx="4814">
                  <c:v>-2.0043945312560099</c:v>
                </c:pt>
                <c:pt idx="4815">
                  <c:v>-1.9470214843879901</c:v>
                </c:pt>
                <c:pt idx="4816">
                  <c:v>-2.0019531249875602</c:v>
                </c:pt>
                <c:pt idx="4817">
                  <c:v>-2.0175170898402102</c:v>
                </c:pt>
                <c:pt idx="4818">
                  <c:v>-1.95404052735818</c:v>
                </c:pt>
                <c:pt idx="4819">
                  <c:v>-1.99188232421015</c:v>
                </c:pt>
                <c:pt idx="4820">
                  <c:v>-2.0147705078073002</c:v>
                </c:pt>
                <c:pt idx="4821">
                  <c:v>-1.8966674804956001</c:v>
                </c:pt>
                <c:pt idx="4822">
                  <c:v>-1.7495727539396999</c:v>
                </c:pt>
                <c:pt idx="4823">
                  <c:v>-1.6119384765937901</c:v>
                </c:pt>
                <c:pt idx="4824">
                  <c:v>-1.47155761721942</c:v>
                </c:pt>
                <c:pt idx="4825">
                  <c:v>-1.3769531250215099</c:v>
                </c:pt>
                <c:pt idx="4826">
                  <c:v>-1.2887573242388</c:v>
                </c:pt>
                <c:pt idx="4827">
                  <c:v>-1.23352050782506</c:v>
                </c:pt>
                <c:pt idx="4828">
                  <c:v>-1.2963867187357101</c:v>
                </c:pt>
                <c:pt idx="4829">
                  <c:v>-1.3604736327979301</c:v>
                </c:pt>
                <c:pt idx="4830">
                  <c:v>-1.3119506836047801</c:v>
                </c:pt>
                <c:pt idx="4831">
                  <c:v>-1.2857055664122199</c:v>
                </c:pt>
                <c:pt idx="4832">
                  <c:v>-1.3867187499770299</c:v>
                </c:pt>
                <c:pt idx="4833">
                  <c:v>-1.4639282226386201</c:v>
                </c:pt>
                <c:pt idx="4834">
                  <c:v>-1.3824462890811</c:v>
                </c:pt>
                <c:pt idx="4835">
                  <c:v>-1.2701416015881399</c:v>
                </c:pt>
                <c:pt idx="4836">
                  <c:v>-1.2927246093698399</c:v>
                </c:pt>
                <c:pt idx="4837">
                  <c:v>-1.3528442382675301</c:v>
                </c:pt>
                <c:pt idx="4838">
                  <c:v>-1.33361816406689</c:v>
                </c:pt>
                <c:pt idx="4839">
                  <c:v>-1.2881469726666299</c:v>
                </c:pt>
                <c:pt idx="4840">
                  <c:v>-1.21612548829769</c:v>
                </c:pt>
                <c:pt idx="4841">
                  <c:v>-1.12701416017659</c:v>
                </c:pt>
                <c:pt idx="4842">
                  <c:v>-1.1145019531278599</c:v>
                </c:pt>
                <c:pt idx="4843">
                  <c:v>-1.1758422851422501</c:v>
                </c:pt>
                <c:pt idx="4844">
                  <c:v>-1.23168945311225</c:v>
                </c:pt>
                <c:pt idx="4845">
                  <c:v>-1.2490844726522801</c:v>
                </c:pt>
                <c:pt idx="4846">
                  <c:v>-1.1514282226785399</c:v>
                </c:pt>
                <c:pt idx="4847">
                  <c:v>-1.07604980470471</c:v>
                </c:pt>
                <c:pt idx="4848">
                  <c:v>-1.1892700195054</c:v>
                </c:pt>
                <c:pt idx="4849">
                  <c:v>-1.19781494140429</c:v>
                </c:pt>
                <c:pt idx="4850">
                  <c:v>-0.99182128910971201</c:v>
                </c:pt>
                <c:pt idx="4851">
                  <c:v>-0.99456787109312095</c:v>
                </c:pt>
                <c:pt idx="4852">
                  <c:v>-1.1917114257360699</c:v>
                </c:pt>
                <c:pt idx="4853">
                  <c:v>-1.2796020507611101</c:v>
                </c:pt>
                <c:pt idx="4854">
                  <c:v>-1.3589477538880601</c:v>
                </c:pt>
                <c:pt idx="4855">
                  <c:v>-1.32720947266352</c:v>
                </c:pt>
                <c:pt idx="4856">
                  <c:v>-0.98510742195340695</c:v>
                </c:pt>
                <c:pt idx="4857">
                  <c:v>-0.76477050786300005</c:v>
                </c:pt>
                <c:pt idx="4858">
                  <c:v>-0.74737548828523703</c:v>
                </c:pt>
                <c:pt idx="4859">
                  <c:v>-0.46691894537677903</c:v>
                </c:pt>
                <c:pt idx="4860">
                  <c:v>-0.189514160219829</c:v>
                </c:pt>
                <c:pt idx="4861">
                  <c:v>-0.24169921873804001</c:v>
                </c:pt>
                <c:pt idx="4862">
                  <c:v>-0.17120361329740699</c:v>
                </c:pt>
                <c:pt idx="4863">
                  <c:v>3.8146972608268402E-2</c:v>
                </c:pt>
                <c:pt idx="4864">
                  <c:v>2.31933593784273E-2</c:v>
                </c:pt>
                <c:pt idx="4865">
                  <c:v>6.3781738271910499E-2</c:v>
                </c:pt>
                <c:pt idx="4866">
                  <c:v>0.337829589780691</c:v>
                </c:pt>
                <c:pt idx="4867">
                  <c:v>0.55053710932605604</c:v>
                </c:pt>
                <c:pt idx="4868">
                  <c:v>0.68969726559297895</c:v>
                </c:pt>
                <c:pt idx="4869">
                  <c:v>0.82183837887584399</c:v>
                </c:pt>
                <c:pt idx="4870">
                  <c:v>0.95703124996889199</c:v>
                </c:pt>
                <c:pt idx="4871">
                  <c:v>1.23962402337247</c:v>
                </c:pt>
                <c:pt idx="4872">
                  <c:v>1.4932250975979</c:v>
                </c:pt>
                <c:pt idx="4873">
                  <c:v>1.5020751953104601</c:v>
                </c:pt>
                <c:pt idx="4874">
                  <c:v>1.59027099607346</c:v>
                </c:pt>
                <c:pt idx="4875">
                  <c:v>1.77886962886285</c:v>
                </c:pt>
                <c:pt idx="4876">
                  <c:v>1.7395019531340601</c:v>
                </c:pt>
                <c:pt idx="4877">
                  <c:v>1.7349243164073</c:v>
                </c:pt>
                <c:pt idx="4878">
                  <c:v>1.9445800780767599</c:v>
                </c:pt>
                <c:pt idx="4879">
                  <c:v>2.0297241210741599</c:v>
                </c:pt>
                <c:pt idx="4880">
                  <c:v>2.0370483398420598</c:v>
                </c:pt>
                <c:pt idx="4881">
                  <c:v>2.1774291991864501</c:v>
                </c:pt>
                <c:pt idx="4882">
                  <c:v>2.2512817382641899</c:v>
                </c:pt>
                <c:pt idx="4883">
                  <c:v>2.26593017577787</c:v>
                </c:pt>
                <c:pt idx="4884">
                  <c:v>2.3672485351328398</c:v>
                </c:pt>
                <c:pt idx="4885">
                  <c:v>2.3782348632787098</c:v>
                </c:pt>
                <c:pt idx="4886">
                  <c:v>2.3138427734523801</c:v>
                </c:pt>
                <c:pt idx="4887">
                  <c:v>2.3651123046756601</c:v>
                </c:pt>
                <c:pt idx="4888">
                  <c:v>2.4157714843633</c:v>
                </c:pt>
                <c:pt idx="4889">
                  <c:v>2.4118041992196702</c:v>
                </c:pt>
                <c:pt idx="4890">
                  <c:v>2.48016357420296</c:v>
                </c:pt>
                <c:pt idx="4891">
                  <c:v>2.5341796874875202</c:v>
                </c:pt>
                <c:pt idx="4892">
                  <c:v>2.5338745117188202</c:v>
                </c:pt>
                <c:pt idx="4893">
                  <c:v>2.6132202148254202</c:v>
                </c:pt>
                <c:pt idx="4894">
                  <c:v>2.6690673827996001</c:v>
                </c:pt>
                <c:pt idx="4895">
                  <c:v>2.5772094726774699</c:v>
                </c:pt>
                <c:pt idx="4896">
                  <c:v>2.4914550781448099</c:v>
                </c:pt>
                <c:pt idx="4897">
                  <c:v>2.5042724609345401</c:v>
                </c:pt>
                <c:pt idx="4898">
                  <c:v>2.53326416014953</c:v>
                </c:pt>
                <c:pt idx="4899">
                  <c:v>2.5656127929612502</c:v>
                </c:pt>
                <c:pt idx="4900">
                  <c:v>2.6467895507624202</c:v>
                </c:pt>
                <c:pt idx="4901">
                  <c:v>2.7456665038833199</c:v>
                </c:pt>
                <c:pt idx="4902">
                  <c:v>2.8094482421727101</c:v>
                </c:pt>
                <c:pt idx="4903">
                  <c:v>2.86804199217391</c:v>
                </c:pt>
                <c:pt idx="4904">
                  <c:v>2.8927612304630199</c:v>
                </c:pt>
                <c:pt idx="4905">
                  <c:v>2.8323364257952601</c:v>
                </c:pt>
                <c:pt idx="4906">
                  <c:v>2.77587890626309</c:v>
                </c:pt>
                <c:pt idx="4907">
                  <c:v>2.7621459960969399</c:v>
                </c:pt>
                <c:pt idx="4908">
                  <c:v>2.6101684570665</c:v>
                </c:pt>
                <c:pt idx="4909">
                  <c:v>2.3721313477114601</c:v>
                </c:pt>
                <c:pt idx="4910">
                  <c:v>2.3287963867288002</c:v>
                </c:pt>
                <c:pt idx="4911">
                  <c:v>2.3611450195237502</c:v>
                </c:pt>
                <c:pt idx="4912">
                  <c:v>2.2647094726786201</c:v>
                </c:pt>
                <c:pt idx="4913">
                  <c:v>2.1948242187662101</c:v>
                </c:pt>
                <c:pt idx="4914">
                  <c:v>2.20703124999716</c:v>
                </c:pt>
                <c:pt idx="4915">
                  <c:v>2.2204589843718701</c:v>
                </c:pt>
                <c:pt idx="4916">
                  <c:v>2.3089599609168898</c:v>
                </c:pt>
                <c:pt idx="4917">
                  <c:v>2.34619140624133</c:v>
                </c:pt>
                <c:pt idx="4918">
                  <c:v>2.1401977539542099</c:v>
                </c:pt>
                <c:pt idx="4919">
                  <c:v>2.0114135742487398</c:v>
                </c:pt>
                <c:pt idx="4920">
                  <c:v>2.14508056637513</c:v>
                </c:pt>
                <c:pt idx="4921">
                  <c:v>2.1160888671942502</c:v>
                </c:pt>
                <c:pt idx="4922">
                  <c:v>1.8411254883452699</c:v>
                </c:pt>
                <c:pt idx="4923">
                  <c:v>1.70532226565662</c:v>
                </c:pt>
                <c:pt idx="4924">
                  <c:v>1.7785644531079501</c:v>
                </c:pt>
                <c:pt idx="4925">
                  <c:v>1.7919921874968701</c:v>
                </c:pt>
                <c:pt idx="4926">
                  <c:v>1.64184570315996</c:v>
                </c:pt>
                <c:pt idx="4927">
                  <c:v>1.4959716797214599</c:v>
                </c:pt>
                <c:pt idx="4928">
                  <c:v>1.5170288085888499</c:v>
                </c:pt>
                <c:pt idx="4929">
                  <c:v>1.5045166015654099</c:v>
                </c:pt>
                <c:pt idx="4930">
                  <c:v>1.2670898438055</c:v>
                </c:pt>
                <c:pt idx="4931">
                  <c:v>1.11724853519127</c:v>
                </c:pt>
                <c:pt idx="4932">
                  <c:v>1.1972045898250601</c:v>
                </c:pt>
                <c:pt idx="4933">
                  <c:v>1.1120605468949001</c:v>
                </c:pt>
                <c:pt idx="4934">
                  <c:v>0.92681884769954803</c:v>
                </c:pt>
                <c:pt idx="4935">
                  <c:v>0.95581054686822298</c:v>
                </c:pt>
                <c:pt idx="4936">
                  <c:v>0.94573974609610401</c:v>
                </c:pt>
                <c:pt idx="4937">
                  <c:v>0.72479248052039402</c:v>
                </c:pt>
                <c:pt idx="4938">
                  <c:v>0.61492919924442901</c:v>
                </c:pt>
                <c:pt idx="4939">
                  <c:v>0.64239501952483002</c:v>
                </c:pt>
                <c:pt idx="4940">
                  <c:v>0.63751220703239098</c:v>
                </c:pt>
                <c:pt idx="4941">
                  <c:v>0.67352294921033296</c:v>
                </c:pt>
                <c:pt idx="4942">
                  <c:v>0.64422607422559797</c:v>
                </c:pt>
                <c:pt idx="4943">
                  <c:v>0.45043945317029599</c:v>
                </c:pt>
                <c:pt idx="4944">
                  <c:v>0.34179687502539402</c:v>
                </c:pt>
                <c:pt idx="4945">
                  <c:v>0.36163330077661299</c:v>
                </c:pt>
                <c:pt idx="4946">
                  <c:v>0.30120849610787398</c:v>
                </c:pt>
                <c:pt idx="4947">
                  <c:v>0.24475097657574801</c:v>
                </c:pt>
                <c:pt idx="4948">
                  <c:v>0.26611328124498701</c:v>
                </c:pt>
                <c:pt idx="4949">
                  <c:v>0.28137207030891997</c:v>
                </c:pt>
                <c:pt idx="4950">
                  <c:v>0.33630371092460998</c:v>
                </c:pt>
                <c:pt idx="4951">
                  <c:v>0.44433593747465</c:v>
                </c:pt>
                <c:pt idx="4952">
                  <c:v>0.53405761716644695</c:v>
                </c:pt>
                <c:pt idx="4953">
                  <c:v>0.62957763669633604</c:v>
                </c:pt>
                <c:pt idx="4954">
                  <c:v>0.688171386705001</c:v>
                </c:pt>
                <c:pt idx="4955">
                  <c:v>0.62927246095132106</c:v>
                </c:pt>
                <c:pt idx="4956">
                  <c:v>0.64514160155877598</c:v>
                </c:pt>
                <c:pt idx="4957">
                  <c:v>0.74157714841487099</c:v>
                </c:pt>
                <c:pt idx="4958">
                  <c:v>0.69702148438545497</c:v>
                </c:pt>
                <c:pt idx="4959">
                  <c:v>0.55847167972001099</c:v>
                </c:pt>
                <c:pt idx="4960">
                  <c:v>0.48553466798586498</c:v>
                </c:pt>
                <c:pt idx="4961">
                  <c:v>0.39245605470934097</c:v>
                </c:pt>
                <c:pt idx="4962">
                  <c:v>0.30090332033398298</c:v>
                </c:pt>
                <c:pt idx="4963">
                  <c:v>0.32897949218088601</c:v>
                </c:pt>
                <c:pt idx="4964">
                  <c:v>0.36163330077355799</c:v>
                </c:pt>
                <c:pt idx="4965">
                  <c:v>0.31646728516688899</c:v>
                </c:pt>
                <c:pt idx="4966">
                  <c:v>0.298767089847919</c:v>
                </c:pt>
                <c:pt idx="4967">
                  <c:v>0.33538818358512401</c:v>
                </c:pt>
                <c:pt idx="4968">
                  <c:v>0.31311035156774802</c:v>
                </c:pt>
                <c:pt idx="4969">
                  <c:v>0.22064208986553199</c:v>
                </c:pt>
                <c:pt idx="4970">
                  <c:v>0.16967773438700501</c:v>
                </c:pt>
                <c:pt idx="4971">
                  <c:v>0.165405273438506</c:v>
                </c:pt>
                <c:pt idx="4972">
                  <c:v>7.3852539084066096E-2</c:v>
                </c:pt>
                <c:pt idx="4973">
                  <c:v>-0.109252929644368</c:v>
                </c:pt>
                <c:pt idx="4974">
                  <c:v>-0.17120361326665701</c:v>
                </c:pt>
                <c:pt idx="4975">
                  <c:v>-9.67407226737904E-2</c:v>
                </c:pt>
                <c:pt idx="4976">
                  <c:v>-8.0261230472631895E-2</c:v>
                </c:pt>
                <c:pt idx="4977">
                  <c:v>-0.18188476560106201</c:v>
                </c:pt>
                <c:pt idx="4978">
                  <c:v>-0.22460937498993599</c:v>
                </c:pt>
                <c:pt idx="4979">
                  <c:v>-0.166015625013856</c:v>
                </c:pt>
                <c:pt idx="4980">
                  <c:v>-0.21789550780023201</c:v>
                </c:pt>
                <c:pt idx="4981">
                  <c:v>-0.46936035150303601</c:v>
                </c:pt>
                <c:pt idx="4982">
                  <c:v>-0.66772460932809297</c:v>
                </c:pt>
                <c:pt idx="4983">
                  <c:v>-0.71441650389520905</c:v>
                </c:pt>
                <c:pt idx="4984">
                  <c:v>-0.77972412107830702</c:v>
                </c:pt>
                <c:pt idx="4985">
                  <c:v>-0.81604003905391198</c:v>
                </c:pt>
                <c:pt idx="4986">
                  <c:v>-0.80352783203420897</c:v>
                </c:pt>
                <c:pt idx="4987">
                  <c:v>-0.99121093745561895</c:v>
                </c:pt>
                <c:pt idx="4988">
                  <c:v>-1.2493896483764499</c:v>
                </c:pt>
                <c:pt idx="4989">
                  <c:v>-1.19995117188669</c:v>
                </c:pt>
                <c:pt idx="4990">
                  <c:v>-1.0653686523755701</c:v>
                </c:pt>
                <c:pt idx="4991">
                  <c:v>-1.0964965820238901</c:v>
                </c:pt>
                <c:pt idx="4992">
                  <c:v>-1.0949707031253599</c:v>
                </c:pt>
                <c:pt idx="4993">
                  <c:v>-1.0464477539177199</c:v>
                </c:pt>
                <c:pt idx="4994">
                  <c:v>-1.0739135742122601</c:v>
                </c:pt>
                <c:pt idx="4995">
                  <c:v>-1.04125976563275</c:v>
                </c:pt>
                <c:pt idx="4996">
                  <c:v>-0.95520019533292899</c:v>
                </c:pt>
                <c:pt idx="4997">
                  <c:v>-0.92437744141356704</c:v>
                </c:pt>
                <c:pt idx="4998">
                  <c:v>-0.88562011719669997</c:v>
                </c:pt>
                <c:pt idx="4999">
                  <c:v>-0.96496582029366496</c:v>
                </c:pt>
                <c:pt idx="5000">
                  <c:v>-1.09161376950119</c:v>
                </c:pt>
                <c:pt idx="5001">
                  <c:v>-0.96801757815433898</c:v>
                </c:pt>
                <c:pt idx="5002">
                  <c:v>-0.88714599611294698</c:v>
                </c:pt>
                <c:pt idx="5003">
                  <c:v>-1.14715576165703</c:v>
                </c:pt>
                <c:pt idx="5004">
                  <c:v>-1.2026977538930701</c:v>
                </c:pt>
                <c:pt idx="5005">
                  <c:v>-0.96343994146304501</c:v>
                </c:pt>
                <c:pt idx="5006">
                  <c:v>-0.95550537109563405</c:v>
                </c:pt>
                <c:pt idx="5007">
                  <c:v>-1.03759765623051</c:v>
                </c:pt>
                <c:pt idx="5008">
                  <c:v>-0.95489501955088196</c:v>
                </c:pt>
                <c:pt idx="5009">
                  <c:v>-1.0067749023314401</c:v>
                </c:pt>
                <c:pt idx="5010">
                  <c:v>-1.1352539062195</c:v>
                </c:pt>
                <c:pt idx="5011">
                  <c:v>-1.1337280273441099</c:v>
                </c:pt>
                <c:pt idx="5012">
                  <c:v>-1.26434326168763</c:v>
                </c:pt>
                <c:pt idx="5013">
                  <c:v>-1.44165039058275</c:v>
                </c:pt>
                <c:pt idx="5014">
                  <c:v>-1.42517089844143</c:v>
                </c:pt>
                <c:pt idx="5015">
                  <c:v>-1.46575927733408</c:v>
                </c:pt>
                <c:pt idx="5016">
                  <c:v>-1.59027099606408</c:v>
                </c:pt>
                <c:pt idx="5017">
                  <c:v>-1.53533935548184</c:v>
                </c:pt>
                <c:pt idx="5018">
                  <c:v>-1.5695190429606101</c:v>
                </c:pt>
                <c:pt idx="5019">
                  <c:v>-1.73614501949154</c:v>
                </c:pt>
                <c:pt idx="5020">
                  <c:v>-1.7053222656323399</c:v>
                </c:pt>
                <c:pt idx="5021">
                  <c:v>-1.68182373047435</c:v>
                </c:pt>
                <c:pt idx="5022">
                  <c:v>-1.87774658198456</c:v>
                </c:pt>
                <c:pt idx="5023">
                  <c:v>-1.9378662109231699</c:v>
                </c:pt>
                <c:pt idx="5024">
                  <c:v>-1.87957763673264</c:v>
                </c:pt>
                <c:pt idx="5025">
                  <c:v>-1.97631835935195</c:v>
                </c:pt>
                <c:pt idx="5026">
                  <c:v>-1.97021484375145</c:v>
                </c:pt>
                <c:pt idx="5027">
                  <c:v>-1.79199218754247</c:v>
                </c:pt>
                <c:pt idx="5028">
                  <c:v>-1.7742919921917299</c:v>
                </c:pt>
                <c:pt idx="5029">
                  <c:v>-1.85882568357353</c:v>
                </c:pt>
                <c:pt idx="5030">
                  <c:v>-1.8606567382808099</c:v>
                </c:pt>
                <c:pt idx="5031">
                  <c:v>-1.88140869140129</c:v>
                </c:pt>
                <c:pt idx="5032">
                  <c:v>-1.93389892576869</c:v>
                </c:pt>
                <c:pt idx="5033">
                  <c:v>-1.9522094726518699</c:v>
                </c:pt>
                <c:pt idx="5034">
                  <c:v>-2.0236206054516699</c:v>
                </c:pt>
                <c:pt idx="5035">
                  <c:v>-2.0715332031135398</c:v>
                </c:pt>
                <c:pt idx="5036">
                  <c:v>-2.0294189453225702</c:v>
                </c:pt>
                <c:pt idx="5037">
                  <c:v>-2.06054687499255</c:v>
                </c:pt>
                <c:pt idx="5038">
                  <c:v>-2.1005249023341901</c:v>
                </c:pt>
                <c:pt idx="5039">
                  <c:v>-1.9338989258211099</c:v>
                </c:pt>
                <c:pt idx="5040">
                  <c:v>-1.7077636719290901</c:v>
                </c:pt>
                <c:pt idx="5041">
                  <c:v>-1.6455078125148901</c:v>
                </c:pt>
                <c:pt idx="5042">
                  <c:v>-1.5823364257963599</c:v>
                </c:pt>
                <c:pt idx="5043">
                  <c:v>-1.38153076176678</c:v>
                </c:pt>
                <c:pt idx="5044">
                  <c:v>-1.21154785160331</c:v>
                </c:pt>
                <c:pt idx="5045">
                  <c:v>-1.2207031249978</c:v>
                </c:pt>
                <c:pt idx="5046">
                  <c:v>-1.30187988279301</c:v>
                </c:pt>
                <c:pt idx="5047">
                  <c:v>-1.29486083984544</c:v>
                </c:pt>
                <c:pt idx="5048">
                  <c:v>-1.16882324221776</c:v>
                </c:pt>
                <c:pt idx="5049">
                  <c:v>-1.0592651367450601</c:v>
                </c:pt>
                <c:pt idx="5050">
                  <c:v>-1.0714721679658199</c:v>
                </c:pt>
                <c:pt idx="5051">
                  <c:v>-1.0571289062534399</c:v>
                </c:pt>
                <c:pt idx="5052">
                  <c:v>-0.90850830081693501</c:v>
                </c:pt>
                <c:pt idx="5053">
                  <c:v>-0.79437255862115497</c:v>
                </c:pt>
                <c:pt idx="5054">
                  <c:v>-0.82153320311847899</c:v>
                </c:pt>
                <c:pt idx="5055">
                  <c:v>-0.85632324217914702</c:v>
                </c:pt>
                <c:pt idx="5056">
                  <c:v>-0.86639404296633205</c:v>
                </c:pt>
                <c:pt idx="5057">
                  <c:v>-0.93078613279703903</c:v>
                </c:pt>
                <c:pt idx="5058">
                  <c:v>-0.98724365233019395</c:v>
                </c:pt>
                <c:pt idx="5059">
                  <c:v>-1.0662841796685201</c:v>
                </c:pt>
                <c:pt idx="5060">
                  <c:v>-1.2008666991863099</c:v>
                </c:pt>
                <c:pt idx="5061">
                  <c:v>-1.19873046875051</c:v>
                </c:pt>
                <c:pt idx="5062">
                  <c:v>-1.08795166018295</c:v>
                </c:pt>
                <c:pt idx="5063">
                  <c:v>-1.1380004882691901</c:v>
                </c:pt>
                <c:pt idx="5064">
                  <c:v>-1.1590576171824201</c:v>
                </c:pt>
                <c:pt idx="5065">
                  <c:v>-0.97106933598280798</c:v>
                </c:pt>
                <c:pt idx="5066">
                  <c:v>-0.95245361328573697</c:v>
                </c:pt>
                <c:pt idx="5067">
                  <c:v>-1.1941528319729999</c:v>
                </c:pt>
                <c:pt idx="5068">
                  <c:v>-1.30462646481712</c:v>
                </c:pt>
                <c:pt idx="5069">
                  <c:v>-1.2573242187614</c:v>
                </c:pt>
                <c:pt idx="5070">
                  <c:v>-1.25030517578294</c:v>
                </c:pt>
                <c:pt idx="5071">
                  <c:v>-1.2844848632730099</c:v>
                </c:pt>
                <c:pt idx="5072">
                  <c:v>-1.4373779296506499</c:v>
                </c:pt>
                <c:pt idx="5073">
                  <c:v>-1.5933227538686601</c:v>
                </c:pt>
                <c:pt idx="5074">
                  <c:v>-1.51733398439331</c:v>
                </c:pt>
                <c:pt idx="5075">
                  <c:v>-1.3610839844126601</c:v>
                </c:pt>
                <c:pt idx="5076">
                  <c:v>-1.3131713867303001</c:v>
                </c:pt>
                <c:pt idx="5077">
                  <c:v>-1.2185668945541399</c:v>
                </c:pt>
                <c:pt idx="5078">
                  <c:v>-1.1328125000207501</c:v>
                </c:pt>
                <c:pt idx="5079">
                  <c:v>-1.1666870117105499</c:v>
                </c:pt>
                <c:pt idx="5080">
                  <c:v>-1.1468505859422999</c:v>
                </c:pt>
                <c:pt idx="5081">
                  <c:v>-1.1257934570363399</c:v>
                </c:pt>
                <c:pt idx="5082">
                  <c:v>-1.17187499998885</c:v>
                </c:pt>
                <c:pt idx="5083">
                  <c:v>-1.05712890627776</c:v>
                </c:pt>
                <c:pt idx="5084">
                  <c:v>-0.87921142582429301</c:v>
                </c:pt>
                <c:pt idx="5085">
                  <c:v>-0.869445800783613</c:v>
                </c:pt>
                <c:pt idx="5086">
                  <c:v>-0.76232910158841405</c:v>
                </c:pt>
                <c:pt idx="5087">
                  <c:v>-0.510253906310983</c:v>
                </c:pt>
                <c:pt idx="5088">
                  <c:v>-0.41290283205480199</c:v>
                </c:pt>
                <c:pt idx="5089">
                  <c:v>-0.36529541016776701</c:v>
                </c:pt>
                <c:pt idx="5090">
                  <c:v>-0.227661132845797</c:v>
                </c:pt>
                <c:pt idx="5091">
                  <c:v>-0.19439697266429701</c:v>
                </c:pt>
                <c:pt idx="5092">
                  <c:v>-0.216369628900934</c:v>
                </c:pt>
                <c:pt idx="5093">
                  <c:v>-0.15869140626400599</c:v>
                </c:pt>
                <c:pt idx="5094">
                  <c:v>-0.13916015625474301</c:v>
                </c:pt>
                <c:pt idx="5095">
                  <c:v>-9.8876953134782203E-2</c:v>
                </c:pt>
                <c:pt idx="5096">
                  <c:v>4.2419433559438301E-2</c:v>
                </c:pt>
                <c:pt idx="5097">
                  <c:v>0.14129638669473901</c:v>
                </c:pt>
                <c:pt idx="5098">
                  <c:v>0.230102539040935</c:v>
                </c:pt>
                <c:pt idx="5099">
                  <c:v>0.36041259762460598</c:v>
                </c:pt>
                <c:pt idx="5100">
                  <c:v>0.37963867187033101</c:v>
                </c:pt>
                <c:pt idx="5101">
                  <c:v>0.36529541015973299</c:v>
                </c:pt>
                <c:pt idx="5102">
                  <c:v>0.46203613278900801</c:v>
                </c:pt>
                <c:pt idx="5103">
                  <c:v>0.4620361328125</c:v>
                </c:pt>
                <c:pt idx="5104">
                  <c:v>0.339050292998615</c:v>
                </c:pt>
                <c:pt idx="5105">
                  <c:v>0.30609130860175399</c:v>
                </c:pt>
                <c:pt idx="5106">
                  <c:v>0.29968261718905598</c:v>
                </c:pt>
                <c:pt idx="5107">
                  <c:v>0.24169921876407999</c:v>
                </c:pt>
                <c:pt idx="5108">
                  <c:v>0.29937744139224398</c:v>
                </c:pt>
                <c:pt idx="5109">
                  <c:v>0.39947509763185202</c:v>
                </c:pt>
                <c:pt idx="5110">
                  <c:v>0.31829833986353601</c:v>
                </c:pt>
                <c:pt idx="5111">
                  <c:v>0.185241699251182</c:v>
                </c:pt>
                <c:pt idx="5112">
                  <c:v>0.15838623047529601</c:v>
                </c:pt>
                <c:pt idx="5113">
                  <c:v>0.116577148447691</c:v>
                </c:pt>
                <c:pt idx="5114">
                  <c:v>5.7678222670606301E-2</c:v>
                </c:pt>
                <c:pt idx="5115">
                  <c:v>7.9650878900894298E-2</c:v>
                </c:pt>
                <c:pt idx="5116">
                  <c:v>0.126647949207295</c:v>
                </c:pt>
                <c:pt idx="5117">
                  <c:v>0.10925292969174</c:v>
                </c:pt>
                <c:pt idx="5118">
                  <c:v>0.16998291014144701</c:v>
                </c:pt>
                <c:pt idx="5119">
                  <c:v>0.27099609372537897</c:v>
                </c:pt>
                <c:pt idx="5120">
                  <c:v>0.19470214845609601</c:v>
                </c:pt>
                <c:pt idx="5121">
                  <c:v>2.1362304729750599E-2</c:v>
                </c:pt>
                <c:pt idx="5122">
                  <c:v>-3.7536621079393699E-2</c:v>
                </c:pt>
                <c:pt idx="5123">
                  <c:v>-4.9743652340774602E-2</c:v>
                </c:pt>
                <c:pt idx="5124">
                  <c:v>-5.0048828124925601E-2</c:v>
                </c:pt>
                <c:pt idx="5125">
                  <c:v>1.83105467480738E-3</c:v>
                </c:pt>
                <c:pt idx="5126">
                  <c:v>-1.8920898432422999E-2</c:v>
                </c:pt>
                <c:pt idx="5127">
                  <c:v>-0.107727050759523</c:v>
                </c:pt>
                <c:pt idx="5128">
                  <c:v>-3.9672851579149702E-2</c:v>
                </c:pt>
                <c:pt idx="5129">
                  <c:v>9.3383789029947095E-2</c:v>
                </c:pt>
                <c:pt idx="5130">
                  <c:v>0.16357421873282799</c:v>
                </c:pt>
                <c:pt idx="5131">
                  <c:v>0.28900146481306399</c:v>
                </c:pt>
                <c:pt idx="5132">
                  <c:v>0.427246093716178</c:v>
                </c:pt>
                <c:pt idx="5133">
                  <c:v>0.48645019529801498</c:v>
                </c:pt>
                <c:pt idx="5134">
                  <c:v>0.59326171872386801</c:v>
                </c:pt>
                <c:pt idx="5135">
                  <c:v>0.662536621076802</c:v>
                </c:pt>
                <c:pt idx="5136">
                  <c:v>0.61401367188687095</c:v>
                </c:pt>
                <c:pt idx="5137">
                  <c:v>0.71594238278756295</c:v>
                </c:pt>
                <c:pt idx="5138">
                  <c:v>0.94726562494340605</c:v>
                </c:pt>
                <c:pt idx="5139">
                  <c:v>0.988159179677495</c:v>
                </c:pt>
                <c:pt idx="5140">
                  <c:v>0.963745117193473</c:v>
                </c:pt>
                <c:pt idx="5141">
                  <c:v>1.0409545898247901</c:v>
                </c:pt>
                <c:pt idx="5142">
                  <c:v>0.99548339844866596</c:v>
                </c:pt>
                <c:pt idx="5143">
                  <c:v>0.91125488283318301</c:v>
                </c:pt>
                <c:pt idx="5144">
                  <c:v>0.97961425779571298</c:v>
                </c:pt>
                <c:pt idx="5145">
                  <c:v>1.0183715820217301</c:v>
                </c:pt>
                <c:pt idx="5146">
                  <c:v>0.98785400391374401</c:v>
                </c:pt>
                <c:pt idx="5147">
                  <c:v>1.03332519530133</c:v>
                </c:pt>
                <c:pt idx="5148">
                  <c:v>1.0137939453172999</c:v>
                </c:pt>
                <c:pt idx="5149">
                  <c:v>0.95489501954571299</c:v>
                </c:pt>
                <c:pt idx="5150">
                  <c:v>1.0656738280978</c:v>
                </c:pt>
                <c:pt idx="5151">
                  <c:v>1.1999511718420299</c:v>
                </c:pt>
                <c:pt idx="5152">
                  <c:v>1.2298583984301601</c:v>
                </c:pt>
                <c:pt idx="5153">
                  <c:v>1.2973022460771899</c:v>
                </c:pt>
                <c:pt idx="5154">
                  <c:v>1.36749267576401</c:v>
                </c:pt>
                <c:pt idx="5155">
                  <c:v>1.36627197265655</c:v>
                </c:pt>
                <c:pt idx="5156">
                  <c:v>1.3973999023361099</c:v>
                </c:pt>
                <c:pt idx="5157">
                  <c:v>1.3638305664144901</c:v>
                </c:pt>
                <c:pt idx="5158">
                  <c:v>1.20056152347774</c:v>
                </c:pt>
                <c:pt idx="5159">
                  <c:v>1.14746093751309</c:v>
                </c:pt>
                <c:pt idx="5160">
                  <c:v>1.1557006835917201</c:v>
                </c:pt>
                <c:pt idx="5161">
                  <c:v>1.0528564453378499</c:v>
                </c:pt>
                <c:pt idx="5162">
                  <c:v>1.00006103516926</c:v>
                </c:pt>
                <c:pt idx="5163">
                  <c:v>1.0394287109278</c:v>
                </c:pt>
                <c:pt idx="5164">
                  <c:v>0.932922363307501</c:v>
                </c:pt>
                <c:pt idx="5165">
                  <c:v>0.84136962892881495</c:v>
                </c:pt>
                <c:pt idx="5166">
                  <c:v>0.95092773434799704</c:v>
                </c:pt>
                <c:pt idx="5167">
                  <c:v>0.98480224608540101</c:v>
                </c:pt>
                <c:pt idx="5168">
                  <c:v>0.826416015664038</c:v>
                </c:pt>
                <c:pt idx="5169">
                  <c:v>0.76873779298296596</c:v>
                </c:pt>
                <c:pt idx="5170">
                  <c:v>0.82824707029783295</c:v>
                </c:pt>
                <c:pt idx="5171">
                  <c:v>0.87860107420633904</c:v>
                </c:pt>
                <c:pt idx="5172">
                  <c:v>0.95886230466771805</c:v>
                </c:pt>
                <c:pt idx="5173">
                  <c:v>1.08642578121856</c:v>
                </c:pt>
                <c:pt idx="5174">
                  <c:v>1.15051269529665</c:v>
                </c:pt>
                <c:pt idx="5175">
                  <c:v>1.1419677734396101</c:v>
                </c:pt>
                <c:pt idx="5176">
                  <c:v>1.0989379882918899</c:v>
                </c:pt>
                <c:pt idx="5177">
                  <c:v>1.0848999023472199</c:v>
                </c:pt>
                <c:pt idx="5178">
                  <c:v>1.1279296874893601</c:v>
                </c:pt>
                <c:pt idx="5179">
                  <c:v>1.15936279296097</c:v>
                </c:pt>
                <c:pt idx="5180">
                  <c:v>1.08764648439274</c:v>
                </c:pt>
                <c:pt idx="5181">
                  <c:v>1.00585937502023</c:v>
                </c:pt>
                <c:pt idx="5182">
                  <c:v>0.97717285156959699</c:v>
                </c:pt>
                <c:pt idx="5183">
                  <c:v>0.95855712891085498</c:v>
                </c:pt>
                <c:pt idx="5184">
                  <c:v>0.99029541014839795</c:v>
                </c:pt>
                <c:pt idx="5185">
                  <c:v>1.08673095700739</c:v>
                </c:pt>
                <c:pt idx="5186">
                  <c:v>1.15844726560726</c:v>
                </c:pt>
                <c:pt idx="5187">
                  <c:v>1.2039184570200001</c:v>
                </c:pt>
                <c:pt idx="5188">
                  <c:v>1.2496948242074299</c:v>
                </c:pt>
                <c:pt idx="5189">
                  <c:v>1.1868286132968</c:v>
                </c:pt>
                <c:pt idx="5190">
                  <c:v>1.0641479492492101</c:v>
                </c:pt>
                <c:pt idx="5191">
                  <c:v>1.02600097657197</c:v>
                </c:pt>
                <c:pt idx="5192">
                  <c:v>0.91339111330920997</c:v>
                </c:pt>
                <c:pt idx="5193">
                  <c:v>0.69671630864754897</c:v>
                </c:pt>
                <c:pt idx="5194">
                  <c:v>0.67108154297511502</c:v>
                </c:pt>
                <c:pt idx="5195">
                  <c:v>0.78247070309734301</c:v>
                </c:pt>
                <c:pt idx="5196">
                  <c:v>0.76782226562863698</c:v>
                </c:pt>
                <c:pt idx="5197">
                  <c:v>0.76202392578268996</c:v>
                </c:pt>
                <c:pt idx="5198">
                  <c:v>0.85479736325821498</c:v>
                </c:pt>
                <c:pt idx="5199">
                  <c:v>0.87097167968348399</c:v>
                </c:pt>
                <c:pt idx="5200">
                  <c:v>0.86944580078162903</c:v>
                </c:pt>
                <c:pt idx="5201">
                  <c:v>0.91827392576912603</c:v>
                </c:pt>
                <c:pt idx="5202">
                  <c:v>0.80718994143383105</c:v>
                </c:pt>
                <c:pt idx="5203">
                  <c:v>0.649414062539174</c:v>
                </c:pt>
                <c:pt idx="5204">
                  <c:v>0.61340332032144096</c:v>
                </c:pt>
                <c:pt idx="5205">
                  <c:v>0.51300048830617895</c:v>
                </c:pt>
                <c:pt idx="5206">
                  <c:v>0.35095214847788297</c:v>
                </c:pt>
                <c:pt idx="5207">
                  <c:v>0.38757324217837402</c:v>
                </c:pt>
                <c:pt idx="5208">
                  <c:v>0.49896240231599198</c:v>
                </c:pt>
                <c:pt idx="5209">
                  <c:v>0.604858398411111</c:v>
                </c:pt>
                <c:pt idx="5210">
                  <c:v>0.80780029291817701</c:v>
                </c:pt>
                <c:pt idx="5211">
                  <c:v>0.95428466793224598</c:v>
                </c:pt>
                <c:pt idx="5212">
                  <c:v>0.98083496093088396</c:v>
                </c:pt>
                <c:pt idx="5213">
                  <c:v>1.05438232420042</c:v>
                </c:pt>
                <c:pt idx="5214">
                  <c:v>1.12792968748167</c:v>
                </c:pt>
                <c:pt idx="5215">
                  <c:v>1.1141967773471699</c:v>
                </c:pt>
                <c:pt idx="5216">
                  <c:v>1.1624145507692301</c:v>
                </c:pt>
                <c:pt idx="5217">
                  <c:v>1.1993408203033</c:v>
                </c:pt>
                <c:pt idx="5218">
                  <c:v>1.16607666016454</c:v>
                </c:pt>
                <c:pt idx="5219">
                  <c:v>1.26098632810135</c:v>
                </c:pt>
                <c:pt idx="5220">
                  <c:v>1.3998413085591499</c:v>
                </c:pt>
                <c:pt idx="5221">
                  <c:v>1.4425659179581001</c:v>
                </c:pt>
                <c:pt idx="5222">
                  <c:v>1.56524658200068</c:v>
                </c:pt>
                <c:pt idx="5223">
                  <c:v>1.69525146481123</c:v>
                </c:pt>
                <c:pt idx="5224">
                  <c:v>1.6390991211077901</c:v>
                </c:pt>
                <c:pt idx="5225">
                  <c:v>1.6674804687428999</c:v>
                </c:pt>
                <c:pt idx="5226">
                  <c:v>1.8032836913722801</c:v>
                </c:pt>
                <c:pt idx="5227">
                  <c:v>1.72241210939523</c:v>
                </c:pt>
                <c:pt idx="5228">
                  <c:v>1.57348632816225</c:v>
                </c:pt>
                <c:pt idx="5229">
                  <c:v>1.58355712890373</c:v>
                </c:pt>
                <c:pt idx="5230">
                  <c:v>1.53808593751137</c:v>
                </c:pt>
                <c:pt idx="5231">
                  <c:v>1.4996337890721201</c:v>
                </c:pt>
                <c:pt idx="5232">
                  <c:v>1.6293334960613099</c:v>
                </c:pt>
                <c:pt idx="5233">
                  <c:v>1.6275024414067101</c:v>
                </c:pt>
                <c:pt idx="5234">
                  <c:v>1.4578247070736901</c:v>
                </c:pt>
                <c:pt idx="5235">
                  <c:v>1.44897460937721</c:v>
                </c:pt>
                <c:pt idx="5236">
                  <c:v>1.43920898437744</c:v>
                </c:pt>
                <c:pt idx="5237">
                  <c:v>1.2289428711463399</c:v>
                </c:pt>
                <c:pt idx="5238">
                  <c:v>1.11022949221719</c:v>
                </c:pt>
                <c:pt idx="5239">
                  <c:v>1.0806274414136801</c:v>
                </c:pt>
                <c:pt idx="5240">
                  <c:v>0.84716796880860301</c:v>
                </c:pt>
                <c:pt idx="5241">
                  <c:v>0.59173583990786904</c:v>
                </c:pt>
                <c:pt idx="5242">
                  <c:v>0.53039550782789802</c:v>
                </c:pt>
                <c:pt idx="5243">
                  <c:v>0.47851562501302303</c:v>
                </c:pt>
                <c:pt idx="5244">
                  <c:v>0.36712646487171102</c:v>
                </c:pt>
                <c:pt idx="5245">
                  <c:v>0.32196044923008799</c:v>
                </c:pt>
                <c:pt idx="5246">
                  <c:v>0.27832031251095501</c:v>
                </c:pt>
                <c:pt idx="5247">
                  <c:v>0.10681152348055201</c:v>
                </c:pt>
                <c:pt idx="5248">
                  <c:v>-0.180358886646664</c:v>
                </c:pt>
                <c:pt idx="5249">
                  <c:v>-0.44006347649730898</c:v>
                </c:pt>
                <c:pt idx="5250">
                  <c:v>-0.54901123044140199</c:v>
                </c:pt>
                <c:pt idx="5251">
                  <c:v>-0.5966186523318</c:v>
                </c:pt>
                <c:pt idx="5252">
                  <c:v>-0.72753906246713596</c:v>
                </c:pt>
                <c:pt idx="5253">
                  <c:v>-0.78247070311121103</c:v>
                </c:pt>
                <c:pt idx="5254">
                  <c:v>-0.69305419924119505</c:v>
                </c:pt>
                <c:pt idx="5255">
                  <c:v>-0.69946289062338496</c:v>
                </c:pt>
                <c:pt idx="5256">
                  <c:v>-0.83526611324703703</c:v>
                </c:pt>
                <c:pt idx="5257">
                  <c:v>-0.823669433596671</c:v>
                </c:pt>
                <c:pt idx="5258">
                  <c:v>-0.69549560550104095</c:v>
                </c:pt>
                <c:pt idx="5259">
                  <c:v>-0.67687988281719003</c:v>
                </c:pt>
                <c:pt idx="5260">
                  <c:v>-0.77331542966320499</c:v>
                </c:pt>
                <c:pt idx="5261">
                  <c:v>-0.90362548824842104</c:v>
                </c:pt>
                <c:pt idx="5262">
                  <c:v>-1.0165405273153001</c:v>
                </c:pt>
                <c:pt idx="5263">
                  <c:v>-1.0678100585808299</c:v>
                </c:pt>
                <c:pt idx="5264">
                  <c:v>-1.0629272460949799</c:v>
                </c:pt>
                <c:pt idx="5265">
                  <c:v>-1.09161376952402</c:v>
                </c:pt>
                <c:pt idx="5266">
                  <c:v>-1.15020751951649</c:v>
                </c:pt>
                <c:pt idx="5267">
                  <c:v>-1.2030029296742</c:v>
                </c:pt>
                <c:pt idx="5268">
                  <c:v>-1.2545776367057599</c:v>
                </c:pt>
                <c:pt idx="5269">
                  <c:v>-1.25335693359406</c:v>
                </c:pt>
                <c:pt idx="5270">
                  <c:v>-1.1679077148652799</c:v>
                </c:pt>
                <c:pt idx="5271">
                  <c:v>-1.0946655273622701</c:v>
                </c:pt>
                <c:pt idx="5272">
                  <c:v>-1.0391235351702901</c:v>
                </c:pt>
                <c:pt idx="5273">
                  <c:v>-0.90698242190841005</c:v>
                </c:pt>
                <c:pt idx="5274">
                  <c:v>-0.74829101566512302</c:v>
                </c:pt>
                <c:pt idx="5275">
                  <c:v>-0.66070556642839495</c:v>
                </c:pt>
                <c:pt idx="5276">
                  <c:v>-0.61340332032445999</c:v>
                </c:pt>
                <c:pt idx="5277">
                  <c:v>-0.64880371092854905</c:v>
                </c:pt>
                <c:pt idx="5278">
                  <c:v>-0.75347900387978395</c:v>
                </c:pt>
                <c:pt idx="5279">
                  <c:v>-0.761718749997917</c:v>
                </c:pt>
                <c:pt idx="5280">
                  <c:v>-0.74462890625432099</c:v>
                </c:pt>
                <c:pt idx="5281">
                  <c:v>-0.912170410113889</c:v>
                </c:pt>
                <c:pt idx="5282">
                  <c:v>-1.0797119140201401</c:v>
                </c:pt>
                <c:pt idx="5283">
                  <c:v>-1.05468750000633</c:v>
                </c:pt>
                <c:pt idx="5284">
                  <c:v>-1.0662841796845699</c:v>
                </c:pt>
                <c:pt idx="5285">
                  <c:v>-1.15112304685355</c:v>
                </c:pt>
                <c:pt idx="5286">
                  <c:v>-1.1218261718824101</c:v>
                </c:pt>
                <c:pt idx="5287">
                  <c:v>-1.11206054687747</c:v>
                </c:pt>
                <c:pt idx="5288">
                  <c:v>-1.2057495116949799</c:v>
                </c:pt>
                <c:pt idx="5289">
                  <c:v>-1.19171142578481</c:v>
                </c:pt>
                <c:pt idx="5290">
                  <c:v>-1.11083984377052</c:v>
                </c:pt>
                <c:pt idx="5291">
                  <c:v>-1.0980224609407501</c:v>
                </c:pt>
                <c:pt idx="5292">
                  <c:v>-1.0351562500159499</c:v>
                </c:pt>
                <c:pt idx="5293">
                  <c:v>-0.98419189454418199</c:v>
                </c:pt>
                <c:pt idx="5294">
                  <c:v>-1.04095458982935</c:v>
                </c:pt>
                <c:pt idx="5295">
                  <c:v>-1.0250854492227801</c:v>
                </c:pt>
                <c:pt idx="5296">
                  <c:v>-0.884399414098199</c:v>
                </c:pt>
                <c:pt idx="5297">
                  <c:v>-0.77880859377679401</c:v>
                </c:pt>
                <c:pt idx="5298">
                  <c:v>-0.73699951172935896</c:v>
                </c:pt>
                <c:pt idx="5299">
                  <c:v>-0.742492675779856</c:v>
                </c:pt>
                <c:pt idx="5300">
                  <c:v>-0.77087402343029798</c:v>
                </c:pt>
                <c:pt idx="5301">
                  <c:v>-0.74401855469431399</c:v>
                </c:pt>
                <c:pt idx="5302">
                  <c:v>-0.74188232421929201</c:v>
                </c:pt>
                <c:pt idx="5303">
                  <c:v>-0.792236328112223</c:v>
                </c:pt>
                <c:pt idx="5304">
                  <c:v>-0.74890136719853595</c:v>
                </c:pt>
                <c:pt idx="5305">
                  <c:v>-0.70068359376227896</c:v>
                </c:pt>
                <c:pt idx="5306">
                  <c:v>-0.79193115232051303</c:v>
                </c:pt>
                <c:pt idx="5307">
                  <c:v>-0.77880859375334199</c:v>
                </c:pt>
                <c:pt idx="5308">
                  <c:v>-0.60302734379476397</c:v>
                </c:pt>
                <c:pt idx="5309">
                  <c:v>-0.50964355471128098</c:v>
                </c:pt>
                <c:pt idx="5310">
                  <c:v>-0.43975830079904699</c:v>
                </c:pt>
                <c:pt idx="5311">
                  <c:v>-0.26733398441890899</c:v>
                </c:pt>
                <c:pt idx="5312">
                  <c:v>-0.157165527371805</c:v>
                </c:pt>
                <c:pt idx="5313">
                  <c:v>-0.13732910156755199</c:v>
                </c:pt>
                <c:pt idx="5314">
                  <c:v>-9.3078613292518805E-2</c:v>
                </c:pt>
                <c:pt idx="5315">
                  <c:v>-7.8125000003808107E-2</c:v>
                </c:pt>
                <c:pt idx="5316">
                  <c:v>-6.1645507816696601E-2</c:v>
                </c:pt>
                <c:pt idx="5317">
                  <c:v>-3.0517578274214001E-3</c:v>
                </c:pt>
                <c:pt idx="5318">
                  <c:v>3.9062499989275197E-2</c:v>
                </c:pt>
                <c:pt idx="5319">
                  <c:v>4.6386718748134798E-2</c:v>
                </c:pt>
                <c:pt idx="5320">
                  <c:v>8.5449218740016902E-2</c:v>
                </c:pt>
                <c:pt idx="5321">
                  <c:v>0.13336181639400499</c:v>
                </c:pt>
                <c:pt idx="5322">
                  <c:v>0.19561767576533901</c:v>
                </c:pt>
                <c:pt idx="5323">
                  <c:v>0.30364990231613997</c:v>
                </c:pt>
                <c:pt idx="5324">
                  <c:v>0.35919189451705502</c:v>
                </c:pt>
                <c:pt idx="5325">
                  <c:v>0.33081054688225298</c:v>
                </c:pt>
                <c:pt idx="5326">
                  <c:v>0.32745361328210798</c:v>
                </c:pt>
                <c:pt idx="5327">
                  <c:v>0.39245605467088701</c:v>
                </c:pt>
                <c:pt idx="5328">
                  <c:v>0.422058105461185</c:v>
                </c:pt>
                <c:pt idx="5329">
                  <c:v>0.39855957031850497</c:v>
                </c:pt>
                <c:pt idx="5330">
                  <c:v>0.44708251951884898</c:v>
                </c:pt>
                <c:pt idx="5331">
                  <c:v>0.55816650387786004</c:v>
                </c:pt>
                <c:pt idx="5332">
                  <c:v>0.58563232421173095</c:v>
                </c:pt>
                <c:pt idx="5333">
                  <c:v>0.56304931641202205</c:v>
                </c:pt>
                <c:pt idx="5334">
                  <c:v>0.60394287108329903</c:v>
                </c:pt>
                <c:pt idx="5335">
                  <c:v>0.62316894530758604</c:v>
                </c:pt>
                <c:pt idx="5336">
                  <c:v>0.56762695313924505</c:v>
                </c:pt>
                <c:pt idx="5337">
                  <c:v>0.51849365235635203</c:v>
                </c:pt>
                <c:pt idx="5338">
                  <c:v>0.47119140626213202</c:v>
                </c:pt>
                <c:pt idx="5339">
                  <c:v>0.41198730470268502</c:v>
                </c:pt>
                <c:pt idx="5340">
                  <c:v>0.37078857422931699</c:v>
                </c:pt>
                <c:pt idx="5341">
                  <c:v>0.30303955079862599</c:v>
                </c:pt>
                <c:pt idx="5342">
                  <c:v>0.24322509767159101</c:v>
                </c:pt>
                <c:pt idx="5343">
                  <c:v>0.28594970702029199</c:v>
                </c:pt>
                <c:pt idx="5344">
                  <c:v>0.312194824212019</c:v>
                </c:pt>
                <c:pt idx="5345">
                  <c:v>0.31311035156226502</c:v>
                </c:pt>
                <c:pt idx="5346">
                  <c:v>0.37719726560856298</c:v>
                </c:pt>
                <c:pt idx="5347">
                  <c:v>0.36956787109570699</c:v>
                </c:pt>
                <c:pt idx="5348">
                  <c:v>0.28686523439621098</c:v>
                </c:pt>
                <c:pt idx="5349">
                  <c:v>0.37689208982066003</c:v>
                </c:pt>
                <c:pt idx="5350">
                  <c:v>0.47973632809862299</c:v>
                </c:pt>
                <c:pt idx="5351">
                  <c:v>0.38665771486762301</c:v>
                </c:pt>
                <c:pt idx="5352">
                  <c:v>0.34393310547970801</c:v>
                </c:pt>
                <c:pt idx="5353">
                  <c:v>0.36132812499552303</c:v>
                </c:pt>
                <c:pt idx="5354">
                  <c:v>0.25390625002764899</c:v>
                </c:pt>
                <c:pt idx="5355">
                  <c:v>0.216674804697083</c:v>
                </c:pt>
                <c:pt idx="5356">
                  <c:v>0.30578613278956401</c:v>
                </c:pt>
                <c:pt idx="5357">
                  <c:v>0.22857666017612299</c:v>
                </c:pt>
                <c:pt idx="5358">
                  <c:v>9.5214843784325598E-2</c:v>
                </c:pt>
                <c:pt idx="5359">
                  <c:v>0.124511718742459</c:v>
                </c:pt>
                <c:pt idx="5360">
                  <c:v>0.19012451170186201</c:v>
                </c:pt>
                <c:pt idx="5361">
                  <c:v>0.214538574212466</c:v>
                </c:pt>
                <c:pt idx="5362">
                  <c:v>0.27160644529781103</c:v>
                </c:pt>
                <c:pt idx="5363">
                  <c:v>0.278625488279443</c:v>
                </c:pt>
                <c:pt idx="5364">
                  <c:v>0.28656005859170802</c:v>
                </c:pt>
                <c:pt idx="5365">
                  <c:v>0.33477783201883898</c:v>
                </c:pt>
                <c:pt idx="5366">
                  <c:v>0.30303955078941902</c:v>
                </c:pt>
                <c:pt idx="5367">
                  <c:v>0.23132324220595901</c:v>
                </c:pt>
                <c:pt idx="5368">
                  <c:v>0.21667480469127001</c:v>
                </c:pt>
                <c:pt idx="5369">
                  <c:v>0.12786865236668801</c:v>
                </c:pt>
                <c:pt idx="5370">
                  <c:v>4.8828125317668097E-3</c:v>
                </c:pt>
                <c:pt idx="5371">
                  <c:v>-1.8005371087838101E-2</c:v>
                </c:pt>
                <c:pt idx="5372">
                  <c:v>-0.11260986325681401</c:v>
                </c:pt>
                <c:pt idx="5373">
                  <c:v>-0.30487060541909</c:v>
                </c:pt>
                <c:pt idx="5374">
                  <c:v>-0.38696289060379602</c:v>
                </c:pt>
                <c:pt idx="5375">
                  <c:v>-0.44311523436049599</c:v>
                </c:pt>
                <c:pt idx="5376">
                  <c:v>-0.56518554684347</c:v>
                </c:pt>
                <c:pt idx="5377">
                  <c:v>-0.59234619139923494</c:v>
                </c:pt>
                <c:pt idx="5378">
                  <c:v>-0.569763183599583</c:v>
                </c:pt>
                <c:pt idx="5379">
                  <c:v>-0.63842773435726397</c:v>
                </c:pt>
                <c:pt idx="5380">
                  <c:v>-0.64453124999842304</c:v>
                </c:pt>
                <c:pt idx="5381">
                  <c:v>-0.53283691409135003</c:v>
                </c:pt>
                <c:pt idx="5382">
                  <c:v>-0.50903320313114797</c:v>
                </c:pt>
                <c:pt idx="5383">
                  <c:v>-0.58074951170022604</c:v>
                </c:pt>
                <c:pt idx="5384">
                  <c:v>-0.63964843748478695</c:v>
                </c:pt>
                <c:pt idx="5385">
                  <c:v>-0.69976806639066702</c:v>
                </c:pt>
                <c:pt idx="5386">
                  <c:v>-0.769958496075556</c:v>
                </c:pt>
                <c:pt idx="5387">
                  <c:v>-0.842285156231253</c:v>
                </c:pt>
                <c:pt idx="5388">
                  <c:v>-0.92407226560379996</c:v>
                </c:pt>
                <c:pt idx="5389">
                  <c:v>-0.90789794922294198</c:v>
                </c:pt>
                <c:pt idx="5390">
                  <c:v>-0.81268310549343004</c:v>
                </c:pt>
                <c:pt idx="5391">
                  <c:v>-0.77575683594707101</c:v>
                </c:pt>
                <c:pt idx="5392">
                  <c:v>-0.70068359376945899</c:v>
                </c:pt>
                <c:pt idx="5393">
                  <c:v>-0.437316894599516</c:v>
                </c:pt>
                <c:pt idx="5394">
                  <c:v>-0.228576660210357</c:v>
                </c:pt>
                <c:pt idx="5395">
                  <c:v>-0.204467773443749</c:v>
                </c:pt>
                <c:pt idx="5396">
                  <c:v>-0.14892578126439701</c:v>
                </c:pt>
                <c:pt idx="5397">
                  <c:v>1.7089843706967801E-2</c:v>
                </c:pt>
                <c:pt idx="5398">
                  <c:v>0.12756347653386499</c:v>
                </c:pt>
                <c:pt idx="5399">
                  <c:v>0.20843505857278799</c:v>
                </c:pt>
                <c:pt idx="5400">
                  <c:v>0.30883789059897498</c:v>
                </c:pt>
                <c:pt idx="5401">
                  <c:v>0.38787841794819</c:v>
                </c:pt>
                <c:pt idx="5402">
                  <c:v>0.51361083981104505</c:v>
                </c:pt>
                <c:pt idx="5403">
                  <c:v>0.70465087885655797</c:v>
                </c:pt>
                <c:pt idx="5404">
                  <c:v>0.80017089841265399</c:v>
                </c:pt>
                <c:pt idx="5405">
                  <c:v>0.85723876951640599</c:v>
                </c:pt>
                <c:pt idx="5406">
                  <c:v>1.0031127929308099</c:v>
                </c:pt>
                <c:pt idx="5407">
                  <c:v>1.1596679687092799</c:v>
                </c:pt>
                <c:pt idx="5408">
                  <c:v>1.25915527341162</c:v>
                </c:pt>
                <c:pt idx="5409">
                  <c:v>1.3568115234121001</c:v>
                </c:pt>
                <c:pt idx="5410">
                  <c:v>1.3635253906232501</c:v>
                </c:pt>
                <c:pt idx="5411">
                  <c:v>1.30676269532726</c:v>
                </c:pt>
                <c:pt idx="5412">
                  <c:v>1.3906860351344199</c:v>
                </c:pt>
                <c:pt idx="5413">
                  <c:v>1.5335083007440999</c:v>
                </c:pt>
                <c:pt idx="5414">
                  <c:v>1.5393066406234901</c:v>
                </c:pt>
                <c:pt idx="5415">
                  <c:v>1.5267944335970001</c:v>
                </c:pt>
                <c:pt idx="5416">
                  <c:v>1.56311035155305</c:v>
                </c:pt>
                <c:pt idx="5417">
                  <c:v>1.50421142579657</c:v>
                </c:pt>
                <c:pt idx="5418">
                  <c:v>1.3983154297151399</c:v>
                </c:pt>
                <c:pt idx="5419">
                  <c:v>1.37481689453738</c:v>
                </c:pt>
                <c:pt idx="5420">
                  <c:v>1.40686035155414</c:v>
                </c:pt>
                <c:pt idx="5421">
                  <c:v>1.4428710937406</c:v>
                </c:pt>
                <c:pt idx="5422">
                  <c:v>1.39373779298158</c:v>
                </c:pt>
                <c:pt idx="5423">
                  <c:v>1.2545776367550701</c:v>
                </c:pt>
                <c:pt idx="5424">
                  <c:v>1.22253417969586</c:v>
                </c:pt>
                <c:pt idx="5425">
                  <c:v>1.2924194335755099</c:v>
                </c:pt>
                <c:pt idx="5426">
                  <c:v>1.20422363283552</c:v>
                </c:pt>
                <c:pt idx="5427">
                  <c:v>1.0379028320746599</c:v>
                </c:pt>
                <c:pt idx="5428">
                  <c:v>0.99548339844857203</c:v>
                </c:pt>
                <c:pt idx="5429">
                  <c:v>0.887451171903199</c:v>
                </c:pt>
                <c:pt idx="5430">
                  <c:v>0.66345214849596901</c:v>
                </c:pt>
                <c:pt idx="5431">
                  <c:v>0.51513671878871403</c:v>
                </c:pt>
                <c:pt idx="5432">
                  <c:v>0.45745849610880501</c:v>
                </c:pt>
                <c:pt idx="5433">
                  <c:v>0.42724609375788603</c:v>
                </c:pt>
                <c:pt idx="5434">
                  <c:v>0.447387695307224</c:v>
                </c:pt>
                <c:pt idx="5435">
                  <c:v>0.43243408203516698</c:v>
                </c:pt>
                <c:pt idx="5436">
                  <c:v>0.41717529297274702</c:v>
                </c:pt>
                <c:pt idx="5437">
                  <c:v>0.54718017574719702</c:v>
                </c:pt>
                <c:pt idx="5438">
                  <c:v>0.62042236326206501</c:v>
                </c:pt>
                <c:pt idx="5439">
                  <c:v>0.505371093780136</c:v>
                </c:pt>
                <c:pt idx="5440">
                  <c:v>0.46112060548034101</c:v>
                </c:pt>
                <c:pt idx="5441">
                  <c:v>0.47576904296491301</c:v>
                </c:pt>
                <c:pt idx="5442">
                  <c:v>0.29022216801735101</c:v>
                </c:pt>
                <c:pt idx="5443">
                  <c:v>5.5541992248970801E-2</c:v>
                </c:pt>
                <c:pt idx="5444">
                  <c:v>-6.3476562468824896E-2</c:v>
                </c:pt>
                <c:pt idx="5445">
                  <c:v>-0.20233154293237901</c:v>
                </c:pt>
                <c:pt idx="5446">
                  <c:v>-0.301513671849021</c:v>
                </c:pt>
                <c:pt idx="5447">
                  <c:v>-0.29663085937627898</c:v>
                </c:pt>
                <c:pt idx="5448">
                  <c:v>-0.39123535153771999</c:v>
                </c:pt>
                <c:pt idx="5449">
                  <c:v>-0.53710937496179101</c:v>
                </c:pt>
                <c:pt idx="5450">
                  <c:v>-0.507507324226531</c:v>
                </c:pt>
                <c:pt idx="5451">
                  <c:v>-0.48919677734856298</c:v>
                </c:pt>
                <c:pt idx="5452">
                  <c:v>-0.63964843746045497</c:v>
                </c:pt>
                <c:pt idx="5453">
                  <c:v>-0.73730468747433198</c:v>
                </c:pt>
                <c:pt idx="5454">
                  <c:v>-0.71624755859928502</c:v>
                </c:pt>
                <c:pt idx="5455">
                  <c:v>-0.81207275388106304</c:v>
                </c:pt>
                <c:pt idx="5456">
                  <c:v>-1.0037231444808801</c:v>
                </c:pt>
                <c:pt idx="5457">
                  <c:v>-1.14624023433754</c:v>
                </c:pt>
                <c:pt idx="5458">
                  <c:v>-1.2292480468531799</c:v>
                </c:pt>
                <c:pt idx="5459">
                  <c:v>-1.30432128904277</c:v>
                </c:pt>
                <c:pt idx="5460">
                  <c:v>-1.4547729491792001</c:v>
                </c:pt>
                <c:pt idx="5461">
                  <c:v>-1.66809082025643</c:v>
                </c:pt>
                <c:pt idx="5462">
                  <c:v>-1.7797851562206399</c:v>
                </c:pt>
                <c:pt idx="5463">
                  <c:v>-1.78833007812275</c:v>
                </c:pt>
                <c:pt idx="5464">
                  <c:v>-1.9323730468371401</c:v>
                </c:pt>
                <c:pt idx="5465">
                  <c:v>-2.1603393554088299</c:v>
                </c:pt>
                <c:pt idx="5466">
                  <c:v>-2.2552490234124698</c:v>
                </c:pt>
                <c:pt idx="5467">
                  <c:v>-2.2689819335901298</c:v>
                </c:pt>
                <c:pt idx="5468">
                  <c:v>-2.2753906249983098</c:v>
                </c:pt>
                <c:pt idx="5469">
                  <c:v>-2.2265625000128799</c:v>
                </c:pt>
                <c:pt idx="5470">
                  <c:v>-2.2384643554656098</c:v>
                </c:pt>
                <c:pt idx="5471">
                  <c:v>-2.3291015624760898</c:v>
                </c:pt>
                <c:pt idx="5472">
                  <c:v>-2.3049926757876098</c:v>
                </c:pt>
                <c:pt idx="5473">
                  <c:v>-2.1936035156543801</c:v>
                </c:pt>
                <c:pt idx="5474">
                  <c:v>-2.1932983398438299</c:v>
                </c:pt>
                <c:pt idx="5475">
                  <c:v>-2.2238159179607</c:v>
                </c:pt>
                <c:pt idx="5476">
                  <c:v>-2.1667480468900502</c:v>
                </c:pt>
                <c:pt idx="5477">
                  <c:v>-2.1057128906411</c:v>
                </c:pt>
                <c:pt idx="5478">
                  <c:v>-2.0718383789151802</c:v>
                </c:pt>
                <c:pt idx="5479">
                  <c:v>-2.05627441406661</c:v>
                </c:pt>
                <c:pt idx="5480">
                  <c:v>-2.0626831054670598</c:v>
                </c:pt>
                <c:pt idx="5481">
                  <c:v>-2.0312500000082898</c:v>
                </c:pt>
                <c:pt idx="5482">
                  <c:v>-1.99218750001034</c:v>
                </c:pt>
                <c:pt idx="5483">
                  <c:v>-2.0285034179591399</c:v>
                </c:pt>
                <c:pt idx="5484">
                  <c:v>-2.0193481445336698</c:v>
                </c:pt>
                <c:pt idx="5485">
                  <c:v>-1.9216918945571</c:v>
                </c:pt>
                <c:pt idx="5486">
                  <c:v>-1.8804931640733999</c:v>
                </c:pt>
                <c:pt idx="5487">
                  <c:v>-1.83410644532478</c:v>
                </c:pt>
                <c:pt idx="5488">
                  <c:v>-1.6381835938018501</c:v>
                </c:pt>
                <c:pt idx="5489">
                  <c:v>-1.46606445317055</c:v>
                </c:pt>
                <c:pt idx="5490">
                  <c:v>-1.3531494140923801</c:v>
                </c:pt>
                <c:pt idx="5491">
                  <c:v>-1.17370605473499</c:v>
                </c:pt>
                <c:pt idx="5492">
                  <c:v>-1.01928710941587</c:v>
                </c:pt>
                <c:pt idx="5493">
                  <c:v>-0.966796875013892</c:v>
                </c:pt>
                <c:pt idx="5494">
                  <c:v>-0.86212158205895395</c:v>
                </c:pt>
                <c:pt idx="5495">
                  <c:v>-0.80413818360909595</c:v>
                </c:pt>
                <c:pt idx="5496">
                  <c:v>-0.90942382809713496</c:v>
                </c:pt>
                <c:pt idx="5497">
                  <c:v>-0.918884277341246</c:v>
                </c:pt>
                <c:pt idx="5498">
                  <c:v>-0.78155517581759604</c:v>
                </c:pt>
                <c:pt idx="5499">
                  <c:v>-0.77209472656501199</c:v>
                </c:pt>
                <c:pt idx="5500">
                  <c:v>-0.83526611326447298</c:v>
                </c:pt>
                <c:pt idx="5501">
                  <c:v>-0.77087402345460099</c:v>
                </c:pt>
                <c:pt idx="5502">
                  <c:v>-0.69854736330045797</c:v>
                </c:pt>
                <c:pt idx="5503">
                  <c:v>-0.65277099610590705</c:v>
                </c:pt>
                <c:pt idx="5504">
                  <c:v>-0.51269531253720002</c:v>
                </c:pt>
                <c:pt idx="5505">
                  <c:v>-0.35156250004279199</c:v>
                </c:pt>
                <c:pt idx="5506">
                  <c:v>-0.27740478517594402</c:v>
                </c:pt>
                <c:pt idx="5507">
                  <c:v>-0.244445800790003</c:v>
                </c:pt>
                <c:pt idx="5508">
                  <c:v>-0.21087646485266501</c:v>
                </c:pt>
                <c:pt idx="5509">
                  <c:v>-0.133972167989174</c:v>
                </c:pt>
                <c:pt idx="5510">
                  <c:v>-1.73950195622097E-2</c:v>
                </c:pt>
                <c:pt idx="5511">
                  <c:v>4.2114257796696003E-2</c:v>
                </c:pt>
                <c:pt idx="5512">
                  <c:v>8.3312988270308697E-2</c:v>
                </c:pt>
                <c:pt idx="5513">
                  <c:v>0.17333984372609099</c:v>
                </c:pt>
                <c:pt idx="5514">
                  <c:v>0.20538330077276901</c:v>
                </c:pt>
                <c:pt idx="5515">
                  <c:v>0.225830078119588</c:v>
                </c:pt>
                <c:pt idx="5516">
                  <c:v>0.36651611324414402</c:v>
                </c:pt>
                <c:pt idx="5517">
                  <c:v>0.47149658200365702</c:v>
                </c:pt>
                <c:pt idx="5518">
                  <c:v>0.41595458985834899</c:v>
                </c:pt>
                <c:pt idx="5519">
                  <c:v>0.40435791015928801</c:v>
                </c:pt>
                <c:pt idx="5520">
                  <c:v>0.44555664061424599</c:v>
                </c:pt>
                <c:pt idx="5521">
                  <c:v>0.40374755860466299</c:v>
                </c:pt>
                <c:pt idx="5522">
                  <c:v>0.38177490234946498</c:v>
                </c:pt>
                <c:pt idx="5523">
                  <c:v>0.44616699217075101</c:v>
                </c:pt>
                <c:pt idx="5524">
                  <c:v>0.50170898436060296</c:v>
                </c:pt>
                <c:pt idx="5525">
                  <c:v>0.56274414060923506</c:v>
                </c:pt>
                <c:pt idx="5526">
                  <c:v>0.66162109372445999</c:v>
                </c:pt>
                <c:pt idx="5527">
                  <c:v>0.72875976560771905</c:v>
                </c:pt>
                <c:pt idx="5528">
                  <c:v>0.77301025389486</c:v>
                </c:pt>
                <c:pt idx="5529">
                  <c:v>0.82427978514310096</c:v>
                </c:pt>
                <c:pt idx="5530">
                  <c:v>0.83618164062195799</c:v>
                </c:pt>
                <c:pt idx="5531">
                  <c:v>0.875854492177361</c:v>
                </c:pt>
                <c:pt idx="5532">
                  <c:v>0.95489501951112199</c:v>
                </c:pt>
                <c:pt idx="5533">
                  <c:v>0.93536376953622402</c:v>
                </c:pt>
                <c:pt idx="5534">
                  <c:v>0.85205078127114098</c:v>
                </c:pt>
                <c:pt idx="5535">
                  <c:v>0.88684082030370404</c:v>
                </c:pt>
                <c:pt idx="5536">
                  <c:v>0.952758789045833</c:v>
                </c:pt>
                <c:pt idx="5537">
                  <c:v>0.96496582030942502</c:v>
                </c:pt>
                <c:pt idx="5538">
                  <c:v>1.0662841796620699</c:v>
                </c:pt>
                <c:pt idx="5539">
                  <c:v>1.2274169921470499</c:v>
                </c:pt>
                <c:pt idx="5540">
                  <c:v>1.26953124998947</c:v>
                </c:pt>
                <c:pt idx="5541">
                  <c:v>1.30615234374084</c:v>
                </c:pt>
                <c:pt idx="5542">
                  <c:v>1.40991210934914</c:v>
                </c:pt>
                <c:pt idx="5543">
                  <c:v>1.4117431640620499</c:v>
                </c:pt>
                <c:pt idx="5544">
                  <c:v>1.3342285156442499</c:v>
                </c:pt>
                <c:pt idx="5545">
                  <c:v>1.37603759764591</c:v>
                </c:pt>
                <c:pt idx="5546">
                  <c:v>1.4172363281148099</c:v>
                </c:pt>
                <c:pt idx="5547">
                  <c:v>1.3217163086172901</c:v>
                </c:pt>
                <c:pt idx="5548">
                  <c:v>1.2081909179966299</c:v>
                </c:pt>
                <c:pt idx="5549">
                  <c:v>1.1306762695502801</c:v>
                </c:pt>
                <c:pt idx="5550">
                  <c:v>1.0452270508021599</c:v>
                </c:pt>
                <c:pt idx="5551">
                  <c:v>0.99578857423084499</c:v>
                </c:pt>
                <c:pt idx="5552">
                  <c:v>0.92712402345423695</c:v>
                </c:pt>
                <c:pt idx="5553">
                  <c:v>0.81573486330829903</c:v>
                </c:pt>
                <c:pt idx="5554">
                  <c:v>0.76904296876133804</c:v>
                </c:pt>
                <c:pt idx="5555">
                  <c:v>0.69702148439242395</c:v>
                </c:pt>
                <c:pt idx="5556">
                  <c:v>0.52215576176089495</c:v>
                </c:pt>
                <c:pt idx="5557">
                  <c:v>0.46173095704581302</c:v>
                </c:pt>
                <c:pt idx="5558">
                  <c:v>0.49835205077245698</c:v>
                </c:pt>
                <c:pt idx="5559">
                  <c:v>0.41656494142588801</c:v>
                </c:pt>
                <c:pt idx="5560">
                  <c:v>0.321044921897848</c:v>
                </c:pt>
                <c:pt idx="5561">
                  <c:v>0.3344726562468</c:v>
                </c:pt>
                <c:pt idx="5562">
                  <c:v>0.32928466796998601</c:v>
                </c:pt>
                <c:pt idx="5563">
                  <c:v>0.29174804688390998</c:v>
                </c:pt>
                <c:pt idx="5564">
                  <c:v>0.26641845703726302</c:v>
                </c:pt>
                <c:pt idx="5565">
                  <c:v>0.192260742205036</c:v>
                </c:pt>
                <c:pt idx="5566">
                  <c:v>0.15228271485316699</c:v>
                </c:pt>
                <c:pt idx="5567">
                  <c:v>0.14251708984604999</c:v>
                </c:pt>
                <c:pt idx="5568">
                  <c:v>2.3803710965356099E-2</c:v>
                </c:pt>
                <c:pt idx="5569">
                  <c:v>-5.0048828107670501E-2</c:v>
                </c:pt>
                <c:pt idx="5570">
                  <c:v>4.8828124976888501E-2</c:v>
                </c:pt>
                <c:pt idx="5571">
                  <c:v>4.9743652343536802E-2</c:v>
                </c:pt>
                <c:pt idx="5572">
                  <c:v>-5.0964355445302097E-2</c:v>
                </c:pt>
                <c:pt idx="5573">
                  <c:v>1.06811523294531E-2</c:v>
                </c:pt>
                <c:pt idx="5574">
                  <c:v>0.14648437496862801</c:v>
                </c:pt>
                <c:pt idx="5575">
                  <c:v>0.197448730456977</c:v>
                </c:pt>
                <c:pt idx="5576">
                  <c:v>0.30242919919459399</c:v>
                </c:pt>
                <c:pt idx="5577">
                  <c:v>0.411682128881111</c:v>
                </c:pt>
                <c:pt idx="5578">
                  <c:v>0.408325195313269</c:v>
                </c:pt>
                <c:pt idx="5579">
                  <c:v>0.41748046874791001</c:v>
                </c:pt>
                <c:pt idx="5580">
                  <c:v>0.53100585934908395</c:v>
                </c:pt>
                <c:pt idx="5581">
                  <c:v>0.67443847652988698</c:v>
                </c:pt>
                <c:pt idx="5582">
                  <c:v>0.77209472654029598</c:v>
                </c:pt>
                <c:pt idx="5583">
                  <c:v>0.79284667968279998</c:v>
                </c:pt>
                <c:pt idx="5584">
                  <c:v>0.78186035156497802</c:v>
                </c:pt>
                <c:pt idx="5585">
                  <c:v>0.84594726561054501</c:v>
                </c:pt>
                <c:pt idx="5586">
                  <c:v>0.90270996092474898</c:v>
                </c:pt>
                <c:pt idx="5587">
                  <c:v>0.84564208985656997</c:v>
                </c:pt>
                <c:pt idx="5588">
                  <c:v>0.81146240235139699</c:v>
                </c:pt>
                <c:pt idx="5589">
                  <c:v>0.83374023437003597</c:v>
                </c:pt>
                <c:pt idx="5590">
                  <c:v>0.72540283205539002</c:v>
                </c:pt>
                <c:pt idx="5591">
                  <c:v>0.52429199223212997</c:v>
                </c:pt>
                <c:pt idx="5592">
                  <c:v>0.43365478517628098</c:v>
                </c:pt>
                <c:pt idx="5593">
                  <c:v>0.36407470704662798</c:v>
                </c:pt>
                <c:pt idx="5594">
                  <c:v>0.220336914094136</c:v>
                </c:pt>
                <c:pt idx="5595">
                  <c:v>0.15441894532700801</c:v>
                </c:pt>
                <c:pt idx="5596">
                  <c:v>0.19897460936523401</c:v>
                </c:pt>
                <c:pt idx="5597">
                  <c:v>0.16815185547547801</c:v>
                </c:pt>
                <c:pt idx="5598">
                  <c:v>4.9438476588412598E-2</c:v>
                </c:pt>
                <c:pt idx="5599">
                  <c:v>-2.3498535140395699E-2</c:v>
                </c:pt>
                <c:pt idx="5600">
                  <c:v>-6.04248046794734E-2</c:v>
                </c:pt>
                <c:pt idx="5601">
                  <c:v>-0.12512207029849601</c:v>
                </c:pt>
                <c:pt idx="5602">
                  <c:v>-0.23254394528934499</c:v>
                </c:pt>
                <c:pt idx="5603">
                  <c:v>-0.36804199215829297</c:v>
                </c:pt>
                <c:pt idx="5604">
                  <c:v>-0.45257568357560601</c:v>
                </c:pt>
                <c:pt idx="5605">
                  <c:v>-0.51513671873662903</c:v>
                </c:pt>
                <c:pt idx="5606">
                  <c:v>-0.63323974606850797</c:v>
                </c:pt>
                <c:pt idx="5607">
                  <c:v>-0.70556640623460698</c:v>
                </c:pt>
                <c:pt idx="5608">
                  <c:v>-0.68450927734823097</c:v>
                </c:pt>
                <c:pt idx="5609">
                  <c:v>-0.73089599608391997</c:v>
                </c:pt>
                <c:pt idx="5610">
                  <c:v>-0.84381103513242495</c:v>
                </c:pt>
                <c:pt idx="5611">
                  <c:v>-0.82153320312970102</c:v>
                </c:pt>
                <c:pt idx="5612">
                  <c:v>-0.70495605471199196</c:v>
                </c:pt>
                <c:pt idx="5613">
                  <c:v>-0.67016601563230904</c:v>
                </c:pt>
                <c:pt idx="5614">
                  <c:v>-0.65216064453501599</c:v>
                </c:pt>
                <c:pt idx="5615">
                  <c:v>-0.59722900391769096</c:v>
                </c:pt>
                <c:pt idx="5616">
                  <c:v>-0.54077148438675904</c:v>
                </c:pt>
                <c:pt idx="5617">
                  <c:v>-0.471801757826802</c:v>
                </c:pt>
                <c:pt idx="5618">
                  <c:v>-0.38696289064259298</c:v>
                </c:pt>
                <c:pt idx="5619">
                  <c:v>-0.35491943360036599</c:v>
                </c:pt>
                <c:pt idx="5620">
                  <c:v>-0.34484863281457001</c:v>
                </c:pt>
                <c:pt idx="5621">
                  <c:v>-0.34088134765706501</c:v>
                </c:pt>
                <c:pt idx="5622">
                  <c:v>-0.34576416015525102</c:v>
                </c:pt>
                <c:pt idx="5623">
                  <c:v>-0.28045654298205502</c:v>
                </c:pt>
                <c:pt idx="5624">
                  <c:v>-0.14038085940353701</c:v>
                </c:pt>
                <c:pt idx="5625">
                  <c:v>-5.9204101578964101E-2</c:v>
                </c:pt>
                <c:pt idx="5626">
                  <c:v>-2.5939941412996499E-2</c:v>
                </c:pt>
                <c:pt idx="5627">
                  <c:v>6.2561035138381002E-2</c:v>
                </c:pt>
                <c:pt idx="5628">
                  <c:v>0.170898437478224</c:v>
                </c:pt>
                <c:pt idx="5629">
                  <c:v>0.22766113280109099</c:v>
                </c:pt>
                <c:pt idx="5630">
                  <c:v>0.28106689452056399</c:v>
                </c:pt>
                <c:pt idx="5631">
                  <c:v>0.29449462890356298</c:v>
                </c:pt>
                <c:pt idx="5632">
                  <c:v>0.21697998048418901</c:v>
                </c:pt>
                <c:pt idx="5633">
                  <c:v>0.124511718768334</c:v>
                </c:pt>
                <c:pt idx="5634">
                  <c:v>8.2397460945850001E-2</c:v>
                </c:pt>
                <c:pt idx="5635">
                  <c:v>4.63867187571071E-2</c:v>
                </c:pt>
                <c:pt idx="5636">
                  <c:v>2.74658203162342E-2</c:v>
                </c:pt>
                <c:pt idx="5637">
                  <c:v>4.1503906247242199E-2</c:v>
                </c:pt>
                <c:pt idx="5638">
                  <c:v>2.8381347658815999E-2</c:v>
                </c:pt>
                <c:pt idx="5639">
                  <c:v>-4.2724609361095803E-2</c:v>
                </c:pt>
                <c:pt idx="5640">
                  <c:v>-0.106506347643836</c:v>
                </c:pt>
                <c:pt idx="5641">
                  <c:v>-0.145568847648683</c:v>
                </c:pt>
                <c:pt idx="5642">
                  <c:v>-0.17669677733771999</c:v>
                </c:pt>
                <c:pt idx="5643">
                  <c:v>-0.21697998046098299</c:v>
                </c:pt>
                <c:pt idx="5644">
                  <c:v>-0.320739746073744</c:v>
                </c:pt>
                <c:pt idx="5645">
                  <c:v>-0.42938232419790101</c:v>
                </c:pt>
                <c:pt idx="5646">
                  <c:v>-0.44708251952786898</c:v>
                </c:pt>
                <c:pt idx="5647">
                  <c:v>-0.45532226562342598</c:v>
                </c:pt>
                <c:pt idx="5648">
                  <c:v>-0.53680419920326194</c:v>
                </c:pt>
                <c:pt idx="5649">
                  <c:v>-0.55206298827834999</c:v>
                </c:pt>
                <c:pt idx="5650">
                  <c:v>-0.50476074219644795</c:v>
                </c:pt>
                <c:pt idx="5651">
                  <c:v>-0.54443359374253097</c:v>
                </c:pt>
                <c:pt idx="5652">
                  <c:v>-0.65338134763573896</c:v>
                </c:pt>
                <c:pt idx="5653">
                  <c:v>-0.74249267576455402</c:v>
                </c:pt>
                <c:pt idx="5654">
                  <c:v>-0.86700439450792199</c:v>
                </c:pt>
                <c:pt idx="5655">
                  <c:v>-1.0287475585635899</c:v>
                </c:pt>
                <c:pt idx="5656">
                  <c:v>-1.13494873044905</c:v>
                </c:pt>
                <c:pt idx="5657">
                  <c:v>-1.21856689451574</c:v>
                </c:pt>
                <c:pt idx="5658">
                  <c:v>-1.34185791013349</c:v>
                </c:pt>
                <c:pt idx="5659">
                  <c:v>-1.4709472656012801</c:v>
                </c:pt>
                <c:pt idx="5660">
                  <c:v>-1.57501220701213</c:v>
                </c:pt>
                <c:pt idx="5661">
                  <c:v>-1.58721923827902</c:v>
                </c:pt>
                <c:pt idx="5662">
                  <c:v>-1.5335083007910699</c:v>
                </c:pt>
                <c:pt idx="5663">
                  <c:v>-1.55181884765292</c:v>
                </c:pt>
                <c:pt idx="5664">
                  <c:v>-1.56585693359121</c:v>
                </c:pt>
                <c:pt idx="5665">
                  <c:v>-1.4620971679875301</c:v>
                </c:pt>
                <c:pt idx="5666">
                  <c:v>-1.3717651367350201</c:v>
                </c:pt>
                <c:pt idx="5667">
                  <c:v>-1.3784790039050401</c:v>
                </c:pt>
                <c:pt idx="5668">
                  <c:v>-1.3363647461013</c:v>
                </c:pt>
                <c:pt idx="5669">
                  <c:v>-1.29241943360158</c:v>
                </c:pt>
                <c:pt idx="5670">
                  <c:v>-1.3308715820243999</c:v>
                </c:pt>
                <c:pt idx="5671">
                  <c:v>-1.2939453125065501</c:v>
                </c:pt>
                <c:pt idx="5672">
                  <c:v>-1.17492675783361</c:v>
                </c:pt>
                <c:pt idx="5673">
                  <c:v>-1.15600585937834</c:v>
                </c:pt>
                <c:pt idx="5674">
                  <c:v>-1.1965942382741299</c:v>
                </c:pt>
                <c:pt idx="5675">
                  <c:v>-1.14440917969666</c:v>
                </c:pt>
                <c:pt idx="5676">
                  <c:v>-1.06201171876439</c:v>
                </c:pt>
                <c:pt idx="5677">
                  <c:v>-1.0275268554747401</c:v>
                </c:pt>
                <c:pt idx="5678">
                  <c:v>-1.0189819335952299</c:v>
                </c:pt>
                <c:pt idx="5679">
                  <c:v>-0.986022949224445</c:v>
                </c:pt>
                <c:pt idx="5680">
                  <c:v>-0.93475341797761002</c:v>
                </c:pt>
                <c:pt idx="5681">
                  <c:v>-0.88806152344552602</c:v>
                </c:pt>
                <c:pt idx="5682">
                  <c:v>-0.86944580078443301</c:v>
                </c:pt>
                <c:pt idx="5683">
                  <c:v>-0.82824707031954403</c:v>
                </c:pt>
                <c:pt idx="5684">
                  <c:v>-0.76202392579251299</c:v>
                </c:pt>
                <c:pt idx="5685">
                  <c:v>-0.70251464844762102</c:v>
                </c:pt>
                <c:pt idx="5686">
                  <c:v>-0.63934326172943601</c:v>
                </c:pt>
                <c:pt idx="5687">
                  <c:v>-0.55603027345151801</c:v>
                </c:pt>
                <c:pt idx="5688">
                  <c:v>-0.50659179688331801</c:v>
                </c:pt>
                <c:pt idx="5689">
                  <c:v>-0.53161621093331202</c:v>
                </c:pt>
                <c:pt idx="5690">
                  <c:v>-0.59631347655167299</c:v>
                </c:pt>
                <c:pt idx="5691">
                  <c:v>-0.65368652342795097</c:v>
                </c:pt>
                <c:pt idx="5692">
                  <c:v>-0.69427490233703104</c:v>
                </c:pt>
                <c:pt idx="5693">
                  <c:v>-0.74615478514766198</c:v>
                </c:pt>
                <c:pt idx="5694">
                  <c:v>-0.80047607420980804</c:v>
                </c:pt>
                <c:pt idx="5695">
                  <c:v>-0.85266113280395694</c:v>
                </c:pt>
                <c:pt idx="5696">
                  <c:v>-0.85723876953050104</c:v>
                </c:pt>
                <c:pt idx="5697">
                  <c:v>-0.81207275391360301</c:v>
                </c:pt>
                <c:pt idx="5698">
                  <c:v>-0.794982910159032</c:v>
                </c:pt>
                <c:pt idx="5699">
                  <c:v>-0.85601806639636902</c:v>
                </c:pt>
                <c:pt idx="5700">
                  <c:v>-0.84197998047100997</c:v>
                </c:pt>
                <c:pt idx="5701">
                  <c:v>-0.69641113283593403</c:v>
                </c:pt>
                <c:pt idx="5702">
                  <c:v>-0.61157226563858003</c:v>
                </c:pt>
                <c:pt idx="5703">
                  <c:v>-0.62103271484223599</c:v>
                </c:pt>
                <c:pt idx="5704">
                  <c:v>-0.58166503906876599</c:v>
                </c:pt>
                <c:pt idx="5705">
                  <c:v>-0.48614501954636602</c:v>
                </c:pt>
                <c:pt idx="5706">
                  <c:v>-0.41625976563605899</c:v>
                </c:pt>
                <c:pt idx="5707">
                  <c:v>-0.40191650390850697</c:v>
                </c:pt>
                <c:pt idx="5708">
                  <c:v>-0.40832519531149197</c:v>
                </c:pt>
                <c:pt idx="5709">
                  <c:v>-0.33935546876078898</c:v>
                </c:pt>
                <c:pt idx="5710">
                  <c:v>-0.25238037110727701</c:v>
                </c:pt>
                <c:pt idx="5711">
                  <c:v>-0.253295898437358</c:v>
                </c:pt>
                <c:pt idx="5712">
                  <c:v>-0.28106689452695599</c:v>
                </c:pt>
                <c:pt idx="5713">
                  <c:v>-0.27404785156357903</c:v>
                </c:pt>
                <c:pt idx="5714">
                  <c:v>-0.29602050780912298</c:v>
                </c:pt>
                <c:pt idx="5715">
                  <c:v>-0.25848388672448502</c:v>
                </c:pt>
                <c:pt idx="5716">
                  <c:v>-0.13763427736221501</c:v>
                </c:pt>
                <c:pt idx="5717">
                  <c:v>-8.7890625007555304E-2</c:v>
                </c:pt>
                <c:pt idx="5718">
                  <c:v>-9.4604492305910802E-3</c:v>
                </c:pt>
                <c:pt idx="5719">
                  <c:v>0.17791748044045999</c:v>
                </c:pt>
                <c:pt idx="5720">
                  <c:v>0.25817871092545502</c:v>
                </c:pt>
                <c:pt idx="5721">
                  <c:v>0.238037109378023</c:v>
                </c:pt>
                <c:pt idx="5722">
                  <c:v>0.33508300779802502</c:v>
                </c:pt>
                <c:pt idx="5723">
                  <c:v>0.44311523435898398</c:v>
                </c:pt>
                <c:pt idx="5724">
                  <c:v>0.45562744140439498</c:v>
                </c:pt>
                <c:pt idx="5725">
                  <c:v>0.50598144530508105</c:v>
                </c:pt>
                <c:pt idx="5726">
                  <c:v>0.54107666015107903</c:v>
                </c:pt>
                <c:pt idx="5727">
                  <c:v>0.49530029297545303</c:v>
                </c:pt>
                <c:pt idx="5728">
                  <c:v>0.46051025391131301</c:v>
                </c:pt>
                <c:pt idx="5729">
                  <c:v>0.47363281249808997</c:v>
                </c:pt>
                <c:pt idx="5730">
                  <c:v>0.56732177733020195</c:v>
                </c:pt>
                <c:pt idx="5731">
                  <c:v>0.75744628903517897</c:v>
                </c:pt>
                <c:pt idx="5732">
                  <c:v>0.84686279295590094</c:v>
                </c:pt>
                <c:pt idx="5733">
                  <c:v>0.84289550781306599</c:v>
                </c:pt>
                <c:pt idx="5734">
                  <c:v>0.95520019529646405</c:v>
                </c:pt>
                <c:pt idx="5735">
                  <c:v>1.0458374023308901</c:v>
                </c:pt>
                <c:pt idx="5736">
                  <c:v>0.96130371094941702</c:v>
                </c:pt>
                <c:pt idx="5737">
                  <c:v>0.88745117188541101</c:v>
                </c:pt>
                <c:pt idx="5738">
                  <c:v>0.883483886719306</c:v>
                </c:pt>
                <c:pt idx="5739">
                  <c:v>0.86791992187718003</c:v>
                </c:pt>
                <c:pt idx="5740">
                  <c:v>0.90545654296352696</c:v>
                </c:pt>
                <c:pt idx="5741">
                  <c:v>0.97991943358345601</c:v>
                </c:pt>
                <c:pt idx="5742">
                  <c:v>1.0006713867158801</c:v>
                </c:pt>
                <c:pt idx="5743">
                  <c:v>1.06109619139795</c:v>
                </c:pt>
                <c:pt idx="5744">
                  <c:v>1.2133789062290901</c:v>
                </c:pt>
                <c:pt idx="5745">
                  <c:v>1.37237548825956</c:v>
                </c:pt>
                <c:pt idx="5746">
                  <c:v>1.4947509765459199</c:v>
                </c:pt>
                <c:pt idx="5747">
                  <c:v>1.56463623045928</c:v>
                </c:pt>
                <c:pt idx="5748">
                  <c:v>1.5960693359332701</c:v>
                </c:pt>
                <c:pt idx="5749">
                  <c:v>1.70379638670435</c:v>
                </c:pt>
                <c:pt idx="5750">
                  <c:v>1.86401367185358</c:v>
                </c:pt>
                <c:pt idx="5751">
                  <c:v>1.9763183593600899</c:v>
                </c:pt>
                <c:pt idx="5752">
                  <c:v>2.0727539062371898</c:v>
                </c:pt>
                <c:pt idx="5753">
                  <c:v>2.2021484374829399</c:v>
                </c:pt>
                <c:pt idx="5754">
                  <c:v>2.31903076170344</c:v>
                </c:pt>
                <c:pt idx="5755">
                  <c:v>2.4047851562387699</c:v>
                </c:pt>
                <c:pt idx="5756">
                  <c:v>2.51403808592329</c:v>
                </c:pt>
                <c:pt idx="5757">
                  <c:v>2.6315307617034698</c:v>
                </c:pt>
                <c:pt idx="5758">
                  <c:v>2.7182006835825598</c:v>
                </c:pt>
                <c:pt idx="5759">
                  <c:v>2.79663085936494</c:v>
                </c:pt>
                <c:pt idx="5760">
                  <c:v>2.88513183592615</c:v>
                </c:pt>
                <c:pt idx="5761">
                  <c:v>2.9223632812452598</c:v>
                </c:pt>
                <c:pt idx="5762">
                  <c:v>2.9788208007740602</c:v>
                </c:pt>
                <c:pt idx="5763">
                  <c:v>3.1558227538838701</c:v>
                </c:pt>
                <c:pt idx="5764">
                  <c:v>3.28887939451455</c:v>
                </c:pt>
                <c:pt idx="5765">
                  <c:v>3.2818603515633802</c:v>
                </c:pt>
                <c:pt idx="5766">
                  <c:v>3.3026123046849101</c:v>
                </c:pt>
                <c:pt idx="5767">
                  <c:v>3.3880615234269298</c:v>
                </c:pt>
                <c:pt idx="5768">
                  <c:v>3.3532714843793001</c:v>
                </c:pt>
                <c:pt idx="5769">
                  <c:v>3.2241821289221</c:v>
                </c:pt>
                <c:pt idx="5770">
                  <c:v>3.0847167968921201</c:v>
                </c:pt>
                <c:pt idx="5771">
                  <c:v>2.9666137695456398</c:v>
                </c:pt>
                <c:pt idx="5772">
                  <c:v>2.9257202148486998</c:v>
                </c:pt>
                <c:pt idx="5773">
                  <c:v>2.8814697265678499</c:v>
                </c:pt>
                <c:pt idx="5774">
                  <c:v>2.7136230468951501</c:v>
                </c:pt>
                <c:pt idx="5775">
                  <c:v>2.6101684570436698</c:v>
                </c:pt>
                <c:pt idx="5776">
                  <c:v>2.5994873046887701</c:v>
                </c:pt>
                <c:pt idx="5777">
                  <c:v>2.5061035156360401</c:v>
                </c:pt>
                <c:pt idx="5778">
                  <c:v>2.4108886718862599</c:v>
                </c:pt>
                <c:pt idx="5779">
                  <c:v>2.3779296875038698</c:v>
                </c:pt>
                <c:pt idx="5780">
                  <c:v>2.2131347656443299</c:v>
                </c:pt>
                <c:pt idx="5781">
                  <c:v>1.9329833984701099</c:v>
                </c:pt>
                <c:pt idx="5782">
                  <c:v>1.71417236330652</c:v>
                </c:pt>
                <c:pt idx="5783">
                  <c:v>1.50299072268064</c:v>
                </c:pt>
                <c:pt idx="5784">
                  <c:v>1.3488769531426601</c:v>
                </c:pt>
                <c:pt idx="5785">
                  <c:v>1.3165283203161799</c:v>
                </c:pt>
                <c:pt idx="5786">
                  <c:v>1.210937500012</c:v>
                </c:pt>
                <c:pt idx="5787">
                  <c:v>1.04400634767508</c:v>
                </c:pt>
                <c:pt idx="5788">
                  <c:v>1.0018920898485</c:v>
                </c:pt>
                <c:pt idx="5789">
                  <c:v>0.96038818359839295</c:v>
                </c:pt>
                <c:pt idx="5790">
                  <c:v>0.860290527354857</c:v>
                </c:pt>
                <c:pt idx="5791">
                  <c:v>0.87860107421671796</c:v>
                </c:pt>
                <c:pt idx="5792">
                  <c:v>0.897521972654168</c:v>
                </c:pt>
                <c:pt idx="5793">
                  <c:v>0.73394775392425105</c:v>
                </c:pt>
                <c:pt idx="5794">
                  <c:v>0.57434082032991896</c:v>
                </c:pt>
                <c:pt idx="5795">
                  <c:v>0.52185058594318101</c:v>
                </c:pt>
                <c:pt idx="5796">
                  <c:v>0.451965332038814</c:v>
                </c:pt>
                <c:pt idx="5797">
                  <c:v>0.36163330079094402</c:v>
                </c:pt>
                <c:pt idx="5798">
                  <c:v>0.30517578125605899</c:v>
                </c:pt>
                <c:pt idx="5799">
                  <c:v>0.224304199227356</c:v>
                </c:pt>
                <c:pt idx="5800">
                  <c:v>0.13916015625898301</c:v>
                </c:pt>
                <c:pt idx="5801">
                  <c:v>9.7045898441943099E-2</c:v>
                </c:pt>
                <c:pt idx="5802">
                  <c:v>4.4555664067990101E-2</c:v>
                </c:pt>
                <c:pt idx="5803">
                  <c:v>-7.4462890612659899E-2</c:v>
                </c:pt>
                <c:pt idx="5804">
                  <c:v>-0.19927978514330899</c:v>
                </c:pt>
                <c:pt idx="5805">
                  <c:v>-0.23590087890248601</c:v>
                </c:pt>
                <c:pt idx="5806">
                  <c:v>-0.20843505859657299</c:v>
                </c:pt>
                <c:pt idx="5807">
                  <c:v>-0.25024414062074102</c:v>
                </c:pt>
                <c:pt idx="5808">
                  <c:v>-0.33233642577296202</c:v>
                </c:pt>
                <c:pt idx="5809">
                  <c:v>-0.28991699219178202</c:v>
                </c:pt>
                <c:pt idx="5810">
                  <c:v>-0.16052246095044501</c:v>
                </c:pt>
                <c:pt idx="5811">
                  <c:v>-0.106506347661654</c:v>
                </c:pt>
                <c:pt idx="5812">
                  <c:v>-0.115051269530403</c:v>
                </c:pt>
                <c:pt idx="5813">
                  <c:v>-0.107421875000749</c:v>
                </c:pt>
                <c:pt idx="5814">
                  <c:v>-0.10620117187512</c:v>
                </c:pt>
                <c:pt idx="5815">
                  <c:v>-0.15960693358855299</c:v>
                </c:pt>
                <c:pt idx="5816">
                  <c:v>-0.27832031248844702</c:v>
                </c:pt>
                <c:pt idx="5817">
                  <c:v>-0.413818359361937</c:v>
                </c:pt>
                <c:pt idx="5818">
                  <c:v>-0.53802490233188904</c:v>
                </c:pt>
                <c:pt idx="5819">
                  <c:v>-0.64605712889593303</c:v>
                </c:pt>
                <c:pt idx="5820">
                  <c:v>-0.72418212889886002</c:v>
                </c:pt>
                <c:pt idx="5821">
                  <c:v>-0.76354980468381195</c:v>
                </c:pt>
                <c:pt idx="5822">
                  <c:v>-0.77301025390536404</c:v>
                </c:pt>
                <c:pt idx="5823">
                  <c:v>-0.78094482421801403</c:v>
                </c:pt>
                <c:pt idx="5824">
                  <c:v>-0.82061767577757005</c:v>
                </c:pt>
                <c:pt idx="5825">
                  <c:v>-0.88287353515053102</c:v>
                </c:pt>
                <c:pt idx="5826">
                  <c:v>-0.85632324218991496</c:v>
                </c:pt>
                <c:pt idx="5827">
                  <c:v>-0.75500488282171496</c:v>
                </c:pt>
                <c:pt idx="5828">
                  <c:v>-0.71899414062824196</c:v>
                </c:pt>
                <c:pt idx="5829">
                  <c:v>-0.7528686523407</c:v>
                </c:pt>
                <c:pt idx="5830">
                  <c:v>-0.78613281249703504</c:v>
                </c:pt>
                <c:pt idx="5831">
                  <c:v>-0.836486816401808</c:v>
                </c:pt>
                <c:pt idx="5832">
                  <c:v>-0.86914062499711897</c:v>
                </c:pt>
                <c:pt idx="5833">
                  <c:v>-0.823059082035273</c:v>
                </c:pt>
                <c:pt idx="5834">
                  <c:v>-0.77117919922328004</c:v>
                </c:pt>
                <c:pt idx="5835">
                  <c:v>-0.81268310546516398</c:v>
                </c:pt>
                <c:pt idx="5836">
                  <c:v>-0.91522216795998401</c:v>
                </c:pt>
                <c:pt idx="5837">
                  <c:v>-1.0171508788975401</c:v>
                </c:pt>
                <c:pt idx="5838">
                  <c:v>-1.05072021484091</c:v>
                </c:pt>
                <c:pt idx="5839">
                  <c:v>-1.0565185546870099</c:v>
                </c:pt>
                <c:pt idx="5840">
                  <c:v>-1.07696533202954</c:v>
                </c:pt>
                <c:pt idx="5841">
                  <c:v>-1.0253906250042699</c:v>
                </c:pt>
                <c:pt idx="5842">
                  <c:v>-0.90881347657214795</c:v>
                </c:pt>
                <c:pt idx="5843">
                  <c:v>-0.87768554687754796</c:v>
                </c:pt>
                <c:pt idx="5844">
                  <c:v>-0.88134765624970401</c:v>
                </c:pt>
                <c:pt idx="5845">
                  <c:v>-0.78338623047667899</c:v>
                </c:pt>
                <c:pt idx="5846">
                  <c:v>-0.65338134766665501</c:v>
                </c:pt>
                <c:pt idx="5847">
                  <c:v>-0.54351806641504297</c:v>
                </c:pt>
                <c:pt idx="5848">
                  <c:v>-0.43670654297720202</c:v>
                </c:pt>
                <c:pt idx="5849">
                  <c:v>-0.39215087890973499</c:v>
                </c:pt>
                <c:pt idx="5850">
                  <c:v>-0.380554199219657</c:v>
                </c:pt>
                <c:pt idx="5851">
                  <c:v>-0.34118652344054301</c:v>
                </c:pt>
                <c:pt idx="5852">
                  <c:v>-0.33050537109456601</c:v>
                </c:pt>
                <c:pt idx="5853">
                  <c:v>-0.33264160156233702</c:v>
                </c:pt>
                <c:pt idx="5854">
                  <c:v>-0.29876708984630701</c:v>
                </c:pt>
                <c:pt idx="5855">
                  <c:v>-0.32043457031086398</c:v>
                </c:pt>
                <c:pt idx="5856">
                  <c:v>-0.37658691405831202</c:v>
                </c:pt>
                <c:pt idx="5857">
                  <c:v>-0.35949707031375899</c:v>
                </c:pt>
                <c:pt idx="5858">
                  <c:v>-0.33569335937675399</c:v>
                </c:pt>
                <c:pt idx="5859">
                  <c:v>-0.31768798828256001</c:v>
                </c:pt>
                <c:pt idx="5860">
                  <c:v>-0.23437500000606201</c:v>
                </c:pt>
                <c:pt idx="5861">
                  <c:v>-0.21179199218912301</c:v>
                </c:pt>
                <c:pt idx="5862">
                  <c:v>-0.31829833983619399</c:v>
                </c:pt>
                <c:pt idx="5863">
                  <c:v>-0.44403076170983002</c:v>
                </c:pt>
                <c:pt idx="5864">
                  <c:v>-0.49316406249655897</c:v>
                </c:pt>
                <c:pt idx="5865">
                  <c:v>-0.48461914062559802</c:v>
                </c:pt>
                <c:pt idx="5866">
                  <c:v>-0.460510253907916</c:v>
                </c:pt>
                <c:pt idx="5867">
                  <c:v>-0.47363281249910499</c:v>
                </c:pt>
                <c:pt idx="5868">
                  <c:v>-0.47729492187474998</c:v>
                </c:pt>
                <c:pt idx="5869">
                  <c:v>-0.43853759765885802</c:v>
                </c:pt>
                <c:pt idx="5870">
                  <c:v>-0.44097900390608802</c:v>
                </c:pt>
                <c:pt idx="5871">
                  <c:v>-0.43701171875026301</c:v>
                </c:pt>
                <c:pt idx="5872">
                  <c:v>-0.380859375003677</c:v>
                </c:pt>
                <c:pt idx="5873">
                  <c:v>-0.42236328124728201</c:v>
                </c:pt>
                <c:pt idx="5874">
                  <c:v>-0.56915283202177103</c:v>
                </c:pt>
                <c:pt idx="5875">
                  <c:v>-0.67535400389948896</c:v>
                </c:pt>
                <c:pt idx="5876">
                  <c:v>-0.71594238280991596</c:v>
                </c:pt>
                <c:pt idx="5877">
                  <c:v>-0.760192871090973</c:v>
                </c:pt>
                <c:pt idx="5878">
                  <c:v>-0.79528808593529798</c:v>
                </c:pt>
                <c:pt idx="5879">
                  <c:v>-0.77453613281378297</c:v>
                </c:pt>
                <c:pt idx="5880">
                  <c:v>-0.66436767578796296</c:v>
                </c:pt>
                <c:pt idx="5881">
                  <c:v>-0.60455322265989497</c:v>
                </c:pt>
                <c:pt idx="5882">
                  <c:v>-0.704040527337778</c:v>
                </c:pt>
                <c:pt idx="5883">
                  <c:v>-0.72418212890504097</c:v>
                </c:pt>
                <c:pt idx="5884">
                  <c:v>-0.62103271484984801</c:v>
                </c:pt>
                <c:pt idx="5885">
                  <c:v>-0.66284179687256595</c:v>
                </c:pt>
                <c:pt idx="5886">
                  <c:v>-0.81695556639727895</c:v>
                </c:pt>
                <c:pt idx="5887">
                  <c:v>-0.92407226561886202</c:v>
                </c:pt>
                <c:pt idx="5888">
                  <c:v>-1.08245849608482</c:v>
                </c:pt>
                <c:pt idx="5889">
                  <c:v>-1.2078857421804301</c:v>
                </c:pt>
                <c:pt idx="5890">
                  <c:v>-1.1907958984384499</c:v>
                </c:pt>
                <c:pt idx="5891">
                  <c:v>-1.2283325195291701</c:v>
                </c:pt>
                <c:pt idx="5892">
                  <c:v>-1.2774658203098199</c:v>
                </c:pt>
                <c:pt idx="5893">
                  <c:v>-1.2011718750040901</c:v>
                </c:pt>
                <c:pt idx="5894">
                  <c:v>-1.1831665039072199</c:v>
                </c:pt>
                <c:pt idx="5895">
                  <c:v>-1.1752319335941701</c:v>
                </c:pt>
                <c:pt idx="5896">
                  <c:v>-1.0052490234464699</c:v>
                </c:pt>
                <c:pt idx="5897">
                  <c:v>-0.99395751953183498</c:v>
                </c:pt>
                <c:pt idx="5898">
                  <c:v>-1.2167358398324</c:v>
                </c:pt>
                <c:pt idx="5899">
                  <c:v>-1.2561035156229901</c:v>
                </c:pt>
                <c:pt idx="5900">
                  <c:v>-1.17889404297261</c:v>
                </c:pt>
                <c:pt idx="5901">
                  <c:v>-1.22894287109125</c:v>
                </c:pt>
                <c:pt idx="5902">
                  <c:v>-1.2384033203120399</c:v>
                </c:pt>
                <c:pt idx="5903">
                  <c:v>-1.2423706054685599</c:v>
                </c:pt>
                <c:pt idx="5904">
                  <c:v>-1.4062499999921001</c:v>
                </c:pt>
                <c:pt idx="5905">
                  <c:v>-1.5066528320265</c:v>
                </c:pt>
                <c:pt idx="5906">
                  <c:v>-1.50604248046878</c:v>
                </c:pt>
                <c:pt idx="5907">
                  <c:v>-1.5820312499964799</c:v>
                </c:pt>
                <c:pt idx="5908">
                  <c:v>-1.6326904296852001</c:v>
                </c:pt>
                <c:pt idx="5909">
                  <c:v>-1.6912841796848399</c:v>
                </c:pt>
                <c:pt idx="5910">
                  <c:v>-1.90917968749029</c:v>
                </c:pt>
                <c:pt idx="5911">
                  <c:v>-2.0611572265558702</c:v>
                </c:pt>
                <c:pt idx="5912">
                  <c:v>-2.06726074218723</c:v>
                </c:pt>
                <c:pt idx="5913">
                  <c:v>-2.1743774414016701</c:v>
                </c:pt>
                <c:pt idx="5914">
                  <c:v>-2.2506713867154899</c:v>
                </c:pt>
                <c:pt idx="5915">
                  <c:v>-2.2210693359387399</c:v>
                </c:pt>
                <c:pt idx="5916">
                  <c:v>-2.3681640624939799</c:v>
                </c:pt>
                <c:pt idx="5917">
                  <c:v>-2.5378417968680602</c:v>
                </c:pt>
                <c:pt idx="5918">
                  <c:v>-2.4316406250042499</c:v>
                </c:pt>
                <c:pt idx="5919">
                  <c:v>-2.3696899414087298</c:v>
                </c:pt>
                <c:pt idx="5920">
                  <c:v>-2.4963378906200502</c:v>
                </c:pt>
                <c:pt idx="5921">
                  <c:v>-2.5021362304685302</c:v>
                </c:pt>
                <c:pt idx="5922">
                  <c:v>-2.4459838867208998</c:v>
                </c:pt>
                <c:pt idx="5923">
                  <c:v>-2.5225830078096401</c:v>
                </c:pt>
                <c:pt idx="5924">
                  <c:v>-2.5186157226563899</c:v>
                </c:pt>
                <c:pt idx="5925">
                  <c:v>-2.3904418945359098</c:v>
                </c:pt>
                <c:pt idx="5926">
                  <c:v>-2.2695922851605399</c:v>
                </c:pt>
                <c:pt idx="5927">
                  <c:v>-2.1249389648488801</c:v>
                </c:pt>
                <c:pt idx="5928">
                  <c:v>-2.0339965820343902</c:v>
                </c:pt>
                <c:pt idx="5929">
                  <c:v>-2.0263671875002598</c:v>
                </c:pt>
                <c:pt idx="5930">
                  <c:v>-1.87866210937997</c:v>
                </c:pt>
                <c:pt idx="5931">
                  <c:v>-1.68395996094387</c:v>
                </c:pt>
                <c:pt idx="5932">
                  <c:v>-1.6107177734399001</c:v>
                </c:pt>
                <c:pt idx="5933">
                  <c:v>-1.4297485351620101</c:v>
                </c:pt>
                <c:pt idx="5934">
                  <c:v>-1.1370849609465501</c:v>
                </c:pt>
                <c:pt idx="5935">
                  <c:v>-1.0980224609387099</c:v>
                </c:pt>
                <c:pt idx="5936">
                  <c:v>-1.08917236328152</c:v>
                </c:pt>
                <c:pt idx="5937">
                  <c:v>-0.83618164063259304</c:v>
                </c:pt>
                <c:pt idx="5938">
                  <c:v>-0.62103271485001199</c:v>
                </c:pt>
                <c:pt idx="5939">
                  <c:v>-0.50720214844070899</c:v>
                </c:pt>
                <c:pt idx="5940">
                  <c:v>-0.28411865235004002</c:v>
                </c:pt>
                <c:pt idx="5941">
                  <c:v>-6.1035156256086798E-2</c:v>
                </c:pt>
                <c:pt idx="5942">
                  <c:v>9.0332031246007596E-2</c:v>
                </c:pt>
                <c:pt idx="5943">
                  <c:v>0.327453613274996</c:v>
                </c:pt>
                <c:pt idx="5944">
                  <c:v>0.523986816401245</c:v>
                </c:pt>
                <c:pt idx="5945">
                  <c:v>0.64636230468438405</c:v>
                </c:pt>
                <c:pt idx="5946">
                  <c:v>0.832824707026671</c:v>
                </c:pt>
                <c:pt idx="5947">
                  <c:v>0.97930908202778599</c:v>
                </c:pt>
                <c:pt idx="5948">
                  <c:v>0.99884033203078804</c:v>
                </c:pt>
                <c:pt idx="5949">
                  <c:v>1.0784912109356899</c:v>
                </c:pt>
                <c:pt idx="5950">
                  <c:v>1.1593627929669099</c:v>
                </c:pt>
                <c:pt idx="5951">
                  <c:v>1.17218017578097</c:v>
                </c:pt>
                <c:pt idx="5952">
                  <c:v>1.28967285156004</c:v>
                </c:pt>
                <c:pt idx="5953">
                  <c:v>1.4138793945286501</c:v>
                </c:pt>
                <c:pt idx="5954">
                  <c:v>1.35711669921989</c:v>
                </c:pt>
                <c:pt idx="5955">
                  <c:v>1.37390136718716</c:v>
                </c:pt>
                <c:pt idx="5956">
                  <c:v>1.52160644530968</c:v>
                </c:pt>
                <c:pt idx="5957">
                  <c:v>1.5014648437503699</c:v>
                </c:pt>
                <c:pt idx="5958">
                  <c:v>1.3690185546899101</c:v>
                </c:pt>
                <c:pt idx="5959">
                  <c:v>1.3766479492186201</c:v>
                </c:pt>
                <c:pt idx="5960">
                  <c:v>1.4373779296865099</c:v>
                </c:pt>
                <c:pt idx="5961">
                  <c:v>1.45263671874975</c:v>
                </c:pt>
                <c:pt idx="5962">
                  <c:v>1.4300537109378499</c:v>
                </c:pt>
                <c:pt idx="5963">
                  <c:v>1.2734985351586701</c:v>
                </c:pt>
                <c:pt idx="5964">
                  <c:v>1.12304687500219</c:v>
                </c:pt>
                <c:pt idx="5965">
                  <c:v>1.18041992187422</c:v>
                </c:pt>
                <c:pt idx="5966">
                  <c:v>1.25854492187393</c:v>
                </c:pt>
                <c:pt idx="5967">
                  <c:v>1.2155151367193</c:v>
                </c:pt>
                <c:pt idx="5968">
                  <c:v>1.28570556640536</c:v>
                </c:pt>
                <c:pt idx="5969">
                  <c:v>1.44531249999811</c:v>
                </c:pt>
                <c:pt idx="5970">
                  <c:v>1.4569091796873701</c:v>
                </c:pt>
                <c:pt idx="5971">
                  <c:v>1.4443969726563901</c:v>
                </c:pt>
                <c:pt idx="5972">
                  <c:v>1.5454101562489899</c:v>
                </c:pt>
                <c:pt idx="5973">
                  <c:v>1.57104492187474</c:v>
                </c:pt>
                <c:pt idx="5974">
                  <c:v>1.4938354492194501</c:v>
                </c:pt>
                <c:pt idx="5975">
                  <c:v>1.43005371093802</c:v>
                </c:pt>
                <c:pt idx="5976">
                  <c:v>1.3458251953131899</c:v>
                </c:pt>
                <c:pt idx="5977">
                  <c:v>1.26647949218808</c:v>
                </c:pt>
                <c:pt idx="5978">
                  <c:v>1.2933349609373299</c:v>
                </c:pt>
                <c:pt idx="5979">
                  <c:v>1.33880615234346</c:v>
                </c:pt>
                <c:pt idx="5980">
                  <c:v>1.34887695312494</c:v>
                </c:pt>
                <c:pt idx="5981">
                  <c:v>1.35589599609371</c:v>
                </c:pt>
                <c:pt idx="5982">
                  <c:v>1.3272094726563799</c:v>
                </c:pt>
                <c:pt idx="5983">
                  <c:v>1.2954711914063699</c:v>
                </c:pt>
                <c:pt idx="5984">
                  <c:v>1.35559082031228</c:v>
                </c:pt>
                <c:pt idx="5985">
                  <c:v>1.34063720703129</c:v>
                </c:pt>
                <c:pt idx="5986">
                  <c:v>1.1923217773441499</c:v>
                </c:pt>
                <c:pt idx="5987">
                  <c:v>1.1065673828126601</c:v>
                </c:pt>
                <c:pt idx="5988">
                  <c:v>1.08093261718752</c:v>
                </c:pt>
                <c:pt idx="5989">
                  <c:v>0.94787597656262101</c:v>
                </c:pt>
                <c:pt idx="5990">
                  <c:v>0.85784912109375</c:v>
                </c:pt>
                <c:pt idx="5991">
                  <c:v>0.91094970703125</c:v>
                </c:pt>
                <c:pt idx="5992">
                  <c:v>0.93322753906245703</c:v>
                </c:pt>
                <c:pt idx="5993">
                  <c:v>0.88592529296863298</c:v>
                </c:pt>
                <c:pt idx="5994">
                  <c:v>0.821533203124856</c:v>
                </c:pt>
                <c:pt idx="5995">
                  <c:v>0.74249267578114297</c:v>
                </c:pt>
                <c:pt idx="5996">
                  <c:v>0.70343017578119105</c:v>
                </c:pt>
                <c:pt idx="5997">
                  <c:v>0.68725585937450395</c:v>
                </c:pt>
                <c:pt idx="5998">
                  <c:v>0.55084228515573896</c:v>
                </c:pt>
                <c:pt idx="5999">
                  <c:v>0.438537597656319</c:v>
                </c:pt>
                <c:pt idx="6000">
                  <c:v>0.45379638671843697</c:v>
                </c:pt>
                <c:pt idx="6001">
                  <c:v>0.39642333984322498</c:v>
                </c:pt>
                <c:pt idx="6002">
                  <c:v>0.31402587890700201</c:v>
                </c:pt>
                <c:pt idx="6003">
                  <c:v>0.43212890625065897</c:v>
                </c:pt>
                <c:pt idx="6004">
                  <c:v>0.52276611328048805</c:v>
                </c:pt>
                <c:pt idx="6005">
                  <c:v>0.41809082031213002</c:v>
                </c:pt>
                <c:pt idx="6006">
                  <c:v>0.37292480468735301</c:v>
                </c:pt>
                <c:pt idx="6007">
                  <c:v>0.356750488279793</c:v>
                </c:pt>
                <c:pt idx="6008">
                  <c:v>0.19653320312425199</c:v>
                </c:pt>
                <c:pt idx="6009">
                  <c:v>0.12176513671910399</c:v>
                </c:pt>
                <c:pt idx="6010">
                  <c:v>0.15716552734228501</c:v>
                </c:pt>
                <c:pt idx="6011">
                  <c:v>2.28881835918412E-2</c:v>
                </c:pt>
                <c:pt idx="6012">
                  <c:v>-0.13854980468759401</c:v>
                </c:pt>
                <c:pt idx="6013">
                  <c:v>-0.146484374999899</c:v>
                </c:pt>
                <c:pt idx="6014">
                  <c:v>-0.13854980468663</c:v>
                </c:pt>
                <c:pt idx="6015">
                  <c:v>-7.4768066403660405E-2</c:v>
                </c:pt>
                <c:pt idx="6016">
                  <c:v>0.115051269532764</c:v>
                </c:pt>
                <c:pt idx="6017">
                  <c:v>0.21911621093772199</c:v>
                </c:pt>
                <c:pt idx="6018">
                  <c:v>0.23437500000109901</c:v>
                </c:pt>
                <c:pt idx="6019">
                  <c:v>0.30548095703171002</c:v>
                </c:pt>
                <c:pt idx="6020">
                  <c:v>0.33355712890585498</c:v>
                </c:pt>
                <c:pt idx="6021">
                  <c:v>0.30944824218849698</c:v>
                </c:pt>
                <c:pt idx="6022">
                  <c:v>0.36712646484450401</c:v>
                </c:pt>
                <c:pt idx="6023">
                  <c:v>0.410766601561801</c:v>
                </c:pt>
                <c:pt idx="6024">
                  <c:v>0.372314453125414</c:v>
                </c:pt>
                <c:pt idx="6025">
                  <c:v>0.39398193359578398</c:v>
                </c:pt>
                <c:pt idx="6026">
                  <c:v>0.50048828125279698</c:v>
                </c:pt>
                <c:pt idx="6027">
                  <c:v>0.64025878906457001</c:v>
                </c:pt>
                <c:pt idx="6028">
                  <c:v>0.74371337890676104</c:v>
                </c:pt>
                <c:pt idx="6029">
                  <c:v>0.76812744140806899</c:v>
                </c:pt>
                <c:pt idx="6030">
                  <c:v>0.85144042969167</c:v>
                </c:pt>
                <c:pt idx="6031">
                  <c:v>1.04248046875136</c:v>
                </c:pt>
                <c:pt idx="6032">
                  <c:v>1.1022949218729099</c:v>
                </c:pt>
                <c:pt idx="6033">
                  <c:v>1.01409912109234</c:v>
                </c:pt>
                <c:pt idx="6034">
                  <c:v>0.95458984374751199</c:v>
                </c:pt>
                <c:pt idx="6035">
                  <c:v>0.85327148437302902</c:v>
                </c:pt>
                <c:pt idx="6036">
                  <c:v>0.77301025391030698</c:v>
                </c:pt>
                <c:pt idx="6037">
                  <c:v>0.93231201172463396</c:v>
                </c:pt>
                <c:pt idx="6038">
                  <c:v>1.1553955078145099</c:v>
                </c:pt>
                <c:pt idx="6039">
                  <c:v>1.2316894531273199</c:v>
                </c:pt>
                <c:pt idx="6040">
                  <c:v>1.3168334960961801</c:v>
                </c:pt>
                <c:pt idx="6041">
                  <c:v>1.4059448242169099</c:v>
                </c:pt>
                <c:pt idx="6042">
                  <c:v>1.3406372070308801</c:v>
                </c:pt>
                <c:pt idx="6043">
                  <c:v>1.32781982422232</c:v>
                </c:pt>
                <c:pt idx="6044">
                  <c:v>1.4505004882821699</c:v>
                </c:pt>
                <c:pt idx="6045">
                  <c:v>1.4810180664032599</c:v>
                </c:pt>
                <c:pt idx="6046">
                  <c:v>1.3815307617166499</c:v>
                </c:pt>
                <c:pt idx="6047">
                  <c:v>1.3134765624984901</c:v>
                </c:pt>
                <c:pt idx="6048">
                  <c:v>1.2661743164057699</c:v>
                </c:pt>
                <c:pt idx="6049">
                  <c:v>1.2512207031278899</c:v>
                </c:pt>
                <c:pt idx="6050">
                  <c:v>1.33941650390841</c:v>
                </c:pt>
                <c:pt idx="6051">
                  <c:v>1.40350341796792</c:v>
                </c:pt>
                <c:pt idx="6052">
                  <c:v>1.3787841796867799</c:v>
                </c:pt>
                <c:pt idx="6053">
                  <c:v>1.3580322265606599</c:v>
                </c:pt>
                <c:pt idx="6054">
                  <c:v>1.30493164061996</c:v>
                </c:pt>
                <c:pt idx="6055">
                  <c:v>1.16271972655998</c:v>
                </c:pt>
                <c:pt idx="6056">
                  <c:v>1.0934448242188299</c:v>
                </c:pt>
                <c:pt idx="6057">
                  <c:v>1.09558105468224</c:v>
                </c:pt>
                <c:pt idx="6058">
                  <c:v>0.95458984374441203</c:v>
                </c:pt>
                <c:pt idx="6059">
                  <c:v>0.80474853515924605</c:v>
                </c:pt>
                <c:pt idx="6060">
                  <c:v>0.88317871094253697</c:v>
                </c:pt>
                <c:pt idx="6061">
                  <c:v>1.01196289062586</c:v>
                </c:pt>
                <c:pt idx="6062">
                  <c:v>1.0339355468787199</c:v>
                </c:pt>
                <c:pt idx="6063">
                  <c:v>1.12701416015902</c:v>
                </c:pt>
                <c:pt idx="6064">
                  <c:v>1.1962890624945299</c:v>
                </c:pt>
                <c:pt idx="6065">
                  <c:v>1.0626220703065801</c:v>
                </c:pt>
                <c:pt idx="6066">
                  <c:v>0.92102050781147904</c:v>
                </c:pt>
                <c:pt idx="6067">
                  <c:v>0.89660644531037403</c:v>
                </c:pt>
                <c:pt idx="6068">
                  <c:v>0.84686279296717804</c:v>
                </c:pt>
                <c:pt idx="6069">
                  <c:v>0.81085205078102296</c:v>
                </c:pt>
                <c:pt idx="6070">
                  <c:v>0.80566406249494105</c:v>
                </c:pt>
                <c:pt idx="6071">
                  <c:v>0.69213867187219802</c:v>
                </c:pt>
                <c:pt idx="6072">
                  <c:v>0.62927246094498002</c:v>
                </c:pt>
                <c:pt idx="6073">
                  <c:v>0.793762207037776</c:v>
                </c:pt>
                <c:pt idx="6074">
                  <c:v>0.93444824219038802</c:v>
                </c:pt>
                <c:pt idx="6075">
                  <c:v>0.99670410156765299</c:v>
                </c:pt>
                <c:pt idx="6076">
                  <c:v>1.1056518554672901</c:v>
                </c:pt>
                <c:pt idx="6077">
                  <c:v>1.0748291015511</c:v>
                </c:pt>
                <c:pt idx="6078">
                  <c:v>0.83831787108720002</c:v>
                </c:pt>
                <c:pt idx="6079">
                  <c:v>0.70495605468397804</c:v>
                </c:pt>
                <c:pt idx="6080">
                  <c:v>0.63323974608353695</c:v>
                </c:pt>
                <c:pt idx="6081">
                  <c:v>0.42907714843093597</c:v>
                </c:pt>
                <c:pt idx="6082">
                  <c:v>0.29785156249874101</c:v>
                </c:pt>
                <c:pt idx="6083">
                  <c:v>0.27313232421053901</c:v>
                </c:pt>
                <c:pt idx="6084">
                  <c:v>0.1147460937391</c:v>
                </c:pt>
                <c:pt idx="6085">
                  <c:v>-9.5520019534936496E-2</c:v>
                </c:pt>
                <c:pt idx="6086">
                  <c:v>-0.165405273440038</c:v>
                </c:pt>
                <c:pt idx="6087">
                  <c:v>-0.21270751953470499</c:v>
                </c:pt>
                <c:pt idx="6088">
                  <c:v>-0.27709960938116202</c:v>
                </c:pt>
                <c:pt idx="6089">
                  <c:v>-0.39001464845028999</c:v>
                </c:pt>
                <c:pt idx="6090">
                  <c:v>-0.62438964844892797</c:v>
                </c:pt>
                <c:pt idx="6091">
                  <c:v>-0.83038330078675704</c:v>
                </c:pt>
                <c:pt idx="6092">
                  <c:v>-0.92803955079157496</c:v>
                </c:pt>
                <c:pt idx="6093">
                  <c:v>-1.11114501954232</c:v>
                </c:pt>
                <c:pt idx="6094">
                  <c:v>-1.3043212890643201</c:v>
                </c:pt>
                <c:pt idx="6095">
                  <c:v>-1.3360595703188201</c:v>
                </c:pt>
                <c:pt idx="6096">
                  <c:v>-1.4447021484490601</c:v>
                </c:pt>
                <c:pt idx="6097">
                  <c:v>-1.64031982421879</c:v>
                </c:pt>
                <c:pt idx="6098">
                  <c:v>-1.64093017577814</c:v>
                </c:pt>
                <c:pt idx="6099">
                  <c:v>-1.5890502929720101</c:v>
                </c:pt>
                <c:pt idx="6100">
                  <c:v>-1.64337158203047</c:v>
                </c:pt>
                <c:pt idx="6101">
                  <c:v>-1.6305541992219399</c:v>
                </c:pt>
                <c:pt idx="6102">
                  <c:v>-1.6821289062643301</c:v>
                </c:pt>
                <c:pt idx="6103">
                  <c:v>-1.9137573242233501</c:v>
                </c:pt>
                <c:pt idx="6104">
                  <c:v>-1.98699951171484</c:v>
                </c:pt>
                <c:pt idx="6105">
                  <c:v>-1.92565917969166</c:v>
                </c:pt>
                <c:pt idx="6106">
                  <c:v>-1.9909667968759099</c:v>
                </c:pt>
                <c:pt idx="6107">
                  <c:v>-2.0050048828064901</c:v>
                </c:pt>
                <c:pt idx="6108">
                  <c:v>-1.9119262695339501</c:v>
                </c:pt>
                <c:pt idx="6109">
                  <c:v>-1.9531249999987399</c:v>
                </c:pt>
                <c:pt idx="6110">
                  <c:v>-1.93420410154994</c:v>
                </c:pt>
                <c:pt idx="6111">
                  <c:v>-1.7449951171846001</c:v>
                </c:pt>
                <c:pt idx="6112">
                  <c:v>-1.70196533203178</c:v>
                </c:pt>
                <c:pt idx="6113">
                  <c:v>-1.7098999023356301</c:v>
                </c:pt>
                <c:pt idx="6114">
                  <c:v>-1.59088134765844</c:v>
                </c:pt>
                <c:pt idx="6115">
                  <c:v>-1.62261962891654</c:v>
                </c:pt>
                <c:pt idx="6116">
                  <c:v>-1.7715454101511201</c:v>
                </c:pt>
                <c:pt idx="6117">
                  <c:v>-1.69830322265017</c:v>
                </c:pt>
                <c:pt idx="6118">
                  <c:v>-1.6125488281329701</c:v>
                </c:pt>
                <c:pt idx="6119">
                  <c:v>-1.7248535156261799</c:v>
                </c:pt>
                <c:pt idx="6120">
                  <c:v>-1.74133300780972</c:v>
                </c:pt>
                <c:pt idx="6121">
                  <c:v>-1.7025756835982599</c:v>
                </c:pt>
                <c:pt idx="6122">
                  <c:v>-1.7645263671851601</c:v>
                </c:pt>
                <c:pt idx="6123">
                  <c:v>-1.7327880859334299</c:v>
                </c:pt>
                <c:pt idx="6124">
                  <c:v>-1.67755126954158</c:v>
                </c:pt>
                <c:pt idx="6125">
                  <c:v>-1.8161010742246</c:v>
                </c:pt>
                <c:pt idx="6126">
                  <c:v>-1.8945312499964799</c:v>
                </c:pt>
                <c:pt idx="6127">
                  <c:v>-1.84783935547654</c:v>
                </c:pt>
                <c:pt idx="6128">
                  <c:v>-1.94976806641296</c:v>
                </c:pt>
                <c:pt idx="6129">
                  <c:v>-2.0376586913971</c:v>
                </c:pt>
                <c:pt idx="6130">
                  <c:v>-1.9192504882767201</c:v>
                </c:pt>
                <c:pt idx="6131">
                  <c:v>-1.86065673828242</c:v>
                </c:pt>
                <c:pt idx="6132">
                  <c:v>-1.8756103515609099</c:v>
                </c:pt>
                <c:pt idx="6133">
                  <c:v>-1.8554687500107001</c:v>
                </c:pt>
                <c:pt idx="6134">
                  <c:v>-1.9906616211056001</c:v>
                </c:pt>
                <c:pt idx="6135">
                  <c:v>-2.13867187499832</c:v>
                </c:pt>
                <c:pt idx="6136">
                  <c:v>-2.11791992188199</c:v>
                </c:pt>
                <c:pt idx="6137">
                  <c:v>-2.2042846679831101</c:v>
                </c:pt>
                <c:pt idx="6138">
                  <c:v>-2.3797607421871798</c:v>
                </c:pt>
                <c:pt idx="6139">
                  <c:v>-2.3757934570371599</c:v>
                </c:pt>
                <c:pt idx="6140">
                  <c:v>-2.4472045898610402</c:v>
                </c:pt>
                <c:pt idx="6141">
                  <c:v>-2.6538085937509699</c:v>
                </c:pt>
                <c:pt idx="6142">
                  <c:v>-2.66540527343391</c:v>
                </c:pt>
                <c:pt idx="6143">
                  <c:v>-2.6229858398463102</c:v>
                </c:pt>
                <c:pt idx="6144">
                  <c:v>-2.6531982421724698</c:v>
                </c:pt>
                <c:pt idx="6145">
                  <c:v>-2.4774169921734699</c:v>
                </c:pt>
                <c:pt idx="6146">
                  <c:v>-2.3150634765697</c:v>
                </c:pt>
                <c:pt idx="6147">
                  <c:v>-2.3983764648380999</c:v>
                </c:pt>
                <c:pt idx="6148">
                  <c:v>-2.3336791992024999</c:v>
                </c:pt>
                <c:pt idx="6149">
                  <c:v>-2.1475219726583199</c:v>
                </c:pt>
                <c:pt idx="6150">
                  <c:v>-2.1710205078069502</c:v>
                </c:pt>
                <c:pt idx="6151">
                  <c:v>-2.1087646484183198</c:v>
                </c:pt>
                <c:pt idx="6152">
                  <c:v>-1.89361572265647</c:v>
                </c:pt>
                <c:pt idx="6153">
                  <c:v>-1.8960571289074999</c:v>
                </c:pt>
                <c:pt idx="6154">
                  <c:v>-1.9097900390495699</c:v>
                </c:pt>
                <c:pt idx="6155">
                  <c:v>-1.7675781249998901</c:v>
                </c:pt>
                <c:pt idx="6156">
                  <c:v>-1.7663574218779201</c:v>
                </c:pt>
                <c:pt idx="6157">
                  <c:v>-1.7980957031195399</c:v>
                </c:pt>
                <c:pt idx="6158">
                  <c:v>-1.73919677735258</c:v>
                </c:pt>
                <c:pt idx="6159">
                  <c:v>-1.83349609375861</c:v>
                </c:pt>
                <c:pt idx="6160">
                  <c:v>-1.9253540038957999</c:v>
                </c:pt>
                <c:pt idx="6161">
                  <c:v>-1.8148803710947901</c:v>
                </c:pt>
                <c:pt idx="6162">
                  <c:v>-1.82586669922152</c:v>
                </c:pt>
                <c:pt idx="6163">
                  <c:v>-1.8548583984195799</c:v>
                </c:pt>
                <c:pt idx="6164">
                  <c:v>-1.6690063476485999</c:v>
                </c:pt>
                <c:pt idx="6165">
                  <c:v>-1.5896606445364201</c:v>
                </c:pt>
                <c:pt idx="6166">
                  <c:v>-1.6427612304532799</c:v>
                </c:pt>
                <c:pt idx="6167">
                  <c:v>-1.4837646484195099</c:v>
                </c:pt>
                <c:pt idx="6168">
                  <c:v>-1.30065917968254</c:v>
                </c:pt>
                <c:pt idx="6169">
                  <c:v>-1.25061035155167</c:v>
                </c:pt>
                <c:pt idx="6170">
                  <c:v>-1.1413574218690801</c:v>
                </c:pt>
                <c:pt idx="6171">
                  <c:v>-1.0821533203236799</c:v>
                </c:pt>
                <c:pt idx="6172">
                  <c:v>-1.1929321289107799</c:v>
                </c:pt>
                <c:pt idx="6173">
                  <c:v>-1.2377929687465199</c:v>
                </c:pt>
                <c:pt idx="6174">
                  <c:v>-1.20361328124941</c:v>
                </c:pt>
                <c:pt idx="6175">
                  <c:v>-1.1978149414003501</c:v>
                </c:pt>
                <c:pt idx="6176">
                  <c:v>-1.14044189452742</c:v>
                </c:pt>
                <c:pt idx="6177">
                  <c:v>-1.1035156250082001</c:v>
                </c:pt>
                <c:pt idx="6178">
                  <c:v>-1.18255615234681</c:v>
                </c:pt>
                <c:pt idx="6179">
                  <c:v>-1.2118530273403001</c:v>
                </c:pt>
                <c:pt idx="6180">
                  <c:v>-1.17889404297017</c:v>
                </c:pt>
                <c:pt idx="6181">
                  <c:v>-1.19232177733713</c:v>
                </c:pt>
                <c:pt idx="6182">
                  <c:v>-1.1300659179542001</c:v>
                </c:pt>
                <c:pt idx="6183">
                  <c:v>-0.99334716796852096</c:v>
                </c:pt>
                <c:pt idx="6184">
                  <c:v>-0.99121093750812195</c:v>
                </c:pt>
                <c:pt idx="6185">
                  <c:v>-1.06689453124746</c:v>
                </c:pt>
                <c:pt idx="6186">
                  <c:v>-1.04339599608649</c:v>
                </c:pt>
                <c:pt idx="6187">
                  <c:v>-0.97686767577935196</c:v>
                </c:pt>
                <c:pt idx="6188">
                  <c:v>-0.95947265624976497</c:v>
                </c:pt>
                <c:pt idx="6189">
                  <c:v>-0.95733642577992895</c:v>
                </c:pt>
                <c:pt idx="6190">
                  <c:v>-0.94543457030772504</c:v>
                </c:pt>
                <c:pt idx="6191">
                  <c:v>-0.90240478514635003</c:v>
                </c:pt>
                <c:pt idx="6192">
                  <c:v>-0.81390380858729805</c:v>
                </c:pt>
                <c:pt idx="6193">
                  <c:v>-0.75622558593815403</c:v>
                </c:pt>
                <c:pt idx="6194">
                  <c:v>-0.76202392578014</c:v>
                </c:pt>
                <c:pt idx="6195">
                  <c:v>-0.75225830077844003</c:v>
                </c:pt>
                <c:pt idx="6196">
                  <c:v>-0.72753906249923095</c:v>
                </c:pt>
                <c:pt idx="6197">
                  <c:v>-0.72082519530624001</c:v>
                </c:pt>
                <c:pt idx="6198">
                  <c:v>-0.66619873045317002</c:v>
                </c:pt>
                <c:pt idx="6199">
                  <c:v>-0.5313110351468</c:v>
                </c:pt>
                <c:pt idx="6200">
                  <c:v>-0.45013427734197398</c:v>
                </c:pt>
                <c:pt idx="6201">
                  <c:v>-0.43487548827519901</c:v>
                </c:pt>
                <c:pt idx="6202">
                  <c:v>-0.38330078124341199</c:v>
                </c:pt>
                <c:pt idx="6203">
                  <c:v>-0.327148437491737</c:v>
                </c:pt>
                <c:pt idx="6204">
                  <c:v>-0.257263183577424</c:v>
                </c:pt>
                <c:pt idx="6205">
                  <c:v>-0.12023925779417501</c:v>
                </c:pt>
                <c:pt idx="6206">
                  <c:v>3.3569335945853297E-2</c:v>
                </c:pt>
                <c:pt idx="6207">
                  <c:v>0.103149414064936</c:v>
                </c:pt>
                <c:pt idx="6208">
                  <c:v>0.123291015620127</c:v>
                </c:pt>
                <c:pt idx="6209">
                  <c:v>8.3007812490404301E-2</c:v>
                </c:pt>
                <c:pt idx="6210">
                  <c:v>4.2724609454219999E-3</c:v>
                </c:pt>
                <c:pt idx="6211">
                  <c:v>6.9274902368480204E-2</c:v>
                </c:pt>
                <c:pt idx="6212">
                  <c:v>0.27069091799577699</c:v>
                </c:pt>
                <c:pt idx="6213">
                  <c:v>0.48919677737270201</c:v>
                </c:pt>
                <c:pt idx="6214">
                  <c:v>0.72326660158474498</c:v>
                </c:pt>
                <c:pt idx="6215">
                  <c:v>0.90179443359892097</c:v>
                </c:pt>
                <c:pt idx="6216">
                  <c:v>0.94329833985401501</c:v>
                </c:pt>
                <c:pt idx="6217">
                  <c:v>1.0250854492419801</c:v>
                </c:pt>
                <c:pt idx="6218">
                  <c:v>1.2088012695344099</c:v>
                </c:pt>
                <c:pt idx="6219">
                  <c:v>1.2338256835845001</c:v>
                </c:pt>
                <c:pt idx="6220">
                  <c:v>1.1611938476643699</c:v>
                </c:pt>
                <c:pt idx="6221">
                  <c:v>1.22497558594783</c:v>
                </c:pt>
                <c:pt idx="6222">
                  <c:v>1.3055419921905</c:v>
                </c:pt>
                <c:pt idx="6223">
                  <c:v>1.32873535157696</c:v>
                </c:pt>
                <c:pt idx="6224">
                  <c:v>1.4407348632970101</c:v>
                </c:pt>
                <c:pt idx="6225">
                  <c:v>1.56188964843834</c:v>
                </c:pt>
                <c:pt idx="6226">
                  <c:v>1.5682983398531001</c:v>
                </c:pt>
                <c:pt idx="6227">
                  <c:v>1.63970947267513</c:v>
                </c:pt>
                <c:pt idx="6228">
                  <c:v>1.78283691407284</c:v>
                </c:pt>
                <c:pt idx="6229">
                  <c:v>1.8612670898613399</c:v>
                </c:pt>
                <c:pt idx="6230">
                  <c:v>1.9937133789224899</c:v>
                </c:pt>
                <c:pt idx="6231">
                  <c:v>2.1151733398255499</c:v>
                </c:pt>
                <c:pt idx="6232">
                  <c:v>1.9790649413766701</c:v>
                </c:pt>
                <c:pt idx="6233">
                  <c:v>1.75933837890099</c:v>
                </c:pt>
                <c:pt idx="6234">
                  <c:v>1.7202758789139401</c:v>
                </c:pt>
                <c:pt idx="6235">
                  <c:v>1.77703857423982</c:v>
                </c:pt>
                <c:pt idx="6236">
                  <c:v>1.9314575195686801</c:v>
                </c:pt>
                <c:pt idx="6237">
                  <c:v>2.2058105468942801</c:v>
                </c:pt>
                <c:pt idx="6238">
                  <c:v>2.3461914062478999</c:v>
                </c:pt>
                <c:pt idx="6239">
                  <c:v>2.33093261718995</c:v>
                </c:pt>
                <c:pt idx="6240">
                  <c:v>2.3486328124967302</c:v>
                </c:pt>
                <c:pt idx="6241">
                  <c:v>2.3251342773234498</c:v>
                </c:pt>
                <c:pt idx="6242">
                  <c:v>2.1792602538933399</c:v>
                </c:pt>
                <c:pt idx="6243">
                  <c:v>2.08709716795713</c:v>
                </c:pt>
                <c:pt idx="6244">
                  <c:v>2.0046997070077599</c:v>
                </c:pt>
                <c:pt idx="6245">
                  <c:v>1.8380737304578401</c:v>
                </c:pt>
                <c:pt idx="6246">
                  <c:v>1.7611694336082599</c:v>
                </c:pt>
                <c:pt idx="6247">
                  <c:v>1.8634033203371201</c:v>
                </c:pt>
                <c:pt idx="6248">
                  <c:v>2.0358276367440098</c:v>
                </c:pt>
                <c:pt idx="6249">
                  <c:v>2.2116088867428298</c:v>
                </c:pt>
                <c:pt idx="6250">
                  <c:v>2.37915039063639</c:v>
                </c:pt>
                <c:pt idx="6251">
                  <c:v>2.4578857421943399</c:v>
                </c:pt>
                <c:pt idx="6252">
                  <c:v>2.5051879882943102</c:v>
                </c:pt>
                <c:pt idx="6253">
                  <c:v>2.5949096679869799</c:v>
                </c:pt>
                <c:pt idx="6254">
                  <c:v>2.7194213867335901</c:v>
                </c:pt>
                <c:pt idx="6255">
                  <c:v>2.8207397460957302</c:v>
                </c:pt>
                <c:pt idx="6256">
                  <c:v>2.8341674804553998</c:v>
                </c:pt>
                <c:pt idx="6257">
                  <c:v>2.743530273428</c:v>
                </c:pt>
                <c:pt idx="6258">
                  <c:v>2.6794433593723599</c:v>
                </c:pt>
                <c:pt idx="6259">
                  <c:v>2.6617431640623201</c:v>
                </c:pt>
                <c:pt idx="6260">
                  <c:v>2.6605224609552698</c:v>
                </c:pt>
                <c:pt idx="6261">
                  <c:v>2.7789306640864102</c:v>
                </c:pt>
                <c:pt idx="6262">
                  <c:v>2.9373168945198702</c:v>
                </c:pt>
                <c:pt idx="6263">
                  <c:v>2.8619384765287998</c:v>
                </c:pt>
                <c:pt idx="6264">
                  <c:v>2.64007568357906</c:v>
                </c:pt>
                <c:pt idx="6265">
                  <c:v>2.5433349609306499</c:v>
                </c:pt>
                <c:pt idx="6266">
                  <c:v>2.4984741210874599</c:v>
                </c:pt>
                <c:pt idx="6267">
                  <c:v>2.4575805664141801</c:v>
                </c:pt>
                <c:pt idx="6268">
                  <c:v>2.5091552734303302</c:v>
                </c:pt>
                <c:pt idx="6269">
                  <c:v>2.46276855465692</c:v>
                </c:pt>
                <c:pt idx="6270">
                  <c:v>2.2650146484347502</c:v>
                </c:pt>
                <c:pt idx="6271">
                  <c:v>2.2473144531499698</c:v>
                </c:pt>
                <c:pt idx="6272">
                  <c:v>2.4069213867177499</c:v>
                </c:pt>
                <c:pt idx="6273">
                  <c:v>2.4005126952969902</c:v>
                </c:pt>
                <c:pt idx="6274">
                  <c:v>2.3019409179726402</c:v>
                </c:pt>
                <c:pt idx="6275">
                  <c:v>2.3266601562498601</c:v>
                </c:pt>
                <c:pt idx="6276">
                  <c:v>2.3257446288937702</c:v>
                </c:pt>
                <c:pt idx="6277">
                  <c:v>2.2473144531232498</c:v>
                </c:pt>
                <c:pt idx="6278">
                  <c:v>2.2363281249997602</c:v>
                </c:pt>
                <c:pt idx="6279">
                  <c:v>2.23480224607037</c:v>
                </c:pt>
                <c:pt idx="6280">
                  <c:v>2.0895385741917298</c:v>
                </c:pt>
                <c:pt idx="6281">
                  <c:v>1.9216918945184001</c:v>
                </c:pt>
                <c:pt idx="6282">
                  <c:v>1.84234619140704</c:v>
                </c:pt>
                <c:pt idx="6283">
                  <c:v>1.8472290039199599</c:v>
                </c:pt>
                <c:pt idx="6284">
                  <c:v>1.93145751954984</c:v>
                </c:pt>
                <c:pt idx="6285">
                  <c:v>2.0449829101635899</c:v>
                </c:pt>
                <c:pt idx="6286">
                  <c:v>2.08984374999884</c:v>
                </c:pt>
                <c:pt idx="6287">
                  <c:v>2.08282470702598</c:v>
                </c:pt>
                <c:pt idx="6288">
                  <c:v>2.0507812499973701</c:v>
                </c:pt>
                <c:pt idx="6289">
                  <c:v>2.03491210938556</c:v>
                </c:pt>
                <c:pt idx="6290">
                  <c:v>2.0983886718949099</c:v>
                </c:pt>
                <c:pt idx="6291">
                  <c:v>2.2180175781384799</c:v>
                </c:pt>
                <c:pt idx="6292">
                  <c:v>2.2985839843806701</c:v>
                </c:pt>
                <c:pt idx="6293">
                  <c:v>2.3324584960942598</c:v>
                </c:pt>
                <c:pt idx="6294">
                  <c:v>2.3355102539063499</c:v>
                </c:pt>
                <c:pt idx="6295">
                  <c:v>2.33612060548321</c:v>
                </c:pt>
                <c:pt idx="6296">
                  <c:v>2.42156982425103</c:v>
                </c:pt>
                <c:pt idx="6297">
                  <c:v>2.6113891601727399</c:v>
                </c:pt>
                <c:pt idx="6298">
                  <c:v>2.7078247070130401</c:v>
                </c:pt>
                <c:pt idx="6299">
                  <c:v>2.6013183593482498</c:v>
                </c:pt>
                <c:pt idx="6300">
                  <c:v>2.4456787109257001</c:v>
                </c:pt>
                <c:pt idx="6301">
                  <c:v>2.3770141601466501</c:v>
                </c:pt>
                <c:pt idx="6302">
                  <c:v>2.3214721679523702</c:v>
                </c:pt>
                <c:pt idx="6303">
                  <c:v>2.2271728515465399</c:v>
                </c:pt>
                <c:pt idx="6304">
                  <c:v>2.1353149413869601</c:v>
                </c:pt>
                <c:pt idx="6305">
                  <c:v>2.0248413085650299</c:v>
                </c:pt>
                <c:pt idx="6306">
                  <c:v>1.86035156247022</c:v>
                </c:pt>
                <c:pt idx="6307">
                  <c:v>1.6906738281005</c:v>
                </c:pt>
                <c:pt idx="6308">
                  <c:v>1.5518188476481201</c:v>
                </c:pt>
                <c:pt idx="6309">
                  <c:v>1.50573730467944</c:v>
                </c:pt>
                <c:pt idx="6310">
                  <c:v>1.4602661132472099</c:v>
                </c:pt>
                <c:pt idx="6311">
                  <c:v>1.26831054683306</c:v>
                </c:pt>
                <c:pt idx="6312">
                  <c:v>1.0330200195045101</c:v>
                </c:pt>
                <c:pt idx="6313">
                  <c:v>0.88378906247074696</c:v>
                </c:pt>
                <c:pt idx="6314">
                  <c:v>0.72052001949855105</c:v>
                </c:pt>
                <c:pt idx="6315">
                  <c:v>0.53894042967220002</c:v>
                </c:pt>
                <c:pt idx="6316">
                  <c:v>0.45440673825457201</c:v>
                </c:pt>
                <c:pt idx="6317">
                  <c:v>0.30700683588987099</c:v>
                </c:pt>
                <c:pt idx="6318">
                  <c:v>4.5166015597077898E-2</c:v>
                </c:pt>
                <c:pt idx="6319">
                  <c:v>-0.108337402354294</c:v>
                </c:pt>
                <c:pt idx="6320">
                  <c:v>-0.16601562502236999</c:v>
                </c:pt>
                <c:pt idx="6321">
                  <c:v>-0.28778076173792499</c:v>
                </c:pt>
                <c:pt idx="6322">
                  <c:v>-0.39215087892484302</c:v>
                </c:pt>
                <c:pt idx="6323">
                  <c:v>-0.492858886757571</c:v>
                </c:pt>
                <c:pt idx="6324">
                  <c:v>-0.703125000034313</c:v>
                </c:pt>
                <c:pt idx="6325">
                  <c:v>-0.88806152345223699</c:v>
                </c:pt>
                <c:pt idx="6326">
                  <c:v>-0.96710205080150602</c:v>
                </c:pt>
                <c:pt idx="6327">
                  <c:v>-1.07574462892929</c:v>
                </c:pt>
                <c:pt idx="6328">
                  <c:v>-1.1987304687693801</c:v>
                </c:pt>
                <c:pt idx="6329">
                  <c:v>-1.3021850586346</c:v>
                </c:pt>
                <c:pt idx="6330">
                  <c:v>-1.5191650391015299</c:v>
                </c:pt>
                <c:pt idx="6331">
                  <c:v>-1.7254638671932201</c:v>
                </c:pt>
                <c:pt idx="6332">
                  <c:v>-1.75567626954511</c:v>
                </c:pt>
                <c:pt idx="6333">
                  <c:v>-1.8286132812832201</c:v>
                </c:pt>
                <c:pt idx="6334">
                  <c:v>-2.00256347658337</c:v>
                </c:pt>
                <c:pt idx="6335">
                  <c:v>-2.11181640626587</c:v>
                </c:pt>
                <c:pt idx="6336">
                  <c:v>-2.1945190429922898</c:v>
                </c:pt>
                <c:pt idx="6337">
                  <c:v>-2.3171997070378998</c:v>
                </c:pt>
                <c:pt idx="6338">
                  <c:v>-2.3516845703065301</c:v>
                </c:pt>
                <c:pt idx="6339">
                  <c:v>-2.3208618164025299</c:v>
                </c:pt>
                <c:pt idx="6340">
                  <c:v>-2.3016357421818001</c:v>
                </c:pt>
                <c:pt idx="6341">
                  <c:v>-2.27233886719225</c:v>
                </c:pt>
                <c:pt idx="6342">
                  <c:v>-2.2967529296814102</c:v>
                </c:pt>
                <c:pt idx="6343">
                  <c:v>-2.2656249999595302</c:v>
                </c:pt>
                <c:pt idx="6344">
                  <c:v>-2.0596313476272901</c:v>
                </c:pt>
                <c:pt idx="6345">
                  <c:v>-1.9122314453172</c:v>
                </c:pt>
                <c:pt idx="6346">
                  <c:v>-1.9360351562381899</c:v>
                </c:pt>
                <c:pt idx="6347">
                  <c:v>-1.8762207031049101</c:v>
                </c:pt>
                <c:pt idx="6348">
                  <c:v>-1.77490234376532</c:v>
                </c:pt>
                <c:pt idx="6349">
                  <c:v>-1.85180664064585</c:v>
                </c:pt>
                <c:pt idx="6350">
                  <c:v>-1.95648193359815</c:v>
                </c:pt>
                <c:pt idx="6351">
                  <c:v>-1.9784545898533199</c:v>
                </c:pt>
                <c:pt idx="6352">
                  <c:v>-2.0260620117322499</c:v>
                </c:pt>
                <c:pt idx="6353">
                  <c:v>-2.0932006836023098</c:v>
                </c:pt>
                <c:pt idx="6354">
                  <c:v>-2.1356201172026599</c:v>
                </c:pt>
                <c:pt idx="6355">
                  <c:v>-2.2106933593870099</c:v>
                </c:pt>
                <c:pt idx="6356">
                  <c:v>-2.2698974609294198</c:v>
                </c:pt>
                <c:pt idx="6357">
                  <c:v>-2.2302246093607598</c:v>
                </c:pt>
                <c:pt idx="6358">
                  <c:v>-2.1603393554486399</c:v>
                </c:pt>
                <c:pt idx="6359">
                  <c:v>-2.0620727538857699</c:v>
                </c:pt>
                <c:pt idx="6360">
                  <c:v>-1.9619750976652199</c:v>
                </c:pt>
                <c:pt idx="6361">
                  <c:v>-2.0056152344013398</c:v>
                </c:pt>
                <c:pt idx="6362">
                  <c:v>-2.1331787109329001</c:v>
                </c:pt>
                <c:pt idx="6363">
                  <c:v>-2.1109008788975201</c:v>
                </c:pt>
                <c:pt idx="6364">
                  <c:v>-2.0687866211147901</c:v>
                </c:pt>
                <c:pt idx="6365">
                  <c:v>-2.1697998046999598</c:v>
                </c:pt>
                <c:pt idx="6366">
                  <c:v>-2.2296142577968001</c:v>
                </c:pt>
                <c:pt idx="6367">
                  <c:v>-2.1545410156161902</c:v>
                </c:pt>
                <c:pt idx="6368">
                  <c:v>-2.1124267578065399</c:v>
                </c:pt>
                <c:pt idx="6369">
                  <c:v>-2.0840454101335202</c:v>
                </c:pt>
                <c:pt idx="6370">
                  <c:v>-1.97631835935439</c:v>
                </c:pt>
                <c:pt idx="6371">
                  <c:v>-1.8786621093773901</c:v>
                </c:pt>
                <c:pt idx="6372">
                  <c:v>-1.88995361329464</c:v>
                </c:pt>
                <c:pt idx="6373">
                  <c:v>-1.95312500000494</c:v>
                </c:pt>
                <c:pt idx="6374">
                  <c:v>-1.9763183593587601</c:v>
                </c:pt>
                <c:pt idx="6375">
                  <c:v>-1.9003295898085899</c:v>
                </c:pt>
                <c:pt idx="6376">
                  <c:v>-1.7358398437198701</c:v>
                </c:pt>
                <c:pt idx="6377">
                  <c:v>-1.5954589843759199</c:v>
                </c:pt>
                <c:pt idx="6378">
                  <c:v>-1.59973144532691</c:v>
                </c:pt>
                <c:pt idx="6379">
                  <c:v>-1.66656494138683</c:v>
                </c:pt>
                <c:pt idx="6380">
                  <c:v>-1.57684326165507</c:v>
                </c:pt>
                <c:pt idx="6381">
                  <c:v>-1.2826538085178001</c:v>
                </c:pt>
                <c:pt idx="6382">
                  <c:v>-0.93322753901367195</c:v>
                </c:pt>
                <c:pt idx="6383">
                  <c:v>-0.70953369139279399</c:v>
                </c:pt>
                <c:pt idx="6384">
                  <c:v>-0.64788818359267997</c:v>
                </c:pt>
                <c:pt idx="6385">
                  <c:v>-0.64300537109120803</c:v>
                </c:pt>
                <c:pt idx="6386">
                  <c:v>-0.63140869142089295</c:v>
                </c:pt>
                <c:pt idx="6387">
                  <c:v>-0.69793701173122802</c:v>
                </c:pt>
                <c:pt idx="6388">
                  <c:v>-0.75439453122565203</c:v>
                </c:pt>
                <c:pt idx="6389">
                  <c:v>-0.644226074197078</c:v>
                </c:pt>
                <c:pt idx="6390">
                  <c:v>-0.54656982420784705</c:v>
                </c:pt>
                <c:pt idx="6391">
                  <c:v>-0.49743652340241101</c:v>
                </c:pt>
                <c:pt idx="6392">
                  <c:v>-0.33996582027515199</c:v>
                </c:pt>
                <c:pt idx="6393">
                  <c:v>-0.173034667934542</c:v>
                </c:pt>
                <c:pt idx="6394">
                  <c:v>-2.0141601493121102E-2</c:v>
                </c:pt>
                <c:pt idx="6395">
                  <c:v>0.28869628911898998</c:v>
                </c:pt>
                <c:pt idx="6396">
                  <c:v>0.54016113280809497</c:v>
                </c:pt>
                <c:pt idx="6397">
                  <c:v>0.520629882812224</c:v>
                </c:pt>
                <c:pt idx="6398">
                  <c:v>0.51940917970118405</c:v>
                </c:pt>
                <c:pt idx="6399">
                  <c:v>0.57983398435911004</c:v>
                </c:pt>
                <c:pt idx="6400">
                  <c:v>0.50994873046234102</c:v>
                </c:pt>
                <c:pt idx="6401">
                  <c:v>0.48187255860691702</c:v>
                </c:pt>
                <c:pt idx="6402">
                  <c:v>0.53955078124349498</c:v>
                </c:pt>
                <c:pt idx="6403">
                  <c:v>0.51116943360794898</c:v>
                </c:pt>
                <c:pt idx="6404">
                  <c:v>0.573120117237919</c:v>
                </c:pt>
                <c:pt idx="6405">
                  <c:v>0.79223632815228295</c:v>
                </c:pt>
                <c:pt idx="6406">
                  <c:v>0.91033935548235601</c:v>
                </c:pt>
                <c:pt idx="6407">
                  <c:v>0.96923828126224398</c:v>
                </c:pt>
                <c:pt idx="6408">
                  <c:v>1.02203369137702</c:v>
                </c:pt>
                <c:pt idx="6409">
                  <c:v>0.89599609370772304</c:v>
                </c:pt>
                <c:pt idx="6410">
                  <c:v>0.71441650389626399</c:v>
                </c:pt>
                <c:pt idx="6411">
                  <c:v>0.67169189452219102</c:v>
                </c:pt>
                <c:pt idx="6412">
                  <c:v>0.63293457030140099</c:v>
                </c:pt>
                <c:pt idx="6413">
                  <c:v>0.58563232423135303</c:v>
                </c:pt>
                <c:pt idx="6414">
                  <c:v>0.63934326171989997</c:v>
                </c:pt>
                <c:pt idx="6415">
                  <c:v>0.64422607421600797</c:v>
                </c:pt>
                <c:pt idx="6416">
                  <c:v>0.63262939456899203</c:v>
                </c:pt>
                <c:pt idx="6417">
                  <c:v>0.79223632816853795</c:v>
                </c:pt>
                <c:pt idx="6418">
                  <c:v>0.97564697267661105</c:v>
                </c:pt>
                <c:pt idx="6419">
                  <c:v>1.0610961914255199</c:v>
                </c:pt>
                <c:pt idx="6420">
                  <c:v>1.1419677734354601</c:v>
                </c:pt>
                <c:pt idx="6421">
                  <c:v>1.13342285152753</c:v>
                </c:pt>
                <c:pt idx="6422">
                  <c:v>0.98724365231685796</c:v>
                </c:pt>
                <c:pt idx="6423">
                  <c:v>0.87524414061543798</c:v>
                </c:pt>
                <c:pt idx="6424">
                  <c:v>0.83557128905985201</c:v>
                </c:pt>
                <c:pt idx="6425">
                  <c:v>0.82458496095536704</c:v>
                </c:pt>
                <c:pt idx="6426">
                  <c:v>0.89843750002628298</c:v>
                </c:pt>
                <c:pt idx="6427">
                  <c:v>1.00708007814694</c:v>
                </c:pt>
                <c:pt idx="6428">
                  <c:v>1.0974121094190401</c:v>
                </c:pt>
                <c:pt idx="6429">
                  <c:v>1.27807617194284</c:v>
                </c:pt>
                <c:pt idx="6430">
                  <c:v>1.55639648443301</c:v>
                </c:pt>
                <c:pt idx="6431">
                  <c:v>1.79351806643178</c:v>
                </c:pt>
                <c:pt idx="6432">
                  <c:v>1.89788818357704</c:v>
                </c:pt>
                <c:pt idx="6433">
                  <c:v>1.82983398431949</c:v>
                </c:pt>
                <c:pt idx="6434">
                  <c:v>1.6046142577626299</c:v>
                </c:pt>
                <c:pt idx="6435">
                  <c:v>1.4022827148244199</c:v>
                </c:pt>
                <c:pt idx="6436">
                  <c:v>1.32415771483238</c:v>
                </c:pt>
                <c:pt idx="6437">
                  <c:v>1.27838134763897</c:v>
                </c:pt>
                <c:pt idx="6438">
                  <c:v>1.20880126952851</c:v>
                </c:pt>
                <c:pt idx="6439">
                  <c:v>1.1978149414118799</c:v>
                </c:pt>
                <c:pt idx="6440">
                  <c:v>1.2203979492105801</c:v>
                </c:pt>
                <c:pt idx="6441">
                  <c:v>1.1877441406272999</c:v>
                </c:pt>
                <c:pt idx="6442">
                  <c:v>1.19689941407997</c:v>
                </c:pt>
                <c:pt idx="6443">
                  <c:v>1.2664794921771201</c:v>
                </c:pt>
                <c:pt idx="6444">
                  <c:v>1.22528076167408</c:v>
                </c:pt>
                <c:pt idx="6445">
                  <c:v>1.04797363275664</c:v>
                </c:pt>
                <c:pt idx="6446">
                  <c:v>0.82702636711772803</c:v>
                </c:pt>
                <c:pt idx="6447">
                  <c:v>0.55206298821434296</c:v>
                </c:pt>
                <c:pt idx="6448">
                  <c:v>0.28839111324262501</c:v>
                </c:pt>
                <c:pt idx="6449">
                  <c:v>0.13671874998484501</c:v>
                </c:pt>
                <c:pt idx="6450">
                  <c:v>7.7209472665687201E-2</c:v>
                </c:pt>
                <c:pt idx="6451">
                  <c:v>0.11413574221098099</c:v>
                </c:pt>
                <c:pt idx="6452">
                  <c:v>0.20568847655678599</c:v>
                </c:pt>
                <c:pt idx="6453">
                  <c:v>0.183410644500616</c:v>
                </c:pt>
                <c:pt idx="6454">
                  <c:v>6.4392089831926097E-2</c:v>
                </c:pt>
                <c:pt idx="6455">
                  <c:v>1.8615722648840399E-2</c:v>
                </c:pt>
                <c:pt idx="6456">
                  <c:v>-1.0070800808936201E-2</c:v>
                </c:pt>
                <c:pt idx="6457">
                  <c:v>-0.116882324251894</c:v>
                </c:pt>
                <c:pt idx="6458">
                  <c:v>-0.244750976594967</c:v>
                </c:pt>
                <c:pt idx="6459">
                  <c:v>-0.36956787111103601</c:v>
                </c:pt>
                <c:pt idx="6460">
                  <c:v>-0.435791015615282</c:v>
                </c:pt>
                <c:pt idx="6461">
                  <c:v>-0.39855957029691202</c:v>
                </c:pt>
                <c:pt idx="6462">
                  <c:v>-0.33905029295332201</c:v>
                </c:pt>
                <c:pt idx="6463">
                  <c:v>-0.280151367130548</c:v>
                </c:pt>
                <c:pt idx="6464">
                  <c:v>-6.3476562417174601E-2</c:v>
                </c:pt>
                <c:pt idx="6465">
                  <c:v>0.25054931646999901</c:v>
                </c:pt>
                <c:pt idx="6466">
                  <c:v>0.49224853521141498</c:v>
                </c:pt>
                <c:pt idx="6467">
                  <c:v>0.70068359379910705</c:v>
                </c:pt>
                <c:pt idx="6468">
                  <c:v>0.88623046876669598</c:v>
                </c:pt>
                <c:pt idx="6469">
                  <c:v>0.94909667967896105</c:v>
                </c:pt>
                <c:pt idx="6470">
                  <c:v>0.91705322263339795</c:v>
                </c:pt>
                <c:pt idx="6471">
                  <c:v>0.83129882810361999</c:v>
                </c:pt>
                <c:pt idx="6472">
                  <c:v>0.75134277347631095</c:v>
                </c:pt>
                <c:pt idx="6473">
                  <c:v>0.89599609385693402</c:v>
                </c:pt>
                <c:pt idx="6474">
                  <c:v>1.29455566413997</c:v>
                </c:pt>
                <c:pt idx="6475">
                  <c:v>1.5823364258103301</c:v>
                </c:pt>
                <c:pt idx="6476">
                  <c:v>1.6903686523802699</c:v>
                </c:pt>
                <c:pt idx="6477">
                  <c:v>1.8255615234772</c:v>
                </c:pt>
                <c:pt idx="6478">
                  <c:v>1.9720458984440301</c:v>
                </c:pt>
                <c:pt idx="6479">
                  <c:v>1.99615478514853</c:v>
                </c:pt>
                <c:pt idx="6480">
                  <c:v>1.96777343749469</c:v>
                </c:pt>
                <c:pt idx="6481">
                  <c:v>1.9482421874810201</c:v>
                </c:pt>
                <c:pt idx="6482">
                  <c:v>1.8786621093381599</c:v>
                </c:pt>
                <c:pt idx="6483">
                  <c:v>1.74407958980039</c:v>
                </c:pt>
                <c:pt idx="6484">
                  <c:v>1.58569335935664</c:v>
                </c:pt>
                <c:pt idx="6485">
                  <c:v>1.51885986330455</c:v>
                </c:pt>
                <c:pt idx="6486">
                  <c:v>1.60369873050786</c:v>
                </c:pt>
                <c:pt idx="6487">
                  <c:v>1.74560546876839</c:v>
                </c:pt>
                <c:pt idx="6488">
                  <c:v>1.8121337890667999</c:v>
                </c:pt>
                <c:pt idx="6489">
                  <c:v>1.82769775390769</c:v>
                </c:pt>
                <c:pt idx="6490">
                  <c:v>1.8328857421609199</c:v>
                </c:pt>
                <c:pt idx="6491">
                  <c:v>1.7373657226083501</c:v>
                </c:pt>
                <c:pt idx="6492">
                  <c:v>1.56524658198703</c:v>
                </c:pt>
                <c:pt idx="6493">
                  <c:v>1.4068603515024301</c:v>
                </c:pt>
                <c:pt idx="6494">
                  <c:v>1.19171142570175</c:v>
                </c:pt>
                <c:pt idx="6495">
                  <c:v>0.90789794916197397</c:v>
                </c:pt>
                <c:pt idx="6496">
                  <c:v>0.70587158200337696</c:v>
                </c:pt>
                <c:pt idx="6497">
                  <c:v>0.60668945310142397</c:v>
                </c:pt>
                <c:pt idx="6498">
                  <c:v>0.52307128905518596</c:v>
                </c:pt>
                <c:pt idx="6499">
                  <c:v>0.49713134766099798</c:v>
                </c:pt>
                <c:pt idx="6500">
                  <c:v>0.51391601560594902</c:v>
                </c:pt>
                <c:pt idx="6501">
                  <c:v>0.44677734371440803</c:v>
                </c:pt>
                <c:pt idx="6502">
                  <c:v>0.32135009761150901</c:v>
                </c:pt>
                <c:pt idx="6503">
                  <c:v>0.164184570261765</c:v>
                </c:pt>
                <c:pt idx="6504">
                  <c:v>-1.4038085978897399E-2</c:v>
                </c:pt>
                <c:pt idx="6505">
                  <c:v>-0.15899658207461501</c:v>
                </c:pt>
                <c:pt idx="6506">
                  <c:v>-0.31036376959043999</c:v>
                </c:pt>
                <c:pt idx="6507">
                  <c:v>-0.51696777348082801</c:v>
                </c:pt>
                <c:pt idx="6508">
                  <c:v>-0.66772460938863798</c:v>
                </c:pt>
                <c:pt idx="6509">
                  <c:v>-0.71502685548643496</c:v>
                </c:pt>
                <c:pt idx="6510">
                  <c:v>-0.77636718751994704</c:v>
                </c:pt>
                <c:pt idx="6511">
                  <c:v>-0.84533691406558897</c:v>
                </c:pt>
                <c:pt idx="6512">
                  <c:v>-0.85601806639775002</c:v>
                </c:pt>
                <c:pt idx="6513">
                  <c:v>-0.82672119139905598</c:v>
                </c:pt>
                <c:pt idx="6514">
                  <c:v>-0.802001953151112</c:v>
                </c:pt>
                <c:pt idx="6515">
                  <c:v>-0.89172363288662704</c:v>
                </c:pt>
                <c:pt idx="6516">
                  <c:v>-1.1456298828746001</c:v>
                </c:pt>
                <c:pt idx="6517">
                  <c:v>-1.35833740237235</c:v>
                </c:pt>
                <c:pt idx="6518">
                  <c:v>-1.4559936523975401</c:v>
                </c:pt>
                <c:pt idx="6519">
                  <c:v>-1.63909912114853</c:v>
                </c:pt>
                <c:pt idx="6520">
                  <c:v>-1.82556152342698</c:v>
                </c:pt>
                <c:pt idx="6521">
                  <c:v>-1.78985595702675</c:v>
                </c:pt>
                <c:pt idx="6522">
                  <c:v>-1.7745971680216099</c:v>
                </c:pt>
                <c:pt idx="6523">
                  <c:v>-1.9534301758180801</c:v>
                </c:pt>
                <c:pt idx="6524">
                  <c:v>-2.0776367187616702</c:v>
                </c:pt>
                <c:pt idx="6525">
                  <c:v>-2.1170043945861599</c:v>
                </c:pt>
                <c:pt idx="6526">
                  <c:v>-2.3016357422409399</c:v>
                </c:pt>
                <c:pt idx="6527">
                  <c:v>-2.4807739258050998</c:v>
                </c:pt>
                <c:pt idx="6528">
                  <c:v>-2.56072998053039</c:v>
                </c:pt>
                <c:pt idx="6529">
                  <c:v>-2.7667236328942302</c:v>
                </c:pt>
                <c:pt idx="6530">
                  <c:v>-3.03985595706963</c:v>
                </c:pt>
                <c:pt idx="6531">
                  <c:v>-3.1677246093905298</c:v>
                </c:pt>
                <c:pt idx="6532">
                  <c:v>-3.21929931641654</c:v>
                </c:pt>
                <c:pt idx="6533">
                  <c:v>-3.2534790038856101</c:v>
                </c:pt>
                <c:pt idx="6534">
                  <c:v>-3.1851196288892001</c:v>
                </c:pt>
                <c:pt idx="6535">
                  <c:v>-3.12866210938415</c:v>
                </c:pt>
                <c:pt idx="6536">
                  <c:v>-3.1588745117355299</c:v>
                </c:pt>
                <c:pt idx="6537">
                  <c:v>-3.2141113281686602</c:v>
                </c:pt>
                <c:pt idx="6538">
                  <c:v>-3.3578491211750201</c:v>
                </c:pt>
                <c:pt idx="6539">
                  <c:v>-3.6245727539674299</c:v>
                </c:pt>
                <c:pt idx="6540">
                  <c:v>-3.8253784180095001</c:v>
                </c:pt>
                <c:pt idx="6541">
                  <c:v>-3.9587402344152198</c:v>
                </c:pt>
                <c:pt idx="6542">
                  <c:v>-4.0899658203184899</c:v>
                </c:pt>
                <c:pt idx="6543">
                  <c:v>-4.1094970703061202</c:v>
                </c:pt>
                <c:pt idx="6544">
                  <c:v>-4.08874511722391</c:v>
                </c:pt>
                <c:pt idx="6545">
                  <c:v>-4.2068481445341703</c:v>
                </c:pt>
                <c:pt idx="6546">
                  <c:v>-4.2163085936835598</c:v>
                </c:pt>
                <c:pt idx="6547">
                  <c:v>-4.0014648436753504</c:v>
                </c:pt>
                <c:pt idx="6548">
                  <c:v>-3.7600708007003298</c:v>
                </c:pt>
                <c:pt idx="6549">
                  <c:v>-3.4991455077421598</c:v>
                </c:pt>
                <c:pt idx="6550">
                  <c:v>-3.2730102539412802</c:v>
                </c:pt>
                <c:pt idx="6551">
                  <c:v>-3.3856201172601401</c:v>
                </c:pt>
                <c:pt idx="6552">
                  <c:v>-3.6184692382630699</c:v>
                </c:pt>
                <c:pt idx="6553">
                  <c:v>-3.5601806639973801</c:v>
                </c:pt>
                <c:pt idx="6554">
                  <c:v>-3.3520507811813398</c:v>
                </c:pt>
                <c:pt idx="6555">
                  <c:v>-3.13323974601647</c:v>
                </c:pt>
                <c:pt idx="6556">
                  <c:v>-2.8869628906036802</c:v>
                </c:pt>
                <c:pt idx="6557">
                  <c:v>-2.8192138672205398</c:v>
                </c:pt>
                <c:pt idx="6558">
                  <c:v>-2.9241943358981102</c:v>
                </c:pt>
                <c:pt idx="6559">
                  <c:v>-2.7993774412793302</c:v>
                </c:pt>
                <c:pt idx="6560">
                  <c:v>-2.3983764647172201</c:v>
                </c:pt>
                <c:pt idx="6561">
                  <c:v>-1.9985961913157799</c:v>
                </c:pt>
                <c:pt idx="6562">
                  <c:v>-1.7135620116836801</c:v>
                </c:pt>
                <c:pt idx="6563">
                  <c:v>-1.6033935547078</c:v>
                </c:pt>
                <c:pt idx="6564">
                  <c:v>-1.66717529297372</c:v>
                </c:pt>
                <c:pt idx="6565">
                  <c:v>-1.6827392577710001</c:v>
                </c:pt>
                <c:pt idx="6566">
                  <c:v>-1.55273437495301</c:v>
                </c:pt>
                <c:pt idx="6567">
                  <c:v>-1.40594482414821</c:v>
                </c:pt>
                <c:pt idx="6568">
                  <c:v>-1.18621826161872</c:v>
                </c:pt>
                <c:pt idx="6569">
                  <c:v>-0.874633789006102</c:v>
                </c:pt>
                <c:pt idx="6570">
                  <c:v>-0.69946289060898403</c:v>
                </c:pt>
                <c:pt idx="6571">
                  <c:v>-0.64971923822301703</c:v>
                </c:pt>
                <c:pt idx="6572">
                  <c:v>-0.46936035147564598</c:v>
                </c:pt>
                <c:pt idx="6573">
                  <c:v>-0.20111083976905</c:v>
                </c:pt>
                <c:pt idx="6574">
                  <c:v>2.96020508454586E-2</c:v>
                </c:pt>
                <c:pt idx="6575">
                  <c:v>0.227355957027088</c:v>
                </c:pt>
                <c:pt idx="6576">
                  <c:v>0.21453857417771199</c:v>
                </c:pt>
                <c:pt idx="6577">
                  <c:v>8.85009765836242E-2</c:v>
                </c:pt>
                <c:pt idx="6578">
                  <c:v>0.15319824223542799</c:v>
                </c:pt>
                <c:pt idx="6579">
                  <c:v>0.29998779297724298</c:v>
                </c:pt>
                <c:pt idx="6580">
                  <c:v>0.325927734404658</c:v>
                </c:pt>
                <c:pt idx="6581">
                  <c:v>0.41625976566948802</c:v>
                </c:pt>
                <c:pt idx="6582">
                  <c:v>0.55175781252813305</c:v>
                </c:pt>
                <c:pt idx="6583">
                  <c:v>0.63720703131852396</c:v>
                </c:pt>
                <c:pt idx="6584">
                  <c:v>0.84533691417453705</c:v>
                </c:pt>
                <c:pt idx="6585">
                  <c:v>1.1846923828810001</c:v>
                </c:pt>
                <c:pt idx="6586">
                  <c:v>1.3916015625186899</c:v>
                </c:pt>
                <c:pt idx="6587">
                  <c:v>1.4480590820271</c:v>
                </c:pt>
                <c:pt idx="6588">
                  <c:v>1.4355468749764</c:v>
                </c:pt>
                <c:pt idx="6589">
                  <c:v>1.3644409179467101</c:v>
                </c:pt>
                <c:pt idx="6590">
                  <c:v>1.2982177734428</c:v>
                </c:pt>
                <c:pt idx="6591">
                  <c:v>1.31408691410172</c:v>
                </c:pt>
                <c:pt idx="6592">
                  <c:v>1.4315795898979899</c:v>
                </c:pt>
                <c:pt idx="6593">
                  <c:v>1.5936279297074201</c:v>
                </c:pt>
                <c:pt idx="6594">
                  <c:v>1.65313720703289</c:v>
                </c:pt>
                <c:pt idx="6595">
                  <c:v>1.65802001959482</c:v>
                </c:pt>
                <c:pt idx="6596">
                  <c:v>1.84692382823365</c:v>
                </c:pt>
                <c:pt idx="6597">
                  <c:v>2.1697998047471199</c:v>
                </c:pt>
                <c:pt idx="6598">
                  <c:v>2.3464965820500399</c:v>
                </c:pt>
                <c:pt idx="6599">
                  <c:v>2.4020385742434298</c:v>
                </c:pt>
                <c:pt idx="6600">
                  <c:v>2.47497558593802</c:v>
                </c:pt>
                <c:pt idx="6601">
                  <c:v>2.4765014648301902</c:v>
                </c:pt>
                <c:pt idx="6602">
                  <c:v>2.4365234375101701</c:v>
                </c:pt>
                <c:pt idx="6603">
                  <c:v>2.4664306640554199</c:v>
                </c:pt>
                <c:pt idx="6604">
                  <c:v>2.4456787109091902</c:v>
                </c:pt>
                <c:pt idx="6605">
                  <c:v>2.3626708984609799</c:v>
                </c:pt>
                <c:pt idx="6606">
                  <c:v>2.4313354492584098</c:v>
                </c:pt>
                <c:pt idx="6607">
                  <c:v>2.5473022461234698</c:v>
                </c:pt>
                <c:pt idx="6608">
                  <c:v>2.6339721680575101</c:v>
                </c:pt>
                <c:pt idx="6609">
                  <c:v>2.8921508790192401</c:v>
                </c:pt>
                <c:pt idx="6610">
                  <c:v>3.2208251953368001</c:v>
                </c:pt>
                <c:pt idx="6611">
                  <c:v>3.2913208007310701</c:v>
                </c:pt>
                <c:pt idx="6612">
                  <c:v>3.1457519530425202</c:v>
                </c:pt>
                <c:pt idx="6613">
                  <c:v>2.90710449208968</c:v>
                </c:pt>
                <c:pt idx="6614">
                  <c:v>2.62481689447658</c:v>
                </c:pt>
                <c:pt idx="6615">
                  <c:v>2.4670410156478</c:v>
                </c:pt>
                <c:pt idx="6616">
                  <c:v>2.53265380863404</c:v>
                </c:pt>
                <c:pt idx="6617">
                  <c:v>2.6483154296807001</c:v>
                </c:pt>
                <c:pt idx="6618">
                  <c:v>2.6287841796479601</c:v>
                </c:pt>
                <c:pt idx="6619">
                  <c:v>2.5155639648494001</c:v>
                </c:pt>
                <c:pt idx="6620">
                  <c:v>2.53173828132811</c:v>
                </c:pt>
                <c:pt idx="6621">
                  <c:v>2.7548217774294601</c:v>
                </c:pt>
                <c:pt idx="6622">
                  <c:v>2.9989624023787802</c:v>
                </c:pt>
                <c:pt idx="6623">
                  <c:v>3.09875488277748</c:v>
                </c:pt>
                <c:pt idx="6624">
                  <c:v>2.99926757803413</c:v>
                </c:pt>
                <c:pt idx="6625">
                  <c:v>2.7410888670803502</c:v>
                </c:pt>
                <c:pt idx="6626">
                  <c:v>2.4374389647302701</c:v>
                </c:pt>
                <c:pt idx="6627">
                  <c:v>2.1166992186420299</c:v>
                </c:pt>
                <c:pt idx="6628">
                  <c:v>1.81152343743386</c:v>
                </c:pt>
                <c:pt idx="6629">
                  <c:v>1.6250610351007899</c:v>
                </c:pt>
                <c:pt idx="6630">
                  <c:v>1.46911621090082</c:v>
                </c:pt>
                <c:pt idx="6631">
                  <c:v>1.3659667969117799</c:v>
                </c:pt>
                <c:pt idx="6632">
                  <c:v>1.4691162110003899</c:v>
                </c:pt>
                <c:pt idx="6633">
                  <c:v>1.645507812542</c:v>
                </c:pt>
                <c:pt idx="6634">
                  <c:v>1.76300048831537</c:v>
                </c:pt>
                <c:pt idx="6635">
                  <c:v>1.8582153319979</c:v>
                </c:pt>
                <c:pt idx="6636">
                  <c:v>1.7651367186550599</c:v>
                </c:pt>
                <c:pt idx="6637">
                  <c:v>1.50085449215614</c:v>
                </c:pt>
                <c:pt idx="6638">
                  <c:v>1.41357421877616</c:v>
                </c:pt>
                <c:pt idx="6639">
                  <c:v>1.48620605468133</c:v>
                </c:pt>
                <c:pt idx="6640">
                  <c:v>1.46911621091745</c:v>
                </c:pt>
                <c:pt idx="6641">
                  <c:v>1.4135742187625899</c:v>
                </c:pt>
                <c:pt idx="6642">
                  <c:v>1.44836425785448</c:v>
                </c:pt>
                <c:pt idx="6643">
                  <c:v>1.5643310547448701</c:v>
                </c:pt>
                <c:pt idx="6644">
                  <c:v>1.7224121094187399</c:v>
                </c:pt>
                <c:pt idx="6645">
                  <c:v>1.8426513672267999</c:v>
                </c:pt>
                <c:pt idx="6646">
                  <c:v>1.9506835937987499</c:v>
                </c:pt>
                <c:pt idx="6647">
                  <c:v>2.08435058593304</c:v>
                </c:pt>
                <c:pt idx="6648">
                  <c:v>2.0721435546170901</c:v>
                </c:pt>
                <c:pt idx="6649">
                  <c:v>1.8795776366413499</c:v>
                </c:pt>
                <c:pt idx="6650">
                  <c:v>1.6683959960355901</c:v>
                </c:pt>
                <c:pt idx="6651">
                  <c:v>1.50970458979901</c:v>
                </c:pt>
                <c:pt idx="6652">
                  <c:v>1.3879394531093701</c:v>
                </c:pt>
                <c:pt idx="6653">
                  <c:v>1.3455200195462</c:v>
                </c:pt>
                <c:pt idx="6654">
                  <c:v>1.38610839847717</c:v>
                </c:pt>
                <c:pt idx="6655">
                  <c:v>1.4935302735039899</c:v>
                </c:pt>
                <c:pt idx="6656">
                  <c:v>1.6735839844398399</c:v>
                </c:pt>
                <c:pt idx="6657">
                  <c:v>1.8487548828362801</c:v>
                </c:pt>
                <c:pt idx="6658">
                  <c:v>1.91284179684533</c:v>
                </c:pt>
                <c:pt idx="6659">
                  <c:v>1.8328857420975899</c:v>
                </c:pt>
                <c:pt idx="6660">
                  <c:v>1.5911865232926501</c:v>
                </c:pt>
                <c:pt idx="6661">
                  <c:v>1.2017822264259399</c:v>
                </c:pt>
                <c:pt idx="6662">
                  <c:v>0.83557128899496702</c:v>
                </c:pt>
                <c:pt idx="6663">
                  <c:v>0.65490722651447397</c:v>
                </c:pt>
                <c:pt idx="6664">
                  <c:v>0.52642822257563104</c:v>
                </c:pt>
                <c:pt idx="6665">
                  <c:v>0.31127929680369998</c:v>
                </c:pt>
                <c:pt idx="6666">
                  <c:v>0.12145996090448601</c:v>
                </c:pt>
                <c:pt idx="6667">
                  <c:v>3.3569335907164301E-2</c:v>
                </c:pt>
                <c:pt idx="6668">
                  <c:v>-4.6997070327323101E-2</c:v>
                </c:pt>
                <c:pt idx="6669">
                  <c:v>-8.6364746048021301E-2</c:v>
                </c:pt>
                <c:pt idx="6670">
                  <c:v>3.4790039092635901E-2</c:v>
                </c:pt>
                <c:pt idx="6671">
                  <c:v>0.114440917891852</c:v>
                </c:pt>
                <c:pt idx="6672">
                  <c:v>-8.8806152501736096E-2</c:v>
                </c:pt>
                <c:pt idx="6673">
                  <c:v>-0.50537109390995405</c:v>
                </c:pt>
                <c:pt idx="6674">
                  <c:v>-0.92712402355027002</c:v>
                </c:pt>
                <c:pt idx="6675">
                  <c:v>-1.22375488281273</c:v>
                </c:pt>
                <c:pt idx="6676">
                  <c:v>-1.22436523430138</c:v>
                </c:pt>
                <c:pt idx="6677">
                  <c:v>-1.0311889648105299</c:v>
                </c:pt>
                <c:pt idx="6678">
                  <c:v>-0.94421386719705902</c:v>
                </c:pt>
                <c:pt idx="6679">
                  <c:v>-0.969238281239717</c:v>
                </c:pt>
                <c:pt idx="6680">
                  <c:v>-0.94238281246251898</c:v>
                </c:pt>
                <c:pt idx="6681">
                  <c:v>-0.84472656242808297</c:v>
                </c:pt>
                <c:pt idx="6682">
                  <c:v>-0.657348632746518</c:v>
                </c:pt>
                <c:pt idx="6683">
                  <c:v>-0.48583984374670502</c:v>
                </c:pt>
                <c:pt idx="6684">
                  <c:v>-0.47729492189759498</c:v>
                </c:pt>
                <c:pt idx="6685">
                  <c:v>-0.53588867191652201</c:v>
                </c:pt>
                <c:pt idx="6686">
                  <c:v>-0.64331054696606604</c:v>
                </c:pt>
                <c:pt idx="6687">
                  <c:v>-0.87890625004966005</c:v>
                </c:pt>
                <c:pt idx="6688">
                  <c:v>-1.0070800780835201</c:v>
                </c:pt>
                <c:pt idx="6689">
                  <c:v>-0.90026855466913003</c:v>
                </c:pt>
                <c:pt idx="6690">
                  <c:v>-0.85296630860123401</c:v>
                </c:pt>
                <c:pt idx="6691">
                  <c:v>-0.87219238275797395</c:v>
                </c:pt>
                <c:pt idx="6692">
                  <c:v>-0.73211669914230604</c:v>
                </c:pt>
                <c:pt idx="6693">
                  <c:v>-0.53619384761937094</c:v>
                </c:pt>
                <c:pt idx="6694">
                  <c:v>-0.44189453127219902</c:v>
                </c:pt>
                <c:pt idx="6695">
                  <c:v>-0.49865722663953899</c:v>
                </c:pt>
                <c:pt idx="6696">
                  <c:v>-0.69519042976477896</c:v>
                </c:pt>
                <c:pt idx="6697">
                  <c:v>-0.89233398440941203</c:v>
                </c:pt>
                <c:pt idx="6698">
                  <c:v>-0.97991943363076595</c:v>
                </c:pt>
                <c:pt idx="6699">
                  <c:v>-1.0739135742783601</c:v>
                </c:pt>
                <c:pt idx="6700">
                  <c:v>-1.22528076174899</c:v>
                </c:pt>
                <c:pt idx="6701">
                  <c:v>-1.3018798827976501</c:v>
                </c:pt>
                <c:pt idx="6702">
                  <c:v>-1.2643432617291299</c:v>
                </c:pt>
                <c:pt idx="6703">
                  <c:v>-1.2905883789436401</c:v>
                </c:pt>
                <c:pt idx="6704">
                  <c:v>-1.38488769532835</c:v>
                </c:pt>
                <c:pt idx="6705">
                  <c:v>-1.4248657226843899</c:v>
                </c:pt>
                <c:pt idx="6706">
                  <c:v>-1.49566650396655</c:v>
                </c:pt>
                <c:pt idx="6707">
                  <c:v>-1.64703369146242</c:v>
                </c:pt>
                <c:pt idx="6708">
                  <c:v>-1.7880249024408601</c:v>
                </c:pt>
                <c:pt idx="6709">
                  <c:v>-2.0312500001570601</c:v>
                </c:pt>
                <c:pt idx="6710">
                  <c:v>-2.4246215821561798</c:v>
                </c:pt>
                <c:pt idx="6711">
                  <c:v>-2.7368164063421698</c:v>
                </c:pt>
                <c:pt idx="6712">
                  <c:v>-2.96661376962268</c:v>
                </c:pt>
                <c:pt idx="6713">
                  <c:v>-3.1945800781739502</c:v>
                </c:pt>
                <c:pt idx="6714">
                  <c:v>-3.3163452148725798</c:v>
                </c:pt>
                <c:pt idx="6715">
                  <c:v>-3.3880615234751299</c:v>
                </c:pt>
                <c:pt idx="6716">
                  <c:v>-3.4814453124965499</c:v>
                </c:pt>
                <c:pt idx="6717">
                  <c:v>-3.4729003906238902</c:v>
                </c:pt>
                <c:pt idx="6718">
                  <c:v>-3.4701538086441399</c:v>
                </c:pt>
                <c:pt idx="6719">
                  <c:v>-3.5946655273977202</c:v>
                </c:pt>
                <c:pt idx="6720">
                  <c:v>-3.7277221680379502</c:v>
                </c:pt>
                <c:pt idx="6721">
                  <c:v>-3.89831542977335</c:v>
                </c:pt>
                <c:pt idx="6722">
                  <c:v>-4.10949707033223</c:v>
                </c:pt>
                <c:pt idx="6723">
                  <c:v>-4.1580200195015298</c:v>
                </c:pt>
                <c:pt idx="6724">
                  <c:v>-4.08508300782783</c:v>
                </c:pt>
                <c:pt idx="6725">
                  <c:v>-4.1226196289704298</c:v>
                </c:pt>
                <c:pt idx="6726">
                  <c:v>-4.27978515632606</c:v>
                </c:pt>
                <c:pt idx="6727">
                  <c:v>-4.4656372070744697</c:v>
                </c:pt>
                <c:pt idx="6728">
                  <c:v>-4.5712280272959296</c:v>
                </c:pt>
                <c:pt idx="6729">
                  <c:v>-4.4546508788188097</c:v>
                </c:pt>
                <c:pt idx="6730">
                  <c:v>-4.24194335937801</c:v>
                </c:pt>
                <c:pt idx="6731">
                  <c:v>-4.2492675782418097</c:v>
                </c:pt>
                <c:pt idx="6732">
                  <c:v>-4.5327758790639203</c:v>
                </c:pt>
                <c:pt idx="6733">
                  <c:v>-4.9154663087036301</c:v>
                </c:pt>
                <c:pt idx="6734">
                  <c:v>-5.1815795898408501</c:v>
                </c:pt>
                <c:pt idx="6735">
                  <c:v>-5.1745605467920299</c:v>
                </c:pt>
                <c:pt idx="6736">
                  <c:v>-4.97406005856236</c:v>
                </c:pt>
                <c:pt idx="6737">
                  <c:v>-4.8983764649142802</c:v>
                </c:pt>
                <c:pt idx="6738">
                  <c:v>-5.0680541992823001</c:v>
                </c:pt>
                <c:pt idx="6739">
                  <c:v>-5.2209472656003397</c:v>
                </c:pt>
                <c:pt idx="6740">
                  <c:v>-5.1617431639275004</c:v>
                </c:pt>
                <c:pt idx="6741">
                  <c:v>-4.8376464841028799</c:v>
                </c:pt>
                <c:pt idx="6742">
                  <c:v>-4.1857910153363296</c:v>
                </c:pt>
                <c:pt idx="6743">
                  <c:v>-3.4957885741439298</c:v>
                </c:pt>
                <c:pt idx="6744">
                  <c:v>-3.3169555665239701</c:v>
                </c:pt>
                <c:pt idx="6745">
                  <c:v>-3.5977172852519601</c:v>
                </c:pt>
                <c:pt idx="6746">
                  <c:v>-3.8259887695224002</c:v>
                </c:pt>
                <c:pt idx="6747">
                  <c:v>-3.8049316405193698</c:v>
                </c:pt>
                <c:pt idx="6748">
                  <c:v>-3.5540771482425502</c:v>
                </c:pt>
                <c:pt idx="6749">
                  <c:v>-3.0911254881505301</c:v>
                </c:pt>
                <c:pt idx="6750">
                  <c:v>-2.78137207034225</c:v>
                </c:pt>
                <c:pt idx="6751">
                  <c:v>-2.8518676758453898</c:v>
                </c:pt>
                <c:pt idx="6752">
                  <c:v>-3.0035400390521501</c:v>
                </c:pt>
                <c:pt idx="6753">
                  <c:v>-2.97912597641078</c:v>
                </c:pt>
                <c:pt idx="6754">
                  <c:v>-2.6211547847960399</c:v>
                </c:pt>
                <c:pt idx="6755">
                  <c:v>-1.7730712886908699</c:v>
                </c:pt>
                <c:pt idx="6756">
                  <c:v>-0.89996337880726895</c:v>
                </c:pt>
                <c:pt idx="6757">
                  <c:v>-0.66741943371207801</c:v>
                </c:pt>
                <c:pt idx="6758">
                  <c:v>-0.944824218901132</c:v>
                </c:pt>
                <c:pt idx="6759">
                  <c:v>-1.2991333008569099</c:v>
                </c:pt>
                <c:pt idx="6760">
                  <c:v>-1.47613525383147</c:v>
                </c:pt>
                <c:pt idx="6761">
                  <c:v>-1.3015747068722801</c:v>
                </c:pt>
                <c:pt idx="6762">
                  <c:v>-0.93048095692736199</c:v>
                </c:pt>
                <c:pt idx="6763">
                  <c:v>-0.68847656243096</c:v>
                </c:pt>
                <c:pt idx="6764">
                  <c:v>-0.52764892575171096</c:v>
                </c:pt>
                <c:pt idx="6765">
                  <c:v>-0.45898437499736899</c:v>
                </c:pt>
                <c:pt idx="6766">
                  <c:v>-0.45288085926777699</c:v>
                </c:pt>
                <c:pt idx="6767">
                  <c:v>-0.20416259746851101</c:v>
                </c:pt>
                <c:pt idx="6768">
                  <c:v>0.23040771493234599</c:v>
                </c:pt>
                <c:pt idx="6769">
                  <c:v>0.43548583985299799</c:v>
                </c:pt>
                <c:pt idx="6770">
                  <c:v>0.45684814450688899</c:v>
                </c:pt>
                <c:pt idx="6771">
                  <c:v>0.400695800683676</c:v>
                </c:pt>
                <c:pt idx="6772">
                  <c:v>0.17578124990779301</c:v>
                </c:pt>
                <c:pt idx="6773">
                  <c:v>-3.6315917977258798E-2</c:v>
                </c:pt>
                <c:pt idx="6774">
                  <c:v>-5.5847167969148799E-2</c:v>
                </c:pt>
                <c:pt idx="6775">
                  <c:v>-5.6762695275329698E-2</c:v>
                </c:pt>
                <c:pt idx="6776">
                  <c:v>2.8381347821184701E-2</c:v>
                </c:pt>
                <c:pt idx="6777">
                  <c:v>0.40618896504026802</c:v>
                </c:pt>
                <c:pt idx="6778">
                  <c:v>0.85540771497993995</c:v>
                </c:pt>
                <c:pt idx="6779">
                  <c:v>1.1660766603030099</c:v>
                </c:pt>
                <c:pt idx="6780">
                  <c:v>1.50085449235507</c:v>
                </c:pt>
                <c:pt idx="6781">
                  <c:v>1.8823242188276199</c:v>
                </c:pt>
                <c:pt idx="6782">
                  <c:v>2.0590209960537198</c:v>
                </c:pt>
                <c:pt idx="6783">
                  <c:v>1.96807861319658</c:v>
                </c:pt>
                <c:pt idx="6784">
                  <c:v>1.7761230468312501</c:v>
                </c:pt>
                <c:pt idx="6785">
                  <c:v>1.6769409180077299</c:v>
                </c:pt>
                <c:pt idx="6786">
                  <c:v>1.76513671883053</c:v>
                </c:pt>
                <c:pt idx="6787">
                  <c:v>1.9473266602392401</c:v>
                </c:pt>
                <c:pt idx="6788">
                  <c:v>2.1347045899741901</c:v>
                </c:pt>
                <c:pt idx="6789">
                  <c:v>2.42858886736588</c:v>
                </c:pt>
                <c:pt idx="6790">
                  <c:v>2.8305053712514598</c:v>
                </c:pt>
                <c:pt idx="6791">
                  <c:v>3.1851196290646899</c:v>
                </c:pt>
                <c:pt idx="6792">
                  <c:v>3.5406494142648701</c:v>
                </c:pt>
                <c:pt idx="6793">
                  <c:v>3.9947509766974201</c:v>
                </c:pt>
                <c:pt idx="6794">
                  <c:v>4.2968749999811902</c:v>
                </c:pt>
                <c:pt idx="6795">
                  <c:v>4.2547607421069298</c:v>
                </c:pt>
                <c:pt idx="6796">
                  <c:v>4.0747070311954001</c:v>
                </c:pt>
                <c:pt idx="6797">
                  <c:v>3.95294189448897</c:v>
                </c:pt>
                <c:pt idx="6798">
                  <c:v>3.8586425781190998</c:v>
                </c:pt>
                <c:pt idx="6799">
                  <c:v>3.8455200195896602</c:v>
                </c:pt>
                <c:pt idx="6800">
                  <c:v>3.9755249024239898</c:v>
                </c:pt>
                <c:pt idx="6801">
                  <c:v>4.1537475586931496</c:v>
                </c:pt>
                <c:pt idx="6802">
                  <c:v>4.3740844728331503</c:v>
                </c:pt>
                <c:pt idx="6803">
                  <c:v>4.7662353517621101</c:v>
                </c:pt>
                <c:pt idx="6804">
                  <c:v>5.2078247071102899</c:v>
                </c:pt>
                <c:pt idx="6805">
                  <c:v>5.3826904296443701</c:v>
                </c:pt>
                <c:pt idx="6806">
                  <c:v>5.2874755858413804</c:v>
                </c:pt>
                <c:pt idx="6807">
                  <c:v>5.0756835936087299</c:v>
                </c:pt>
                <c:pt idx="6808">
                  <c:v>4.7644042967088804</c:v>
                </c:pt>
                <c:pt idx="6809">
                  <c:v>4.3991088866216899</c:v>
                </c:pt>
                <c:pt idx="6810">
                  <c:v>4.1860961913852499</c:v>
                </c:pt>
                <c:pt idx="6811">
                  <c:v>4.1400146484377798</c:v>
                </c:pt>
                <c:pt idx="6812">
                  <c:v>4.1406250000332996</c:v>
                </c:pt>
                <c:pt idx="6813">
                  <c:v>4.2135620117990298</c:v>
                </c:pt>
                <c:pt idx="6814">
                  <c:v>4.3890380860326204</c:v>
                </c:pt>
                <c:pt idx="6815">
                  <c:v>4.5965576172910199</c:v>
                </c:pt>
                <c:pt idx="6816">
                  <c:v>4.8223876954034699</c:v>
                </c:pt>
                <c:pt idx="6817">
                  <c:v>5.0204467773524399</c:v>
                </c:pt>
                <c:pt idx="6818">
                  <c:v>5.0393676757181902</c:v>
                </c:pt>
                <c:pt idx="6819">
                  <c:v>4.9023437498965698</c:v>
                </c:pt>
                <c:pt idx="6820">
                  <c:v>4.6780395506102703</c:v>
                </c:pt>
                <c:pt idx="6821">
                  <c:v>4.3072509763099696</c:v>
                </c:pt>
                <c:pt idx="6822">
                  <c:v>3.7606811521393002</c:v>
                </c:pt>
                <c:pt idx="6823">
                  <c:v>3.31817626952602</c:v>
                </c:pt>
                <c:pt idx="6824">
                  <c:v>3.30688476579033</c:v>
                </c:pt>
                <c:pt idx="6825">
                  <c:v>3.66333007829444</c:v>
                </c:pt>
                <c:pt idx="6826">
                  <c:v>4.02862548845017</c:v>
                </c:pt>
                <c:pt idx="6827">
                  <c:v>4.3920898439317604</c:v>
                </c:pt>
                <c:pt idx="6828">
                  <c:v>4.7824096680227504</c:v>
                </c:pt>
                <c:pt idx="6829">
                  <c:v>4.8983764647842296</c:v>
                </c:pt>
                <c:pt idx="6830">
                  <c:v>4.7708129882647299</c:v>
                </c:pt>
                <c:pt idx="6831">
                  <c:v>4.7354125976454098</c:v>
                </c:pt>
                <c:pt idx="6832">
                  <c:v>4.7122192382007704</c:v>
                </c:pt>
                <c:pt idx="6833">
                  <c:v>4.5404052733427296</c:v>
                </c:pt>
                <c:pt idx="6834">
                  <c:v>4.3380737303440098</c:v>
                </c:pt>
                <c:pt idx="6835">
                  <c:v>4.0722656249061897</c:v>
                </c:pt>
                <c:pt idx="6836">
                  <c:v>3.8723754883340602</c:v>
                </c:pt>
                <c:pt idx="6837">
                  <c:v>3.9846801758810302</c:v>
                </c:pt>
                <c:pt idx="6838">
                  <c:v>4.1964721680449504</c:v>
                </c:pt>
                <c:pt idx="6839">
                  <c:v>4.3582153321619002</c:v>
                </c:pt>
                <c:pt idx="6840">
                  <c:v>4.6350097657007696</c:v>
                </c:pt>
                <c:pt idx="6841">
                  <c:v>4.7955322264515097</c:v>
                </c:pt>
                <c:pt idx="6842">
                  <c:v>4.5608520505860302</c:v>
                </c:pt>
                <c:pt idx="6843">
                  <c:v>4.1488647458981003</c:v>
                </c:pt>
                <c:pt idx="6844">
                  <c:v>3.7359619139040001</c:v>
                </c:pt>
                <c:pt idx="6845">
                  <c:v>3.4020996093092402</c:v>
                </c:pt>
                <c:pt idx="6846">
                  <c:v>3.2638549804247701</c:v>
                </c:pt>
                <c:pt idx="6847">
                  <c:v>3.1713867186703002</c:v>
                </c:pt>
                <c:pt idx="6848">
                  <c:v>3.0041503905988201</c:v>
                </c:pt>
                <c:pt idx="6849">
                  <c:v>2.94921875003614</c:v>
                </c:pt>
                <c:pt idx="6850">
                  <c:v>3.0249023437527698</c:v>
                </c:pt>
                <c:pt idx="6851">
                  <c:v>3.0307006835765198</c:v>
                </c:pt>
                <c:pt idx="6852">
                  <c:v>2.9946899413977701</c:v>
                </c:pt>
                <c:pt idx="6853">
                  <c:v>2.97698974602047</c:v>
                </c:pt>
                <c:pt idx="6854">
                  <c:v>2.8240966794744198</c:v>
                </c:pt>
                <c:pt idx="6855">
                  <c:v>2.3803710934109801</c:v>
                </c:pt>
                <c:pt idx="6856">
                  <c:v>1.6757202145053101</c:v>
                </c:pt>
                <c:pt idx="6857">
                  <c:v>0.97229003889833099</c:v>
                </c:pt>
                <c:pt idx="6858">
                  <c:v>0.63171386719191303</c:v>
                </c:pt>
                <c:pt idx="6859">
                  <c:v>0.64086914060230304</c:v>
                </c:pt>
                <c:pt idx="6860">
                  <c:v>0.59387207022789101</c:v>
                </c:pt>
                <c:pt idx="6861">
                  <c:v>0.41900634764059802</c:v>
                </c:pt>
                <c:pt idx="6862">
                  <c:v>0.38665771488176998</c:v>
                </c:pt>
                <c:pt idx="6863">
                  <c:v>0.46508789065019601</c:v>
                </c:pt>
                <c:pt idx="6864">
                  <c:v>0.51696777343438804</c:v>
                </c:pt>
                <c:pt idx="6865">
                  <c:v>0.51055908193992705</c:v>
                </c:pt>
                <c:pt idx="6866">
                  <c:v>0.322875976357135</c:v>
                </c:pt>
                <c:pt idx="6867">
                  <c:v>-9.9182129154100601E-2</c:v>
                </c:pt>
                <c:pt idx="6868">
                  <c:v>-0.60760498069768698</c:v>
                </c:pt>
                <c:pt idx="6869">
                  <c:v>-1.0763549806450701</c:v>
                </c:pt>
                <c:pt idx="6870">
                  <c:v>-1.4373779297547</c:v>
                </c:pt>
                <c:pt idx="6871">
                  <c:v>-1.57470703119161</c:v>
                </c:pt>
                <c:pt idx="6872">
                  <c:v>-1.4553833006958301</c:v>
                </c:pt>
                <c:pt idx="6873">
                  <c:v>-1.2811279296853999</c:v>
                </c:pt>
                <c:pt idx="6874">
                  <c:v>-1.27685546873996</c:v>
                </c:pt>
                <c:pt idx="6875">
                  <c:v>-1.2564086913227599</c:v>
                </c:pt>
                <c:pt idx="6876">
                  <c:v>-1.0867309570321499</c:v>
                </c:pt>
                <c:pt idx="6877">
                  <c:v>-1.0885620117844901</c:v>
                </c:pt>
                <c:pt idx="6878">
                  <c:v>-1.22192382810782</c:v>
                </c:pt>
                <c:pt idx="6879">
                  <c:v>-1.18713378908586</c:v>
                </c:pt>
                <c:pt idx="6880">
                  <c:v>-1.2344360352788499</c:v>
                </c:pt>
                <c:pt idx="6881">
                  <c:v>-1.4822387695661901</c:v>
                </c:pt>
                <c:pt idx="6882">
                  <c:v>-1.5527343749732301</c:v>
                </c:pt>
                <c:pt idx="6883">
                  <c:v>-1.4987182617189001</c:v>
                </c:pt>
                <c:pt idx="6884">
                  <c:v>-1.4990234374756</c:v>
                </c:pt>
                <c:pt idx="6885">
                  <c:v>-1.4498901367305901</c:v>
                </c:pt>
                <c:pt idx="6886">
                  <c:v>-1.47369384776546</c:v>
                </c:pt>
                <c:pt idx="6887">
                  <c:v>-1.69281005868714</c:v>
                </c:pt>
                <c:pt idx="6888">
                  <c:v>-1.8801879883269601</c:v>
                </c:pt>
                <c:pt idx="6889">
                  <c:v>-1.9717407227040999</c:v>
                </c:pt>
                <c:pt idx="6890">
                  <c:v>-2.0675659180461499</c:v>
                </c:pt>
                <c:pt idx="6891">
                  <c:v>-2.22229003918638</c:v>
                </c:pt>
                <c:pt idx="6892">
                  <c:v>-2.4694824219880198</c:v>
                </c:pt>
                <c:pt idx="6893">
                  <c:v>-2.6950073242852399</c:v>
                </c:pt>
                <c:pt idx="6894">
                  <c:v>-2.82745361333789</c:v>
                </c:pt>
                <c:pt idx="6895">
                  <c:v>-2.9400634765895099</c:v>
                </c:pt>
                <c:pt idx="6896">
                  <c:v>-2.99377441401422</c:v>
                </c:pt>
                <c:pt idx="6897">
                  <c:v>-2.89794921869726</c:v>
                </c:pt>
                <c:pt idx="6898">
                  <c:v>-2.7932739258149901</c:v>
                </c:pt>
                <c:pt idx="6899">
                  <c:v>-2.8601074220023199</c:v>
                </c:pt>
                <c:pt idx="6900">
                  <c:v>-3.1118774415581001</c:v>
                </c:pt>
                <c:pt idx="6901">
                  <c:v>-3.4121704102853401</c:v>
                </c:pt>
                <c:pt idx="6902">
                  <c:v>-3.6669921875610698</c:v>
                </c:pt>
                <c:pt idx="6903">
                  <c:v>-3.7875366211072201</c:v>
                </c:pt>
                <c:pt idx="6904">
                  <c:v>-3.8140869141563698</c:v>
                </c:pt>
                <c:pt idx="6905">
                  <c:v>-3.99871826189547</c:v>
                </c:pt>
                <c:pt idx="6906">
                  <c:v>-4.3463134766761202</c:v>
                </c:pt>
                <c:pt idx="6907">
                  <c:v>-4.5693969727072297</c:v>
                </c:pt>
                <c:pt idx="6908">
                  <c:v>-4.6694946289171497</c:v>
                </c:pt>
                <c:pt idx="6909">
                  <c:v>-4.6908569335065504</c:v>
                </c:pt>
                <c:pt idx="6910">
                  <c:v>-4.5202636718330398</c:v>
                </c:pt>
                <c:pt idx="6911">
                  <c:v>-4.4381713868193797</c:v>
                </c:pt>
                <c:pt idx="6912">
                  <c:v>-4.6347045899062103</c:v>
                </c:pt>
                <c:pt idx="6913">
                  <c:v>-4.7564697265534202</c:v>
                </c:pt>
                <c:pt idx="6914">
                  <c:v>-4.7387695312647402</c:v>
                </c:pt>
                <c:pt idx="6915">
                  <c:v>-4.7674560547263898</c:v>
                </c:pt>
                <c:pt idx="6916">
                  <c:v>-4.8431396485353702</c:v>
                </c:pt>
                <c:pt idx="6917">
                  <c:v>-5.03326416027239</c:v>
                </c:pt>
                <c:pt idx="6918">
                  <c:v>-5.2584838866738997</c:v>
                </c:pt>
                <c:pt idx="6919">
                  <c:v>-5.1715087889704296</c:v>
                </c:pt>
                <c:pt idx="6920">
                  <c:v>-4.9932861328670501</c:v>
                </c:pt>
                <c:pt idx="6921">
                  <c:v>-5.0988769531837503</c:v>
                </c:pt>
                <c:pt idx="6922">
                  <c:v>-5.2124023436743796</c:v>
                </c:pt>
                <c:pt idx="6923">
                  <c:v>-5.0665283202886098</c:v>
                </c:pt>
                <c:pt idx="6924">
                  <c:v>-5.0204467774485098</c:v>
                </c:pt>
                <c:pt idx="6925">
                  <c:v>-5.2221679688439799</c:v>
                </c:pt>
                <c:pt idx="6926">
                  <c:v>-5.4031372070352202</c:v>
                </c:pt>
                <c:pt idx="6927">
                  <c:v>-5.4107666014506997</c:v>
                </c:pt>
                <c:pt idx="6928">
                  <c:v>-5.1962280270719496</c:v>
                </c:pt>
                <c:pt idx="6929">
                  <c:v>-4.6746826168389104</c:v>
                </c:pt>
                <c:pt idx="6930">
                  <c:v>-4.0069580075873104</c:v>
                </c:pt>
                <c:pt idx="6931">
                  <c:v>-3.5763549804421002</c:v>
                </c:pt>
                <c:pt idx="6932">
                  <c:v>-3.5253906250655498</c:v>
                </c:pt>
                <c:pt idx="6933">
                  <c:v>-3.6505126953006699</c:v>
                </c:pt>
                <c:pt idx="6934">
                  <c:v>-3.6279296873288001</c:v>
                </c:pt>
                <c:pt idx="6935">
                  <c:v>-3.30169677712124</c:v>
                </c:pt>
                <c:pt idx="6936">
                  <c:v>-2.87841796861332</c:v>
                </c:pt>
                <c:pt idx="6937">
                  <c:v>-2.6184082031589102</c:v>
                </c:pt>
                <c:pt idx="6938">
                  <c:v>-2.6828002932081998</c:v>
                </c:pt>
                <c:pt idx="6939">
                  <c:v>-3.1375122072783599</c:v>
                </c:pt>
                <c:pt idx="6940">
                  <c:v>-3.6059570312122702</c:v>
                </c:pt>
                <c:pt idx="6941">
                  <c:v>-3.5345458981177198</c:v>
                </c:pt>
                <c:pt idx="6942">
                  <c:v>-2.92938232384124</c:v>
                </c:pt>
                <c:pt idx="6943">
                  <c:v>-2.21618652315723</c:v>
                </c:pt>
                <c:pt idx="6944">
                  <c:v>-1.6867065429003001</c:v>
                </c:pt>
                <c:pt idx="6945">
                  <c:v>-1.5576171876809</c:v>
                </c:pt>
                <c:pt idx="6946">
                  <c:v>-1.8981933596012801</c:v>
                </c:pt>
                <c:pt idx="6947">
                  <c:v>-2.32421875000114</c:v>
                </c:pt>
                <c:pt idx="6948">
                  <c:v>-2.3263549802620198</c:v>
                </c:pt>
                <c:pt idx="6949">
                  <c:v>-1.93847656232499</c:v>
                </c:pt>
                <c:pt idx="6950">
                  <c:v>-1.6101074218448601</c:v>
                </c:pt>
                <c:pt idx="6951">
                  <c:v>-1.5536499024024</c:v>
                </c:pt>
                <c:pt idx="6952">
                  <c:v>-1.6635131836500601</c:v>
                </c:pt>
                <c:pt idx="6953">
                  <c:v>-1.7687988280220099</c:v>
                </c:pt>
                <c:pt idx="6954">
                  <c:v>-1.57653808566972</c:v>
                </c:pt>
                <c:pt idx="6955">
                  <c:v>-1.0766601559989599</c:v>
                </c:pt>
                <c:pt idx="6956">
                  <c:v>-0.608825683469294</c:v>
                </c:pt>
                <c:pt idx="6957">
                  <c:v>-0.37689208986901102</c:v>
                </c:pt>
                <c:pt idx="6958">
                  <c:v>-0.42388916030708901</c:v>
                </c:pt>
                <c:pt idx="6959">
                  <c:v>-0.70404052744036605</c:v>
                </c:pt>
                <c:pt idx="6960">
                  <c:v>-0.88348388668862998</c:v>
                </c:pt>
                <c:pt idx="6961">
                  <c:v>-0.82763671872202005</c:v>
                </c:pt>
                <c:pt idx="6962">
                  <c:v>-0.77575683591178102</c:v>
                </c:pt>
                <c:pt idx="6963">
                  <c:v>-0.72814941400601996</c:v>
                </c:pt>
                <c:pt idx="6964">
                  <c:v>-0.62377929676848098</c:v>
                </c:pt>
                <c:pt idx="6965">
                  <c:v>-0.42694091767214598</c:v>
                </c:pt>
                <c:pt idx="6966">
                  <c:v>0.120239258220124</c:v>
                </c:pt>
                <c:pt idx="6967">
                  <c:v>0.87097167992577795</c:v>
                </c:pt>
                <c:pt idx="6968">
                  <c:v>1.30981445319023</c:v>
                </c:pt>
                <c:pt idx="6969">
                  <c:v>1.4297485351217301</c:v>
                </c:pt>
                <c:pt idx="6970">
                  <c:v>1.3662719724796899</c:v>
                </c:pt>
                <c:pt idx="6971">
                  <c:v>1.04217529278673</c:v>
                </c:pt>
                <c:pt idx="6972">
                  <c:v>0.70861816406999401</c:v>
                </c:pt>
                <c:pt idx="6973">
                  <c:v>0.72235107434902901</c:v>
                </c:pt>
                <c:pt idx="6974">
                  <c:v>0.96069335945373502</c:v>
                </c:pt>
                <c:pt idx="6975">
                  <c:v>1.1047363281542399</c:v>
                </c:pt>
                <c:pt idx="6976">
                  <c:v>1.15814208996241</c:v>
                </c:pt>
                <c:pt idx="6977">
                  <c:v>1.37451171899553</c:v>
                </c:pt>
                <c:pt idx="6978">
                  <c:v>1.8222045901406501</c:v>
                </c:pt>
                <c:pt idx="6979">
                  <c:v>2.3626708987565301</c:v>
                </c:pt>
                <c:pt idx="6980">
                  <c:v>2.9434204104205599</c:v>
                </c:pt>
                <c:pt idx="6981">
                  <c:v>3.4237670899117001</c:v>
                </c:pt>
                <c:pt idx="6982">
                  <c:v>3.5470581053163599</c:v>
                </c:pt>
                <c:pt idx="6983">
                  <c:v>3.2705688473956198</c:v>
                </c:pt>
                <c:pt idx="6984">
                  <c:v>2.7984619138503799</c:v>
                </c:pt>
                <c:pt idx="6985">
                  <c:v>2.41485595700982</c:v>
                </c:pt>
                <c:pt idx="6986">
                  <c:v>2.37609863293082</c:v>
                </c:pt>
                <c:pt idx="6987">
                  <c:v>2.58972167982256</c:v>
                </c:pt>
                <c:pt idx="6988">
                  <c:v>2.8335571290794501</c:v>
                </c:pt>
                <c:pt idx="6989">
                  <c:v>3.1457519533300302</c:v>
                </c:pt>
                <c:pt idx="6990">
                  <c:v>3.5147094727988701</c:v>
                </c:pt>
                <c:pt idx="6991">
                  <c:v>3.7713623047437301</c:v>
                </c:pt>
                <c:pt idx="6992">
                  <c:v>3.8723754882542401</c:v>
                </c:pt>
                <c:pt idx="6993">
                  <c:v>3.82385253894493</c:v>
                </c:pt>
                <c:pt idx="6994">
                  <c:v>3.6129760740249801</c:v>
                </c:pt>
                <c:pt idx="6995">
                  <c:v>3.2659912107098199</c:v>
                </c:pt>
                <c:pt idx="6996">
                  <c:v>2.8582763670279001</c:v>
                </c:pt>
                <c:pt idx="6997">
                  <c:v>2.57293701172319</c:v>
                </c:pt>
                <c:pt idx="6998">
                  <c:v>2.58087158212546</c:v>
                </c:pt>
                <c:pt idx="6999">
                  <c:v>2.74902343761166</c:v>
                </c:pt>
                <c:pt idx="7000">
                  <c:v>2.9479980470868399</c:v>
                </c:pt>
                <c:pt idx="7001">
                  <c:v>3.3255004885855399</c:v>
                </c:pt>
                <c:pt idx="7002">
                  <c:v>3.8668823244017201</c:v>
                </c:pt>
                <c:pt idx="7003">
                  <c:v>4.1918945312821299</c:v>
                </c:pt>
                <c:pt idx="7004">
                  <c:v>4.2489624023693899</c:v>
                </c:pt>
                <c:pt idx="7005">
                  <c:v>4.2944335937278</c:v>
                </c:pt>
                <c:pt idx="7006">
                  <c:v>4.2550659178005201</c:v>
                </c:pt>
                <c:pt idx="7007">
                  <c:v>3.95721435524794</c:v>
                </c:pt>
                <c:pt idx="7008">
                  <c:v>3.5668945310611302</c:v>
                </c:pt>
                <c:pt idx="7009">
                  <c:v>3.23303222643835</c:v>
                </c:pt>
                <c:pt idx="7010">
                  <c:v>3.0139160156512799</c:v>
                </c:pt>
                <c:pt idx="7011">
                  <c:v>3.0603027346211098</c:v>
                </c:pt>
                <c:pt idx="7012">
                  <c:v>3.4939575199399502</c:v>
                </c:pt>
                <c:pt idx="7013">
                  <c:v>4.2129516605370201</c:v>
                </c:pt>
                <c:pt idx="7014">
                  <c:v>4.8828125001615899</c:v>
                </c:pt>
                <c:pt idx="7015">
                  <c:v>5.1666259765355704</c:v>
                </c:pt>
                <c:pt idx="7016">
                  <c:v>5.1193237303584196</c:v>
                </c:pt>
                <c:pt idx="7017">
                  <c:v>4.9258422849978096</c:v>
                </c:pt>
                <c:pt idx="7018">
                  <c:v>4.6484374998947198</c:v>
                </c:pt>
                <c:pt idx="7019">
                  <c:v>4.4641113281082401</c:v>
                </c:pt>
                <c:pt idx="7020">
                  <c:v>4.4348144530606497</c:v>
                </c:pt>
                <c:pt idx="7021">
                  <c:v>4.32250976544087</c:v>
                </c:pt>
                <c:pt idx="7022">
                  <c:v>4.0011596678212804</c:v>
                </c:pt>
                <c:pt idx="7023">
                  <c:v>3.7442016601839199</c:v>
                </c:pt>
                <c:pt idx="7024">
                  <c:v>3.7924194337300499</c:v>
                </c:pt>
                <c:pt idx="7025">
                  <c:v>4.0295410158012199</c:v>
                </c:pt>
                <c:pt idx="7026">
                  <c:v>4.3356323244519004</c:v>
                </c:pt>
                <c:pt idx="7027">
                  <c:v>4.7406005860228504</c:v>
                </c:pt>
                <c:pt idx="7028">
                  <c:v>4.8886108395454801</c:v>
                </c:pt>
                <c:pt idx="7029">
                  <c:v>4.3713378901898396</c:v>
                </c:pt>
                <c:pt idx="7030">
                  <c:v>3.6178588864193602</c:v>
                </c:pt>
                <c:pt idx="7031">
                  <c:v>3.1002807614802599</c:v>
                </c:pt>
                <c:pt idx="7032">
                  <c:v>2.68798828104473</c:v>
                </c:pt>
                <c:pt idx="7033">
                  <c:v>2.3336791991206201</c:v>
                </c:pt>
                <c:pt idx="7034">
                  <c:v>2.1643066406179199</c:v>
                </c:pt>
                <c:pt idx="7035">
                  <c:v>2.1520996094672298</c:v>
                </c:pt>
                <c:pt idx="7036">
                  <c:v>2.3107910157702598</c:v>
                </c:pt>
                <c:pt idx="7037">
                  <c:v>2.56072998054709</c:v>
                </c:pt>
                <c:pt idx="7038">
                  <c:v>2.6953124999887899</c:v>
                </c:pt>
                <c:pt idx="7039">
                  <c:v>2.6760864256508401</c:v>
                </c:pt>
                <c:pt idx="7040">
                  <c:v>2.4523925778733902</c:v>
                </c:pt>
                <c:pt idx="7041">
                  <c:v>2.02148437472666</c:v>
                </c:pt>
                <c:pt idx="7042">
                  <c:v>1.5533447263256699</c:v>
                </c:pt>
                <c:pt idx="7043">
                  <c:v>1.1483764646340799</c:v>
                </c:pt>
                <c:pt idx="7044">
                  <c:v>0.79040527323373</c:v>
                </c:pt>
                <c:pt idx="7045">
                  <c:v>0.442504882606086</c:v>
                </c:pt>
                <c:pt idx="7046">
                  <c:v>9.06372069150638E-2</c:v>
                </c:pt>
                <c:pt idx="7047">
                  <c:v>-0.107421875011117</c:v>
                </c:pt>
                <c:pt idx="7048">
                  <c:v>-0.126342773375545</c:v>
                </c:pt>
                <c:pt idx="7049">
                  <c:v>-2.1057128773720998E-2</c:v>
                </c:pt>
                <c:pt idx="7050">
                  <c:v>0.20416259768898401</c:v>
                </c:pt>
                <c:pt idx="7051">
                  <c:v>0.25970458970166399</c:v>
                </c:pt>
                <c:pt idx="7052">
                  <c:v>1.8615722527094099E-2</c:v>
                </c:pt>
                <c:pt idx="7053">
                  <c:v>-0.20019531264938101</c:v>
                </c:pt>
                <c:pt idx="7054">
                  <c:v>-0.45288085960466301</c:v>
                </c:pt>
                <c:pt idx="7055">
                  <c:v>-0.84136962905260804</c:v>
                </c:pt>
                <c:pt idx="7056">
                  <c:v>-1.0885620117875201</c:v>
                </c:pt>
                <c:pt idx="7057">
                  <c:v>-1.20452880866957</c:v>
                </c:pt>
                <c:pt idx="7058">
                  <c:v>-1.33239746097919</c:v>
                </c:pt>
                <c:pt idx="7059">
                  <c:v>-1.40258789082582</c:v>
                </c:pt>
                <c:pt idx="7060">
                  <c:v>-1.7407226566046901</c:v>
                </c:pt>
                <c:pt idx="7061">
                  <c:v>-2.33703613295285</c:v>
                </c:pt>
                <c:pt idx="7062">
                  <c:v>-2.5726318358662299</c:v>
                </c:pt>
                <c:pt idx="7063">
                  <c:v>-2.45300292966219</c:v>
                </c:pt>
                <c:pt idx="7064">
                  <c:v>-2.4105834961225199</c:v>
                </c:pt>
                <c:pt idx="7065">
                  <c:v>-2.4588012695731898</c:v>
                </c:pt>
                <c:pt idx="7066">
                  <c:v>-2.5289916992624</c:v>
                </c:pt>
                <c:pt idx="7067">
                  <c:v>-2.6019287109775</c:v>
                </c:pt>
                <c:pt idx="7068">
                  <c:v>-2.66876220705741</c:v>
                </c:pt>
                <c:pt idx="7069">
                  <c:v>-2.71240234370025</c:v>
                </c:pt>
                <c:pt idx="7070">
                  <c:v>-2.62939453115419</c:v>
                </c:pt>
                <c:pt idx="7071">
                  <c:v>-2.4697875976188199</c:v>
                </c:pt>
                <c:pt idx="7072">
                  <c:v>-2.4075317382572199</c:v>
                </c:pt>
                <c:pt idx="7073">
                  <c:v>-2.3675537109330902</c:v>
                </c:pt>
                <c:pt idx="7074">
                  <c:v>-2.3602294923128202</c:v>
                </c:pt>
                <c:pt idx="7075">
                  <c:v>-2.56805419934039</c:v>
                </c:pt>
                <c:pt idx="7076">
                  <c:v>-2.7697753905831601</c:v>
                </c:pt>
                <c:pt idx="7077">
                  <c:v>-2.7005004882298298</c:v>
                </c:pt>
                <c:pt idx="7078">
                  <c:v>-2.6153564453486799</c:v>
                </c:pt>
                <c:pt idx="7079">
                  <c:v>-2.6751708984595002</c:v>
                </c:pt>
                <c:pt idx="7080">
                  <c:v>-2.7114868164709498</c:v>
                </c:pt>
                <c:pt idx="7081">
                  <c:v>-2.8182983400118502</c:v>
                </c:pt>
                <c:pt idx="7082">
                  <c:v>-3.09539794929854</c:v>
                </c:pt>
                <c:pt idx="7083">
                  <c:v>-3.2269287108998599</c:v>
                </c:pt>
                <c:pt idx="7084">
                  <c:v>-3.1649780273524799</c:v>
                </c:pt>
                <c:pt idx="7085">
                  <c:v>-3.17932128910279</c:v>
                </c:pt>
                <c:pt idx="7086">
                  <c:v>-3.2455444336633001</c:v>
                </c:pt>
                <c:pt idx="7087">
                  <c:v>-3.3596801759761399</c:v>
                </c:pt>
                <c:pt idx="7088">
                  <c:v>-3.6795043946617998</c:v>
                </c:pt>
                <c:pt idx="7089">
                  <c:v>-3.89343261717053</c:v>
                </c:pt>
                <c:pt idx="7090">
                  <c:v>-3.8656616210980399</c:v>
                </c:pt>
                <c:pt idx="7091">
                  <c:v>-3.8726806641254501</c:v>
                </c:pt>
                <c:pt idx="7092">
                  <c:v>-3.9755249024322401</c:v>
                </c:pt>
                <c:pt idx="7093">
                  <c:v>-4.1198730469866804</c:v>
                </c:pt>
                <c:pt idx="7094">
                  <c:v>-4.3020629883794204</c:v>
                </c:pt>
                <c:pt idx="7095">
                  <c:v>-4.4619750978036903</c:v>
                </c:pt>
                <c:pt idx="7096">
                  <c:v>-4.7021484376215801</c:v>
                </c:pt>
                <c:pt idx="7097">
                  <c:v>-4.8999023436787796</c:v>
                </c:pt>
                <c:pt idx="7098">
                  <c:v>-4.7842407225557197</c:v>
                </c:pt>
                <c:pt idx="7099">
                  <c:v>-4.6209716796491103</c:v>
                </c:pt>
                <c:pt idx="7100">
                  <c:v>-4.5587158202709102</c:v>
                </c:pt>
                <c:pt idx="7101">
                  <c:v>-4.4912719727099599</c:v>
                </c:pt>
                <c:pt idx="7102">
                  <c:v>-4.5782470703151397</c:v>
                </c:pt>
                <c:pt idx="7103">
                  <c:v>-4.5825195312834097</c:v>
                </c:pt>
                <c:pt idx="7104">
                  <c:v>-4.6365356450436703</c:v>
                </c:pt>
                <c:pt idx="7105">
                  <c:v>-5.4638671880288703</c:v>
                </c:pt>
                <c:pt idx="7106">
                  <c:v>-6.3177490233137004</c:v>
                </c:pt>
                <c:pt idx="7107">
                  <c:v>-6.1181640623295799</c:v>
                </c:pt>
                <c:pt idx="7108">
                  <c:v>-5.8438110353844896</c:v>
                </c:pt>
                <c:pt idx="7109">
                  <c:v>-6.2112426759488901</c:v>
                </c:pt>
                <c:pt idx="7110">
                  <c:v>-6.48071289053944</c:v>
                </c:pt>
                <c:pt idx="7111">
                  <c:v>-6.3433837887280697</c:v>
                </c:pt>
                <c:pt idx="7112">
                  <c:v>-5.8065795891832401</c:v>
                </c:pt>
                <c:pt idx="7113">
                  <c:v>-4.7479248040346098</c:v>
                </c:pt>
                <c:pt idx="7114">
                  <c:v>-3.7014770505335601</c:v>
                </c:pt>
                <c:pt idx="7115">
                  <c:v>-3.3050537110996201</c:v>
                </c:pt>
                <c:pt idx="7116">
                  <c:v>-3.5641479494085599</c:v>
                </c:pt>
                <c:pt idx="7117">
                  <c:v>-3.8674926756799</c:v>
                </c:pt>
                <c:pt idx="7118">
                  <c:v>-3.7057495115202501</c:v>
                </c:pt>
                <c:pt idx="7119">
                  <c:v>-3.3889770506335899</c:v>
                </c:pt>
                <c:pt idx="7120">
                  <c:v>-3.15368652322941</c:v>
                </c:pt>
                <c:pt idx="7121">
                  <c:v>-2.8225708007800998</c:v>
                </c:pt>
                <c:pt idx="7122">
                  <c:v>-2.8207397464043198</c:v>
                </c:pt>
                <c:pt idx="7123">
                  <c:v>-3.3142089844199401</c:v>
                </c:pt>
                <c:pt idx="7124">
                  <c:v>-3.3856201166906699</c:v>
                </c:pt>
                <c:pt idx="7125">
                  <c:v>-2.5973510734199401</c:v>
                </c:pt>
                <c:pt idx="7126">
                  <c:v>-1.3317871085731099</c:v>
                </c:pt>
                <c:pt idx="7127">
                  <c:v>-6.1340331616319403E-2</c:v>
                </c:pt>
                <c:pt idx="7128">
                  <c:v>0.59509277330555899</c:v>
                </c:pt>
                <c:pt idx="7129">
                  <c:v>0.386657714453915</c:v>
                </c:pt>
                <c:pt idx="7130">
                  <c:v>-0.22918701196153801</c:v>
                </c:pt>
                <c:pt idx="7131">
                  <c:v>-0.61218261706407495</c:v>
                </c:pt>
                <c:pt idx="7132">
                  <c:v>-0.41748046848787801</c:v>
                </c:pt>
                <c:pt idx="7133">
                  <c:v>-4.5776366826638703E-3</c:v>
                </c:pt>
                <c:pt idx="7134">
                  <c:v>5.2185058463374297E-2</c:v>
                </c:pt>
                <c:pt idx="7135">
                  <c:v>-0.15289306648688</c:v>
                </c:pt>
                <c:pt idx="7136">
                  <c:v>-0.27954101557837102</c:v>
                </c:pt>
                <c:pt idx="7137">
                  <c:v>-0.20629882791934301</c:v>
                </c:pt>
                <c:pt idx="7138">
                  <c:v>0.116271972981835</c:v>
                </c:pt>
                <c:pt idx="7139">
                  <c:v>0.626220703498516</c:v>
                </c:pt>
                <c:pt idx="7140">
                  <c:v>1.21124267601071</c:v>
                </c:pt>
                <c:pt idx="7141">
                  <c:v>1.57012939435402</c:v>
                </c:pt>
                <c:pt idx="7142">
                  <c:v>1.2933349605865601</c:v>
                </c:pt>
                <c:pt idx="7143">
                  <c:v>0.74523925763462995</c:v>
                </c:pt>
                <c:pt idx="7144">
                  <c:v>0.46783447255802002</c:v>
                </c:pt>
                <c:pt idx="7145">
                  <c:v>0.31463623039722699</c:v>
                </c:pt>
                <c:pt idx="7146">
                  <c:v>0.20324707035155001</c:v>
                </c:pt>
                <c:pt idx="7147">
                  <c:v>0.26397705089329798</c:v>
                </c:pt>
                <c:pt idx="7148">
                  <c:v>0.43823242218627101</c:v>
                </c:pt>
                <c:pt idx="7149">
                  <c:v>0.92163085984544402</c:v>
                </c:pt>
                <c:pt idx="7150">
                  <c:v>1.6522216800621801</c:v>
                </c:pt>
                <c:pt idx="7151">
                  <c:v>2.2332763674411198</c:v>
                </c:pt>
                <c:pt idx="7152">
                  <c:v>2.6260375976540802</c:v>
                </c:pt>
                <c:pt idx="7153">
                  <c:v>2.6226806636976101</c:v>
                </c:pt>
                <c:pt idx="7154">
                  <c:v>2.0584106442776702</c:v>
                </c:pt>
                <c:pt idx="7155">
                  <c:v>1.66625976567915</c:v>
                </c:pt>
                <c:pt idx="7156">
                  <c:v>1.7498779296285301</c:v>
                </c:pt>
                <c:pt idx="7157">
                  <c:v>1.65893554672915</c:v>
                </c:pt>
                <c:pt idx="7158">
                  <c:v>1.4340209961514201</c:v>
                </c:pt>
                <c:pt idx="7159">
                  <c:v>1.5228271485289899</c:v>
                </c:pt>
                <c:pt idx="7160">
                  <c:v>1.66351318366539</c:v>
                </c:pt>
                <c:pt idx="7161">
                  <c:v>1.77368164098391</c:v>
                </c:pt>
                <c:pt idx="7162">
                  <c:v>2.3248291021851202</c:v>
                </c:pt>
                <c:pt idx="7163">
                  <c:v>3.2809448246665198</c:v>
                </c:pt>
                <c:pt idx="7164">
                  <c:v>3.96759033213926</c:v>
                </c:pt>
                <c:pt idx="7165">
                  <c:v>4.1329956054298904</c:v>
                </c:pt>
                <c:pt idx="7166">
                  <c:v>4.0734863279328204</c:v>
                </c:pt>
                <c:pt idx="7167">
                  <c:v>3.7796020503112802</c:v>
                </c:pt>
                <c:pt idx="7168">
                  <c:v>3.0609130854630799</c:v>
                </c:pt>
                <c:pt idx="7169">
                  <c:v>2.3364257810612901</c:v>
                </c:pt>
                <c:pt idx="7170">
                  <c:v>2.04864501957548</c:v>
                </c:pt>
                <c:pt idx="7171">
                  <c:v>2.1160888673804799</c:v>
                </c:pt>
                <c:pt idx="7172">
                  <c:v>2.4099731448350501</c:v>
                </c:pt>
                <c:pt idx="7173">
                  <c:v>2.8726196292544199</c:v>
                </c:pt>
                <c:pt idx="7174">
                  <c:v>3.4020996097272702</c:v>
                </c:pt>
                <c:pt idx="7175">
                  <c:v>3.9370727541230801</c:v>
                </c:pt>
                <c:pt idx="7176">
                  <c:v>4.2663574217995404</c:v>
                </c:pt>
                <c:pt idx="7177">
                  <c:v>4.15191650367351</c:v>
                </c:pt>
                <c:pt idx="7178">
                  <c:v>3.79943847632835</c:v>
                </c:pt>
                <c:pt idx="7179">
                  <c:v>3.4448242184019202</c:v>
                </c:pt>
                <c:pt idx="7180">
                  <c:v>2.9183959956393402</c:v>
                </c:pt>
                <c:pt idx="7181">
                  <c:v>2.23114013645062</c:v>
                </c:pt>
                <c:pt idx="7182">
                  <c:v>1.82617187506252</c:v>
                </c:pt>
                <c:pt idx="7183">
                  <c:v>1.9204711917573101</c:v>
                </c:pt>
                <c:pt idx="7184">
                  <c:v>2.4499511723985599</c:v>
                </c:pt>
                <c:pt idx="7185">
                  <c:v>3.2385253910533298</c:v>
                </c:pt>
                <c:pt idx="7186">
                  <c:v>3.8836669923078202</c:v>
                </c:pt>
                <c:pt idx="7187">
                  <c:v>4.06463623041288</c:v>
                </c:pt>
                <c:pt idx="7188">
                  <c:v>3.9807128905478</c:v>
                </c:pt>
                <c:pt idx="7189">
                  <c:v>3.86474609360921</c:v>
                </c:pt>
                <c:pt idx="7190">
                  <c:v>3.6535644528670299</c:v>
                </c:pt>
                <c:pt idx="7191">
                  <c:v>3.2666015620695301</c:v>
                </c:pt>
                <c:pt idx="7192">
                  <c:v>2.6217651362093499</c:v>
                </c:pt>
                <c:pt idx="7193">
                  <c:v>1.85974121063945</c:v>
                </c:pt>
                <c:pt idx="7194">
                  <c:v>1.41387939455536</c:v>
                </c:pt>
                <c:pt idx="7195">
                  <c:v>1.44989013700575</c:v>
                </c:pt>
                <c:pt idx="7196">
                  <c:v>1.87805175829751</c:v>
                </c:pt>
                <c:pt idx="7197">
                  <c:v>2.6016235354878798</c:v>
                </c:pt>
                <c:pt idx="7198">
                  <c:v>3.09570312492114</c:v>
                </c:pt>
                <c:pt idx="7199">
                  <c:v>2.9782104489217498</c:v>
                </c:pt>
                <c:pt idx="7200">
                  <c:v>2.5363159175343499</c:v>
                </c:pt>
                <c:pt idx="7201">
                  <c:v>1.8908691399737001</c:v>
                </c:pt>
                <c:pt idx="7202">
                  <c:v>0.92315673765396</c:v>
                </c:pt>
                <c:pt idx="7203">
                  <c:v>-7.6293949002198503E-3</c:v>
                </c:pt>
                <c:pt idx="7204">
                  <c:v>-0.55511474613967604</c:v>
                </c:pt>
                <c:pt idx="7205">
                  <c:v>-0.62316894508462195</c:v>
                </c:pt>
                <c:pt idx="7206">
                  <c:v>-0.28594970686874599</c:v>
                </c:pt>
                <c:pt idx="7207">
                  <c:v>-4.5471191338310998E-2</c:v>
                </c:pt>
                <c:pt idx="7208">
                  <c:v>5.4931640992366103E-2</c:v>
                </c:pt>
                <c:pt idx="7209">
                  <c:v>0.59783935590195203</c:v>
                </c:pt>
                <c:pt idx="7210">
                  <c:v>1.23718261721504</c:v>
                </c:pt>
                <c:pt idx="7211">
                  <c:v>1.27777099595544</c:v>
                </c:pt>
                <c:pt idx="7212">
                  <c:v>1.0739135740754799</c:v>
                </c:pt>
                <c:pt idx="7213">
                  <c:v>0.86303710907064102</c:v>
                </c:pt>
                <c:pt idx="7214">
                  <c:v>0.41564941383350401</c:v>
                </c:pt>
                <c:pt idx="7215">
                  <c:v>7.9040527375972794E-2</c:v>
                </c:pt>
                <c:pt idx="7216">
                  <c:v>0.12634277350319301</c:v>
                </c:pt>
                <c:pt idx="7217">
                  <c:v>0.22277832032332501</c:v>
                </c:pt>
                <c:pt idx="7218">
                  <c:v>0.238647461007329</c:v>
                </c:pt>
                <c:pt idx="7219">
                  <c:v>0.34088134786031699</c:v>
                </c:pt>
                <c:pt idx="7220">
                  <c:v>0.63964843780473402</c:v>
                </c:pt>
                <c:pt idx="7221">
                  <c:v>1.0852050782898901</c:v>
                </c:pt>
                <c:pt idx="7222">
                  <c:v>1.3262939452343301</c:v>
                </c:pt>
                <c:pt idx="7223">
                  <c:v>1.21215820298939</c:v>
                </c:pt>
                <c:pt idx="7224">
                  <c:v>1.01440429671909</c:v>
                </c:pt>
                <c:pt idx="7225">
                  <c:v>0.78704833963524301</c:v>
                </c:pt>
                <c:pt idx="7226">
                  <c:v>0.48339843738222998</c:v>
                </c:pt>
                <c:pt idx="7227">
                  <c:v>0.31188964839196598</c:v>
                </c:pt>
                <c:pt idx="7228">
                  <c:v>0.24566650377451099</c:v>
                </c:pt>
                <c:pt idx="7229">
                  <c:v>5.4321288910800798E-2</c:v>
                </c:pt>
                <c:pt idx="7230">
                  <c:v>-0.166015624988849</c:v>
                </c:pt>
                <c:pt idx="7231">
                  <c:v>-0.149841308371709</c:v>
                </c:pt>
                <c:pt idx="7232">
                  <c:v>0.17181396521873299</c:v>
                </c:pt>
                <c:pt idx="7233">
                  <c:v>0.71502685580351599</c:v>
                </c:pt>
                <c:pt idx="7234">
                  <c:v>1.19934082050783</c:v>
                </c:pt>
                <c:pt idx="7235">
                  <c:v>1.48193359390968</c:v>
                </c:pt>
                <c:pt idx="7236">
                  <c:v>1.7126464845706399</c:v>
                </c:pt>
                <c:pt idx="7237">
                  <c:v>1.99493408212177</c:v>
                </c:pt>
                <c:pt idx="7238">
                  <c:v>2.1255493163281001</c:v>
                </c:pt>
                <c:pt idx="7239">
                  <c:v>2.0129394530942899</c:v>
                </c:pt>
                <c:pt idx="7240">
                  <c:v>1.96868896492984</c:v>
                </c:pt>
                <c:pt idx="7241">
                  <c:v>2.0925903319675498</c:v>
                </c:pt>
                <c:pt idx="7242">
                  <c:v>2.00103759749042</c:v>
                </c:pt>
                <c:pt idx="7243">
                  <c:v>1.76269531249639</c:v>
                </c:pt>
                <c:pt idx="7244">
                  <c:v>1.7575073241160599</c:v>
                </c:pt>
                <c:pt idx="7245">
                  <c:v>1.6101074214300699</c:v>
                </c:pt>
                <c:pt idx="7246">
                  <c:v>0.97229003873827902</c:v>
                </c:pt>
                <c:pt idx="7247">
                  <c:v>0.50811767578871103</c:v>
                </c:pt>
                <c:pt idx="7248">
                  <c:v>0.51879882809362399</c:v>
                </c:pt>
                <c:pt idx="7249">
                  <c:v>0.47393798816456001</c:v>
                </c:pt>
                <c:pt idx="7250">
                  <c:v>0.30731201161039501</c:v>
                </c:pt>
                <c:pt idx="7251">
                  <c:v>0.15258789037312701</c:v>
                </c:pt>
                <c:pt idx="7252">
                  <c:v>-0.206604004242009</c:v>
                </c:pt>
                <c:pt idx="7253">
                  <c:v>-0.68542480490198698</c:v>
                </c:pt>
                <c:pt idx="7254">
                  <c:v>-0.99090576182645396</c:v>
                </c:pt>
                <c:pt idx="7255">
                  <c:v>-1.144104003876</c:v>
                </c:pt>
                <c:pt idx="7256">
                  <c:v>-1.1010742186168101</c:v>
                </c:pt>
                <c:pt idx="7257">
                  <c:v>-0.91186523439970502</c:v>
                </c:pt>
                <c:pt idx="7258">
                  <c:v>-0.94696044939879298</c:v>
                </c:pt>
                <c:pt idx="7259">
                  <c:v>-1.2023925780911799</c:v>
                </c:pt>
                <c:pt idx="7260">
                  <c:v>-1.1544799801672101</c:v>
                </c:pt>
                <c:pt idx="7261">
                  <c:v>-0.72723388652573395</c:v>
                </c:pt>
                <c:pt idx="7262">
                  <c:v>-0.454101562579794</c:v>
                </c:pt>
                <c:pt idx="7263">
                  <c:v>-0.56701660170998602</c:v>
                </c:pt>
                <c:pt idx="7264">
                  <c:v>-0.77545166028079004</c:v>
                </c:pt>
                <c:pt idx="7265">
                  <c:v>-0.95123291027581702</c:v>
                </c:pt>
                <c:pt idx="7266">
                  <c:v>-1.1199951173176099</c:v>
                </c:pt>
                <c:pt idx="7267">
                  <c:v>-1.3034057621195601</c:v>
                </c:pt>
                <c:pt idx="7268">
                  <c:v>-1.8676757818762499</c:v>
                </c:pt>
                <c:pt idx="7269">
                  <c:v>-2.7493286134653099</c:v>
                </c:pt>
                <c:pt idx="7270">
                  <c:v>-3.0081176755183998</c:v>
                </c:pt>
                <c:pt idx="7271">
                  <c:v>-2.6385498046890201</c:v>
                </c:pt>
                <c:pt idx="7272">
                  <c:v>-2.6406860353729802</c:v>
                </c:pt>
                <c:pt idx="7273">
                  <c:v>-2.9446411132553498</c:v>
                </c:pt>
                <c:pt idx="7274">
                  <c:v>-2.9083251952061699</c:v>
                </c:pt>
                <c:pt idx="7275">
                  <c:v>-2.75939941421088</c:v>
                </c:pt>
                <c:pt idx="7276">
                  <c:v>-2.9672241215143602</c:v>
                </c:pt>
                <c:pt idx="7277">
                  <c:v>-3.5556030278192901</c:v>
                </c:pt>
                <c:pt idx="7278">
                  <c:v>-4.21997070336222</c:v>
                </c:pt>
                <c:pt idx="7279">
                  <c:v>-4.5513916016924201</c:v>
                </c:pt>
                <c:pt idx="7280">
                  <c:v>-4.7326660158931402</c:v>
                </c:pt>
                <c:pt idx="7281">
                  <c:v>-5.1068115235524703</c:v>
                </c:pt>
                <c:pt idx="7282">
                  <c:v>-5.2670288084361001</c:v>
                </c:pt>
                <c:pt idx="7283">
                  <c:v>-5.0476074218460596</c:v>
                </c:pt>
                <c:pt idx="7284">
                  <c:v>-5.00732421897174</c:v>
                </c:pt>
                <c:pt idx="7285">
                  <c:v>-5.3155517579602201</c:v>
                </c:pt>
                <c:pt idx="7286">
                  <c:v>-5.5206298826946698</c:v>
                </c:pt>
                <c:pt idx="7287">
                  <c:v>-5.3570556638595699</c:v>
                </c:pt>
                <c:pt idx="7288">
                  <c:v>-5.0756835938133902</c:v>
                </c:pt>
                <c:pt idx="7289">
                  <c:v>-5.1635742189743503</c:v>
                </c:pt>
                <c:pt idx="7290">
                  <c:v>-5.4742431640783904</c:v>
                </c:pt>
                <c:pt idx="7291">
                  <c:v>-5.4962158202260003</c:v>
                </c:pt>
                <c:pt idx="7292">
                  <c:v>-5.3765869140514502</c:v>
                </c:pt>
                <c:pt idx="7293">
                  <c:v>-5.3613281246871596</c:v>
                </c:pt>
                <c:pt idx="7294">
                  <c:v>-4.9291992179284199</c:v>
                </c:pt>
                <c:pt idx="7295">
                  <c:v>-3.7957763662855899</c:v>
                </c:pt>
                <c:pt idx="7296">
                  <c:v>-2.5531005854679401</c:v>
                </c:pt>
                <c:pt idx="7297">
                  <c:v>-1.90612792960966</c:v>
                </c:pt>
                <c:pt idx="7298">
                  <c:v>-1.7990112303727199</c:v>
                </c:pt>
                <c:pt idx="7299">
                  <c:v>-1.66687011696168</c:v>
                </c:pt>
                <c:pt idx="7300">
                  <c:v>-1.35650634739791</c:v>
                </c:pt>
                <c:pt idx="7301">
                  <c:v>-1.0018920894389001</c:v>
                </c:pt>
                <c:pt idx="7302">
                  <c:v>-0.44616699181553598</c:v>
                </c:pt>
                <c:pt idx="7303">
                  <c:v>6.3781738205248795E-2</c:v>
                </c:pt>
                <c:pt idx="7304">
                  <c:v>-4.0283203419643802E-2</c:v>
                </c:pt>
                <c:pt idx="7305">
                  <c:v>-0.44372558588305</c:v>
                </c:pt>
                <c:pt idx="7306">
                  <c:v>-0.36926269469324502</c:v>
                </c:pt>
                <c:pt idx="7307">
                  <c:v>0.47760009876313397</c:v>
                </c:pt>
                <c:pt idx="7308">
                  <c:v>1.9894409190694</c:v>
                </c:pt>
                <c:pt idx="7309">
                  <c:v>3.4909057621802599</c:v>
                </c:pt>
                <c:pt idx="7310">
                  <c:v>4.1204833981985098</c:v>
                </c:pt>
                <c:pt idx="7311">
                  <c:v>3.79486083933373</c:v>
                </c:pt>
                <c:pt idx="7312">
                  <c:v>3.0999755856215101</c:v>
                </c:pt>
                <c:pt idx="7313">
                  <c:v>2.6699829102783998</c:v>
                </c:pt>
                <c:pt idx="7314">
                  <c:v>2.8359985354587098</c:v>
                </c:pt>
                <c:pt idx="7315">
                  <c:v>3.2470703125762101</c:v>
                </c:pt>
                <c:pt idx="7316">
                  <c:v>3.3505249022731598</c:v>
                </c:pt>
                <c:pt idx="7317">
                  <c:v>3.2546997070425001</c:v>
                </c:pt>
                <c:pt idx="7318">
                  <c:v>3.2699584961469399</c:v>
                </c:pt>
                <c:pt idx="7319">
                  <c:v>3.3419799806954802</c:v>
                </c:pt>
                <c:pt idx="7320">
                  <c:v>3.64898681696542</c:v>
                </c:pt>
                <c:pt idx="7321">
                  <c:v>4.4052124028801103</c:v>
                </c:pt>
                <c:pt idx="7322">
                  <c:v>5.12969970711484</c:v>
                </c:pt>
                <c:pt idx="7323">
                  <c:v>5.2426147459408297</c:v>
                </c:pt>
                <c:pt idx="7324">
                  <c:v>5.0363159179151404</c:v>
                </c:pt>
                <c:pt idx="7325">
                  <c:v>4.9639892576618898</c:v>
                </c:pt>
                <c:pt idx="7326">
                  <c:v>4.76104736284337</c:v>
                </c:pt>
                <c:pt idx="7327">
                  <c:v>4.1717529292972397</c:v>
                </c:pt>
                <c:pt idx="7328">
                  <c:v>3.6465454101303698</c:v>
                </c:pt>
                <c:pt idx="7329">
                  <c:v>3.6117553712794699</c:v>
                </c:pt>
                <c:pt idx="7330">
                  <c:v>3.8613891603255999</c:v>
                </c:pt>
                <c:pt idx="7331">
                  <c:v>4.0887451174180498</c:v>
                </c:pt>
                <c:pt idx="7332">
                  <c:v>4.3978881839656401</c:v>
                </c:pt>
                <c:pt idx="7333">
                  <c:v>4.8965454104905399</c:v>
                </c:pt>
                <c:pt idx="7334">
                  <c:v>5.3442382813605196</c:v>
                </c:pt>
                <c:pt idx="7335">
                  <c:v>5.4922485349655199</c:v>
                </c:pt>
                <c:pt idx="7336">
                  <c:v>5.2371215815476697</c:v>
                </c:pt>
                <c:pt idx="7337">
                  <c:v>4.5910644526724802</c:v>
                </c:pt>
                <c:pt idx="7338">
                  <c:v>3.9865112303724599</c:v>
                </c:pt>
                <c:pt idx="7339">
                  <c:v>3.8580322266566101</c:v>
                </c:pt>
                <c:pt idx="7340">
                  <c:v>3.9834594727384598</c:v>
                </c:pt>
                <c:pt idx="7341">
                  <c:v>4.0930175783123097</c:v>
                </c:pt>
                <c:pt idx="7342">
                  <c:v>4.3423461916898498</c:v>
                </c:pt>
                <c:pt idx="7343">
                  <c:v>4.7198486330333198</c:v>
                </c:pt>
                <c:pt idx="7344">
                  <c:v>5.0134277345756297</c:v>
                </c:pt>
                <c:pt idx="7345">
                  <c:v>5.2798461917047801</c:v>
                </c:pt>
                <c:pt idx="7346">
                  <c:v>5.6762695315459002</c:v>
                </c:pt>
                <c:pt idx="7347">
                  <c:v>6.0687255859752298</c:v>
                </c:pt>
                <c:pt idx="7348">
                  <c:v>6.1187744137634796</c:v>
                </c:pt>
                <c:pt idx="7349">
                  <c:v>5.7226562495536903</c:v>
                </c:pt>
                <c:pt idx="7350">
                  <c:v>5.1321411128718504</c:v>
                </c:pt>
                <c:pt idx="7351">
                  <c:v>4.5904541014253297</c:v>
                </c:pt>
                <c:pt idx="7352">
                  <c:v>4.4091796877932801</c:v>
                </c:pt>
                <c:pt idx="7353">
                  <c:v>4.7967529301813503</c:v>
                </c:pt>
                <c:pt idx="7354">
                  <c:v>5.4486083989789398</c:v>
                </c:pt>
                <c:pt idx="7355">
                  <c:v>6.1624145513969903</c:v>
                </c:pt>
                <c:pt idx="7356">
                  <c:v>6.97418212928216</c:v>
                </c:pt>
                <c:pt idx="7357">
                  <c:v>7.4691772460046497</c:v>
                </c:pt>
                <c:pt idx="7358">
                  <c:v>7.3519897459461703</c:v>
                </c:pt>
                <c:pt idx="7359">
                  <c:v>7.1578979492396604</c:v>
                </c:pt>
                <c:pt idx="7360">
                  <c:v>7.1853637693486503</c:v>
                </c:pt>
                <c:pt idx="7361">
                  <c:v>6.9454956049426304</c:v>
                </c:pt>
                <c:pt idx="7362">
                  <c:v>6.2551879877200296</c:v>
                </c:pt>
                <c:pt idx="7363">
                  <c:v>5.5197143551385404</c:v>
                </c:pt>
                <c:pt idx="7364">
                  <c:v>5.0869750974939798</c:v>
                </c:pt>
                <c:pt idx="7365">
                  <c:v>4.8745727538036698</c:v>
                </c:pt>
                <c:pt idx="7366">
                  <c:v>4.7402954101140002</c:v>
                </c:pt>
                <c:pt idx="7367">
                  <c:v>4.6850585936642304</c:v>
                </c:pt>
                <c:pt idx="7368">
                  <c:v>4.5730590817678696</c:v>
                </c:pt>
                <c:pt idx="7369">
                  <c:v>4.22912597616076</c:v>
                </c:pt>
                <c:pt idx="7370">
                  <c:v>3.70513915968455</c:v>
                </c:pt>
                <c:pt idx="7371">
                  <c:v>3.0899047847950301</c:v>
                </c:pt>
                <c:pt idx="7372">
                  <c:v>2.6193237304307599</c:v>
                </c:pt>
                <c:pt idx="7373">
                  <c:v>2.5698852538917101</c:v>
                </c:pt>
                <c:pt idx="7374">
                  <c:v>2.5509643552344099</c:v>
                </c:pt>
                <c:pt idx="7375">
                  <c:v>2.2463989256869801</c:v>
                </c:pt>
                <c:pt idx="7376">
                  <c:v>2.1240234377684701</c:v>
                </c:pt>
                <c:pt idx="7377">
                  <c:v>2.4725341801205798</c:v>
                </c:pt>
                <c:pt idx="7378">
                  <c:v>3.0340576177062499</c:v>
                </c:pt>
                <c:pt idx="7379">
                  <c:v>3.7066650395038598</c:v>
                </c:pt>
                <c:pt idx="7380">
                  <c:v>4.2782592774558097</c:v>
                </c:pt>
                <c:pt idx="7381">
                  <c:v>4.4232177733797</c:v>
                </c:pt>
                <c:pt idx="7382">
                  <c:v>4.3484497069955799</c:v>
                </c:pt>
                <c:pt idx="7383">
                  <c:v>4.3023681639573903</c:v>
                </c:pt>
                <c:pt idx="7384">
                  <c:v>4.1665649412882502</c:v>
                </c:pt>
                <c:pt idx="7385">
                  <c:v>4.0142822265984899</c:v>
                </c:pt>
                <c:pt idx="7386">
                  <c:v>4.0606689453319103</c:v>
                </c:pt>
                <c:pt idx="7387">
                  <c:v>4.0856933591744697</c:v>
                </c:pt>
                <c:pt idx="7388">
                  <c:v>3.82751464821443</c:v>
                </c:pt>
                <c:pt idx="7389">
                  <c:v>3.5406494140924001</c:v>
                </c:pt>
                <c:pt idx="7390">
                  <c:v>3.5791015626475402</c:v>
                </c:pt>
                <c:pt idx="7391">
                  <c:v>3.7686157226892698</c:v>
                </c:pt>
                <c:pt idx="7392">
                  <c:v>3.8110351560787401</c:v>
                </c:pt>
                <c:pt idx="7393">
                  <c:v>3.5913085933253899</c:v>
                </c:pt>
                <c:pt idx="7394">
                  <c:v>3.04718017519399</c:v>
                </c:pt>
                <c:pt idx="7395">
                  <c:v>2.29461669872593</c:v>
                </c:pt>
                <c:pt idx="7396">
                  <c:v>1.66381835893416</c:v>
                </c:pt>
                <c:pt idx="7397">
                  <c:v>1.0995483393148</c:v>
                </c:pt>
                <c:pt idx="7398">
                  <c:v>0.42327880818796998</c:v>
                </c:pt>
                <c:pt idx="7399">
                  <c:v>-9.4909668144396997E-2</c:v>
                </c:pt>
                <c:pt idx="7400">
                  <c:v>-0.31921386738464502</c:v>
                </c:pt>
                <c:pt idx="7401">
                  <c:v>-0.57067871114301805</c:v>
                </c:pt>
                <c:pt idx="7402">
                  <c:v>-0.83282470700298505</c:v>
                </c:pt>
                <c:pt idx="7403">
                  <c:v>-0.79681396464542897</c:v>
                </c:pt>
                <c:pt idx="7404">
                  <c:v>-0.54443359366750599</c:v>
                </c:pt>
                <c:pt idx="7405">
                  <c:v>-0.43945312521103502</c:v>
                </c:pt>
                <c:pt idx="7406">
                  <c:v>-0.70770263714443304</c:v>
                </c:pt>
                <c:pt idx="7407">
                  <c:v>-1.2481689456901099</c:v>
                </c:pt>
                <c:pt idx="7408">
                  <c:v>-1.72760009783216</c:v>
                </c:pt>
                <c:pt idx="7409">
                  <c:v>-1.95068359393529</c:v>
                </c:pt>
                <c:pt idx="7410">
                  <c:v>-2.1856689457466301</c:v>
                </c:pt>
                <c:pt idx="7411">
                  <c:v>-2.7355957037460801</c:v>
                </c:pt>
                <c:pt idx="7412">
                  <c:v>-3.5214233403022601</c:v>
                </c:pt>
                <c:pt idx="7413">
                  <c:v>-4.10156250021081</c:v>
                </c:pt>
                <c:pt idx="7414">
                  <c:v>-4.3679809572575099</c:v>
                </c:pt>
                <c:pt idx="7415">
                  <c:v>-4.6539306642948199</c:v>
                </c:pt>
                <c:pt idx="7416">
                  <c:v>-4.9472045898180896</c:v>
                </c:pt>
                <c:pt idx="7417">
                  <c:v>-4.91485595704214</c:v>
                </c:pt>
                <c:pt idx="7418">
                  <c:v>-4.9285888676260701</c:v>
                </c:pt>
                <c:pt idx="7419">
                  <c:v>-5.4809570317222596</c:v>
                </c:pt>
                <c:pt idx="7420">
                  <c:v>-6.0757446289436103</c:v>
                </c:pt>
                <c:pt idx="7421">
                  <c:v>-6.1227416990416996</c:v>
                </c:pt>
                <c:pt idx="7422">
                  <c:v>-5.9002685544890801</c:v>
                </c:pt>
                <c:pt idx="7423">
                  <c:v>-5.6509399410269499</c:v>
                </c:pt>
                <c:pt idx="7424">
                  <c:v>-5.1748657221913197</c:v>
                </c:pt>
                <c:pt idx="7425">
                  <c:v>-4.5919799801922299</c:v>
                </c:pt>
                <c:pt idx="7426">
                  <c:v>-4.2453002928941803</c:v>
                </c:pt>
                <c:pt idx="7427">
                  <c:v>-4.1519165039108801</c:v>
                </c:pt>
                <c:pt idx="7428">
                  <c:v>-4.1577148437592699</c:v>
                </c:pt>
                <c:pt idx="7429">
                  <c:v>-4.1693115233078002</c:v>
                </c:pt>
                <c:pt idx="7430">
                  <c:v>-4.0072631833626904</c:v>
                </c:pt>
                <c:pt idx="7431">
                  <c:v>-3.7185668944388199</c:v>
                </c:pt>
                <c:pt idx="7432">
                  <c:v>-3.60321044933074</c:v>
                </c:pt>
                <c:pt idx="7433">
                  <c:v>-3.7429809572630801</c:v>
                </c:pt>
                <c:pt idx="7434">
                  <c:v>-4.0319824221698299</c:v>
                </c:pt>
                <c:pt idx="7435">
                  <c:v>-4.3991088868403097</c:v>
                </c:pt>
                <c:pt idx="7436">
                  <c:v>-4.5504760740602501</c:v>
                </c:pt>
                <c:pt idx="7437">
                  <c:v>-4.35333251937986</c:v>
                </c:pt>
                <c:pt idx="7438">
                  <c:v>-4.1650390624727303</c:v>
                </c:pt>
                <c:pt idx="7439">
                  <c:v>-4.1311645507246899</c:v>
                </c:pt>
                <c:pt idx="7440">
                  <c:v>-4.0609741210824399</c:v>
                </c:pt>
                <c:pt idx="7441">
                  <c:v>-4.0469360352495602</c:v>
                </c:pt>
                <c:pt idx="7442">
                  <c:v>-4.1625976562280602</c:v>
                </c:pt>
                <c:pt idx="7443">
                  <c:v>-4.1354370115698798</c:v>
                </c:pt>
                <c:pt idx="7444">
                  <c:v>-3.9511108398543602</c:v>
                </c:pt>
                <c:pt idx="7445">
                  <c:v>-3.96423339868671</c:v>
                </c:pt>
                <c:pt idx="7446">
                  <c:v>-4.2724609377709903</c:v>
                </c:pt>
                <c:pt idx="7447">
                  <c:v>-4.6072387696536596</c:v>
                </c:pt>
                <c:pt idx="7448">
                  <c:v>-4.7583007812786899</c:v>
                </c:pt>
                <c:pt idx="7449">
                  <c:v>-4.7937011719552203</c:v>
                </c:pt>
                <c:pt idx="7450">
                  <c:v>-4.8925781251881597</c:v>
                </c:pt>
                <c:pt idx="7451">
                  <c:v>-5.1245117189891802</c:v>
                </c:pt>
                <c:pt idx="7452">
                  <c:v>-5.4190063477741104</c:v>
                </c:pt>
                <c:pt idx="7453">
                  <c:v>-5.5639648438229496</c:v>
                </c:pt>
                <c:pt idx="7454">
                  <c:v>-5.65368652358978</c:v>
                </c:pt>
                <c:pt idx="7455">
                  <c:v>-5.8407592773661099</c:v>
                </c:pt>
                <c:pt idx="7456">
                  <c:v>-5.8682250975087804</c:v>
                </c:pt>
                <c:pt idx="7457">
                  <c:v>-5.6872558594472</c:v>
                </c:pt>
                <c:pt idx="7458">
                  <c:v>-5.7757568362686298</c:v>
                </c:pt>
                <c:pt idx="7459">
                  <c:v>-6.1816406253957998</c:v>
                </c:pt>
                <c:pt idx="7460">
                  <c:v>-6.6662597660706497</c:v>
                </c:pt>
                <c:pt idx="7461">
                  <c:v>-7.2113037112419196</c:v>
                </c:pt>
                <c:pt idx="7462">
                  <c:v>-7.5836181641654203</c:v>
                </c:pt>
                <c:pt idx="7463">
                  <c:v>-7.7093505861548302</c:v>
                </c:pt>
                <c:pt idx="7464">
                  <c:v>-7.97485351589334</c:v>
                </c:pt>
                <c:pt idx="7465">
                  <c:v>-8.3023071289891206</c:v>
                </c:pt>
                <c:pt idx="7466">
                  <c:v>-8.4033203125335501</c:v>
                </c:pt>
                <c:pt idx="7467">
                  <c:v>-8.4442138672850007</c:v>
                </c:pt>
                <c:pt idx="7468">
                  <c:v>-8.5629272461639303</c:v>
                </c:pt>
                <c:pt idx="7469">
                  <c:v>-8.6483764648753692</c:v>
                </c:pt>
                <c:pt idx="7470">
                  <c:v>-8.6868286133749404</c:v>
                </c:pt>
                <c:pt idx="7471">
                  <c:v>-8.8006591799992293</c:v>
                </c:pt>
                <c:pt idx="7472">
                  <c:v>-9.1793823245381105</c:v>
                </c:pt>
                <c:pt idx="7473">
                  <c:v>-9.5669555663051593</c:v>
                </c:pt>
                <c:pt idx="7474">
                  <c:v>-9.4442749018745005</c:v>
                </c:pt>
                <c:pt idx="7475">
                  <c:v>-8.8754272454279093</c:v>
                </c:pt>
                <c:pt idx="7476">
                  <c:v>-8.0691528312285605</c:v>
                </c:pt>
                <c:pt idx="7477">
                  <c:v>-7.0971679682120996</c:v>
                </c:pt>
                <c:pt idx="7478">
                  <c:v>-6.44653320300882</c:v>
                </c:pt>
                <c:pt idx="7479">
                  <c:v>-6.3061523436426503</c:v>
                </c:pt>
                <c:pt idx="7480">
                  <c:v>-6.1764526365814501</c:v>
                </c:pt>
                <c:pt idx="7481">
                  <c:v>-6.0107421874198499</c:v>
                </c:pt>
                <c:pt idx="7482">
                  <c:v>-5.9140014644620296</c:v>
                </c:pt>
                <c:pt idx="7483">
                  <c:v>-5.4537963861009402</c:v>
                </c:pt>
                <c:pt idx="7484">
                  <c:v>-4.7097778318629899</c:v>
                </c:pt>
                <c:pt idx="7485">
                  <c:v>-4.50714111368106</c:v>
                </c:pt>
                <c:pt idx="7486">
                  <c:v>-4.9880981448394799</c:v>
                </c:pt>
                <c:pt idx="7487">
                  <c:v>-5.3588867184924798</c:v>
                </c:pt>
                <c:pt idx="7488">
                  <c:v>-5.0494384757949504</c:v>
                </c:pt>
                <c:pt idx="7489">
                  <c:v>-4.1281127919202598</c:v>
                </c:pt>
                <c:pt idx="7490">
                  <c:v>-2.8695678701324301</c:v>
                </c:pt>
                <c:pt idx="7491">
                  <c:v>-1.71691894498417</c:v>
                </c:pt>
                <c:pt idx="7492">
                  <c:v>-1.32324218792194</c:v>
                </c:pt>
                <c:pt idx="7493">
                  <c:v>-1.8286132818746801</c:v>
                </c:pt>
                <c:pt idx="7494">
                  <c:v>-2.5759887698597801</c:v>
                </c:pt>
                <c:pt idx="7495">
                  <c:v>-2.9690551758049999</c:v>
                </c:pt>
                <c:pt idx="7496">
                  <c:v>-2.9974365232401499</c:v>
                </c:pt>
                <c:pt idx="7497">
                  <c:v>-2.7618408199991</c:v>
                </c:pt>
                <c:pt idx="7498">
                  <c:v>-2.3876953123876601</c:v>
                </c:pt>
                <c:pt idx="7499">
                  <c:v>-2.2537231446632999</c:v>
                </c:pt>
                <c:pt idx="7500">
                  <c:v>-2.4111938474833301</c:v>
                </c:pt>
                <c:pt idx="7501">
                  <c:v>-2.2052001947926501</c:v>
                </c:pt>
                <c:pt idx="7502">
                  <c:v>-1.58660888649512</c:v>
                </c:pt>
                <c:pt idx="7503">
                  <c:v>-1.32049560567851</c:v>
                </c:pt>
                <c:pt idx="7504">
                  <c:v>-1.5698242190621901</c:v>
                </c:pt>
                <c:pt idx="7505">
                  <c:v>-1.9409179691638001</c:v>
                </c:pt>
                <c:pt idx="7506">
                  <c:v>-2.43225097708121</c:v>
                </c:pt>
                <c:pt idx="7507">
                  <c:v>-3.0474853519734002</c:v>
                </c:pt>
                <c:pt idx="7508">
                  <c:v>-3.5348510744034298</c:v>
                </c:pt>
                <c:pt idx="7509">
                  <c:v>-3.75366210929361</c:v>
                </c:pt>
                <c:pt idx="7510">
                  <c:v>-3.6572265622197202</c:v>
                </c:pt>
                <c:pt idx="7511">
                  <c:v>-3.32550048784372</c:v>
                </c:pt>
                <c:pt idx="7512">
                  <c:v>-2.80822753836995</c:v>
                </c:pt>
                <c:pt idx="7513">
                  <c:v>-1.9894409171713101</c:v>
                </c:pt>
                <c:pt idx="7514">
                  <c:v>-1.04766845644559</c:v>
                </c:pt>
                <c:pt idx="7515">
                  <c:v>-0.35675048811698701</c:v>
                </c:pt>
                <c:pt idx="7516">
                  <c:v>-0.16296386748789299</c:v>
                </c:pt>
                <c:pt idx="7517">
                  <c:v>-0.51696777378165704</c:v>
                </c:pt>
                <c:pt idx="7518">
                  <c:v>-0.92254638688854995</c:v>
                </c:pt>
                <c:pt idx="7519">
                  <c:v>-1.1224365238381899</c:v>
                </c:pt>
                <c:pt idx="7520">
                  <c:v>-1.5936279300687299</c:v>
                </c:pt>
                <c:pt idx="7521">
                  <c:v>-2.0419311521793002</c:v>
                </c:pt>
                <c:pt idx="7522">
                  <c:v>-1.8487548826371401</c:v>
                </c:pt>
                <c:pt idx="7523">
                  <c:v>-1.6427612305839601</c:v>
                </c:pt>
                <c:pt idx="7524">
                  <c:v>-1.7779541014391</c:v>
                </c:pt>
                <c:pt idx="7525">
                  <c:v>-1.6333007809123301</c:v>
                </c:pt>
                <c:pt idx="7526">
                  <c:v>-1.23748779254758</c:v>
                </c:pt>
                <c:pt idx="7527">
                  <c:v>-0.74432372985133</c:v>
                </c:pt>
                <c:pt idx="7528">
                  <c:v>-2.1362304289884702E-2</c:v>
                </c:pt>
                <c:pt idx="7529">
                  <c:v>0.44372558583616201</c:v>
                </c:pt>
                <c:pt idx="7530">
                  <c:v>0.32531738257221399</c:v>
                </c:pt>
                <c:pt idx="7531">
                  <c:v>4.4555663782740403E-2</c:v>
                </c:pt>
                <c:pt idx="7532">
                  <c:v>-0.281982422145372</c:v>
                </c:pt>
                <c:pt idx="7533">
                  <c:v>-0.59722900372591403</c:v>
                </c:pt>
                <c:pt idx="7534">
                  <c:v>-0.38696288981538102</c:v>
                </c:pt>
                <c:pt idx="7535">
                  <c:v>0.55603027454922005</c:v>
                </c:pt>
                <c:pt idx="7536">
                  <c:v>1.85089111429579</c:v>
                </c:pt>
                <c:pt idx="7537">
                  <c:v>3.0313110358578301</c:v>
                </c:pt>
                <c:pt idx="7538">
                  <c:v>3.8467407229810502</c:v>
                </c:pt>
                <c:pt idx="7539">
                  <c:v>4.2242431641289997</c:v>
                </c:pt>
                <c:pt idx="7540">
                  <c:v>4.3014526368294099</c:v>
                </c:pt>
                <c:pt idx="7541">
                  <c:v>4.4299316407957701</c:v>
                </c:pt>
                <c:pt idx="7542">
                  <c:v>4.62799072253482</c:v>
                </c:pt>
                <c:pt idx="7543">
                  <c:v>4.4873046871417799</c:v>
                </c:pt>
                <c:pt idx="7544">
                  <c:v>4.0722656246754099</c:v>
                </c:pt>
                <c:pt idx="7545">
                  <c:v>3.69659423796563</c:v>
                </c:pt>
                <c:pt idx="7546">
                  <c:v>3.3312988279294098</c:v>
                </c:pt>
                <c:pt idx="7547">
                  <c:v>3.1051635744660699</c:v>
                </c:pt>
                <c:pt idx="7548">
                  <c:v>3.3908081060331501</c:v>
                </c:pt>
                <c:pt idx="7549">
                  <c:v>4.0426635745985902</c:v>
                </c:pt>
                <c:pt idx="7550">
                  <c:v>4.4808959960717702</c:v>
                </c:pt>
                <c:pt idx="7551">
                  <c:v>4.4555664061435598</c:v>
                </c:pt>
                <c:pt idx="7552">
                  <c:v>4.3328857421867104</c:v>
                </c:pt>
                <c:pt idx="7553">
                  <c:v>4.3319702146794103</c:v>
                </c:pt>
                <c:pt idx="7554">
                  <c:v>4.1427612301662604</c:v>
                </c:pt>
                <c:pt idx="7555">
                  <c:v>3.7948608397202399</c:v>
                </c:pt>
                <c:pt idx="7556">
                  <c:v>3.6529541014636902</c:v>
                </c:pt>
                <c:pt idx="7557">
                  <c:v>3.53942871064634</c:v>
                </c:pt>
                <c:pt idx="7558">
                  <c:v>3.2052612303416499</c:v>
                </c:pt>
                <c:pt idx="7559">
                  <c:v>3.0593872073847299</c:v>
                </c:pt>
                <c:pt idx="7560">
                  <c:v>3.4646606450212598</c:v>
                </c:pt>
                <c:pt idx="7561">
                  <c:v>4.0258789063781597</c:v>
                </c:pt>
                <c:pt idx="7562">
                  <c:v>4.1726684569248196</c:v>
                </c:pt>
                <c:pt idx="7563">
                  <c:v>4.0509033202711597</c:v>
                </c:pt>
                <c:pt idx="7564">
                  <c:v>4.0036010739522796</c:v>
                </c:pt>
                <c:pt idx="7565">
                  <c:v>3.6990356439627301</c:v>
                </c:pt>
                <c:pt idx="7566">
                  <c:v>3.0499267574147799</c:v>
                </c:pt>
                <c:pt idx="7567">
                  <c:v>2.5958251950735698</c:v>
                </c:pt>
                <c:pt idx="7568">
                  <c:v>2.3233032224250998</c:v>
                </c:pt>
                <c:pt idx="7569">
                  <c:v>2.0599365233796498</c:v>
                </c:pt>
                <c:pt idx="7570">
                  <c:v>1.99401855474086</c:v>
                </c:pt>
                <c:pt idx="7571">
                  <c:v>2.0547485353954098</c:v>
                </c:pt>
                <c:pt idx="7572">
                  <c:v>2.3269653325047002</c:v>
                </c:pt>
                <c:pt idx="7573">
                  <c:v>2.8652954102766199</c:v>
                </c:pt>
                <c:pt idx="7574">
                  <c:v>3.0020141599160599</c:v>
                </c:pt>
                <c:pt idx="7575">
                  <c:v>2.7291870116859398</c:v>
                </c:pt>
                <c:pt idx="7576">
                  <c:v>2.6919555663285202</c:v>
                </c:pt>
                <c:pt idx="7577">
                  <c:v>2.6037597652486202</c:v>
                </c:pt>
                <c:pt idx="7578">
                  <c:v>2.1771240231787701</c:v>
                </c:pt>
                <c:pt idx="7579">
                  <c:v>1.8841552732178499</c:v>
                </c:pt>
                <c:pt idx="7580">
                  <c:v>1.6354370112760299</c:v>
                </c:pt>
                <c:pt idx="7581">
                  <c:v>1.1346435543173601</c:v>
                </c:pt>
                <c:pt idx="7582">
                  <c:v>0.71594238271230703</c:v>
                </c:pt>
                <c:pt idx="7583">
                  <c:v>0.60272216796496503</c:v>
                </c:pt>
                <c:pt idx="7584">
                  <c:v>0.59844970695744704</c:v>
                </c:pt>
                <c:pt idx="7585">
                  <c:v>0.51513671862605703</c:v>
                </c:pt>
                <c:pt idx="7586">
                  <c:v>0.37536621083347699</c:v>
                </c:pt>
                <c:pt idx="7587">
                  <c:v>0.25817871063843301</c:v>
                </c:pt>
                <c:pt idx="7588">
                  <c:v>-7.8735352058202396E-2</c:v>
                </c:pt>
                <c:pt idx="7589">
                  <c:v>-0.63659667998741598</c:v>
                </c:pt>
                <c:pt idx="7590">
                  <c:v>-0.97412109381650502</c:v>
                </c:pt>
                <c:pt idx="7591">
                  <c:v>-1.0488891602842301</c:v>
                </c:pt>
                <c:pt idx="7592">
                  <c:v>-1.19262695328369</c:v>
                </c:pt>
                <c:pt idx="7593">
                  <c:v>-1.3708496094848901</c:v>
                </c:pt>
                <c:pt idx="7594">
                  <c:v>-1.49414062506746</c:v>
                </c:pt>
                <c:pt idx="7595">
                  <c:v>-1.5698242187968301</c:v>
                </c:pt>
                <c:pt idx="7596">
                  <c:v>-1.62231445314135</c:v>
                </c:pt>
                <c:pt idx="7597">
                  <c:v>-1.6406249999190501</c:v>
                </c:pt>
                <c:pt idx="7598">
                  <c:v>-1.5499877929930299</c:v>
                </c:pt>
                <c:pt idx="7599">
                  <c:v>-1.57714843784841</c:v>
                </c:pt>
                <c:pt idx="7600">
                  <c:v>-1.9668579104845301</c:v>
                </c:pt>
                <c:pt idx="7601">
                  <c:v>-2.3336791994011001</c:v>
                </c:pt>
                <c:pt idx="7602">
                  <c:v>-2.53723144556949</c:v>
                </c:pt>
                <c:pt idx="7603">
                  <c:v>-2.8240966798153</c:v>
                </c:pt>
                <c:pt idx="7604">
                  <c:v>-2.9666137694383798</c:v>
                </c:pt>
                <c:pt idx="7605">
                  <c:v>-2.8631591796576399</c:v>
                </c:pt>
                <c:pt idx="7606">
                  <c:v>-2.82989501938372</c:v>
                </c:pt>
                <c:pt idx="7607">
                  <c:v>-2.6657104490841101</c:v>
                </c:pt>
                <c:pt idx="7608">
                  <c:v>-2.5158691409640102</c:v>
                </c:pt>
                <c:pt idx="7609">
                  <c:v>-2.8927612308402502</c:v>
                </c:pt>
                <c:pt idx="7610">
                  <c:v>-3.30535888659757</c:v>
                </c:pt>
                <c:pt idx="7611">
                  <c:v>-3.1707763669443501</c:v>
                </c:pt>
                <c:pt idx="7612">
                  <c:v>-2.9010009762668099</c:v>
                </c:pt>
                <c:pt idx="7613">
                  <c:v>-2.5729370112512302</c:v>
                </c:pt>
                <c:pt idx="7614">
                  <c:v>-2.05474853502285</c:v>
                </c:pt>
                <c:pt idx="7615">
                  <c:v>-1.9070434574229</c:v>
                </c:pt>
                <c:pt idx="7616">
                  <c:v>-2.3406982424931901</c:v>
                </c:pt>
                <c:pt idx="7617">
                  <c:v>-2.6788330077937399</c:v>
                </c:pt>
                <c:pt idx="7618">
                  <c:v>-2.6580810547118001</c:v>
                </c:pt>
                <c:pt idx="7619">
                  <c:v>-2.6849365236381999</c:v>
                </c:pt>
                <c:pt idx="7620">
                  <c:v>-2.9064941407073799</c:v>
                </c:pt>
                <c:pt idx="7621">
                  <c:v>-2.9974365233035698</c:v>
                </c:pt>
                <c:pt idx="7622">
                  <c:v>-2.8497314452199798</c:v>
                </c:pt>
                <c:pt idx="7623">
                  <c:v>-2.7478027344315099</c:v>
                </c:pt>
                <c:pt idx="7624">
                  <c:v>-2.8100585937566498</c:v>
                </c:pt>
                <c:pt idx="7625">
                  <c:v>-2.8173828124018399</c:v>
                </c:pt>
                <c:pt idx="7626">
                  <c:v>-2.7093505858669999</c:v>
                </c:pt>
                <c:pt idx="7627">
                  <c:v>-2.6318359374983298</c:v>
                </c:pt>
                <c:pt idx="7628">
                  <c:v>-2.6300048827247</c:v>
                </c:pt>
                <c:pt idx="7629">
                  <c:v>-2.5335693357675702</c:v>
                </c:pt>
                <c:pt idx="7630">
                  <c:v>-2.3471069335601</c:v>
                </c:pt>
                <c:pt idx="7631">
                  <c:v>-2.3101806641805398</c:v>
                </c:pt>
                <c:pt idx="7632">
                  <c:v>-2.4395751954306499</c:v>
                </c:pt>
                <c:pt idx="7633">
                  <c:v>-2.5689697266778699</c:v>
                </c:pt>
                <c:pt idx="7634">
                  <c:v>-2.69531250006834</c:v>
                </c:pt>
                <c:pt idx="7635">
                  <c:v>-2.7700805662324699</c:v>
                </c:pt>
                <c:pt idx="7636">
                  <c:v>-2.5799560542290201</c:v>
                </c:pt>
                <c:pt idx="7637">
                  <c:v>-2.0788574212419402</c:v>
                </c:pt>
                <c:pt idx="7638">
                  <c:v>-1.38763427692786</c:v>
                </c:pt>
                <c:pt idx="7639">
                  <c:v>-0.93353271495650003</c:v>
                </c:pt>
                <c:pt idx="7640">
                  <c:v>-1.05651855492695</c:v>
                </c:pt>
                <c:pt idx="7641">
                  <c:v>-1.3174438476330099</c:v>
                </c:pt>
                <c:pt idx="7642">
                  <c:v>-1.2921142577023299</c:v>
                </c:pt>
                <c:pt idx="7643">
                  <c:v>-1.17218017559903</c:v>
                </c:pt>
                <c:pt idx="7644">
                  <c:v>-0.97381591768701903</c:v>
                </c:pt>
                <c:pt idx="7645">
                  <c:v>-0.66741943360189604</c:v>
                </c:pt>
                <c:pt idx="7646">
                  <c:v>-0.67626953147274305</c:v>
                </c:pt>
                <c:pt idx="7647">
                  <c:v>-0.91827392585210299</c:v>
                </c:pt>
                <c:pt idx="7648">
                  <c:v>-0.99517822267171396</c:v>
                </c:pt>
                <c:pt idx="7649">
                  <c:v>-1.0119628906182501</c:v>
                </c:pt>
                <c:pt idx="7650">
                  <c:v>-1.0046386717794999</c:v>
                </c:pt>
                <c:pt idx="7651">
                  <c:v>-0.90118408220337998</c:v>
                </c:pt>
                <c:pt idx="7652">
                  <c:v>-1.0876464848543901</c:v>
                </c:pt>
                <c:pt idx="7653">
                  <c:v>-1.6064453128220699</c:v>
                </c:pt>
                <c:pt idx="7654">
                  <c:v>-1.9546508788771799</c:v>
                </c:pt>
                <c:pt idx="7655">
                  <c:v>-1.92321777320383</c:v>
                </c:pt>
                <c:pt idx="7656">
                  <c:v>-1.67083740188234</c:v>
                </c:pt>
                <c:pt idx="7657">
                  <c:v>-1.1724853508848401</c:v>
                </c:pt>
                <c:pt idx="7658">
                  <c:v>-0.44128417926029201</c:v>
                </c:pt>
                <c:pt idx="7659">
                  <c:v>1.9226074030200799E-2</c:v>
                </c:pt>
                <c:pt idx="7660">
                  <c:v>-0.18402099638421901</c:v>
                </c:pt>
                <c:pt idx="7661">
                  <c:v>-0.49682617182739103</c:v>
                </c:pt>
                <c:pt idx="7662">
                  <c:v>-0.44555664060656203</c:v>
                </c:pt>
                <c:pt idx="7663">
                  <c:v>-0.42572021486163802</c:v>
                </c:pt>
                <c:pt idx="7664">
                  <c:v>-0.44494628875953701</c:v>
                </c:pt>
                <c:pt idx="7665">
                  <c:v>-0.119323730388885</c:v>
                </c:pt>
                <c:pt idx="7666">
                  <c:v>-3.3569336527818898E-2</c:v>
                </c:pt>
                <c:pt idx="7667">
                  <c:v>-0.66741943400000803</c:v>
                </c:pt>
                <c:pt idx="7668">
                  <c:v>-1.10321044870644</c:v>
                </c:pt>
                <c:pt idx="7669">
                  <c:v>-0.55419921770573999</c:v>
                </c:pt>
                <c:pt idx="7670">
                  <c:v>0.56488037214672404</c:v>
                </c:pt>
                <c:pt idx="7671">
                  <c:v>1.6921997079540001</c:v>
                </c:pt>
                <c:pt idx="7672">
                  <c:v>2.6791381840377202</c:v>
                </c:pt>
                <c:pt idx="7673">
                  <c:v>3.1539916988091901</c:v>
                </c:pt>
                <c:pt idx="7674">
                  <c:v>2.7163696281171199</c:v>
                </c:pt>
                <c:pt idx="7675">
                  <c:v>1.8731689449840201</c:v>
                </c:pt>
                <c:pt idx="7676">
                  <c:v>1.52252197282795</c:v>
                </c:pt>
                <c:pt idx="7677">
                  <c:v>1.70562744156908</c:v>
                </c:pt>
                <c:pt idx="7678">
                  <c:v>1.8792724610437701</c:v>
                </c:pt>
                <c:pt idx="7679">
                  <c:v>1.9924926759774599</c:v>
                </c:pt>
                <c:pt idx="7680">
                  <c:v>2.2015380861103901</c:v>
                </c:pt>
                <c:pt idx="7681">
                  <c:v>2.3855590822106199</c:v>
                </c:pt>
                <c:pt idx="7682">
                  <c:v>2.5762939457866101</c:v>
                </c:pt>
                <c:pt idx="7683">
                  <c:v>3.0804443364459702</c:v>
                </c:pt>
                <c:pt idx="7684">
                  <c:v>3.62060546871438</c:v>
                </c:pt>
                <c:pt idx="7685">
                  <c:v>3.5827636716415099</c:v>
                </c:pt>
                <c:pt idx="7686">
                  <c:v>3.3349609375083502</c:v>
                </c:pt>
                <c:pt idx="7687">
                  <c:v>3.3438110349268499</c:v>
                </c:pt>
                <c:pt idx="7688">
                  <c:v>3.1005859368295798</c:v>
                </c:pt>
                <c:pt idx="7689">
                  <c:v>2.3904418939438199</c:v>
                </c:pt>
                <c:pt idx="7690">
                  <c:v>1.7687988277368401</c:v>
                </c:pt>
                <c:pt idx="7691">
                  <c:v>1.3580322264193301</c:v>
                </c:pt>
                <c:pt idx="7692">
                  <c:v>1.20666503937136</c:v>
                </c:pt>
                <c:pt idx="7693">
                  <c:v>1.5332031255885601</c:v>
                </c:pt>
                <c:pt idx="7694">
                  <c:v>2.1548461921469202</c:v>
                </c:pt>
                <c:pt idx="7695">
                  <c:v>2.9364013679518899</c:v>
                </c:pt>
                <c:pt idx="7696">
                  <c:v>3.7429809572541601</c:v>
                </c:pt>
                <c:pt idx="7697">
                  <c:v>3.97796630806427</c:v>
                </c:pt>
                <c:pt idx="7698">
                  <c:v>3.4197998038747</c:v>
                </c:pt>
                <c:pt idx="7699">
                  <c:v>2.56378173764837</c:v>
                </c:pt>
                <c:pt idx="7700">
                  <c:v>1.89788818332459</c:v>
                </c:pt>
                <c:pt idx="7701">
                  <c:v>1.61468505852349</c:v>
                </c:pt>
                <c:pt idx="7702">
                  <c:v>1.54083251957015</c:v>
                </c:pt>
                <c:pt idx="7703">
                  <c:v>1.58172607451545</c:v>
                </c:pt>
                <c:pt idx="7704">
                  <c:v>1.8933105472063101</c:v>
                </c:pt>
                <c:pt idx="7705">
                  <c:v>2.2409057618927002</c:v>
                </c:pt>
                <c:pt idx="7706">
                  <c:v>2.4234008793633599</c:v>
                </c:pt>
                <c:pt idx="7707">
                  <c:v>2.9025268562433801</c:v>
                </c:pt>
                <c:pt idx="7708">
                  <c:v>3.7136840826359698</c:v>
                </c:pt>
                <c:pt idx="7709">
                  <c:v>4.34692382842342</c:v>
                </c:pt>
                <c:pt idx="7710">
                  <c:v>4.6591186523072903</c:v>
                </c:pt>
                <c:pt idx="7711">
                  <c:v>4.62097167924835</c:v>
                </c:pt>
                <c:pt idx="7712">
                  <c:v>4.1619873040693598</c:v>
                </c:pt>
                <c:pt idx="7713">
                  <c:v>3.51654052695182</c:v>
                </c:pt>
                <c:pt idx="7714">
                  <c:v>3.1072998048331901</c:v>
                </c:pt>
                <c:pt idx="7715">
                  <c:v>3.2592773444211001</c:v>
                </c:pt>
                <c:pt idx="7716">
                  <c:v>3.9593505868742298</c:v>
                </c:pt>
                <c:pt idx="7717">
                  <c:v>4.9356079111703703</c:v>
                </c:pt>
                <c:pt idx="7718">
                  <c:v>5.9915161140611897</c:v>
                </c:pt>
                <c:pt idx="7719">
                  <c:v>6.8035888673333096</c:v>
                </c:pt>
                <c:pt idx="7720">
                  <c:v>6.9552612301953198</c:v>
                </c:pt>
                <c:pt idx="7721">
                  <c:v>6.6708374020454002</c:v>
                </c:pt>
                <c:pt idx="7722">
                  <c:v>6.3607788081810703</c:v>
                </c:pt>
                <c:pt idx="7723">
                  <c:v>5.9323120111488201</c:v>
                </c:pt>
                <c:pt idx="7724">
                  <c:v>5.3405761714875304</c:v>
                </c:pt>
                <c:pt idx="7725">
                  <c:v>4.93865966774288</c:v>
                </c:pt>
                <c:pt idx="7726">
                  <c:v>4.7045898433586304</c:v>
                </c:pt>
                <c:pt idx="7727">
                  <c:v>4.2990112302930701</c:v>
                </c:pt>
                <c:pt idx="7728">
                  <c:v>4.1171264652932704</c:v>
                </c:pt>
                <c:pt idx="7729">
                  <c:v>4.5825195318232703</c:v>
                </c:pt>
                <c:pt idx="7730">
                  <c:v>5.1754760745825799</c:v>
                </c:pt>
                <c:pt idx="7731">
                  <c:v>5.5514526369727202</c:v>
                </c:pt>
                <c:pt idx="7732">
                  <c:v>5.8139038084592496</c:v>
                </c:pt>
                <c:pt idx="7733">
                  <c:v>5.6750488277806301</c:v>
                </c:pt>
                <c:pt idx="7734">
                  <c:v>5.3195190428498096</c:v>
                </c:pt>
                <c:pt idx="7735">
                  <c:v>5.1968383786021004</c:v>
                </c:pt>
                <c:pt idx="7736">
                  <c:v>4.8834228509900397</c:v>
                </c:pt>
                <c:pt idx="7737">
                  <c:v>4.2935180659533101</c:v>
                </c:pt>
                <c:pt idx="7738">
                  <c:v>3.8272094722528101</c:v>
                </c:pt>
                <c:pt idx="7739">
                  <c:v>3.4118652343563101</c:v>
                </c:pt>
                <c:pt idx="7740">
                  <c:v>3.3926391605812398</c:v>
                </c:pt>
                <c:pt idx="7741">
                  <c:v>3.82934570306946</c:v>
                </c:pt>
                <c:pt idx="7742">
                  <c:v>3.7722778316626502</c:v>
                </c:pt>
                <c:pt idx="7743">
                  <c:v>3.3938598632467398</c:v>
                </c:pt>
                <c:pt idx="7744">
                  <c:v>3.3584594722254102</c:v>
                </c:pt>
                <c:pt idx="7745">
                  <c:v>2.9165649404716998</c:v>
                </c:pt>
                <c:pt idx="7746">
                  <c:v>1.95892333923203</c:v>
                </c:pt>
                <c:pt idx="7747">
                  <c:v>1.33209228478453</c:v>
                </c:pt>
                <c:pt idx="7748">
                  <c:v>0.95153808553111696</c:v>
                </c:pt>
                <c:pt idx="7749">
                  <c:v>0.53588867157961095</c:v>
                </c:pt>
                <c:pt idx="7750">
                  <c:v>0.233764648288175</c:v>
                </c:pt>
                <c:pt idx="7751">
                  <c:v>8.1176757981535896E-2</c:v>
                </c:pt>
                <c:pt idx="7752">
                  <c:v>0.253906250450185</c:v>
                </c:pt>
                <c:pt idx="7753">
                  <c:v>0.71350097688773595</c:v>
                </c:pt>
                <c:pt idx="7754">
                  <c:v>1.0452270510089501</c:v>
                </c:pt>
                <c:pt idx="7755">
                  <c:v>1.27746582058473</c:v>
                </c:pt>
                <c:pt idx="7756">
                  <c:v>1.5548706056134001</c:v>
                </c:pt>
                <c:pt idx="7757">
                  <c:v>1.70227050776634</c:v>
                </c:pt>
                <c:pt idx="7758">
                  <c:v>1.65527343739949</c:v>
                </c:pt>
                <c:pt idx="7759">
                  <c:v>1.5530395507872501</c:v>
                </c:pt>
                <c:pt idx="7760">
                  <c:v>1.55914306648824</c:v>
                </c:pt>
                <c:pt idx="7761">
                  <c:v>1.6424560548588401</c:v>
                </c:pt>
                <c:pt idx="7762">
                  <c:v>1.8164062503498899</c:v>
                </c:pt>
                <c:pt idx="7763">
                  <c:v>2.17163085965842</c:v>
                </c:pt>
                <c:pt idx="7764">
                  <c:v>2.4591064454391698</c:v>
                </c:pt>
                <c:pt idx="7765">
                  <c:v>2.5875854494491302</c:v>
                </c:pt>
                <c:pt idx="7766">
                  <c:v>2.8210449220199898</c:v>
                </c:pt>
                <c:pt idx="7767">
                  <c:v>2.9678344725344701</c:v>
                </c:pt>
                <c:pt idx="7768">
                  <c:v>2.84454345688673</c:v>
                </c:pt>
                <c:pt idx="7769">
                  <c:v>2.6983642575548501</c:v>
                </c:pt>
                <c:pt idx="7770">
                  <c:v>2.43774414029494</c:v>
                </c:pt>
                <c:pt idx="7771">
                  <c:v>2.1041870114841998</c:v>
                </c:pt>
                <c:pt idx="7772">
                  <c:v>1.8673706051314301</c:v>
                </c:pt>
                <c:pt idx="7773">
                  <c:v>1.5267944334082999</c:v>
                </c:pt>
                <c:pt idx="7774">
                  <c:v>1.3397216797546601</c:v>
                </c:pt>
                <c:pt idx="7775">
                  <c:v>1.4074707028243101</c:v>
                </c:pt>
                <c:pt idx="7776">
                  <c:v>1.10443115188063</c:v>
                </c:pt>
                <c:pt idx="7777">
                  <c:v>0.638122558522221</c:v>
                </c:pt>
                <c:pt idx="7778">
                  <c:v>0.56610107412864996</c:v>
                </c:pt>
                <c:pt idx="7779">
                  <c:v>0.475463866858651</c:v>
                </c:pt>
                <c:pt idx="7780">
                  <c:v>0.144958495652249</c:v>
                </c:pt>
                <c:pt idx="7781">
                  <c:v>-0.29876709042090099</c:v>
                </c:pt>
                <c:pt idx="7782">
                  <c:v>-0.878295898928944</c:v>
                </c:pt>
                <c:pt idx="7783">
                  <c:v>-1.3717651370460699</c:v>
                </c:pt>
                <c:pt idx="7784">
                  <c:v>-1.70013427767106</c:v>
                </c:pt>
                <c:pt idx="7785">
                  <c:v>-2.0281982425059799</c:v>
                </c:pt>
                <c:pt idx="7786">
                  <c:v>-2.3474121096124101</c:v>
                </c:pt>
                <c:pt idx="7787">
                  <c:v>-2.5851440430208599</c:v>
                </c:pt>
                <c:pt idx="7788">
                  <c:v>-2.6373291017330098</c:v>
                </c:pt>
                <c:pt idx="7789">
                  <c:v>-2.8079223639147699</c:v>
                </c:pt>
                <c:pt idx="7790">
                  <c:v>-3.4411621097285501</c:v>
                </c:pt>
                <c:pt idx="7791">
                  <c:v>-3.7945556638880098</c:v>
                </c:pt>
                <c:pt idx="7792">
                  <c:v>-3.6203002931264301</c:v>
                </c:pt>
                <c:pt idx="7793">
                  <c:v>-3.7777709962913399</c:v>
                </c:pt>
                <c:pt idx="7794">
                  <c:v>-3.9749145506416501</c:v>
                </c:pt>
                <c:pt idx="7795">
                  <c:v>-3.8357543948321902</c:v>
                </c:pt>
                <c:pt idx="7796">
                  <c:v>-4.1357421879957901</c:v>
                </c:pt>
                <c:pt idx="7797">
                  <c:v>-4.6295166016361096</c:v>
                </c:pt>
                <c:pt idx="7798">
                  <c:v>-4.7027587890312201</c:v>
                </c:pt>
                <c:pt idx="7799">
                  <c:v>-4.6716308592454601</c:v>
                </c:pt>
                <c:pt idx="7800">
                  <c:v>-4.5428466794778304</c:v>
                </c:pt>
                <c:pt idx="7801">
                  <c:v>-4.3344116211994503</c:v>
                </c:pt>
                <c:pt idx="7802">
                  <c:v>-4.4393920898480603</c:v>
                </c:pt>
                <c:pt idx="7803">
                  <c:v>-4.4436645502925796</c:v>
                </c:pt>
                <c:pt idx="7804">
                  <c:v>-3.9587402339059001</c:v>
                </c:pt>
                <c:pt idx="7805">
                  <c:v>-3.4936523437035198</c:v>
                </c:pt>
                <c:pt idx="7806">
                  <c:v>-3.4475708010024602</c:v>
                </c:pt>
                <c:pt idx="7807">
                  <c:v>-3.6666870118491901</c:v>
                </c:pt>
                <c:pt idx="7808">
                  <c:v>-3.7957763672019902</c:v>
                </c:pt>
                <c:pt idx="7809">
                  <c:v>-3.8101196289417398</c:v>
                </c:pt>
                <c:pt idx="7810">
                  <c:v>-3.84521484359938</c:v>
                </c:pt>
                <c:pt idx="7811">
                  <c:v>-3.6962890624521201</c:v>
                </c:pt>
                <c:pt idx="7812">
                  <c:v>-3.64898681687376</c:v>
                </c:pt>
                <c:pt idx="7813">
                  <c:v>-4.1104125980826298</c:v>
                </c:pt>
                <c:pt idx="7814">
                  <c:v>-4.5312500001185301</c:v>
                </c:pt>
                <c:pt idx="7815">
                  <c:v>-4.6481323243779604</c:v>
                </c:pt>
                <c:pt idx="7816">
                  <c:v>-4.8049926757025698</c:v>
                </c:pt>
                <c:pt idx="7817">
                  <c:v>-4.7274780268464598</c:v>
                </c:pt>
                <c:pt idx="7818">
                  <c:v>-4.2379760738330701</c:v>
                </c:pt>
                <c:pt idx="7819">
                  <c:v>-3.8583374025128698</c:v>
                </c:pt>
                <c:pt idx="7820">
                  <c:v>-4.0246582036324998</c:v>
                </c:pt>
                <c:pt idx="7821">
                  <c:v>-4.5233154298710598</c:v>
                </c:pt>
                <c:pt idx="7822">
                  <c:v>-4.7036743162977599</c:v>
                </c:pt>
                <c:pt idx="7823">
                  <c:v>-4.59716796893807</c:v>
                </c:pt>
                <c:pt idx="7824">
                  <c:v>-4.7817993165223101</c:v>
                </c:pt>
                <c:pt idx="7825">
                  <c:v>-4.89562988269385</c:v>
                </c:pt>
                <c:pt idx="7826">
                  <c:v>-4.7793579103483896</c:v>
                </c:pt>
                <c:pt idx="7827">
                  <c:v>-4.9676513672863098</c:v>
                </c:pt>
                <c:pt idx="7828">
                  <c:v>-5.0643920896190204</c:v>
                </c:pt>
                <c:pt idx="7829">
                  <c:v>-4.8443603516539104</c:v>
                </c:pt>
                <c:pt idx="7830">
                  <c:v>-4.9337768556276904</c:v>
                </c:pt>
                <c:pt idx="7831">
                  <c:v>-5.0891113279879203</c:v>
                </c:pt>
                <c:pt idx="7832">
                  <c:v>-4.9551391601350003</c:v>
                </c:pt>
                <c:pt idx="7833">
                  <c:v>-4.9343872071222803</c:v>
                </c:pt>
                <c:pt idx="7834">
                  <c:v>-5.0231933594829199</c:v>
                </c:pt>
                <c:pt idx="7835">
                  <c:v>-5.1284790039942303</c:v>
                </c:pt>
                <c:pt idx="7836">
                  <c:v>-5.2142333981190996</c:v>
                </c:pt>
                <c:pt idx="7837">
                  <c:v>-4.9038696283030303</c:v>
                </c:pt>
                <c:pt idx="7838">
                  <c:v>-4.3164062493896598</c:v>
                </c:pt>
                <c:pt idx="7839">
                  <c:v>-3.7225341791138602</c:v>
                </c:pt>
                <c:pt idx="7840">
                  <c:v>-3.16436767570152</c:v>
                </c:pt>
                <c:pt idx="7841">
                  <c:v>-3.0868530277213901</c:v>
                </c:pt>
                <c:pt idx="7842">
                  <c:v>-3.4539794923128602</c:v>
                </c:pt>
                <c:pt idx="7843">
                  <c:v>-3.5757446287754302</c:v>
                </c:pt>
                <c:pt idx="7844">
                  <c:v>-3.4487915037386401</c:v>
                </c:pt>
                <c:pt idx="7845">
                  <c:v>-3.2861328121484301</c:v>
                </c:pt>
                <c:pt idx="7846">
                  <c:v>-2.9452514645951</c:v>
                </c:pt>
                <c:pt idx="7847">
                  <c:v>-2.7041625978247898</c:v>
                </c:pt>
                <c:pt idx="7848">
                  <c:v>-2.8674316406770202</c:v>
                </c:pt>
                <c:pt idx="7849">
                  <c:v>-2.9177856438555598</c:v>
                </c:pt>
                <c:pt idx="7850">
                  <c:v>-2.2637939440747901</c:v>
                </c:pt>
                <c:pt idx="7851">
                  <c:v>-1.0668945298649599</c:v>
                </c:pt>
                <c:pt idx="7852">
                  <c:v>0.27130127069803101</c:v>
                </c:pt>
                <c:pt idx="7853">
                  <c:v>1.39862060574569</c:v>
                </c:pt>
                <c:pt idx="7854">
                  <c:v>1.66595458934615</c:v>
                </c:pt>
                <c:pt idx="7855">
                  <c:v>1.1856079100885399</c:v>
                </c:pt>
                <c:pt idx="7856">
                  <c:v>1.12030029324205</c:v>
                </c:pt>
                <c:pt idx="7857">
                  <c:v>1.38366699206779</c:v>
                </c:pt>
                <c:pt idx="7858">
                  <c:v>1.2683105469387099</c:v>
                </c:pt>
                <c:pt idx="7859">
                  <c:v>1.3296508793075299</c:v>
                </c:pt>
                <c:pt idx="7860">
                  <c:v>1.7160034182558599</c:v>
                </c:pt>
                <c:pt idx="7861">
                  <c:v>1.9921875005413801</c:v>
                </c:pt>
                <c:pt idx="7862">
                  <c:v>2.5125122074938799</c:v>
                </c:pt>
                <c:pt idx="7863">
                  <c:v>2.95715332025974</c:v>
                </c:pt>
                <c:pt idx="7864">
                  <c:v>2.9064941407715099</c:v>
                </c:pt>
                <c:pt idx="7865">
                  <c:v>3.0471801758814498</c:v>
                </c:pt>
                <c:pt idx="7866">
                  <c:v>3.14331054631851</c:v>
                </c:pt>
                <c:pt idx="7867">
                  <c:v>2.6098632808014401</c:v>
                </c:pt>
                <c:pt idx="7868">
                  <c:v>2.17987060519313</c:v>
                </c:pt>
                <c:pt idx="7869">
                  <c:v>1.9158935540012001</c:v>
                </c:pt>
                <c:pt idx="7870">
                  <c:v>1.25915527273047</c:v>
                </c:pt>
                <c:pt idx="7871">
                  <c:v>0.58258056622814203</c:v>
                </c:pt>
                <c:pt idx="7872">
                  <c:v>0.412292480858161</c:v>
                </c:pt>
                <c:pt idx="7873">
                  <c:v>0.78460693409563198</c:v>
                </c:pt>
                <c:pt idx="7874">
                  <c:v>1.2640380861143199</c:v>
                </c:pt>
                <c:pt idx="7875">
                  <c:v>1.43280029341959</c:v>
                </c:pt>
                <c:pt idx="7876">
                  <c:v>1.86309814536747</c:v>
                </c:pt>
                <c:pt idx="7877">
                  <c:v>2.6605224612184801</c:v>
                </c:pt>
                <c:pt idx="7878">
                  <c:v>2.9284667965422102</c:v>
                </c:pt>
                <c:pt idx="7879">
                  <c:v>2.6113891596760301</c:v>
                </c:pt>
                <c:pt idx="7880">
                  <c:v>2.1542358393292198</c:v>
                </c:pt>
                <c:pt idx="7881">
                  <c:v>1.6644287106464899</c:v>
                </c:pt>
                <c:pt idx="7882">
                  <c:v>1.38763427739958</c:v>
                </c:pt>
                <c:pt idx="7883">
                  <c:v>1.4407348638136901</c:v>
                </c:pt>
                <c:pt idx="7884">
                  <c:v>1.9467163094695901</c:v>
                </c:pt>
                <c:pt idx="7885">
                  <c:v>2.77832031291365</c:v>
                </c:pt>
                <c:pt idx="7886">
                  <c:v>3.1710815431945698</c:v>
                </c:pt>
                <c:pt idx="7887">
                  <c:v>3.3853149421432298</c:v>
                </c:pt>
                <c:pt idx="7888">
                  <c:v>4.0838623053253098</c:v>
                </c:pt>
                <c:pt idx="7889">
                  <c:v>4.6884155278644899</c:v>
                </c:pt>
                <c:pt idx="7890">
                  <c:v>5.1815795905974698</c:v>
                </c:pt>
                <c:pt idx="7891">
                  <c:v>5.8953857422539402</c:v>
                </c:pt>
                <c:pt idx="7892">
                  <c:v>5.9582519525184603</c:v>
                </c:pt>
                <c:pt idx="7893">
                  <c:v>5.3848266596772199</c:v>
                </c:pt>
                <c:pt idx="7894">
                  <c:v>4.9319458001538399</c:v>
                </c:pt>
                <c:pt idx="7895">
                  <c:v>4.3392944332012098</c:v>
                </c:pt>
                <c:pt idx="7896">
                  <c:v>3.9685058599809602</c:v>
                </c:pt>
                <c:pt idx="7897">
                  <c:v>4.5404052743171297</c:v>
                </c:pt>
                <c:pt idx="7898">
                  <c:v>5.3698730475895804</c:v>
                </c:pt>
                <c:pt idx="7899">
                  <c:v>6.0437011725723702</c:v>
                </c:pt>
                <c:pt idx="7900">
                  <c:v>6.7007446290595896</c:v>
                </c:pt>
                <c:pt idx="7901">
                  <c:v>6.8450927731376296</c:v>
                </c:pt>
                <c:pt idx="7902">
                  <c:v>6.5628051757114898</c:v>
                </c:pt>
                <c:pt idx="7903">
                  <c:v>6.4971923827635099</c:v>
                </c:pt>
                <c:pt idx="7904">
                  <c:v>6.4511108395664198</c:v>
                </c:pt>
                <c:pt idx="7905">
                  <c:v>6.1904907223949399</c:v>
                </c:pt>
                <c:pt idx="7906">
                  <c:v>5.94512939411978</c:v>
                </c:pt>
                <c:pt idx="7907">
                  <c:v>5.5587768549385199</c:v>
                </c:pt>
                <c:pt idx="7908">
                  <c:v>5.0613403320455603</c:v>
                </c:pt>
                <c:pt idx="7909">
                  <c:v>5.0747680668545598</c:v>
                </c:pt>
                <c:pt idx="7910">
                  <c:v>5.4949951173882203</c:v>
                </c:pt>
                <c:pt idx="7911">
                  <c:v>5.6829833984182798</c:v>
                </c:pt>
                <c:pt idx="7912">
                  <c:v>5.6649780270091403</c:v>
                </c:pt>
                <c:pt idx="7913">
                  <c:v>5.3518676750083296</c:v>
                </c:pt>
                <c:pt idx="7914">
                  <c:v>4.6286010739204198</c:v>
                </c:pt>
                <c:pt idx="7915">
                  <c:v>4.3496704101872803</c:v>
                </c:pt>
                <c:pt idx="7916">
                  <c:v>4.37866210842762</c:v>
                </c:pt>
                <c:pt idx="7917">
                  <c:v>3.4936523425954999</c:v>
                </c:pt>
                <c:pt idx="7918">
                  <c:v>2.4160766599599102</c:v>
                </c:pt>
                <c:pt idx="7919">
                  <c:v>2.2329711913215</c:v>
                </c:pt>
                <c:pt idx="7920">
                  <c:v>2.15393066390136</c:v>
                </c:pt>
                <c:pt idx="7921">
                  <c:v>2.0037841800742999</c:v>
                </c:pt>
                <c:pt idx="7922">
                  <c:v>2.36419677752076</c:v>
                </c:pt>
                <c:pt idx="7923">
                  <c:v>2.5289916987755299</c:v>
                </c:pt>
                <c:pt idx="7924">
                  <c:v>2.1166992183504099</c:v>
                </c:pt>
                <c:pt idx="7925">
                  <c:v>1.7449951169379601</c:v>
                </c:pt>
                <c:pt idx="7926">
                  <c:v>1.51306152299554</c:v>
                </c:pt>
                <c:pt idx="7927">
                  <c:v>1.10229492122136</c:v>
                </c:pt>
                <c:pt idx="7928">
                  <c:v>0.49530029232146799</c:v>
                </c:pt>
                <c:pt idx="7929">
                  <c:v>-0.10528564492593399</c:v>
                </c:pt>
                <c:pt idx="7930">
                  <c:v>-0.47149658230414099</c:v>
                </c:pt>
                <c:pt idx="7931">
                  <c:v>-0.72448730503939496</c:v>
                </c:pt>
                <c:pt idx="7932">
                  <c:v>-1.05072021507042</c:v>
                </c:pt>
                <c:pt idx="7933">
                  <c:v>-1.26068115225373</c:v>
                </c:pt>
                <c:pt idx="7934">
                  <c:v>-1.1773681637334199</c:v>
                </c:pt>
                <c:pt idx="7935">
                  <c:v>-0.87280273409085796</c:v>
                </c:pt>
                <c:pt idx="7936">
                  <c:v>-0.61004638662032296</c:v>
                </c:pt>
                <c:pt idx="7937">
                  <c:v>-0.51910400378899701</c:v>
                </c:pt>
                <c:pt idx="7938">
                  <c:v>-0.41076660158299499</c:v>
                </c:pt>
                <c:pt idx="7939">
                  <c:v>-0.429687500654857</c:v>
                </c:pt>
                <c:pt idx="7940">
                  <c:v>-1.0342407235740201</c:v>
                </c:pt>
                <c:pt idx="7941">
                  <c:v>-1.88079834001958</c:v>
                </c:pt>
                <c:pt idx="7942">
                  <c:v>-2.04284667909744</c:v>
                </c:pt>
                <c:pt idx="7943">
                  <c:v>-1.4990234370350399</c:v>
                </c:pt>
                <c:pt idx="7944">
                  <c:v>-1.0708618160287799</c:v>
                </c:pt>
                <c:pt idx="7945">
                  <c:v>-0.72326660093629003</c:v>
                </c:pt>
                <c:pt idx="7946">
                  <c:v>-0.14709472664250201</c:v>
                </c:pt>
                <c:pt idx="7947">
                  <c:v>-0.22064209058700099</c:v>
                </c:pt>
                <c:pt idx="7948">
                  <c:v>-0.903930663727608</c:v>
                </c:pt>
                <c:pt idx="7949">
                  <c:v>-0.59631347558639602</c:v>
                </c:pt>
                <c:pt idx="7950">
                  <c:v>0.30029296864625599</c:v>
                </c:pt>
                <c:pt idx="7951">
                  <c:v>0.205078124470532</c:v>
                </c:pt>
                <c:pt idx="7952">
                  <c:v>-0.28045654280668197</c:v>
                </c:pt>
                <c:pt idx="7953">
                  <c:v>-0.13183593701572099</c:v>
                </c:pt>
                <c:pt idx="7954">
                  <c:v>0.31188964857150397</c:v>
                </c:pt>
                <c:pt idx="7955">
                  <c:v>0.43457031209665298</c:v>
                </c:pt>
                <c:pt idx="7956">
                  <c:v>6.53076170136829E-2</c:v>
                </c:pt>
                <c:pt idx="7957">
                  <c:v>-9.3688964292940005E-2</c:v>
                </c:pt>
                <c:pt idx="7958">
                  <c:v>0.41015625044241699</c:v>
                </c:pt>
                <c:pt idx="7959">
                  <c:v>0.81451416029493395</c:v>
                </c:pt>
                <c:pt idx="7960">
                  <c:v>0.94116210933790601</c:v>
                </c:pt>
                <c:pt idx="7961">
                  <c:v>0.90728759713215901</c:v>
                </c:pt>
                <c:pt idx="7962">
                  <c:v>0.42907714816324699</c:v>
                </c:pt>
                <c:pt idx="7963">
                  <c:v>0.17883300794639301</c:v>
                </c:pt>
                <c:pt idx="7964">
                  <c:v>0.300903320086368</c:v>
                </c:pt>
                <c:pt idx="7965">
                  <c:v>9.4909668109119105E-2</c:v>
                </c:pt>
                <c:pt idx="7966">
                  <c:v>0.22277832074502099</c:v>
                </c:pt>
                <c:pt idx="7967">
                  <c:v>0.61645507777328401</c:v>
                </c:pt>
                <c:pt idx="7968">
                  <c:v>0.296325683314896</c:v>
                </c:pt>
                <c:pt idx="7969">
                  <c:v>4.2724609532510102E-2</c:v>
                </c:pt>
                <c:pt idx="7970">
                  <c:v>0.18585205063482299</c:v>
                </c:pt>
                <c:pt idx="7971">
                  <c:v>5.2795409815760398E-2</c:v>
                </c:pt>
                <c:pt idx="7972">
                  <c:v>-0.25634765718484898</c:v>
                </c:pt>
                <c:pt idx="7973">
                  <c:v>-1.1044311526670301</c:v>
                </c:pt>
                <c:pt idx="7974">
                  <c:v>-1.39770507587231</c:v>
                </c:pt>
                <c:pt idx="7975">
                  <c:v>0.64422607579506297</c:v>
                </c:pt>
                <c:pt idx="7976">
                  <c:v>2.07305908056113</c:v>
                </c:pt>
                <c:pt idx="7977">
                  <c:v>0.74157714773572403</c:v>
                </c:pt>
                <c:pt idx="7978">
                  <c:v>0.106506348592738</c:v>
                </c:pt>
                <c:pt idx="7979">
                  <c:v>0.95397949194753195</c:v>
                </c:pt>
                <c:pt idx="7980">
                  <c:v>0.73699951091480598</c:v>
                </c:pt>
                <c:pt idx="7981">
                  <c:v>1.0070800666403E-2</c:v>
                </c:pt>
                <c:pt idx="7982">
                  <c:v>-9.3688964629080093E-2</c:v>
                </c:pt>
                <c:pt idx="7983">
                  <c:v>0.10009765659380999</c:v>
                </c:pt>
                <c:pt idx="7984">
                  <c:v>0.41046142569869498</c:v>
                </c:pt>
                <c:pt idx="7985">
                  <c:v>0.335998535106176</c:v>
                </c:pt>
                <c:pt idx="7986">
                  <c:v>0.29083252006863702</c:v>
                </c:pt>
                <c:pt idx="7987">
                  <c:v>0.77514648358876204</c:v>
                </c:pt>
                <c:pt idx="7988">
                  <c:v>6.7138669666078593E-2</c:v>
                </c:pt>
                <c:pt idx="7989">
                  <c:v>-1.9219970713914101</c:v>
                </c:pt>
                <c:pt idx="7990">
                  <c:v>-2.89276123035232</c:v>
                </c:pt>
                <c:pt idx="7991">
                  <c:v>-2.7880859375017</c:v>
                </c:pt>
                <c:pt idx="7992">
                  <c:v>-2.7896118164942401</c:v>
                </c:pt>
                <c:pt idx="7993">
                  <c:v>-2.8686523440686602</c:v>
                </c:pt>
                <c:pt idx="7994">
                  <c:v>-3.1549072272353702</c:v>
                </c:pt>
                <c:pt idx="7995">
                  <c:v>-3.7588500983136801</c:v>
                </c:pt>
                <c:pt idx="7996">
                  <c:v>-4.3484497076223203</c:v>
                </c:pt>
                <c:pt idx="7997">
                  <c:v>-4.8785400391387901</c:v>
                </c:pt>
                <c:pt idx="7998">
                  <c:v>-4.9468994130323001</c:v>
                </c:pt>
                <c:pt idx="7999">
                  <c:v>-4.0237426745317402</c:v>
                </c:pt>
                <c:pt idx="8000">
                  <c:v>-2.9049682614185701</c:v>
                </c:pt>
                <c:pt idx="8001">
                  <c:v>-2.63641357403898</c:v>
                </c:pt>
                <c:pt idx="8002">
                  <c:v>-2.4755859366076001</c:v>
                </c:pt>
                <c:pt idx="8003">
                  <c:v>-1.6778564452742599</c:v>
                </c:pt>
                <c:pt idx="8004">
                  <c:v>-1.64367675892396</c:v>
                </c:pt>
                <c:pt idx="8005">
                  <c:v>-2.6364135740829999</c:v>
                </c:pt>
                <c:pt idx="8006">
                  <c:v>-2.51525878780379</c:v>
                </c:pt>
                <c:pt idx="8007">
                  <c:v>-1.3919067382158801</c:v>
                </c:pt>
                <c:pt idx="8008">
                  <c:v>-1.33361816479066</c:v>
                </c:pt>
                <c:pt idx="8009">
                  <c:v>-1.9824218750554901</c:v>
                </c:pt>
                <c:pt idx="8010">
                  <c:v>-2.0318603508971602</c:v>
                </c:pt>
                <c:pt idx="8011">
                  <c:v>-1.4395141591882401</c:v>
                </c:pt>
                <c:pt idx="8012">
                  <c:v>-0.57769775366302101</c:v>
                </c:pt>
                <c:pt idx="8013">
                  <c:v>-0.36132812591293201</c:v>
                </c:pt>
                <c:pt idx="8014">
                  <c:v>-1.172790528405</c:v>
                </c:pt>
                <c:pt idx="8015">
                  <c:v>-2.1160888680300398</c:v>
                </c:pt>
                <c:pt idx="8016">
                  <c:v>-2.8643798829492599</c:v>
                </c:pt>
                <c:pt idx="8017">
                  <c:v>-2.98583984220042</c:v>
                </c:pt>
                <c:pt idx="8018">
                  <c:v>-1.6107177714829599</c:v>
                </c:pt>
                <c:pt idx="8019">
                  <c:v>0.122375488969932</c:v>
                </c:pt>
                <c:pt idx="8020">
                  <c:v>0.73303222669855705</c:v>
                </c:pt>
                <c:pt idx="8021">
                  <c:v>0.85357666002157095</c:v>
                </c:pt>
                <c:pt idx="8022">
                  <c:v>0.73425292849406498</c:v>
                </c:pt>
                <c:pt idx="8023">
                  <c:v>-0.32226562665773401</c:v>
                </c:pt>
                <c:pt idx="8024">
                  <c:v>-1.7886352550820199</c:v>
                </c:pt>
                <c:pt idx="8025">
                  <c:v>-2.8286743171969402</c:v>
                </c:pt>
                <c:pt idx="8026">
                  <c:v>-3.52752685594078</c:v>
                </c:pt>
                <c:pt idx="8027">
                  <c:v>-3.9443969726382799</c:v>
                </c:pt>
                <c:pt idx="8028">
                  <c:v>-3.9285278316169401</c:v>
                </c:pt>
                <c:pt idx="8029">
                  <c:v>-3.5629272454722898</c:v>
                </c:pt>
                <c:pt idx="8030">
                  <c:v>-3.01452636678082</c:v>
                </c:pt>
                <c:pt idx="8031">
                  <c:v>-2.6559448242350299</c:v>
                </c:pt>
                <c:pt idx="8032">
                  <c:v>-2.6702880857050699</c:v>
                </c:pt>
                <c:pt idx="8033">
                  <c:v>-2.4655151361807199</c:v>
                </c:pt>
                <c:pt idx="8034">
                  <c:v>-1.99188232450267</c:v>
                </c:pt>
                <c:pt idx="8035">
                  <c:v>-2.2418212898660199</c:v>
                </c:pt>
                <c:pt idx="8036">
                  <c:v>-2.9486083984534699</c:v>
                </c:pt>
                <c:pt idx="8037">
                  <c:v>-2.9626464839569402</c:v>
                </c:pt>
                <c:pt idx="8038">
                  <c:v>-2.5952148431092099</c:v>
                </c:pt>
                <c:pt idx="8039">
                  <c:v>-2.0324707016992098</c:v>
                </c:pt>
                <c:pt idx="8040">
                  <c:v>-0.78033447152632096</c:v>
                </c:pt>
                <c:pt idx="8041">
                  <c:v>0.211181640836269</c:v>
                </c:pt>
                <c:pt idx="8042">
                  <c:v>0.39642334028995602</c:v>
                </c:pt>
                <c:pt idx="8043">
                  <c:v>0.78765869196149196</c:v>
                </c:pt>
                <c:pt idx="8044">
                  <c:v>1.27410888710152</c:v>
                </c:pt>
                <c:pt idx="8045">
                  <c:v>1.60919189560253</c:v>
                </c:pt>
                <c:pt idx="8046">
                  <c:v>2.5469970712994998</c:v>
                </c:pt>
                <c:pt idx="8047">
                  <c:v>3.4103393554377002</c:v>
                </c:pt>
                <c:pt idx="8048">
                  <c:v>3.3831787109228402</c:v>
                </c:pt>
                <c:pt idx="8049">
                  <c:v>3.3703613283954699</c:v>
                </c:pt>
                <c:pt idx="8050">
                  <c:v>3.6065673828432501</c:v>
                </c:pt>
                <c:pt idx="8051">
                  <c:v>3.63342285162055</c:v>
                </c:pt>
                <c:pt idx="8052">
                  <c:v>3.6840820311097602</c:v>
                </c:pt>
                <c:pt idx="8053">
                  <c:v>3.56170654264815</c:v>
                </c:pt>
                <c:pt idx="8054">
                  <c:v>3.28216552786881</c:v>
                </c:pt>
                <c:pt idx="8055">
                  <c:v>3.73962402475629</c:v>
                </c:pt>
                <c:pt idx="8056">
                  <c:v>4.8886108409055797</c:v>
                </c:pt>
                <c:pt idx="8057">
                  <c:v>5.8129882816131699</c:v>
                </c:pt>
                <c:pt idx="8058">
                  <c:v>6.12915039055168</c:v>
                </c:pt>
                <c:pt idx="8059">
                  <c:v>6.0653686521432704</c:v>
                </c:pt>
                <c:pt idx="8060">
                  <c:v>5.8911132805175903</c:v>
                </c:pt>
                <c:pt idx="8061">
                  <c:v>5.2545165999506898</c:v>
                </c:pt>
                <c:pt idx="8062">
                  <c:v>3.85467529170417</c:v>
                </c:pt>
                <c:pt idx="8063">
                  <c:v>2.7572631834661001</c:v>
                </c:pt>
                <c:pt idx="8064">
                  <c:v>2.6464843751911</c:v>
                </c:pt>
                <c:pt idx="8065">
                  <c:v>2.8121948245780799</c:v>
                </c:pt>
                <c:pt idx="8066">
                  <c:v>3.12377929794927</c:v>
                </c:pt>
                <c:pt idx="8067">
                  <c:v>4.0545654308764698</c:v>
                </c:pt>
                <c:pt idx="8068">
                  <c:v>5.0839233403524</c:v>
                </c:pt>
                <c:pt idx="8069">
                  <c:v>5.5242919920432199</c:v>
                </c:pt>
                <c:pt idx="8070">
                  <c:v>5.3994750976386099</c:v>
                </c:pt>
                <c:pt idx="8071">
                  <c:v>5.3842163095787603</c:v>
                </c:pt>
                <c:pt idx="8072">
                  <c:v>6.23565673934724</c:v>
                </c:pt>
                <c:pt idx="8073">
                  <c:v>7.1563720698323303</c:v>
                </c:pt>
                <c:pt idx="8074">
                  <c:v>6.7416381825739498</c:v>
                </c:pt>
                <c:pt idx="8075">
                  <c:v>5.8615112305606898</c:v>
                </c:pt>
                <c:pt idx="8076">
                  <c:v>5.9408569343305402</c:v>
                </c:pt>
                <c:pt idx="8077">
                  <c:v>6.5762329112229798</c:v>
                </c:pt>
                <c:pt idx="8078">
                  <c:v>7.4954223647350799</c:v>
                </c:pt>
                <c:pt idx="8079">
                  <c:v>8.7481689461429504</c:v>
                </c:pt>
                <c:pt idx="8080">
                  <c:v>9.4631958011164592</c:v>
                </c:pt>
                <c:pt idx="8081">
                  <c:v>9.7515869143491098</c:v>
                </c:pt>
                <c:pt idx="8082">
                  <c:v>9.9981689442294108</c:v>
                </c:pt>
                <c:pt idx="8083">
                  <c:v>9.0670776349345505</c:v>
                </c:pt>
                <c:pt idx="8084">
                  <c:v>7.5332641598940597</c:v>
                </c:pt>
                <c:pt idx="8085">
                  <c:v>7.30804443396885</c:v>
                </c:pt>
                <c:pt idx="8086">
                  <c:v>7.6300048829109901</c:v>
                </c:pt>
                <c:pt idx="8087">
                  <c:v>7.7145385749720301</c:v>
                </c:pt>
                <c:pt idx="8088">
                  <c:v>8.3605957035036003</c:v>
                </c:pt>
                <c:pt idx="8089">
                  <c:v>8.6853027337226205</c:v>
                </c:pt>
                <c:pt idx="8090">
                  <c:v>8.1262207029418203</c:v>
                </c:pt>
                <c:pt idx="8091">
                  <c:v>7.9693603516765403</c:v>
                </c:pt>
                <c:pt idx="8092">
                  <c:v>8.0670166013331706</c:v>
                </c:pt>
                <c:pt idx="8093">
                  <c:v>7.87078857413601</c:v>
                </c:pt>
                <c:pt idx="8094">
                  <c:v>7.7999877923444698</c:v>
                </c:pt>
                <c:pt idx="8095">
                  <c:v>7.2662353504158403</c:v>
                </c:pt>
                <c:pt idx="8096">
                  <c:v>6.2866210933449196</c:v>
                </c:pt>
                <c:pt idx="8097">
                  <c:v>5.9405517576870199</c:v>
                </c:pt>
                <c:pt idx="8098">
                  <c:v>5.83343505842846</c:v>
                </c:pt>
                <c:pt idx="8099">
                  <c:v>5.6924438478018597</c:v>
                </c:pt>
                <c:pt idx="8100">
                  <c:v>5.8166503901448596</c:v>
                </c:pt>
                <c:pt idx="8101">
                  <c:v>5.4074096670976202</c:v>
                </c:pt>
                <c:pt idx="8102">
                  <c:v>4.6649169919839704</c:v>
                </c:pt>
                <c:pt idx="8103">
                  <c:v>4.4915771483873002</c:v>
                </c:pt>
                <c:pt idx="8104">
                  <c:v>4.4488525393852401</c:v>
                </c:pt>
                <c:pt idx="8105">
                  <c:v>4.7235107427297702</c:v>
                </c:pt>
                <c:pt idx="8106">
                  <c:v>5.18463134638725</c:v>
                </c:pt>
                <c:pt idx="8107">
                  <c:v>4.1055297827736004</c:v>
                </c:pt>
                <c:pt idx="8108">
                  <c:v>2.0809936512877298</c:v>
                </c:pt>
                <c:pt idx="8109">
                  <c:v>1.1843872065485299</c:v>
                </c:pt>
                <c:pt idx="8110">
                  <c:v>0.77453613193875903</c:v>
                </c:pt>
                <c:pt idx="8111">
                  <c:v>3.32641599522931E-2</c:v>
                </c:pt>
                <c:pt idx="8112">
                  <c:v>-0.13977050731391399</c:v>
                </c:pt>
                <c:pt idx="8113">
                  <c:v>0.28289794948318597</c:v>
                </c:pt>
                <c:pt idx="8114">
                  <c:v>0.50689697249016696</c:v>
                </c:pt>
                <c:pt idx="8115">
                  <c:v>0.36621093709366598</c:v>
                </c:pt>
                <c:pt idx="8116">
                  <c:v>2.22778314582639E-2</c:v>
                </c:pt>
                <c:pt idx="8117">
                  <c:v>-0.46234130925441602</c:v>
                </c:pt>
                <c:pt idx="8118">
                  <c:v>-1.0211181643149101</c:v>
                </c:pt>
                <c:pt idx="8119">
                  <c:v>-1.2344360349414001</c:v>
                </c:pt>
                <c:pt idx="8120">
                  <c:v>-1.0528564453945299</c:v>
                </c:pt>
                <c:pt idx="8121">
                  <c:v>-1.1221313479246</c:v>
                </c:pt>
                <c:pt idx="8122">
                  <c:v>-1.3485717774808199</c:v>
                </c:pt>
                <c:pt idx="8123">
                  <c:v>-1.4642333991345799</c:v>
                </c:pt>
                <c:pt idx="8124">
                  <c:v>-2.0520019539610601</c:v>
                </c:pt>
                <c:pt idx="8125">
                  <c:v>-2.7569580076947799</c:v>
                </c:pt>
                <c:pt idx="8126">
                  <c:v>-2.6577758784350198</c:v>
                </c:pt>
                <c:pt idx="8127">
                  <c:v>-2.2610473632080299</c:v>
                </c:pt>
                <c:pt idx="8128">
                  <c:v>-2.19940185588267</c:v>
                </c:pt>
                <c:pt idx="8129">
                  <c:v>-2.5476074229912302</c:v>
                </c:pt>
                <c:pt idx="8130">
                  <c:v>-3.4866333018965201</c:v>
                </c:pt>
                <c:pt idx="8131">
                  <c:v>-4.4241333011060604</c:v>
                </c:pt>
                <c:pt idx="8132">
                  <c:v>-4.6969604495075901</c:v>
                </c:pt>
                <c:pt idx="8133">
                  <c:v>-4.9395751961098702</c:v>
                </c:pt>
                <c:pt idx="8134">
                  <c:v>-5.6088256841515696</c:v>
                </c:pt>
                <c:pt idx="8135">
                  <c:v>-6.0766601558159001</c:v>
                </c:pt>
                <c:pt idx="8136">
                  <c:v>-5.7125854484868004</c:v>
                </c:pt>
                <c:pt idx="8137">
                  <c:v>-5.0991821293064499</c:v>
                </c:pt>
                <c:pt idx="8138">
                  <c:v>-5.4345703132481802</c:v>
                </c:pt>
                <c:pt idx="8139">
                  <c:v>-6.06109619039783</c:v>
                </c:pt>
                <c:pt idx="8140">
                  <c:v>-5.2172851544549097</c:v>
                </c:pt>
                <c:pt idx="8141">
                  <c:v>-3.7152099605356499</c:v>
                </c:pt>
                <c:pt idx="8142">
                  <c:v>-3.3792114260878399</c:v>
                </c:pt>
                <c:pt idx="8143">
                  <c:v>-3.6355590820926098</c:v>
                </c:pt>
                <c:pt idx="8144">
                  <c:v>-3.6868286138620898</c:v>
                </c:pt>
                <c:pt idx="8145">
                  <c:v>-4.1717529303856802</c:v>
                </c:pt>
                <c:pt idx="8146">
                  <c:v>-4.7546386715688103</c:v>
                </c:pt>
                <c:pt idx="8147">
                  <c:v>-4.4992065426779204</c:v>
                </c:pt>
                <c:pt idx="8148">
                  <c:v>-4.2565917975595999</c:v>
                </c:pt>
                <c:pt idx="8149">
                  <c:v>-4.8272705081550598</c:v>
                </c:pt>
                <c:pt idx="8150">
                  <c:v>-5.1126098630093999</c:v>
                </c:pt>
                <c:pt idx="8151">
                  <c:v>-4.8861694340223698</c:v>
                </c:pt>
                <c:pt idx="8152">
                  <c:v>-5.2429199224646501</c:v>
                </c:pt>
                <c:pt idx="8153">
                  <c:v>-5.7333374024857502</c:v>
                </c:pt>
                <c:pt idx="8154">
                  <c:v>-5.8514404305350096</c:v>
                </c:pt>
                <c:pt idx="8155">
                  <c:v>-6.5557861334730996</c:v>
                </c:pt>
                <c:pt idx="8156">
                  <c:v>-7.1047973623158702</c:v>
                </c:pt>
                <c:pt idx="8157">
                  <c:v>-6.3031005851497497</c:v>
                </c:pt>
                <c:pt idx="8158">
                  <c:v>-5.6494140627302203</c:v>
                </c:pt>
                <c:pt idx="8159">
                  <c:v>-5.8404541013464604</c:v>
                </c:pt>
                <c:pt idx="8160">
                  <c:v>-5.6613159176905103</c:v>
                </c:pt>
                <c:pt idx="8161">
                  <c:v>-5.4306030273282797</c:v>
                </c:pt>
                <c:pt idx="8162">
                  <c:v>-5.4177856435659004</c:v>
                </c:pt>
                <c:pt idx="8163">
                  <c:v>-4.6185302723225004</c:v>
                </c:pt>
                <c:pt idx="8164">
                  <c:v>-3.6953735351448098</c:v>
                </c:pt>
                <c:pt idx="8165">
                  <c:v>-3.6859130859349198</c:v>
                </c:pt>
                <c:pt idx="8166">
                  <c:v>-3.6837768549951302</c:v>
                </c:pt>
                <c:pt idx="8167">
                  <c:v>-3.2922363281689599</c:v>
                </c:pt>
                <c:pt idx="8168">
                  <c:v>-3.3285522463475501</c:v>
                </c:pt>
                <c:pt idx="8169">
                  <c:v>-3.5382080073237501</c:v>
                </c:pt>
                <c:pt idx="8170">
                  <c:v>-3.13476562443245</c:v>
                </c:pt>
                <c:pt idx="8171">
                  <c:v>-2.66662597687588</c:v>
                </c:pt>
                <c:pt idx="8172">
                  <c:v>-2.9251098634075099</c:v>
                </c:pt>
                <c:pt idx="8173">
                  <c:v>-3.0291748035756099</c:v>
                </c:pt>
                <c:pt idx="8174">
                  <c:v>-2.1127319326740799</c:v>
                </c:pt>
                <c:pt idx="8175">
                  <c:v>-1.35528564502073</c:v>
                </c:pt>
                <c:pt idx="8176">
                  <c:v>-1.7581176764672599</c:v>
                </c:pt>
                <c:pt idx="8177">
                  <c:v>-2.3226928709375199</c:v>
                </c:pt>
                <c:pt idx="8178">
                  <c:v>-2.19421386690584</c:v>
                </c:pt>
                <c:pt idx="8179">
                  <c:v>-1.96258544945346</c:v>
                </c:pt>
                <c:pt idx="8180">
                  <c:v>-2.1554565434522601</c:v>
                </c:pt>
                <c:pt idx="8181">
                  <c:v>-2.5524902349845</c:v>
                </c:pt>
                <c:pt idx="8182">
                  <c:v>-3.0529785164904699</c:v>
                </c:pt>
                <c:pt idx="8183">
                  <c:v>-3.7631225592570101</c:v>
                </c:pt>
                <c:pt idx="8184">
                  <c:v>-4.3069458008069299</c:v>
                </c:pt>
                <c:pt idx="8185">
                  <c:v>-4.3280029293656801</c:v>
                </c:pt>
                <c:pt idx="8186">
                  <c:v>-4.0643310540926496</c:v>
                </c:pt>
                <c:pt idx="8187">
                  <c:v>-3.5769653313326999</c:v>
                </c:pt>
                <c:pt idx="8188">
                  <c:v>-3.0050659176591301</c:v>
                </c:pt>
                <c:pt idx="8189">
                  <c:v>-2.7517700191600798</c:v>
                </c:pt>
                <c:pt idx="8190">
                  <c:v>-2.4481201165543598</c:v>
                </c:pt>
                <c:pt idx="8191">
                  <c:v>-1.93054199229053</c:v>
                </c:pt>
                <c:pt idx="8192">
                  <c:v>-2.0147705087221901</c:v>
                </c:pt>
                <c:pt idx="8193">
                  <c:v>-2.7578735361122702</c:v>
                </c:pt>
                <c:pt idx="8194">
                  <c:v>-3.5388183599107799</c:v>
                </c:pt>
                <c:pt idx="8195">
                  <c:v>-3.9758300780408198</c:v>
                </c:pt>
                <c:pt idx="8196">
                  <c:v>-3.9071655273445001</c:v>
                </c:pt>
                <c:pt idx="8197">
                  <c:v>-3.9077758789860599</c:v>
                </c:pt>
                <c:pt idx="8198">
                  <c:v>-3.97277831922962</c:v>
                </c:pt>
                <c:pt idx="8199">
                  <c:v>-3.0908203110120702</c:v>
                </c:pt>
                <c:pt idx="8200">
                  <c:v>-1.87896728432067</c:v>
                </c:pt>
                <c:pt idx="8201">
                  <c:v>-1.19842529233457</c:v>
                </c:pt>
                <c:pt idx="8202">
                  <c:v>-0.68267822331932604</c:v>
                </c:pt>
                <c:pt idx="8203">
                  <c:v>-1.2219238297888799</c:v>
                </c:pt>
                <c:pt idx="8204">
                  <c:v>-2.5750732417936502</c:v>
                </c:pt>
                <c:pt idx="8205">
                  <c:v>-2.2552490222924102</c:v>
                </c:pt>
                <c:pt idx="8206">
                  <c:v>-1.32537841895074</c:v>
                </c:pt>
                <c:pt idx="8207">
                  <c:v>-2.1228027354103798</c:v>
                </c:pt>
                <c:pt idx="8208">
                  <c:v>-2.9623413085135799</c:v>
                </c:pt>
                <c:pt idx="8209">
                  <c:v>-2.8973388676933398</c:v>
                </c:pt>
                <c:pt idx="8210">
                  <c:v>-3.3074951174083802</c:v>
                </c:pt>
                <c:pt idx="8211">
                  <c:v>-3.4863281237550301</c:v>
                </c:pt>
                <c:pt idx="8212">
                  <c:v>-2.4783325179877602</c:v>
                </c:pt>
                <c:pt idx="8213">
                  <c:v>-1.2286376944927</c:v>
                </c:pt>
                <c:pt idx="8214">
                  <c:v>-0.56488037144555803</c:v>
                </c:pt>
                <c:pt idx="8215">
                  <c:v>-0.84930420021830599</c:v>
                </c:pt>
                <c:pt idx="8216">
                  <c:v>-1.6574096680449999</c:v>
                </c:pt>
                <c:pt idx="8217">
                  <c:v>-1.71905517510646</c:v>
                </c:pt>
                <c:pt idx="8218">
                  <c:v>-1.1743164060814</c:v>
                </c:pt>
                <c:pt idx="8219">
                  <c:v>-1.0382080079814799</c:v>
                </c:pt>
                <c:pt idx="8220">
                  <c:v>-1.17462158206873</c:v>
                </c:pt>
                <c:pt idx="8221">
                  <c:v>-1.20483398456202</c:v>
                </c:pt>
                <c:pt idx="8222">
                  <c:v>-1.3555908202973601</c:v>
                </c:pt>
                <c:pt idx="8223">
                  <c:v>-1.3433837881822901</c:v>
                </c:pt>
                <c:pt idx="8224">
                  <c:v>-0.63385009663522296</c:v>
                </c:pt>
                <c:pt idx="8225">
                  <c:v>0.18798828160828801</c:v>
                </c:pt>
                <c:pt idx="8226">
                  <c:v>0.47637939511399002</c:v>
                </c:pt>
                <c:pt idx="8227">
                  <c:v>0.94543457121921504</c:v>
                </c:pt>
                <c:pt idx="8228">
                  <c:v>1.6741943356439899</c:v>
                </c:pt>
                <c:pt idx="8229">
                  <c:v>1.4382934556715601</c:v>
                </c:pt>
                <c:pt idx="8230">
                  <c:v>0.34545898340155601</c:v>
                </c:pt>
                <c:pt idx="8231">
                  <c:v>-0.43579101577405899</c:v>
                </c:pt>
                <c:pt idx="8232">
                  <c:v>-0.55541992126393602</c:v>
                </c:pt>
                <c:pt idx="8233">
                  <c:v>-6.5002440887591606E-2</c:v>
                </c:pt>
                <c:pt idx="8234">
                  <c:v>0.35064697242091197</c:v>
                </c:pt>
                <c:pt idx="8235">
                  <c:v>0.16204834016362701</c:v>
                </c:pt>
                <c:pt idx="8236">
                  <c:v>0.41839599718666498</c:v>
                </c:pt>
                <c:pt idx="8237">
                  <c:v>1.2942504886938799</c:v>
                </c:pt>
                <c:pt idx="8238">
                  <c:v>1.62445068361129</c:v>
                </c:pt>
                <c:pt idx="8239">
                  <c:v>1.63848876955489</c:v>
                </c:pt>
                <c:pt idx="8240">
                  <c:v>1.6574096668921301</c:v>
                </c:pt>
                <c:pt idx="8241">
                  <c:v>0.79711913891172204</c:v>
                </c:pt>
                <c:pt idx="8242">
                  <c:v>-0.57189941498406505</c:v>
                </c:pt>
                <c:pt idx="8243">
                  <c:v>-1.30828857428874</c:v>
                </c:pt>
                <c:pt idx="8244">
                  <c:v>-1.36413574187502</c:v>
                </c:pt>
                <c:pt idx="8245">
                  <c:v>-1.11480712851116</c:v>
                </c:pt>
                <c:pt idx="8246">
                  <c:v>-0.799560546222705</c:v>
                </c:pt>
                <c:pt idx="8247">
                  <c:v>-0.27984619044715098</c:v>
                </c:pt>
                <c:pt idx="8248">
                  <c:v>0.48431396530529702</c:v>
                </c:pt>
                <c:pt idx="8249">
                  <c:v>0.85205078140589197</c:v>
                </c:pt>
                <c:pt idx="8250">
                  <c:v>0.97625732498783202</c:v>
                </c:pt>
                <c:pt idx="8251">
                  <c:v>1.5881347662529199</c:v>
                </c:pt>
                <c:pt idx="8252">
                  <c:v>2.0877075195531098</c:v>
                </c:pt>
                <c:pt idx="8253">
                  <c:v>2.1051025391316398</c:v>
                </c:pt>
                <c:pt idx="8254">
                  <c:v>2.1600341793287199</c:v>
                </c:pt>
                <c:pt idx="8255">
                  <c:v>1.8749999991353099</c:v>
                </c:pt>
                <c:pt idx="8256">
                  <c:v>1.18804931646126</c:v>
                </c:pt>
                <c:pt idx="8257">
                  <c:v>1.2316894540305701</c:v>
                </c:pt>
                <c:pt idx="8258">
                  <c:v>1.9500732426668299</c:v>
                </c:pt>
                <c:pt idx="8259">
                  <c:v>2.3303222657184799</c:v>
                </c:pt>
                <c:pt idx="8260">
                  <c:v>2.40447998097265</c:v>
                </c:pt>
                <c:pt idx="8261">
                  <c:v>2.8036499030591502</c:v>
                </c:pt>
                <c:pt idx="8262">
                  <c:v>3.37036132804025</c:v>
                </c:pt>
                <c:pt idx="8263">
                  <c:v>3.3032226556469899</c:v>
                </c:pt>
                <c:pt idx="8264">
                  <c:v>2.8262329104498498</c:v>
                </c:pt>
                <c:pt idx="8265">
                  <c:v>3.0584716800509302</c:v>
                </c:pt>
                <c:pt idx="8266">
                  <c:v>3.3459472646003801</c:v>
                </c:pt>
                <c:pt idx="8267">
                  <c:v>2.5366210928420601</c:v>
                </c:pt>
                <c:pt idx="8268">
                  <c:v>1.81945800818224</c:v>
                </c:pt>
                <c:pt idx="8269">
                  <c:v>2.11151123101159</c:v>
                </c:pt>
                <c:pt idx="8270">
                  <c:v>2.5396728520376302</c:v>
                </c:pt>
                <c:pt idx="8271">
                  <c:v>2.9144287111932501</c:v>
                </c:pt>
                <c:pt idx="8272">
                  <c:v>3.1161499017777001</c:v>
                </c:pt>
                <c:pt idx="8273">
                  <c:v>2.6696777342599201</c:v>
                </c:pt>
                <c:pt idx="8274">
                  <c:v>2.5790405278331199</c:v>
                </c:pt>
                <c:pt idx="8275">
                  <c:v>2.9644775381744202</c:v>
                </c:pt>
                <c:pt idx="8276">
                  <c:v>2.2650146469874599</c:v>
                </c:pt>
                <c:pt idx="8277">
                  <c:v>1.1245727536350201</c:v>
                </c:pt>
                <c:pt idx="8278">
                  <c:v>0.91125488255795695</c:v>
                </c:pt>
                <c:pt idx="8279">
                  <c:v>0.71105956961383698</c:v>
                </c:pt>
                <c:pt idx="8280">
                  <c:v>0.162353515627331</c:v>
                </c:pt>
                <c:pt idx="8281">
                  <c:v>0.16418457082503399</c:v>
                </c:pt>
                <c:pt idx="8282">
                  <c:v>0.56671142628050797</c:v>
                </c:pt>
                <c:pt idx="8283">
                  <c:v>0.95825195347833303</c:v>
                </c:pt>
                <c:pt idx="8284">
                  <c:v>1.2353515627218099</c:v>
                </c:pt>
                <c:pt idx="8285">
                  <c:v>1.40930175840982</c:v>
                </c:pt>
                <c:pt idx="8286">
                  <c:v>1.8777465825795401</c:v>
                </c:pt>
                <c:pt idx="8287">
                  <c:v>2.3071289059776099</c:v>
                </c:pt>
                <c:pt idx="8288">
                  <c:v>2.09381103464225</c:v>
                </c:pt>
                <c:pt idx="8289">
                  <c:v>1.69128417879853</c:v>
                </c:pt>
                <c:pt idx="8290">
                  <c:v>0.99609374881756196</c:v>
                </c:pt>
                <c:pt idx="8291">
                  <c:v>7.1411133086450904E-2</c:v>
                </c:pt>
                <c:pt idx="8292">
                  <c:v>0.285644531898335</c:v>
                </c:pt>
                <c:pt idx="8293">
                  <c:v>0.791931151187377</c:v>
                </c:pt>
                <c:pt idx="8294">
                  <c:v>-0.111083985017864</c:v>
                </c:pt>
                <c:pt idx="8295">
                  <c:v>-0.61309814317283395</c:v>
                </c:pt>
                <c:pt idx="8296">
                  <c:v>0.44769287152384801</c:v>
                </c:pt>
                <c:pt idx="8297">
                  <c:v>0.78308105370755099</c:v>
                </c:pt>
                <c:pt idx="8298">
                  <c:v>1.8920898339661599E-2</c:v>
                </c:pt>
                <c:pt idx="8299">
                  <c:v>-5.7373046391776497E-2</c:v>
                </c:pt>
                <c:pt idx="8300">
                  <c:v>0.31890869131454302</c:v>
                </c:pt>
                <c:pt idx="8301">
                  <c:v>0.24749755825004599</c:v>
                </c:pt>
                <c:pt idx="8302">
                  <c:v>-2.0141602178275798E-2</c:v>
                </c:pt>
                <c:pt idx="8303">
                  <c:v>-0.49896240317538099</c:v>
                </c:pt>
                <c:pt idx="8304">
                  <c:v>-1.1456298829463301</c:v>
                </c:pt>
                <c:pt idx="8305">
                  <c:v>-1.2496948239652499</c:v>
                </c:pt>
                <c:pt idx="8306">
                  <c:v>-1.05285644581478</c:v>
                </c:pt>
                <c:pt idx="8307">
                  <c:v>-1.44287109417643</c:v>
                </c:pt>
                <c:pt idx="8308">
                  <c:v>-1.7739868157479399</c:v>
                </c:pt>
                <c:pt idx="8309">
                  <c:v>-1.26281738288531</c:v>
                </c:pt>
                <c:pt idx="8310">
                  <c:v>-1.3192749042018099</c:v>
                </c:pt>
                <c:pt idx="8311">
                  <c:v>-2.76000976651566</c:v>
                </c:pt>
                <c:pt idx="8312">
                  <c:v>-3.4506225572946998</c:v>
                </c:pt>
                <c:pt idx="8313">
                  <c:v>-2.44476318319647</c:v>
                </c:pt>
                <c:pt idx="8314">
                  <c:v>-2.1371459973261899</c:v>
                </c:pt>
                <c:pt idx="8315">
                  <c:v>-3.09143066409526</c:v>
                </c:pt>
                <c:pt idx="8316">
                  <c:v>-3.11676025334343</c:v>
                </c:pt>
                <c:pt idx="8317">
                  <c:v>-2.6815795910605602</c:v>
                </c:pt>
                <c:pt idx="8318">
                  <c:v>-3.6224365242078198</c:v>
                </c:pt>
                <c:pt idx="8319">
                  <c:v>-4.2172241201854899</c:v>
                </c:pt>
                <c:pt idx="8320">
                  <c:v>-3.5159301760962598</c:v>
                </c:pt>
                <c:pt idx="8321">
                  <c:v>-3.7591552744319201</c:v>
                </c:pt>
                <c:pt idx="8322">
                  <c:v>-4.5269775383821296</c:v>
                </c:pt>
                <c:pt idx="8323">
                  <c:v>-4.00238037082738</c:v>
                </c:pt>
                <c:pt idx="8324">
                  <c:v>-3.7969970713008001</c:v>
                </c:pt>
                <c:pt idx="8325">
                  <c:v>-4.5590209963632704</c:v>
                </c:pt>
                <c:pt idx="8326">
                  <c:v>-4.7665405276865904</c:v>
                </c:pt>
                <c:pt idx="8327">
                  <c:v>-5.0305175793865802</c:v>
                </c:pt>
                <c:pt idx="8328">
                  <c:v>-6.00189209069908</c:v>
                </c:pt>
                <c:pt idx="8329">
                  <c:v>-6.6595458987832004</c:v>
                </c:pt>
                <c:pt idx="8330">
                  <c:v>-6.9253540037526502</c:v>
                </c:pt>
                <c:pt idx="8331">
                  <c:v>-6.8072509758480697</c:v>
                </c:pt>
                <c:pt idx="8332">
                  <c:v>-6.2579345702667899</c:v>
                </c:pt>
                <c:pt idx="8333">
                  <c:v>-6.2228393559313897</c:v>
                </c:pt>
                <c:pt idx="8334">
                  <c:v>-6.5780639649347696</c:v>
                </c:pt>
                <c:pt idx="8335">
                  <c:v>-6.6479492188964704</c:v>
                </c:pt>
                <c:pt idx="8336">
                  <c:v>-6.7602539065743796</c:v>
                </c:pt>
                <c:pt idx="8337">
                  <c:v>-7.0089721687404998</c:v>
                </c:pt>
                <c:pt idx="8338">
                  <c:v>-7.6007080086351504</c:v>
                </c:pt>
                <c:pt idx="8339">
                  <c:v>-8.2305908196616393</c:v>
                </c:pt>
                <c:pt idx="8340">
                  <c:v>-7.7322387691518104</c:v>
                </c:pt>
                <c:pt idx="8341">
                  <c:v>-7.4417114278311596</c:v>
                </c:pt>
                <c:pt idx="8342">
                  <c:v>-9.00909423939002</c:v>
                </c:pt>
                <c:pt idx="8343">
                  <c:v>-9.8568725571329505</c:v>
                </c:pt>
                <c:pt idx="8344">
                  <c:v>-8.7399291989018408</c:v>
                </c:pt>
                <c:pt idx="8345">
                  <c:v>-8.4976196299466196</c:v>
                </c:pt>
                <c:pt idx="8346">
                  <c:v>-9.2919921870195807</c:v>
                </c:pt>
                <c:pt idx="8347">
                  <c:v>-8.9251708975278294</c:v>
                </c:pt>
                <c:pt idx="8348">
                  <c:v>-8.2305908205998701</c:v>
                </c:pt>
                <c:pt idx="8349">
                  <c:v>-8.44970703144892</c:v>
                </c:pt>
                <c:pt idx="8350">
                  <c:v>-8.6013793946257096</c:v>
                </c:pt>
                <c:pt idx="8351">
                  <c:v>-8.6734008797070299</c:v>
                </c:pt>
                <c:pt idx="8352">
                  <c:v>-9.2831420898365398</c:v>
                </c:pt>
                <c:pt idx="8353">
                  <c:v>-9.2776489248009195</c:v>
                </c:pt>
                <c:pt idx="8354">
                  <c:v>-8.5311889650905801</c:v>
                </c:pt>
                <c:pt idx="8355">
                  <c:v>-8.7188720708322407</c:v>
                </c:pt>
                <c:pt idx="8356">
                  <c:v>-9.1140747060142395</c:v>
                </c:pt>
                <c:pt idx="8357">
                  <c:v>-8.3407592767373195</c:v>
                </c:pt>
                <c:pt idx="8358">
                  <c:v>-7.8796386722093796</c:v>
                </c:pt>
                <c:pt idx="8359">
                  <c:v>-8.1335449208011195</c:v>
                </c:pt>
                <c:pt idx="8360">
                  <c:v>-7.3181152327018903</c:v>
                </c:pt>
                <c:pt idx="8361">
                  <c:v>-6.0476684569821497</c:v>
                </c:pt>
                <c:pt idx="8362">
                  <c:v>-6.0104370127848599</c:v>
                </c:pt>
                <c:pt idx="8363">
                  <c:v>-6.8188476570726202</c:v>
                </c:pt>
                <c:pt idx="8364">
                  <c:v>-7.4426269528191202</c:v>
                </c:pt>
                <c:pt idx="8365">
                  <c:v>-7.21099853382107</c:v>
                </c:pt>
                <c:pt idx="8366">
                  <c:v>-6.1999511710992001</c:v>
                </c:pt>
                <c:pt idx="8367">
                  <c:v>-5.6124877930771602</c:v>
                </c:pt>
                <c:pt idx="8368">
                  <c:v>-5.6945800778937601</c:v>
                </c:pt>
                <c:pt idx="8369">
                  <c:v>-5.5197143547181202</c:v>
                </c:pt>
                <c:pt idx="8370">
                  <c:v>-4.9520874017008696</c:v>
                </c:pt>
                <c:pt idx="8371">
                  <c:v>-4.4659423825288096</c:v>
                </c:pt>
                <c:pt idx="8372">
                  <c:v>-4.2517089843224598</c:v>
                </c:pt>
                <c:pt idx="8373">
                  <c:v>-4.2120361327943101</c:v>
                </c:pt>
                <c:pt idx="8374">
                  <c:v>-4.1983032228929904</c:v>
                </c:pt>
                <c:pt idx="8375">
                  <c:v>-4.3768310551277896</c:v>
                </c:pt>
                <c:pt idx="8376">
                  <c:v>-4.7088623045138904</c:v>
                </c:pt>
                <c:pt idx="8377">
                  <c:v>-4.5779418934962903</c:v>
                </c:pt>
                <c:pt idx="8378">
                  <c:v>-3.7985229480144</c:v>
                </c:pt>
                <c:pt idx="8379">
                  <c:v>-2.8915405265948801</c:v>
                </c:pt>
                <c:pt idx="8380">
                  <c:v>-2.32757568328456</c:v>
                </c:pt>
                <c:pt idx="8381">
                  <c:v>-2.0947265623575699</c:v>
                </c:pt>
                <c:pt idx="8382">
                  <c:v>-1.9876098632426999</c:v>
                </c:pt>
                <c:pt idx="8383">
                  <c:v>-1.95861816370297</c:v>
                </c:pt>
                <c:pt idx="8384">
                  <c:v>-1.6882324211106701</c:v>
                </c:pt>
                <c:pt idx="8385">
                  <c:v>-1.1141967772775201</c:v>
                </c:pt>
                <c:pt idx="8386">
                  <c:v>-1.06445312528525</c:v>
                </c:pt>
                <c:pt idx="8387">
                  <c:v>-1.2786865227075299</c:v>
                </c:pt>
                <c:pt idx="8388">
                  <c:v>-0.73120117161946896</c:v>
                </c:pt>
                <c:pt idx="8389">
                  <c:v>-0.53955078263019396</c:v>
                </c:pt>
                <c:pt idx="8390">
                  <c:v>-1.5747070315828899</c:v>
                </c:pt>
                <c:pt idx="8391">
                  <c:v>-1.8240356424891</c:v>
                </c:pt>
                <c:pt idx="8392">
                  <c:v>-0.29449462678016602</c:v>
                </c:pt>
                <c:pt idx="8393">
                  <c:v>1.29791259856242</c:v>
                </c:pt>
                <c:pt idx="8394">
                  <c:v>1.9766235352333601</c:v>
                </c:pt>
                <c:pt idx="8395">
                  <c:v>2.03430175739715</c:v>
                </c:pt>
                <c:pt idx="8396">
                  <c:v>1.72363281228498</c:v>
                </c:pt>
                <c:pt idx="8397">
                  <c:v>1.5628051760202599</c:v>
                </c:pt>
                <c:pt idx="8398">
                  <c:v>1.74133300778635</c:v>
                </c:pt>
                <c:pt idx="8399">
                  <c:v>1.72180175796081</c:v>
                </c:pt>
                <c:pt idx="8400">
                  <c:v>1.8325805675554601</c:v>
                </c:pt>
                <c:pt idx="8401">
                  <c:v>2.6898193366035401</c:v>
                </c:pt>
                <c:pt idx="8402">
                  <c:v>3.1866455075085298</c:v>
                </c:pt>
                <c:pt idx="8403">
                  <c:v>2.95989990325076</c:v>
                </c:pt>
                <c:pt idx="8404">
                  <c:v>3.6364746109514199</c:v>
                </c:pt>
                <c:pt idx="8405">
                  <c:v>4.8107910154943099</c:v>
                </c:pt>
                <c:pt idx="8406">
                  <c:v>4.7134399408134504</c:v>
                </c:pt>
                <c:pt idx="8407">
                  <c:v>4.2718505863235201</c:v>
                </c:pt>
                <c:pt idx="8408">
                  <c:v>4.5590209965380302</c:v>
                </c:pt>
                <c:pt idx="8409">
                  <c:v>4.8895263669442297</c:v>
                </c:pt>
                <c:pt idx="8410">
                  <c:v>4.7085571270260997</c:v>
                </c:pt>
                <c:pt idx="8411">
                  <c:v>3.3117675758657001</c:v>
                </c:pt>
                <c:pt idx="8412">
                  <c:v>1.6333007819479199</c:v>
                </c:pt>
                <c:pt idx="8413">
                  <c:v>2.15179443530204</c:v>
                </c:pt>
                <c:pt idx="8414">
                  <c:v>3.41918945248249</c:v>
                </c:pt>
                <c:pt idx="8415">
                  <c:v>2.94250488264385</c:v>
                </c:pt>
                <c:pt idx="8416">
                  <c:v>2.8173828144020301</c:v>
                </c:pt>
                <c:pt idx="8417">
                  <c:v>4.22851562628016</c:v>
                </c:pt>
                <c:pt idx="8418">
                  <c:v>5.1770019534417502</c:v>
                </c:pt>
                <c:pt idx="8419">
                  <c:v>5.4116821290252899</c:v>
                </c:pt>
                <c:pt idx="8420">
                  <c:v>5.49987792927217</c:v>
                </c:pt>
                <c:pt idx="8421">
                  <c:v>5.19256591725068</c:v>
                </c:pt>
                <c:pt idx="8422">
                  <c:v>4.6612548817628197</c:v>
                </c:pt>
                <c:pt idx="8423">
                  <c:v>3.8845825187258902</c:v>
                </c:pt>
                <c:pt idx="8424">
                  <c:v>3.28948974658605</c:v>
                </c:pt>
                <c:pt idx="8425">
                  <c:v>3.6532592780594801</c:v>
                </c:pt>
                <c:pt idx="8426">
                  <c:v>4.18212890641915</c:v>
                </c:pt>
                <c:pt idx="8427">
                  <c:v>4.3069458011910902</c:v>
                </c:pt>
                <c:pt idx="8428">
                  <c:v>4.6093750007431602</c:v>
                </c:pt>
                <c:pt idx="8429">
                  <c:v>5.1577758801125997</c:v>
                </c:pt>
                <c:pt idx="8430">
                  <c:v>6.0479736342300097</c:v>
                </c:pt>
                <c:pt idx="8431">
                  <c:v>7.09259033216874</c:v>
                </c:pt>
                <c:pt idx="8432">
                  <c:v>7.1939086906252303</c:v>
                </c:pt>
                <c:pt idx="8433">
                  <c:v>6.6183471680330204</c:v>
                </c:pt>
                <c:pt idx="8434">
                  <c:v>6.6656494146708196</c:v>
                </c:pt>
                <c:pt idx="8435">
                  <c:v>7.1133422848738599</c:v>
                </c:pt>
                <c:pt idx="8436">
                  <c:v>6.9055175771919899</c:v>
                </c:pt>
                <c:pt idx="8437">
                  <c:v>6.2197875978825499</c:v>
                </c:pt>
                <c:pt idx="8438">
                  <c:v>6.3861084001087702</c:v>
                </c:pt>
                <c:pt idx="8439">
                  <c:v>7.61444091957366</c:v>
                </c:pt>
                <c:pt idx="8440">
                  <c:v>8.7924194348735192</c:v>
                </c:pt>
                <c:pt idx="8441">
                  <c:v>9.7317504892712208</c:v>
                </c:pt>
                <c:pt idx="8442">
                  <c:v>10.4583740231452</c:v>
                </c:pt>
                <c:pt idx="8443">
                  <c:v>10.2438354484181</c:v>
                </c:pt>
                <c:pt idx="8444">
                  <c:v>9.6569824219170499</c:v>
                </c:pt>
                <c:pt idx="8445">
                  <c:v>9.6878051759606905</c:v>
                </c:pt>
                <c:pt idx="8446">
                  <c:v>9.8193359370539302</c:v>
                </c:pt>
                <c:pt idx="8447">
                  <c:v>9.4927978506891204</c:v>
                </c:pt>
                <c:pt idx="8448">
                  <c:v>8.8534545887394103</c:v>
                </c:pt>
                <c:pt idx="8449">
                  <c:v>8.0450439445343793</c:v>
                </c:pt>
                <c:pt idx="8450">
                  <c:v>7.4761962891338802</c:v>
                </c:pt>
                <c:pt idx="8451">
                  <c:v>7.5283813486639604</c:v>
                </c:pt>
                <c:pt idx="8452">
                  <c:v>8.2650756845029392</c:v>
                </c:pt>
                <c:pt idx="8453">
                  <c:v>8.92974853438003</c:v>
                </c:pt>
                <c:pt idx="8454">
                  <c:v>8.3630371077552503</c:v>
                </c:pt>
                <c:pt idx="8455">
                  <c:v>7.1804809568912198</c:v>
                </c:pt>
                <c:pt idx="8456">
                  <c:v>7.0782470712684802</c:v>
                </c:pt>
                <c:pt idx="8457">
                  <c:v>7.7752685546192799</c:v>
                </c:pt>
                <c:pt idx="8458">
                  <c:v>7.72552490080054</c:v>
                </c:pt>
                <c:pt idx="8459">
                  <c:v>6.6003417952693901</c:v>
                </c:pt>
                <c:pt idx="8460">
                  <c:v>5.4312133783417096</c:v>
                </c:pt>
                <c:pt idx="8461">
                  <c:v>5.0201416016182403</c:v>
                </c:pt>
                <c:pt idx="8462">
                  <c:v>5.0607299808808603</c:v>
                </c:pt>
                <c:pt idx="8463">
                  <c:v>5.3604125981552304</c:v>
                </c:pt>
                <c:pt idx="8464">
                  <c:v>5.72326660131196</c:v>
                </c:pt>
                <c:pt idx="8465">
                  <c:v>5.5410766599917398</c:v>
                </c:pt>
                <c:pt idx="8466">
                  <c:v>5.4214477545764996</c:v>
                </c:pt>
                <c:pt idx="8467">
                  <c:v>5.9082031249995799</c:v>
                </c:pt>
                <c:pt idx="8468">
                  <c:v>5.9078979487787802</c:v>
                </c:pt>
                <c:pt idx="8469">
                  <c:v>5.5883789059403099</c:v>
                </c:pt>
                <c:pt idx="8470">
                  <c:v>5.36376952964517</c:v>
                </c:pt>
                <c:pt idx="8471">
                  <c:v>4.1998291000830603</c:v>
                </c:pt>
                <c:pt idx="8472">
                  <c:v>3.12683105530559</c:v>
                </c:pt>
                <c:pt idx="8473">
                  <c:v>3.5745239263875401</c:v>
                </c:pt>
                <c:pt idx="8474">
                  <c:v>4.0136718746262803</c:v>
                </c:pt>
                <c:pt idx="8475">
                  <c:v>3.7429809567604</c:v>
                </c:pt>
                <c:pt idx="8476">
                  <c:v>3.5470581054932202</c:v>
                </c:pt>
                <c:pt idx="8477">
                  <c:v>3.5647583016883</c:v>
                </c:pt>
                <c:pt idx="8478">
                  <c:v>4.2208862313104101</c:v>
                </c:pt>
                <c:pt idx="8479">
                  <c:v>4.8297119130131598</c:v>
                </c:pt>
                <c:pt idx="8480">
                  <c:v>4.0716552723995596</c:v>
                </c:pt>
                <c:pt idx="8481">
                  <c:v>3.32183837917577</c:v>
                </c:pt>
                <c:pt idx="8482">
                  <c:v>3.5165405271597501</c:v>
                </c:pt>
                <c:pt idx="8483">
                  <c:v>3.3837890621095799</c:v>
                </c:pt>
                <c:pt idx="8484">
                  <c:v>3.10211181673407</c:v>
                </c:pt>
                <c:pt idx="8485">
                  <c:v>3.3386230471215099</c:v>
                </c:pt>
                <c:pt idx="8486">
                  <c:v>3.5162353516832101</c:v>
                </c:pt>
                <c:pt idx="8487">
                  <c:v>3.6032104496219701</c:v>
                </c:pt>
                <c:pt idx="8488">
                  <c:v>3.8937377932766699</c:v>
                </c:pt>
                <c:pt idx="8489">
                  <c:v>4.1156005856847298</c:v>
                </c:pt>
                <c:pt idx="8490">
                  <c:v>3.93371581977219</c:v>
                </c:pt>
                <c:pt idx="8491">
                  <c:v>3.5449218752748202</c:v>
                </c:pt>
                <c:pt idx="8492">
                  <c:v>3.7426757817515202</c:v>
                </c:pt>
                <c:pt idx="8493">
                  <c:v>4.1030883779970502</c:v>
                </c:pt>
                <c:pt idx="8494">
                  <c:v>3.4497070305255302</c:v>
                </c:pt>
                <c:pt idx="8495">
                  <c:v>2.9290771492666701</c:v>
                </c:pt>
                <c:pt idx="8496">
                  <c:v>3.5241699220731499</c:v>
                </c:pt>
                <c:pt idx="8497">
                  <c:v>3.6663818349595001</c:v>
                </c:pt>
                <c:pt idx="8498">
                  <c:v>2.9644775388266198</c:v>
                </c:pt>
                <c:pt idx="8499">
                  <c:v>2.7954101570078702</c:v>
                </c:pt>
                <c:pt idx="8500">
                  <c:v>3.3386230475660299</c:v>
                </c:pt>
                <c:pt idx="8501">
                  <c:v>3.83392333951506</c:v>
                </c:pt>
                <c:pt idx="8502">
                  <c:v>3.59832763550415</c:v>
                </c:pt>
                <c:pt idx="8503">
                  <c:v>2.7288818355512499</c:v>
                </c:pt>
                <c:pt idx="8504">
                  <c:v>2.45239257872058</c:v>
                </c:pt>
                <c:pt idx="8505">
                  <c:v>2.8787231444130001</c:v>
                </c:pt>
                <c:pt idx="8506">
                  <c:v>2.7941894521482999</c:v>
                </c:pt>
                <c:pt idx="8507">
                  <c:v>2.0959472649513802</c:v>
                </c:pt>
                <c:pt idx="8508">
                  <c:v>1.61437988294971</c:v>
                </c:pt>
                <c:pt idx="8509">
                  <c:v>1.71234130891518</c:v>
                </c:pt>
                <c:pt idx="8510">
                  <c:v>1.94183349535642</c:v>
                </c:pt>
                <c:pt idx="8511">
                  <c:v>1.41540527210046</c:v>
                </c:pt>
                <c:pt idx="8512">
                  <c:v>0.46203613258480902</c:v>
                </c:pt>
                <c:pt idx="8513">
                  <c:v>0.29968261761549098</c:v>
                </c:pt>
                <c:pt idx="8514">
                  <c:v>0.60485839812806197</c:v>
                </c:pt>
                <c:pt idx="8515">
                  <c:v>0.38421630804478202</c:v>
                </c:pt>
                <c:pt idx="8516">
                  <c:v>-6.71386723506862E-3</c:v>
                </c:pt>
                <c:pt idx="8517">
                  <c:v>-4.0588378898536198E-2</c:v>
                </c:pt>
                <c:pt idx="8518">
                  <c:v>-3.50952152350903E-2</c:v>
                </c:pt>
                <c:pt idx="8519">
                  <c:v>-0.31341552812728901</c:v>
                </c:pt>
                <c:pt idx="8520">
                  <c:v>-0.87066650450913696</c:v>
                </c:pt>
                <c:pt idx="8521">
                  <c:v>-1.29943847643747</c:v>
                </c:pt>
                <c:pt idx="8522">
                  <c:v>-1.21063232420242</c:v>
                </c:pt>
                <c:pt idx="8523">
                  <c:v>-1.19903564586533</c:v>
                </c:pt>
                <c:pt idx="8524">
                  <c:v>-2.1466064468085602</c:v>
                </c:pt>
                <c:pt idx="8525">
                  <c:v>-3.2092285150351798</c:v>
                </c:pt>
                <c:pt idx="8526">
                  <c:v>-2.7908325179463498</c:v>
                </c:pt>
                <c:pt idx="8527">
                  <c:v>-1.66656494190573</c:v>
                </c:pt>
                <c:pt idx="8528">
                  <c:v>-2.0208740252669699</c:v>
                </c:pt>
                <c:pt idx="8529">
                  <c:v>-3.3169555666061301</c:v>
                </c:pt>
                <c:pt idx="8530">
                  <c:v>-3.4585571284057002</c:v>
                </c:pt>
                <c:pt idx="8531">
                  <c:v>-3.1039428717644602</c:v>
                </c:pt>
                <c:pt idx="8532">
                  <c:v>-3.5784912111850802</c:v>
                </c:pt>
                <c:pt idx="8533">
                  <c:v>-3.75366210884965</c:v>
                </c:pt>
                <c:pt idx="8534">
                  <c:v>-3.3819580084983198</c:v>
                </c:pt>
                <c:pt idx="8535">
                  <c:v>-3.8665771494204502</c:v>
                </c:pt>
                <c:pt idx="8536">
                  <c:v>-4.56115722641609</c:v>
                </c:pt>
                <c:pt idx="8537">
                  <c:v>-4.4577026368353598</c:v>
                </c:pt>
                <c:pt idx="8538">
                  <c:v>-4.5401000980242499</c:v>
                </c:pt>
                <c:pt idx="8539">
                  <c:v>-4.7998046867873496</c:v>
                </c:pt>
                <c:pt idx="8540">
                  <c:v>-4.2968749993617301</c:v>
                </c:pt>
                <c:pt idx="8541">
                  <c:v>-3.8464355469144</c:v>
                </c:pt>
                <c:pt idx="8542">
                  <c:v>-3.8742065422136198</c:v>
                </c:pt>
                <c:pt idx="8543">
                  <c:v>-3.3419799797629799</c:v>
                </c:pt>
                <c:pt idx="8544">
                  <c:v>-2.8445434586422902</c:v>
                </c:pt>
                <c:pt idx="8545">
                  <c:v>-3.9785766622892802</c:v>
                </c:pt>
                <c:pt idx="8546">
                  <c:v>-5.4800415033725596</c:v>
                </c:pt>
                <c:pt idx="8547">
                  <c:v>-5.1043701156230101</c:v>
                </c:pt>
                <c:pt idx="8548">
                  <c:v>-4.0045166018581204</c:v>
                </c:pt>
                <c:pt idx="8549">
                  <c:v>-4.2123413094962396</c:v>
                </c:pt>
                <c:pt idx="8550">
                  <c:v>-4.8468017579023597</c:v>
                </c:pt>
                <c:pt idx="8551">
                  <c:v>-4.9099731448150798</c:v>
                </c:pt>
                <c:pt idx="8552">
                  <c:v>-5.1092529301934304</c:v>
                </c:pt>
                <c:pt idx="8553">
                  <c:v>-5.4644775392911296</c:v>
                </c:pt>
                <c:pt idx="8554">
                  <c:v>-5.6250000007746701</c:v>
                </c:pt>
                <c:pt idx="8555">
                  <c:v>-6.1682128920603096</c:v>
                </c:pt>
                <c:pt idx="8556">
                  <c:v>-7.1746826178468401</c:v>
                </c:pt>
                <c:pt idx="8557">
                  <c:v>-7.6370239248025298</c:v>
                </c:pt>
                <c:pt idx="8558">
                  <c:v>-6.9515991199450804</c:v>
                </c:pt>
                <c:pt idx="8559">
                  <c:v>-6.1471557617836803</c:v>
                </c:pt>
                <c:pt idx="8560">
                  <c:v>-6.19262695256025</c:v>
                </c:pt>
                <c:pt idx="8561">
                  <c:v>-5.79711913915592</c:v>
                </c:pt>
                <c:pt idx="8562">
                  <c:v>-4.7695922856545296</c:v>
                </c:pt>
                <c:pt idx="8563">
                  <c:v>-5.1181030284825404</c:v>
                </c:pt>
                <c:pt idx="8564">
                  <c:v>-5.9146118156225</c:v>
                </c:pt>
                <c:pt idx="8565">
                  <c:v>-5.3671264647694796</c:v>
                </c:pt>
                <c:pt idx="8566">
                  <c:v>-5.3152465831077</c:v>
                </c:pt>
                <c:pt idx="8567">
                  <c:v>-6.0671997062058196</c:v>
                </c:pt>
                <c:pt idx="8568">
                  <c:v>-5.4913330064267303</c:v>
                </c:pt>
                <c:pt idx="8569">
                  <c:v>-4.52453613313007</c:v>
                </c:pt>
                <c:pt idx="8570">
                  <c:v>-4.7460937507822401</c:v>
                </c:pt>
                <c:pt idx="8571">
                  <c:v>-5.2911376954250597</c:v>
                </c:pt>
                <c:pt idx="8572">
                  <c:v>-5.3695678696768701</c:v>
                </c:pt>
                <c:pt idx="8573">
                  <c:v>-4.3823242158715798</c:v>
                </c:pt>
                <c:pt idx="8574">
                  <c:v>-2.3767089825695402</c:v>
                </c:pt>
                <c:pt idx="8575">
                  <c:v>-1.12030029311127</c:v>
                </c:pt>
                <c:pt idx="8576">
                  <c:v>-1.2194824221753999</c:v>
                </c:pt>
                <c:pt idx="8577">
                  <c:v>-1.42852783187098</c:v>
                </c:pt>
                <c:pt idx="8578">
                  <c:v>-1.3171386718411899</c:v>
                </c:pt>
                <c:pt idx="8579">
                  <c:v>-1.29364013641534</c:v>
                </c:pt>
                <c:pt idx="8580">
                  <c:v>-1.08276367037712</c:v>
                </c:pt>
                <c:pt idx="8581">
                  <c:v>-4.3029783388863797E-2</c:v>
                </c:pt>
                <c:pt idx="8582">
                  <c:v>1.1837768555303001</c:v>
                </c:pt>
                <c:pt idx="8583">
                  <c:v>1.2265014640439</c:v>
                </c:pt>
                <c:pt idx="8584">
                  <c:v>0.67199707066158099</c:v>
                </c:pt>
                <c:pt idx="8585">
                  <c:v>0.91400146588306996</c:v>
                </c:pt>
                <c:pt idx="8586">
                  <c:v>1.6345214852043399</c:v>
                </c:pt>
                <c:pt idx="8587">
                  <c:v>2.2094726569054099</c:v>
                </c:pt>
                <c:pt idx="8588">
                  <c:v>2.6632690433187101</c:v>
                </c:pt>
                <c:pt idx="8589">
                  <c:v>2.90557861350604</c:v>
                </c:pt>
                <c:pt idx="8590">
                  <c:v>3.0612182619049801</c:v>
                </c:pt>
                <c:pt idx="8591">
                  <c:v>3.1900024411494101</c:v>
                </c:pt>
                <c:pt idx="8592">
                  <c:v>3.0123901359914602</c:v>
                </c:pt>
                <c:pt idx="8593">
                  <c:v>2.50946044860809</c:v>
                </c:pt>
                <c:pt idx="8594">
                  <c:v>2.0877075200252602</c:v>
                </c:pt>
                <c:pt idx="8595">
                  <c:v>2.4288940442015599</c:v>
                </c:pt>
                <c:pt idx="8596">
                  <c:v>3.2803344727768802</c:v>
                </c:pt>
                <c:pt idx="8597">
                  <c:v>3.3636474604251698</c:v>
                </c:pt>
                <c:pt idx="8598">
                  <c:v>3.0102539065154499</c:v>
                </c:pt>
                <c:pt idx="8599">
                  <c:v>3.1933593751535199</c:v>
                </c:pt>
                <c:pt idx="8600">
                  <c:v>3.2992553705262901</c:v>
                </c:pt>
                <c:pt idx="8601">
                  <c:v>2.9083251944305299</c:v>
                </c:pt>
                <c:pt idx="8602">
                  <c:v>2.3007202136135998</c:v>
                </c:pt>
                <c:pt idx="8603">
                  <c:v>1.4532470693322901</c:v>
                </c:pt>
                <c:pt idx="8604">
                  <c:v>0.778808593403156</c:v>
                </c:pt>
                <c:pt idx="8605">
                  <c:v>0.54016113291540002</c:v>
                </c:pt>
                <c:pt idx="8606">
                  <c:v>0.61096191503949604</c:v>
                </c:pt>
                <c:pt idx="8607">
                  <c:v>1.2823486341052399</c:v>
                </c:pt>
                <c:pt idx="8608">
                  <c:v>2.1707153328297202</c:v>
                </c:pt>
                <c:pt idx="8609">
                  <c:v>2.7194213870842399</c:v>
                </c:pt>
                <c:pt idx="8610">
                  <c:v>2.9705810546514799</c:v>
                </c:pt>
                <c:pt idx="8611">
                  <c:v>2.94586181707766</c:v>
                </c:pt>
                <c:pt idx="8612">
                  <c:v>3.4066772476304399</c:v>
                </c:pt>
                <c:pt idx="8613">
                  <c:v>4.4613647460527899</c:v>
                </c:pt>
                <c:pt idx="8614">
                  <c:v>4.43328857329006</c:v>
                </c:pt>
                <c:pt idx="8615">
                  <c:v>3.7966918949697699</c:v>
                </c:pt>
                <c:pt idx="8616">
                  <c:v>4.0972900393009803</c:v>
                </c:pt>
                <c:pt idx="8617">
                  <c:v>4.2605590816282897</c:v>
                </c:pt>
                <c:pt idx="8618">
                  <c:v>3.9846801766384399</c:v>
                </c:pt>
                <c:pt idx="8619">
                  <c:v>4.5715332045505104</c:v>
                </c:pt>
                <c:pt idx="8620">
                  <c:v>5.5462646493832297</c:v>
                </c:pt>
                <c:pt idx="8621">
                  <c:v>6.1929321298385904</c:v>
                </c:pt>
                <c:pt idx="8622">
                  <c:v>6.83044433679754</c:v>
                </c:pt>
                <c:pt idx="8623">
                  <c:v>7.4185180667968096</c:v>
                </c:pt>
                <c:pt idx="8624">
                  <c:v>7.6852416985265597</c:v>
                </c:pt>
                <c:pt idx="8625">
                  <c:v>7.2125244128278103</c:v>
                </c:pt>
                <c:pt idx="8626">
                  <c:v>6.3693237301300503</c:v>
                </c:pt>
                <c:pt idx="8627">
                  <c:v>6.1383056639792803</c:v>
                </c:pt>
                <c:pt idx="8628">
                  <c:v>6.0815429680891597</c:v>
                </c:pt>
                <c:pt idx="8629">
                  <c:v>5.6307983394674501</c:v>
                </c:pt>
                <c:pt idx="8630">
                  <c:v>5.3744506834271002</c:v>
                </c:pt>
                <c:pt idx="8631">
                  <c:v>5.2609252925740799</c:v>
                </c:pt>
                <c:pt idx="8632">
                  <c:v>4.9920654295463898</c:v>
                </c:pt>
                <c:pt idx="8633">
                  <c:v>4.8959350589471899</c:v>
                </c:pt>
                <c:pt idx="8634">
                  <c:v>5.1364135749130702</c:v>
                </c:pt>
                <c:pt idx="8635">
                  <c:v>5.6088256834417001</c:v>
                </c:pt>
                <c:pt idx="8636">
                  <c:v>5.5053710921912202</c:v>
                </c:pt>
                <c:pt idx="8637">
                  <c:v>4.44610595568893</c:v>
                </c:pt>
                <c:pt idx="8638">
                  <c:v>3.53393554624718</c:v>
                </c:pt>
                <c:pt idx="8639">
                  <c:v>3.1072998040701401</c:v>
                </c:pt>
                <c:pt idx="8640">
                  <c:v>2.6882934561414098</c:v>
                </c:pt>
                <c:pt idx="8641">
                  <c:v>2.0843505842063799</c:v>
                </c:pt>
                <c:pt idx="8642">
                  <c:v>0.90942382712556602</c:v>
                </c:pt>
                <c:pt idx="8643">
                  <c:v>0.23193359523384399</c:v>
                </c:pt>
                <c:pt idx="8644">
                  <c:v>1.2377929697687899</c:v>
                </c:pt>
                <c:pt idx="8645">
                  <c:v>1.92840576079315</c:v>
                </c:pt>
                <c:pt idx="8646">
                  <c:v>1.3009643550765999</c:v>
                </c:pt>
                <c:pt idx="8647">
                  <c:v>1.0354614257163399</c:v>
                </c:pt>
                <c:pt idx="8648">
                  <c:v>0.99151611259746097</c:v>
                </c:pt>
                <c:pt idx="8649">
                  <c:v>0.52856445286143805</c:v>
                </c:pt>
                <c:pt idx="8650">
                  <c:v>0.35034179647288699</c:v>
                </c:pt>
                <c:pt idx="8651">
                  <c:v>7.8430174643959696E-2</c:v>
                </c:pt>
                <c:pt idx="8652">
                  <c:v>-0.69061279373691298</c:v>
                </c:pt>
                <c:pt idx="8653">
                  <c:v>-1.2094116213689301</c:v>
                </c:pt>
                <c:pt idx="8654">
                  <c:v>-1.3952636720150799</c:v>
                </c:pt>
                <c:pt idx="8655">
                  <c:v>-1.4898681637449001</c:v>
                </c:pt>
                <c:pt idx="8656">
                  <c:v>-1.27563476498664</c:v>
                </c:pt>
                <c:pt idx="8657">
                  <c:v>-0.84503173828939404</c:v>
                </c:pt>
                <c:pt idx="8658">
                  <c:v>-0.850524903142716</c:v>
                </c:pt>
                <c:pt idx="8659">
                  <c:v>-1.3894653319583199</c:v>
                </c:pt>
                <c:pt idx="8660">
                  <c:v>-1.3403320301556201</c:v>
                </c:pt>
                <c:pt idx="8661">
                  <c:v>-0.60302734379303202</c:v>
                </c:pt>
                <c:pt idx="8662">
                  <c:v>-0.63201904412524201</c:v>
                </c:pt>
                <c:pt idx="8663">
                  <c:v>-1.4102172857453801</c:v>
                </c:pt>
                <c:pt idx="8664">
                  <c:v>-1.8066406246929601</c:v>
                </c:pt>
                <c:pt idx="8665">
                  <c:v>-1.60003662069597</c:v>
                </c:pt>
                <c:pt idx="8666">
                  <c:v>-1.3327026373267601</c:v>
                </c:pt>
                <c:pt idx="8667">
                  <c:v>-1.74133300850679</c:v>
                </c:pt>
                <c:pt idx="8668">
                  <c:v>-2.2079467767263501</c:v>
                </c:pt>
                <c:pt idx="8669">
                  <c:v>-1.79351806636124</c:v>
                </c:pt>
                <c:pt idx="8670">
                  <c:v>-1.76330566470899</c:v>
                </c:pt>
                <c:pt idx="8671">
                  <c:v>-2.19726562431214</c:v>
                </c:pt>
                <c:pt idx="8672">
                  <c:v>-1.7355346678235399</c:v>
                </c:pt>
                <c:pt idx="8673">
                  <c:v>-1.6381835947892001</c:v>
                </c:pt>
                <c:pt idx="8674">
                  <c:v>-2.3348999021771499</c:v>
                </c:pt>
                <c:pt idx="8675">
                  <c:v>-2.2232055663406198</c:v>
                </c:pt>
                <c:pt idx="8676">
                  <c:v>-2.17926025436017</c:v>
                </c:pt>
                <c:pt idx="8677">
                  <c:v>-2.4832153313335001</c:v>
                </c:pt>
                <c:pt idx="8678">
                  <c:v>-2.0159912112610199</c:v>
                </c:pt>
                <c:pt idx="8679">
                  <c:v>-2.2323608413020901</c:v>
                </c:pt>
                <c:pt idx="8680">
                  <c:v>-3.2077026361565899</c:v>
                </c:pt>
                <c:pt idx="8681">
                  <c:v>-2.8317260730109202</c:v>
                </c:pt>
                <c:pt idx="8682">
                  <c:v>-2.0239257816214198</c:v>
                </c:pt>
                <c:pt idx="8683">
                  <c:v>-2.2720336921541202</c:v>
                </c:pt>
                <c:pt idx="8684">
                  <c:v>-2.7716064455359</c:v>
                </c:pt>
                <c:pt idx="8685">
                  <c:v>-2.9208374025486701</c:v>
                </c:pt>
                <c:pt idx="8686">
                  <c:v>-3.0575561528995099</c:v>
                </c:pt>
                <c:pt idx="8687">
                  <c:v>-3.4283447265359701</c:v>
                </c:pt>
                <c:pt idx="8688">
                  <c:v>-3.4106445305030602</c:v>
                </c:pt>
                <c:pt idx="8689">
                  <c:v>-2.9129028326957598</c:v>
                </c:pt>
                <c:pt idx="8690">
                  <c:v>-3.35571289151483</c:v>
                </c:pt>
                <c:pt idx="8691">
                  <c:v>-3.9486694324034302</c:v>
                </c:pt>
                <c:pt idx="8692">
                  <c:v>-3.1564331051986798</c:v>
                </c:pt>
                <c:pt idx="8693">
                  <c:v>-2.9766845716096602</c:v>
                </c:pt>
                <c:pt idx="8694">
                  <c:v>-3.8400268549735501</c:v>
                </c:pt>
                <c:pt idx="8695">
                  <c:v>-3.5104370109057199</c:v>
                </c:pt>
                <c:pt idx="8696">
                  <c:v>-2.9699707038393202</c:v>
                </c:pt>
                <c:pt idx="8697">
                  <c:v>-3.4448242189767799</c:v>
                </c:pt>
                <c:pt idx="8698">
                  <c:v>-3.5955810541244499</c:v>
                </c:pt>
                <c:pt idx="8699">
                  <c:v>-3.2217407219865701</c:v>
                </c:pt>
                <c:pt idx="8700">
                  <c:v>-2.7770996091364499</c:v>
                </c:pt>
                <c:pt idx="8701">
                  <c:v>-2.6187133797746198</c:v>
                </c:pt>
                <c:pt idx="8702">
                  <c:v>-3.1945800778484301</c:v>
                </c:pt>
                <c:pt idx="8703">
                  <c:v>-3.0111694315799702</c:v>
                </c:pt>
                <c:pt idx="8704">
                  <c:v>-1.6757202147460699</c:v>
                </c:pt>
                <c:pt idx="8705">
                  <c:v>-1.6110229509304099</c:v>
                </c:pt>
                <c:pt idx="8706">
                  <c:v>-2.7447509766076501</c:v>
                </c:pt>
                <c:pt idx="8707">
                  <c:v>-2.7746582015276098</c:v>
                </c:pt>
                <c:pt idx="8708">
                  <c:v>-1.7166137684790299</c:v>
                </c:pt>
                <c:pt idx="8709">
                  <c:v>-1.02050781251245</c:v>
                </c:pt>
                <c:pt idx="8710">
                  <c:v>-1.0287475587547401</c:v>
                </c:pt>
                <c:pt idx="8711">
                  <c:v>-1.1352539061483899</c:v>
                </c:pt>
                <c:pt idx="8712">
                  <c:v>-1.06811523454219</c:v>
                </c:pt>
                <c:pt idx="8713">
                  <c:v>-1.1785888676368801</c:v>
                </c:pt>
                <c:pt idx="8714">
                  <c:v>-1.47552490248293</c:v>
                </c:pt>
                <c:pt idx="8715">
                  <c:v>-1.56738281186049</c:v>
                </c:pt>
                <c:pt idx="8716">
                  <c:v>-1.1453247063676899</c:v>
                </c:pt>
                <c:pt idx="8717">
                  <c:v>-0.70739746164082196</c:v>
                </c:pt>
                <c:pt idx="8718">
                  <c:v>-1.17156982473125</c:v>
                </c:pt>
                <c:pt idx="8719">
                  <c:v>-1.5093994131041699</c:v>
                </c:pt>
                <c:pt idx="8720">
                  <c:v>-0.87768554709907398</c:v>
                </c:pt>
                <c:pt idx="8721">
                  <c:v>-1.0253906257388501</c:v>
                </c:pt>
                <c:pt idx="8722">
                  <c:v>-1.51184081915927</c:v>
                </c:pt>
                <c:pt idx="8723">
                  <c:v>-0.75256347680584701</c:v>
                </c:pt>
                <c:pt idx="8724">
                  <c:v>-0.91278076367899497</c:v>
                </c:pt>
                <c:pt idx="8725">
                  <c:v>-2.20184326147929</c:v>
                </c:pt>
                <c:pt idx="8726">
                  <c:v>-2.0443725582911698</c:v>
                </c:pt>
                <c:pt idx="8727">
                  <c:v>-1.84539795096808</c:v>
                </c:pt>
                <c:pt idx="8728">
                  <c:v>-2.9943847662685101</c:v>
                </c:pt>
                <c:pt idx="8729">
                  <c:v>-3.4170532218970502</c:v>
                </c:pt>
                <c:pt idx="8730">
                  <c:v>-2.9183959959580799</c:v>
                </c:pt>
                <c:pt idx="8731">
                  <c:v>-2.8292846689116802</c:v>
                </c:pt>
                <c:pt idx="8732">
                  <c:v>-3.44787597800596</c:v>
                </c:pt>
                <c:pt idx="8733">
                  <c:v>-4.3948364257189203</c:v>
                </c:pt>
                <c:pt idx="8734">
                  <c:v>-4.3539428698525597</c:v>
                </c:pt>
                <c:pt idx="8735">
                  <c:v>-3.5406494145561802</c:v>
                </c:pt>
                <c:pt idx="8736">
                  <c:v>-3.8641357437328199</c:v>
                </c:pt>
                <c:pt idx="8737">
                  <c:v>-4.8767089851345897</c:v>
                </c:pt>
                <c:pt idx="8738">
                  <c:v>-5.3738403320774104</c:v>
                </c:pt>
                <c:pt idx="8739">
                  <c:v>-5.4040527334456803</c:v>
                </c:pt>
                <c:pt idx="8740">
                  <c:v>-4.7958374010883897</c:v>
                </c:pt>
                <c:pt idx="8741">
                  <c:v>-3.9752197261358</c:v>
                </c:pt>
                <c:pt idx="8742">
                  <c:v>-3.6962890624220401</c:v>
                </c:pt>
                <c:pt idx="8743">
                  <c:v>-3.6453247074761599</c:v>
                </c:pt>
                <c:pt idx="8744">
                  <c:v>-3.9361572276487502</c:v>
                </c:pt>
                <c:pt idx="8745">
                  <c:v>-4.64538574272314</c:v>
                </c:pt>
                <c:pt idx="8746">
                  <c:v>-4.9951171869330402</c:v>
                </c:pt>
                <c:pt idx="8747">
                  <c:v>-4.6249389641142002</c:v>
                </c:pt>
                <c:pt idx="8748">
                  <c:v>-4.1491699223481104</c:v>
                </c:pt>
                <c:pt idx="8749">
                  <c:v>-4.4577026373439397</c:v>
                </c:pt>
                <c:pt idx="8750">
                  <c:v>-4.8654174793499401</c:v>
                </c:pt>
                <c:pt idx="8751">
                  <c:v>-4.1366577142206298</c:v>
                </c:pt>
                <c:pt idx="8752">
                  <c:v>-3.7307739265289999</c:v>
                </c:pt>
                <c:pt idx="8753">
                  <c:v>-4.2178344713087998</c:v>
                </c:pt>
                <c:pt idx="8754">
                  <c:v>-3.34014892348985</c:v>
                </c:pt>
                <c:pt idx="8755">
                  <c:v>-1.8493652339542499</c:v>
                </c:pt>
                <c:pt idx="8756">
                  <c:v>-1.57562255795253</c:v>
                </c:pt>
                <c:pt idx="8757">
                  <c:v>-1.15844726489192</c:v>
                </c:pt>
                <c:pt idx="8758">
                  <c:v>-0.682067872428892</c:v>
                </c:pt>
                <c:pt idx="8759">
                  <c:v>-1.5496826184808501</c:v>
                </c:pt>
                <c:pt idx="8760">
                  <c:v>-2.3901367183889</c:v>
                </c:pt>
                <c:pt idx="8761">
                  <c:v>-2.1557617178105799</c:v>
                </c:pt>
                <c:pt idx="8762">
                  <c:v>-1.54602050713967</c:v>
                </c:pt>
                <c:pt idx="8763">
                  <c:v>-1.1093139648936501</c:v>
                </c:pt>
                <c:pt idx="8764">
                  <c:v>-1.1416625974995001</c:v>
                </c:pt>
                <c:pt idx="8765">
                  <c:v>-1.0400390614639099</c:v>
                </c:pt>
                <c:pt idx="8766">
                  <c:v>-0.368347167466476</c:v>
                </c:pt>
                <c:pt idx="8767">
                  <c:v>-4.2724609224187297E-2</c:v>
                </c:pt>
                <c:pt idx="8768">
                  <c:v>5.4931641186777298E-2</c:v>
                </c:pt>
                <c:pt idx="8769">
                  <c:v>0.418701171683656</c:v>
                </c:pt>
                <c:pt idx="8770">
                  <c:v>0.29479980378816401</c:v>
                </c:pt>
                <c:pt idx="8771">
                  <c:v>-0.286865234837408</c:v>
                </c:pt>
                <c:pt idx="8772">
                  <c:v>-0.58593749985089705</c:v>
                </c:pt>
                <c:pt idx="8773">
                  <c:v>-0.48950195280187803</c:v>
                </c:pt>
                <c:pt idx="8774">
                  <c:v>-0.280761719186498</c:v>
                </c:pt>
                <c:pt idx="8775">
                  <c:v>-0.56274414131092498</c:v>
                </c:pt>
                <c:pt idx="8776">
                  <c:v>-1.0058593743407001</c:v>
                </c:pt>
                <c:pt idx="8777">
                  <c:v>-0.58044433438336995</c:v>
                </c:pt>
                <c:pt idx="8778">
                  <c:v>0.42236328256765299</c:v>
                </c:pt>
                <c:pt idx="8779">
                  <c:v>1.2725830084017999</c:v>
                </c:pt>
                <c:pt idx="8780">
                  <c:v>1.65283203079164</c:v>
                </c:pt>
                <c:pt idx="8781">
                  <c:v>1.3574218746770701</c:v>
                </c:pt>
                <c:pt idx="8782">
                  <c:v>1.1492919919881499</c:v>
                </c:pt>
                <c:pt idx="8783">
                  <c:v>1.0208129868353499</c:v>
                </c:pt>
                <c:pt idx="8784">
                  <c:v>9.0026854251350499E-2</c:v>
                </c:pt>
                <c:pt idx="8785">
                  <c:v>-0.69366455085046297</c:v>
                </c:pt>
                <c:pt idx="8786">
                  <c:v>-0.73822021483710498</c:v>
                </c:pt>
                <c:pt idx="8787">
                  <c:v>-0.73394775242733301</c:v>
                </c:pt>
                <c:pt idx="8788">
                  <c:v>0.21697998295718399</c:v>
                </c:pt>
                <c:pt idx="8789">
                  <c:v>1.81701660192701</c:v>
                </c:pt>
                <c:pt idx="8790">
                  <c:v>2.0513916011448199</c:v>
                </c:pt>
                <c:pt idx="8791">
                  <c:v>1.78314209028994</c:v>
                </c:pt>
                <c:pt idx="8792">
                  <c:v>2.0697021480312201</c:v>
                </c:pt>
                <c:pt idx="8793">
                  <c:v>1.8087768554796899</c:v>
                </c:pt>
                <c:pt idx="8794">
                  <c:v>1.81579590000598</c:v>
                </c:pt>
                <c:pt idx="8795">
                  <c:v>2.8219604489556702</c:v>
                </c:pt>
                <c:pt idx="8796">
                  <c:v>2.65319823995753</c:v>
                </c:pt>
                <c:pt idx="8797">
                  <c:v>1.2243652341625799</c:v>
                </c:pt>
                <c:pt idx="8798">
                  <c:v>1.08825683772405</c:v>
                </c:pt>
                <c:pt idx="8799">
                  <c:v>2.2329711923236899</c:v>
                </c:pt>
                <c:pt idx="8800">
                  <c:v>2.8201293948469202</c:v>
                </c:pt>
                <c:pt idx="8801">
                  <c:v>3.0221557630162299</c:v>
                </c:pt>
                <c:pt idx="8802">
                  <c:v>3.85253906374074</c:v>
                </c:pt>
                <c:pt idx="8803">
                  <c:v>4.64660644534783</c:v>
                </c:pt>
                <c:pt idx="8804">
                  <c:v>4.6691894528237601</c:v>
                </c:pt>
                <c:pt idx="8805">
                  <c:v>4.4766235345972198</c:v>
                </c:pt>
                <c:pt idx="8806">
                  <c:v>4.1192626940143802</c:v>
                </c:pt>
                <c:pt idx="8807">
                  <c:v>3.2904052725470798</c:v>
                </c:pt>
                <c:pt idx="8808">
                  <c:v>2.7218627929577601</c:v>
                </c:pt>
                <c:pt idx="8809">
                  <c:v>2.7148437498301301</c:v>
                </c:pt>
                <c:pt idx="8810">
                  <c:v>2.6065063473002401</c:v>
                </c:pt>
                <c:pt idx="8811">
                  <c:v>2.3794555665354502</c:v>
                </c:pt>
                <c:pt idx="8812">
                  <c:v>2.4618530279861699</c:v>
                </c:pt>
                <c:pt idx="8813">
                  <c:v>2.87109375037031</c:v>
                </c:pt>
                <c:pt idx="8814">
                  <c:v>3.1069946285555798</c:v>
                </c:pt>
                <c:pt idx="8815">
                  <c:v>2.8836059569871799</c:v>
                </c:pt>
                <c:pt idx="8816">
                  <c:v>2.8555297854056501</c:v>
                </c:pt>
                <c:pt idx="8817">
                  <c:v>3.01422119018227</c:v>
                </c:pt>
                <c:pt idx="8818">
                  <c:v>2.2354125957051698</c:v>
                </c:pt>
                <c:pt idx="8819">
                  <c:v>0.99395751875961402</c:v>
                </c:pt>
                <c:pt idx="8820">
                  <c:v>0.5035400390625</c:v>
                </c:pt>
              </c:numCache>
            </c:numRef>
          </c:yVal>
          <c:smooth val="1"/>
          <c:extLst>
            <c:ext xmlns:c16="http://schemas.microsoft.com/office/drawing/2014/chart" uri="{C3380CC4-5D6E-409C-BE32-E72D297353CC}">
              <c16:uniqueId val="{00000001-05FC-45A5-8E96-0876451AC121}"/>
            </c:ext>
          </c:extLst>
        </c:ser>
        <c:ser>
          <c:idx val="2"/>
          <c:order val="2"/>
          <c:tx>
            <c:v>אנבלופ מתוקן</c:v>
          </c:tx>
          <c:spPr>
            <a:ln w="9525" cap="rnd">
              <a:solidFill>
                <a:schemeClr val="accent4"/>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Norm'!$O$2:$O$8822</c:f>
              <c:numCache>
                <c:formatCode>General</c:formatCode>
                <c:ptCount val="88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2-05FC-45A5-8E96-0876451AC121}"/>
            </c:ext>
          </c:extLst>
        </c:ser>
        <c:dLbls>
          <c:showLegendKey val="0"/>
          <c:showVal val="0"/>
          <c:showCatName val="0"/>
          <c:showSerName val="0"/>
          <c:showPercent val="0"/>
          <c:showBubbleSize val="0"/>
        </c:dLbls>
        <c:axId val="755622160"/>
        <c:axId val="755622488"/>
      </c:scatterChart>
      <c:valAx>
        <c:axId val="755622160"/>
        <c:scaling>
          <c:orientation val="minMax"/>
          <c:max val="7.0000000000000007E-2"/>
          <c:min val="5.000000000000001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488"/>
        <c:crosses val="autoZero"/>
        <c:crossBetween val="midCat"/>
      </c:valAx>
      <c:valAx>
        <c:axId val="755622488"/>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גרף</a:t>
            </a:r>
            <a:r>
              <a:rPr lang="he-IL" baseline="0"/>
              <a:t> הפרשים - אנבלופ מתוקן כנגד שיר 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'Data Norm'!$P$1</c:f>
              <c:strCache>
                <c:ptCount val="1"/>
                <c:pt idx="0">
                  <c:v>dis_Envelop_signal</c:v>
                </c:pt>
              </c:strCache>
            </c:strRef>
          </c:tx>
          <c:spPr>
            <a:ln w="25400" cap="rnd">
              <a:noFill/>
              <a:round/>
            </a:ln>
            <a:effectLst/>
          </c:spPr>
          <c:marker>
            <c:symbol val="circle"/>
            <c:size val="5"/>
            <c:spPr>
              <a:solidFill>
                <a:schemeClr val="accent1"/>
              </a:solidFill>
              <a:ln w="9525">
                <a:solidFill>
                  <a:schemeClr val="accent1"/>
                </a:solid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Norm'!$P$2:$P$8822</c:f>
              <c:numCache>
                <c:formatCode>0.0000000</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0.83003278201496311</c:v>
                </c:pt>
                <c:pt idx="884">
                  <c:v>0.94688524695720111</c:v>
                </c:pt>
                <c:pt idx="885">
                  <c:v>1.1607885417155064</c:v>
                </c:pt>
                <c:pt idx="886">
                  <c:v>1.1459803731041776</c:v>
                </c:pt>
                <c:pt idx="887">
                  <c:v>1.3600337664192743</c:v>
                </c:pt>
                <c:pt idx="888">
                  <c:v>1.3347665450084985</c:v>
                </c:pt>
                <c:pt idx="889">
                  <c:v>0.50046197122773095</c:v>
                </c:pt>
                <c:pt idx="890">
                  <c:v>0.46929200578763997</c:v>
                </c:pt>
                <c:pt idx="891">
                  <c:v>0.24143043380852847</c:v>
                </c:pt>
                <c:pt idx="892">
                  <c:v>0.12173919920250453</c:v>
                </c:pt>
                <c:pt idx="893">
                  <c:v>0.43380849443186786</c:v>
                </c:pt>
                <c:pt idx="894">
                  <c:v>0.52291496433028994</c:v>
                </c:pt>
                <c:pt idx="895">
                  <c:v>0.62084318642155112</c:v>
                </c:pt>
                <c:pt idx="896">
                  <c:v>1.5956595887946572</c:v>
                </c:pt>
                <c:pt idx="897">
                  <c:v>2.3454622958503215</c:v>
                </c:pt>
                <c:pt idx="898">
                  <c:v>1.3821462969293696</c:v>
                </c:pt>
                <c:pt idx="899">
                  <c:v>0.50802338151647364</c:v>
                </c:pt>
                <c:pt idx="900">
                  <c:v>1.589096486246576</c:v>
                </c:pt>
                <c:pt idx="901">
                  <c:v>1.4100224610214107</c:v>
                </c:pt>
                <c:pt idx="902">
                  <c:v>1.2392247089192738</c:v>
                </c:pt>
                <c:pt idx="903">
                  <c:v>1.2530856247170459</c:v>
                </c:pt>
                <c:pt idx="904">
                  <c:v>1.1957883749442872</c:v>
                </c:pt>
                <c:pt idx="905">
                  <c:v>0.76137636036860079</c:v>
                </c:pt>
                <c:pt idx="906">
                  <c:v>0.88951668935875383</c:v>
                </c:pt>
                <c:pt idx="907">
                  <c:v>1.2887128191930017</c:v>
                </c:pt>
                <c:pt idx="908">
                  <c:v>0.66026119132283889</c:v>
                </c:pt>
                <c:pt idx="909">
                  <c:v>0.99771357746244582</c:v>
                </c:pt>
                <c:pt idx="910">
                  <c:v>1.9541101916082282</c:v>
                </c:pt>
                <c:pt idx="911">
                  <c:v>2.324414554705176</c:v>
                </c:pt>
                <c:pt idx="912">
                  <c:v>2.5548192088257453</c:v>
                </c:pt>
                <c:pt idx="913">
                  <c:v>1.8790962633364754</c:v>
                </c:pt>
                <c:pt idx="914">
                  <c:v>0.98154697676798497</c:v>
                </c:pt>
                <c:pt idx="915">
                  <c:v>0.85122543919035487</c:v>
                </c:pt>
                <c:pt idx="916">
                  <c:v>1.4073254423184212</c:v>
                </c:pt>
                <c:pt idx="917">
                  <c:v>1.7095543205217305</c:v>
                </c:pt>
                <c:pt idx="918">
                  <c:v>1.446050389395799</c:v>
                </c:pt>
                <c:pt idx="919">
                  <c:v>0.51285405742138246</c:v>
                </c:pt>
                <c:pt idx="920">
                  <c:v>4.4875345064276484E-2</c:v>
                </c:pt>
                <c:pt idx="921">
                  <c:v>0.22058168753591056</c:v>
                </c:pt>
                <c:pt idx="922">
                  <c:v>0.23067447032648514</c:v>
                </c:pt>
                <c:pt idx="923">
                  <c:v>0.35537955322328951</c:v>
                </c:pt>
                <c:pt idx="924">
                  <c:v>0.8576733872170158</c:v>
                </c:pt>
                <c:pt idx="925">
                  <c:v>0.54108225308296953</c:v>
                </c:pt>
                <c:pt idx="926">
                  <c:v>0.39970979099856685</c:v>
                </c:pt>
                <c:pt idx="927">
                  <c:v>0.92353309550004159</c:v>
                </c:pt>
                <c:pt idx="928">
                  <c:v>1.3390988697322721</c:v>
                </c:pt>
                <c:pt idx="929">
                  <c:v>1.7024942916447521</c:v>
                </c:pt>
                <c:pt idx="930">
                  <c:v>2.0929092569276992</c:v>
                </c:pt>
                <c:pt idx="931">
                  <c:v>2.7338297686902422</c:v>
                </c:pt>
                <c:pt idx="932">
                  <c:v>3.1541417416893038</c:v>
                </c:pt>
                <c:pt idx="933">
                  <c:v>3.5994778606745106</c:v>
                </c:pt>
                <c:pt idx="934">
                  <c:v>3.7892314117896255</c:v>
                </c:pt>
                <c:pt idx="935">
                  <c:v>3.9407866880918538</c:v>
                </c:pt>
                <c:pt idx="936">
                  <c:v>4.2216918399998535</c:v>
                </c:pt>
                <c:pt idx="937">
                  <c:v>4.4365418243057491</c:v>
                </c:pt>
                <c:pt idx="938">
                  <c:v>3.633727555131987</c:v>
                </c:pt>
                <c:pt idx="939">
                  <c:v>2.999255421787788</c:v>
                </c:pt>
                <c:pt idx="940">
                  <c:v>3.4213222563460004</c:v>
                </c:pt>
                <c:pt idx="941">
                  <c:v>3.6969700095733424</c:v>
                </c:pt>
                <c:pt idx="942">
                  <c:v>3.6103668354541023</c:v>
                </c:pt>
                <c:pt idx="943">
                  <c:v>3.8078926796254313</c:v>
                </c:pt>
                <c:pt idx="944">
                  <c:v>4.4383630475371882</c:v>
                </c:pt>
                <c:pt idx="945">
                  <c:v>5.1768425631137962</c:v>
                </c:pt>
                <c:pt idx="946">
                  <c:v>5.6554687837152509</c:v>
                </c:pt>
                <c:pt idx="947">
                  <c:v>5.1217800225474948</c:v>
                </c:pt>
                <c:pt idx="948">
                  <c:v>5.2733707456143737</c:v>
                </c:pt>
                <c:pt idx="949">
                  <c:v>6.0369397183852724</c:v>
                </c:pt>
                <c:pt idx="950">
                  <c:v>5.9364141672102964</c:v>
                </c:pt>
                <c:pt idx="951">
                  <c:v>4.9280496975851751</c:v>
                </c:pt>
                <c:pt idx="952">
                  <c:v>4.601186005302635</c:v>
                </c:pt>
                <c:pt idx="953">
                  <c:v>4.8327512823898449</c:v>
                </c:pt>
                <c:pt idx="954">
                  <c:v>4.9087792581492442</c:v>
                </c:pt>
                <c:pt idx="955">
                  <c:v>4.7615293559956342</c:v>
                </c:pt>
                <c:pt idx="956">
                  <c:v>4.7073942033603364</c:v>
                </c:pt>
                <c:pt idx="957">
                  <c:v>4.5306227478421821</c:v>
                </c:pt>
                <c:pt idx="958">
                  <c:v>3.9035652263324514</c:v>
                </c:pt>
                <c:pt idx="959">
                  <c:v>3.7709159624898589</c:v>
                </c:pt>
                <c:pt idx="960">
                  <c:v>3.3835375688720628</c:v>
                </c:pt>
                <c:pt idx="961">
                  <c:v>2.3241138958679883</c:v>
                </c:pt>
                <c:pt idx="962">
                  <c:v>1.309688252493165</c:v>
                </c:pt>
                <c:pt idx="963">
                  <c:v>0.89604976150663029</c:v>
                </c:pt>
                <c:pt idx="964">
                  <c:v>0.13663387594081433</c:v>
                </c:pt>
                <c:pt idx="965">
                  <c:v>0.46023085295239996</c:v>
                </c:pt>
                <c:pt idx="966">
                  <c:v>0.50209117633608358</c:v>
                </c:pt>
                <c:pt idx="967">
                  <c:v>0.22369193714656577</c:v>
                </c:pt>
                <c:pt idx="968">
                  <c:v>4.6462927489433703E-2</c:v>
                </c:pt>
                <c:pt idx="969">
                  <c:v>0.21522969580882911</c:v>
                </c:pt>
                <c:pt idx="970">
                  <c:v>0.54999913833092107</c:v>
                </c:pt>
                <c:pt idx="971">
                  <c:v>0.75373896194417167</c:v>
                </c:pt>
                <c:pt idx="972">
                  <c:v>0.72481891505759588</c:v>
                </c:pt>
                <c:pt idx="973">
                  <c:v>0.68406278618836058</c:v>
                </c:pt>
                <c:pt idx="974">
                  <c:v>0.77525448326192059</c:v>
                </c:pt>
                <c:pt idx="975">
                  <c:v>0.55122872072915419</c:v>
                </c:pt>
                <c:pt idx="976">
                  <c:v>0.58800745673718735</c:v>
                </c:pt>
                <c:pt idx="977">
                  <c:v>5.1512276740743435E-2</c:v>
                </c:pt>
                <c:pt idx="978">
                  <c:v>0.41484640793613892</c:v>
                </c:pt>
                <c:pt idx="979">
                  <c:v>0.13173240174086986</c:v>
                </c:pt>
                <c:pt idx="980">
                  <c:v>5.0938380459531807E-2</c:v>
                </c:pt>
                <c:pt idx="981">
                  <c:v>1.191768973232409</c:v>
                </c:pt>
                <c:pt idx="982">
                  <c:v>0.98482861799902954</c:v>
                </c:pt>
                <c:pt idx="983">
                  <c:v>0.36633967764883835</c:v>
                </c:pt>
                <c:pt idx="984">
                  <c:v>1.6393837181137876</c:v>
                </c:pt>
                <c:pt idx="985">
                  <c:v>2.2818956642411892</c:v>
                </c:pt>
                <c:pt idx="986">
                  <c:v>1.5409649845719913</c:v>
                </c:pt>
                <c:pt idx="987">
                  <c:v>1.6551734933805415</c:v>
                </c:pt>
                <c:pt idx="988">
                  <c:v>2.3042080433784142</c:v>
                </c:pt>
                <c:pt idx="989">
                  <c:v>1.7084678121052828</c:v>
                </c:pt>
                <c:pt idx="990">
                  <c:v>1.5535838773832034</c:v>
                </c:pt>
                <c:pt idx="991">
                  <c:v>1.7541151331484737</c:v>
                </c:pt>
                <c:pt idx="992">
                  <c:v>0.71329700403597229</c:v>
                </c:pt>
                <c:pt idx="993">
                  <c:v>0.44944638466848952</c:v>
                </c:pt>
                <c:pt idx="994">
                  <c:v>0.21707254481484295</c:v>
                </c:pt>
                <c:pt idx="995">
                  <c:v>0.6050420100387961</c:v>
                </c:pt>
                <c:pt idx="996">
                  <c:v>2.5409971909659657E-2</c:v>
                </c:pt>
                <c:pt idx="997">
                  <c:v>0.48185763583855046</c:v>
                </c:pt>
                <c:pt idx="998">
                  <c:v>1.8827964355339701</c:v>
                </c:pt>
                <c:pt idx="999">
                  <c:v>2.6009613674737349</c:v>
                </c:pt>
                <c:pt idx="1000">
                  <c:v>2.5283902644783902</c:v>
                </c:pt>
                <c:pt idx="1001">
                  <c:v>2.2122805916178367</c:v>
                </c:pt>
                <c:pt idx="1002">
                  <c:v>2.5050891738069012</c:v>
                </c:pt>
                <c:pt idx="1003">
                  <c:v>3.4859937553718501</c:v>
                </c:pt>
                <c:pt idx="1004">
                  <c:v>2.9519782380672281</c:v>
                </c:pt>
                <c:pt idx="1005">
                  <c:v>2.2910177200774338</c:v>
                </c:pt>
                <c:pt idx="1006">
                  <c:v>2.7396002695469974</c:v>
                </c:pt>
                <c:pt idx="1007">
                  <c:v>2.4758674315683282</c:v>
                </c:pt>
                <c:pt idx="1008">
                  <c:v>1.9633932828903418</c:v>
                </c:pt>
                <c:pt idx="1009">
                  <c:v>2.7798133756047818</c:v>
                </c:pt>
                <c:pt idx="1010">
                  <c:v>2.7456855618183109</c:v>
                </c:pt>
                <c:pt idx="1011">
                  <c:v>2.1387995008286689</c:v>
                </c:pt>
                <c:pt idx="1012">
                  <c:v>2.5014924421317275</c:v>
                </c:pt>
                <c:pt idx="1013">
                  <c:v>2.442790131200105</c:v>
                </c:pt>
                <c:pt idx="1014">
                  <c:v>2.1360003541698456</c:v>
                </c:pt>
                <c:pt idx="1015">
                  <c:v>2.2078767274246403</c:v>
                </c:pt>
                <c:pt idx="1016">
                  <c:v>1.8482240137326604</c:v>
                </c:pt>
                <c:pt idx="1017">
                  <c:v>1.4210290505264696</c:v>
                </c:pt>
                <c:pt idx="1018">
                  <c:v>1.4894075765309702</c:v>
                </c:pt>
                <c:pt idx="1019">
                  <c:v>1.1996078920509468</c:v>
                </c:pt>
                <c:pt idx="1020">
                  <c:v>1.8542929714408165</c:v>
                </c:pt>
                <c:pt idx="1021">
                  <c:v>2.6513872532848368</c:v>
                </c:pt>
                <c:pt idx="1022">
                  <c:v>2.4449341894120131</c:v>
                </c:pt>
                <c:pt idx="1023">
                  <c:v>2.614442576293619</c:v>
                </c:pt>
                <c:pt idx="1024">
                  <c:v>3.1808455358887318</c:v>
                </c:pt>
                <c:pt idx="1025">
                  <c:v>3.0007415982983083</c:v>
                </c:pt>
                <c:pt idx="1026">
                  <c:v>3.2615395866710477</c:v>
                </c:pt>
                <c:pt idx="1027">
                  <c:v>3.655699135901028</c:v>
                </c:pt>
                <c:pt idx="1028">
                  <c:v>3.1077735389602847</c:v>
                </c:pt>
                <c:pt idx="1029">
                  <c:v>2.9880432204114014</c:v>
                </c:pt>
                <c:pt idx="1030">
                  <c:v>3.1248909297990939</c:v>
                </c:pt>
                <c:pt idx="1031">
                  <c:v>2.8408857164173589</c:v>
                </c:pt>
                <c:pt idx="1032">
                  <c:v>2.6175805492842619</c:v>
                </c:pt>
                <c:pt idx="1033">
                  <c:v>2.7229888611115252</c:v>
                </c:pt>
                <c:pt idx="1034">
                  <c:v>2.5041511683108491</c:v>
                </c:pt>
                <c:pt idx="1035">
                  <c:v>2.4282159471448983</c:v>
                </c:pt>
                <c:pt idx="1036">
                  <c:v>2.3033048616031917</c:v>
                </c:pt>
                <c:pt idx="1037">
                  <c:v>2.1292639231785637</c:v>
                </c:pt>
                <c:pt idx="1038">
                  <c:v>2.0758731887024298</c:v>
                </c:pt>
                <c:pt idx="1039">
                  <c:v>2.2770338877436673</c:v>
                </c:pt>
                <c:pt idx="1040">
                  <c:v>2.2178757189308653</c:v>
                </c:pt>
                <c:pt idx="1041">
                  <c:v>1.4947853359342136</c:v>
                </c:pt>
                <c:pt idx="1042">
                  <c:v>1.245709420416123</c:v>
                </c:pt>
                <c:pt idx="1043">
                  <c:v>2.1608008467603561</c:v>
                </c:pt>
                <c:pt idx="1044">
                  <c:v>3.1660119242908848</c:v>
                </c:pt>
                <c:pt idx="1045">
                  <c:v>3.3025595104285608</c:v>
                </c:pt>
                <c:pt idx="1046">
                  <c:v>3.1510924310912971</c:v>
                </c:pt>
                <c:pt idx="1047">
                  <c:v>2.797949769557734</c:v>
                </c:pt>
                <c:pt idx="1048">
                  <c:v>3.3009692552971872</c:v>
                </c:pt>
                <c:pt idx="1049">
                  <c:v>4.1763258246472397</c:v>
                </c:pt>
                <c:pt idx="1050">
                  <c:v>4.0322918284666285</c:v>
                </c:pt>
                <c:pt idx="1051">
                  <c:v>3.4618358677167747</c:v>
                </c:pt>
                <c:pt idx="1052">
                  <c:v>3.7138562590329451</c:v>
                </c:pt>
                <c:pt idx="1053">
                  <c:v>3.3500046381721593</c:v>
                </c:pt>
                <c:pt idx="1054">
                  <c:v>2.0748654392488963</c:v>
                </c:pt>
                <c:pt idx="1055">
                  <c:v>1.6741513870446862</c:v>
                </c:pt>
                <c:pt idx="1056">
                  <c:v>2.1163676009535326</c:v>
                </c:pt>
                <c:pt idx="1057">
                  <c:v>2.4661810702341507</c:v>
                </c:pt>
                <c:pt idx="1058">
                  <c:v>2.321131925088459</c:v>
                </c:pt>
                <c:pt idx="1059">
                  <c:v>2.0692290414072594</c:v>
                </c:pt>
                <c:pt idx="1060">
                  <c:v>1.6971756850580006</c:v>
                </c:pt>
                <c:pt idx="1061">
                  <c:v>1.848153196642857</c:v>
                </c:pt>
                <c:pt idx="1062">
                  <c:v>2.2987788133335356</c:v>
                </c:pt>
                <c:pt idx="1063">
                  <c:v>2.4879504658416365</c:v>
                </c:pt>
                <c:pt idx="1064">
                  <c:v>2.124467069479925</c:v>
                </c:pt>
                <c:pt idx="1065">
                  <c:v>2.3321364724735054</c:v>
                </c:pt>
                <c:pt idx="1066">
                  <c:v>3.0600438569502666</c:v>
                </c:pt>
                <c:pt idx="1067">
                  <c:v>3.3556741201169604</c:v>
                </c:pt>
                <c:pt idx="1068">
                  <c:v>3.1509289782915664</c:v>
                </c:pt>
                <c:pt idx="1069">
                  <c:v>3.0128811625654266</c:v>
                </c:pt>
                <c:pt idx="1070">
                  <c:v>2.8963036553512542</c:v>
                </c:pt>
                <c:pt idx="1071">
                  <c:v>2.1709656143934564</c:v>
                </c:pt>
                <c:pt idx="1072">
                  <c:v>1.3480281512876409</c:v>
                </c:pt>
                <c:pt idx="1073">
                  <c:v>1.4229871373858489</c:v>
                </c:pt>
                <c:pt idx="1074">
                  <c:v>2.0961960379195226</c:v>
                </c:pt>
                <c:pt idx="1075">
                  <c:v>0.97404222952339259</c:v>
                </c:pt>
                <c:pt idx="1076">
                  <c:v>0.98449620349621059</c:v>
                </c:pt>
                <c:pt idx="1077">
                  <c:v>1.2159292219033913</c:v>
                </c:pt>
                <c:pt idx="1078">
                  <c:v>0.31508903823466339</c:v>
                </c:pt>
                <c:pt idx="1079">
                  <c:v>0.55869350317464317</c:v>
                </c:pt>
                <c:pt idx="1080">
                  <c:v>1.3359136849963216</c:v>
                </c:pt>
                <c:pt idx="1081">
                  <c:v>1.8778030940138402</c:v>
                </c:pt>
                <c:pt idx="1082">
                  <c:v>2.1662599562904239</c:v>
                </c:pt>
                <c:pt idx="1083">
                  <c:v>1.7157298682550743</c:v>
                </c:pt>
                <c:pt idx="1084">
                  <c:v>0.70688213480722073</c:v>
                </c:pt>
                <c:pt idx="1085">
                  <c:v>0.43785354905819096</c:v>
                </c:pt>
                <c:pt idx="1086">
                  <c:v>1.406605116820232</c:v>
                </c:pt>
                <c:pt idx="1087">
                  <c:v>1.6375465963442233</c:v>
                </c:pt>
                <c:pt idx="1088">
                  <c:v>0.93098269427399316</c:v>
                </c:pt>
                <c:pt idx="1089">
                  <c:v>0.66562119884005</c:v>
                </c:pt>
                <c:pt idx="1090">
                  <c:v>0.31268507031793469</c:v>
                </c:pt>
                <c:pt idx="1091">
                  <c:v>0.21687393320109516</c:v>
                </c:pt>
                <c:pt idx="1092">
                  <c:v>0.23035246052727043</c:v>
                </c:pt>
                <c:pt idx="1093">
                  <c:v>0.81114244373190925</c:v>
                </c:pt>
                <c:pt idx="1094">
                  <c:v>1.2610733949311062</c:v>
                </c:pt>
                <c:pt idx="1095">
                  <c:v>4.4568348230285793</c:v>
                </c:pt>
                <c:pt idx="1096">
                  <c:v>5.0568751321555689</c:v>
                </c:pt>
                <c:pt idx="1097">
                  <c:v>3.3337374431604228</c:v>
                </c:pt>
                <c:pt idx="1098">
                  <c:v>2.1834038134405995</c:v>
                </c:pt>
                <c:pt idx="1099">
                  <c:v>2.3450615065691043</c:v>
                </c:pt>
                <c:pt idx="1100">
                  <c:v>2.2104061095879262</c:v>
                </c:pt>
                <c:pt idx="1101">
                  <c:v>1.9637148037187457</c:v>
                </c:pt>
                <c:pt idx="1102">
                  <c:v>2.4908589150384786</c:v>
                </c:pt>
                <c:pt idx="1103">
                  <c:v>3.1999711746132218</c:v>
                </c:pt>
                <c:pt idx="1104">
                  <c:v>2.5362530188188894</c:v>
                </c:pt>
                <c:pt idx="1105">
                  <c:v>1.9905684563584074</c:v>
                </c:pt>
                <c:pt idx="1106">
                  <c:v>2.8911529803746561</c:v>
                </c:pt>
                <c:pt idx="1107">
                  <c:v>4.495615541547358</c:v>
                </c:pt>
                <c:pt idx="1108">
                  <c:v>5.0780653610670292</c:v>
                </c:pt>
                <c:pt idx="1109">
                  <c:v>4.867766972531701</c:v>
                </c:pt>
                <c:pt idx="1110">
                  <c:v>4.6129451379028517</c:v>
                </c:pt>
                <c:pt idx="1111">
                  <c:v>4.6001418950192949</c:v>
                </c:pt>
                <c:pt idx="1112">
                  <c:v>4.8004331326386973</c:v>
                </c:pt>
                <c:pt idx="1113">
                  <c:v>4.7311224624807338</c:v>
                </c:pt>
                <c:pt idx="1114">
                  <c:v>4.3054046233157539</c:v>
                </c:pt>
                <c:pt idx="1115">
                  <c:v>4.2533013541303006</c:v>
                </c:pt>
                <c:pt idx="1116">
                  <c:v>5.4115986207209268</c:v>
                </c:pt>
                <c:pt idx="1117">
                  <c:v>6.0223221063137071</c:v>
                </c:pt>
                <c:pt idx="1118">
                  <c:v>5.6626541736590985</c:v>
                </c:pt>
                <c:pt idx="1119">
                  <c:v>5.4646004362408878</c:v>
                </c:pt>
                <c:pt idx="1120">
                  <c:v>5.944324333674194</c:v>
                </c:pt>
                <c:pt idx="1121">
                  <c:v>5.9291184645597763</c:v>
                </c:pt>
                <c:pt idx="1122">
                  <c:v>5.7087469518111362</c:v>
                </c:pt>
                <c:pt idx="1123">
                  <c:v>5.5191853595890716</c:v>
                </c:pt>
                <c:pt idx="1124">
                  <c:v>5.304344607803392</c:v>
                </c:pt>
                <c:pt idx="1125">
                  <c:v>4.9971534654413627</c:v>
                </c:pt>
                <c:pt idx="1126">
                  <c:v>4.6538282126671282</c:v>
                </c:pt>
                <c:pt idx="1127">
                  <c:v>4.6215717049195124</c:v>
                </c:pt>
                <c:pt idx="1128">
                  <c:v>4.5604214236744109</c:v>
                </c:pt>
                <c:pt idx="1129">
                  <c:v>4.2474156255865019</c:v>
                </c:pt>
                <c:pt idx="1130">
                  <c:v>4.1407655402837635</c:v>
                </c:pt>
                <c:pt idx="1131">
                  <c:v>4.6613273670061153</c:v>
                </c:pt>
                <c:pt idx="1132">
                  <c:v>4.6121074191030367</c:v>
                </c:pt>
                <c:pt idx="1133">
                  <c:v>4.1975402110358857</c:v>
                </c:pt>
                <c:pt idx="1134">
                  <c:v>3.5136785689342287</c:v>
                </c:pt>
                <c:pt idx="1135">
                  <c:v>3.1008443571354833</c:v>
                </c:pt>
                <c:pt idx="1136">
                  <c:v>3.2920437531007583</c:v>
                </c:pt>
                <c:pt idx="1137">
                  <c:v>3.5679147273141143</c:v>
                </c:pt>
                <c:pt idx="1138">
                  <c:v>3.2843375953898799</c:v>
                </c:pt>
                <c:pt idx="1139">
                  <c:v>3.3567452030195422</c:v>
                </c:pt>
                <c:pt idx="1140">
                  <c:v>3.7188863748973886</c:v>
                </c:pt>
                <c:pt idx="1141">
                  <c:v>3.8763745097881093</c:v>
                </c:pt>
                <c:pt idx="1142">
                  <c:v>4.3995817950324057</c:v>
                </c:pt>
                <c:pt idx="1143">
                  <c:v>4.2550865866392034</c:v>
                </c:pt>
                <c:pt idx="1144">
                  <c:v>3.3419563765690059</c:v>
                </c:pt>
                <c:pt idx="1145">
                  <c:v>2.7916115732119882</c:v>
                </c:pt>
                <c:pt idx="1146">
                  <c:v>2.4419145090131411</c:v>
                </c:pt>
                <c:pt idx="1147">
                  <c:v>1.0662540114045513</c:v>
                </c:pt>
                <c:pt idx="1148">
                  <c:v>0.13816371719264797</c:v>
                </c:pt>
                <c:pt idx="1149">
                  <c:v>0.1524183937076975</c:v>
                </c:pt>
                <c:pt idx="1150">
                  <c:v>0.53456165490499163</c:v>
                </c:pt>
                <c:pt idx="1151">
                  <c:v>0.71121103457577872</c:v>
                </c:pt>
                <c:pt idx="1152">
                  <c:v>2.179496838969408E-2</c:v>
                </c:pt>
                <c:pt idx="1153">
                  <c:v>0.79901641268059143</c:v>
                </c:pt>
                <c:pt idx="1154">
                  <c:v>1.1199613477525778</c:v>
                </c:pt>
                <c:pt idx="1155">
                  <c:v>1.1611341028868005</c:v>
                </c:pt>
                <c:pt idx="1156">
                  <c:v>1.4283628246871385</c:v>
                </c:pt>
                <c:pt idx="1157">
                  <c:v>1.9355111073751217</c:v>
                </c:pt>
                <c:pt idx="1158">
                  <c:v>1.4808966879838019</c:v>
                </c:pt>
                <c:pt idx="1159">
                  <c:v>0.57837446373329637</c:v>
                </c:pt>
                <c:pt idx="1160">
                  <c:v>0.29777394118182698</c:v>
                </c:pt>
                <c:pt idx="1161">
                  <c:v>0.6064651157239358</c:v>
                </c:pt>
                <c:pt idx="1162">
                  <c:v>0.42301409204744633</c:v>
                </c:pt>
                <c:pt idx="1163">
                  <c:v>0.71194259246700486</c:v>
                </c:pt>
                <c:pt idx="1164">
                  <c:v>1.2995367700290683</c:v>
                </c:pt>
                <c:pt idx="1165">
                  <c:v>0.88013690919270715</c:v>
                </c:pt>
                <c:pt idx="1166">
                  <c:v>0.1940112549497317</c:v>
                </c:pt>
                <c:pt idx="1167">
                  <c:v>0.72128963892967768</c:v>
                </c:pt>
                <c:pt idx="1168">
                  <c:v>0.78879876154727713</c:v>
                </c:pt>
                <c:pt idx="1169">
                  <c:v>0.28937618426634648</c:v>
                </c:pt>
                <c:pt idx="1170">
                  <c:v>0.93281512899707009</c:v>
                </c:pt>
                <c:pt idx="1171">
                  <c:v>1.7521380520131489</c:v>
                </c:pt>
                <c:pt idx="1172">
                  <c:v>2.5732705962776814</c:v>
                </c:pt>
                <c:pt idx="1173">
                  <c:v>2.1675117712177041</c:v>
                </c:pt>
                <c:pt idx="1174">
                  <c:v>1.7345987064474364</c:v>
                </c:pt>
                <c:pt idx="1175">
                  <c:v>2.2558863573446319</c:v>
                </c:pt>
                <c:pt idx="1176">
                  <c:v>1.1777938271730339</c:v>
                </c:pt>
                <c:pt idx="1177">
                  <c:v>0.2450994799555386</c:v>
                </c:pt>
                <c:pt idx="1178">
                  <c:v>8.7783691573464662E-2</c:v>
                </c:pt>
                <c:pt idx="1179">
                  <c:v>0.52544433437977744</c:v>
                </c:pt>
                <c:pt idx="1180">
                  <c:v>0.2522607425562482</c:v>
                </c:pt>
                <c:pt idx="1181">
                  <c:v>0.7566429338679912</c:v>
                </c:pt>
                <c:pt idx="1182">
                  <c:v>1.1979902755044756</c:v>
                </c:pt>
                <c:pt idx="1183">
                  <c:v>1.4735271921950519</c:v>
                </c:pt>
                <c:pt idx="1184">
                  <c:v>2.6678730393511123</c:v>
                </c:pt>
                <c:pt idx="1185">
                  <c:v>3.1370747375021359</c:v>
                </c:pt>
                <c:pt idx="1186">
                  <c:v>2.6145797621855631</c:v>
                </c:pt>
                <c:pt idx="1187">
                  <c:v>2.8111664890339809</c:v>
                </c:pt>
                <c:pt idx="1188">
                  <c:v>3.294493662178942</c:v>
                </c:pt>
                <c:pt idx="1189">
                  <c:v>2.6555520803791293</c:v>
                </c:pt>
                <c:pt idx="1190">
                  <c:v>2.3220302170292029</c:v>
                </c:pt>
                <c:pt idx="1191">
                  <c:v>2.7609376306936975</c:v>
                </c:pt>
                <c:pt idx="1192">
                  <c:v>3.3916322339553986</c:v>
                </c:pt>
                <c:pt idx="1193">
                  <c:v>3.3806834733918585</c:v>
                </c:pt>
                <c:pt idx="1194">
                  <c:v>2.79900296687121</c:v>
                </c:pt>
                <c:pt idx="1195">
                  <c:v>2.6078559115527025</c:v>
                </c:pt>
                <c:pt idx="1196">
                  <c:v>3.1452178392015506</c:v>
                </c:pt>
                <c:pt idx="1197">
                  <c:v>3.3630452517352172</c:v>
                </c:pt>
                <c:pt idx="1198">
                  <c:v>2.9578956830230601</c:v>
                </c:pt>
                <c:pt idx="1199">
                  <c:v>2.4619591223676061</c:v>
                </c:pt>
                <c:pt idx="1200">
                  <c:v>1.9467067281711761</c:v>
                </c:pt>
                <c:pt idx="1201">
                  <c:v>1.9603861918387473</c:v>
                </c:pt>
                <c:pt idx="1202">
                  <c:v>1.8193926467794883</c:v>
                </c:pt>
                <c:pt idx="1203">
                  <c:v>1.3578376057184445</c:v>
                </c:pt>
                <c:pt idx="1204">
                  <c:v>1.0490907406731442</c:v>
                </c:pt>
                <c:pt idx="1205">
                  <c:v>1.200554962247985</c:v>
                </c:pt>
                <c:pt idx="1206">
                  <c:v>1.2243202199279031</c:v>
                </c:pt>
                <c:pt idx="1207">
                  <c:v>1.1074534311400517</c:v>
                </c:pt>
                <c:pt idx="1208">
                  <c:v>0.91518925022837894</c:v>
                </c:pt>
                <c:pt idx="1209">
                  <c:v>1.8889369064184598</c:v>
                </c:pt>
                <c:pt idx="1210">
                  <c:v>2.8397779907652896</c:v>
                </c:pt>
                <c:pt idx="1211">
                  <c:v>1.3801984829443248</c:v>
                </c:pt>
                <c:pt idx="1212">
                  <c:v>0.15480891837331467</c:v>
                </c:pt>
                <c:pt idx="1213">
                  <c:v>1.4733105460339093</c:v>
                </c:pt>
                <c:pt idx="1214">
                  <c:v>1.9788479193860744</c:v>
                </c:pt>
                <c:pt idx="1215">
                  <c:v>0.77621791356804648</c:v>
                </c:pt>
                <c:pt idx="1216">
                  <c:v>1.3829100180078879</c:v>
                </c:pt>
                <c:pt idx="1217">
                  <c:v>2.6493488315888558</c:v>
                </c:pt>
                <c:pt idx="1218">
                  <c:v>2.4405365278169491</c:v>
                </c:pt>
                <c:pt idx="1219">
                  <c:v>1.3134604315421559</c:v>
                </c:pt>
                <c:pt idx="1220">
                  <c:v>0.90350019566479178</c:v>
                </c:pt>
                <c:pt idx="1221">
                  <c:v>1.1122541410074966</c:v>
                </c:pt>
                <c:pt idx="1222">
                  <c:v>0.8303328454176887</c:v>
                </c:pt>
                <c:pt idx="1223">
                  <c:v>9.6053138384187914E-2</c:v>
                </c:pt>
                <c:pt idx="1224">
                  <c:v>0.65833727014992882</c:v>
                </c:pt>
                <c:pt idx="1225">
                  <c:v>1.3658754906102304</c:v>
                </c:pt>
                <c:pt idx="1226">
                  <c:v>0.45015141631549943</c:v>
                </c:pt>
                <c:pt idx="1227">
                  <c:v>7.2546175616342357E-2</c:v>
                </c:pt>
                <c:pt idx="1228">
                  <c:v>0.99698064154444244</c:v>
                </c:pt>
                <c:pt idx="1229">
                  <c:v>1.605056541445645</c:v>
                </c:pt>
                <c:pt idx="1230">
                  <c:v>1.6697887182406979</c:v>
                </c:pt>
                <c:pt idx="1231">
                  <c:v>2.469100140195911</c:v>
                </c:pt>
                <c:pt idx="1232">
                  <c:v>3.2179055029444301</c:v>
                </c:pt>
                <c:pt idx="1233">
                  <c:v>3.1332514640235569</c:v>
                </c:pt>
                <c:pt idx="1234">
                  <c:v>2.8775241109532117</c:v>
                </c:pt>
                <c:pt idx="1235">
                  <c:v>3.9185172859415625</c:v>
                </c:pt>
                <c:pt idx="1236">
                  <c:v>4.401907709633984</c:v>
                </c:pt>
                <c:pt idx="1237">
                  <c:v>3.2662358727336458</c:v>
                </c:pt>
                <c:pt idx="1238">
                  <c:v>3.078601273145372</c:v>
                </c:pt>
                <c:pt idx="1239">
                  <c:v>3.6657308698561035</c:v>
                </c:pt>
                <c:pt idx="1240">
                  <c:v>2.8723062469981282</c:v>
                </c:pt>
                <c:pt idx="1241">
                  <c:v>2.3779922324200129</c:v>
                </c:pt>
                <c:pt idx="1242">
                  <c:v>2.9636789068169995</c:v>
                </c:pt>
                <c:pt idx="1243">
                  <c:v>2.2659983888310871</c:v>
                </c:pt>
                <c:pt idx="1244">
                  <c:v>1.467270552354871</c:v>
                </c:pt>
                <c:pt idx="1245">
                  <c:v>2.0491554340417126</c:v>
                </c:pt>
                <c:pt idx="1246">
                  <c:v>2.8102424780345219</c:v>
                </c:pt>
                <c:pt idx="1247">
                  <c:v>2.4734529419074689</c:v>
                </c:pt>
                <c:pt idx="1248">
                  <c:v>1.8326116889946529</c:v>
                </c:pt>
                <c:pt idx="1249">
                  <c:v>1.7899553295615747</c:v>
                </c:pt>
                <c:pt idx="1250">
                  <c:v>2.5656456248643718</c:v>
                </c:pt>
                <c:pt idx="1251">
                  <c:v>2.9975015020994742</c:v>
                </c:pt>
                <c:pt idx="1252">
                  <c:v>3.2287430043505525</c:v>
                </c:pt>
                <c:pt idx="1253">
                  <c:v>3.7209602183610557</c:v>
                </c:pt>
                <c:pt idx="1254">
                  <c:v>3.3521766586058601</c:v>
                </c:pt>
                <c:pt idx="1255">
                  <c:v>2.2297139604079108</c:v>
                </c:pt>
                <c:pt idx="1256">
                  <c:v>1.6964523392558428</c:v>
                </c:pt>
                <c:pt idx="1257">
                  <c:v>1.7752812296503002</c:v>
                </c:pt>
                <c:pt idx="1258">
                  <c:v>1.2917629469039298</c:v>
                </c:pt>
                <c:pt idx="1259">
                  <c:v>0.68580101807750227</c:v>
                </c:pt>
                <c:pt idx="1260">
                  <c:v>0.69378648526343101</c:v>
                </c:pt>
                <c:pt idx="1261">
                  <c:v>1.3589033961794237</c:v>
                </c:pt>
                <c:pt idx="1262">
                  <c:v>1.2195824761676035</c:v>
                </c:pt>
                <c:pt idx="1263">
                  <c:v>0.23073023199261211</c:v>
                </c:pt>
                <c:pt idx="1264">
                  <c:v>0.97329747490197849</c:v>
                </c:pt>
                <c:pt idx="1265">
                  <c:v>1.6812559612512854</c:v>
                </c:pt>
                <c:pt idx="1266">
                  <c:v>1.567621136120084</c:v>
                </c:pt>
                <c:pt idx="1267">
                  <c:v>0.53953026079181887</c:v>
                </c:pt>
                <c:pt idx="1268">
                  <c:v>1.1561586693445673</c:v>
                </c:pt>
                <c:pt idx="1269">
                  <c:v>2.398095576605022</c:v>
                </c:pt>
                <c:pt idx="1270">
                  <c:v>1.9702647705829426</c:v>
                </c:pt>
                <c:pt idx="1271">
                  <c:v>1.1565584001007125</c:v>
                </c:pt>
                <c:pt idx="1272">
                  <c:v>1.8662376781334769</c:v>
                </c:pt>
                <c:pt idx="1273">
                  <c:v>1.9870816562365849</c:v>
                </c:pt>
                <c:pt idx="1274">
                  <c:v>1.4934719029551462</c:v>
                </c:pt>
                <c:pt idx="1275">
                  <c:v>2.4324384750936345</c:v>
                </c:pt>
                <c:pt idx="1276">
                  <c:v>2.9911416053493274</c:v>
                </c:pt>
                <c:pt idx="1277">
                  <c:v>0.58101671719187697</c:v>
                </c:pt>
                <c:pt idx="1278">
                  <c:v>2.2342834976368744</c:v>
                </c:pt>
                <c:pt idx="1279">
                  <c:v>3.2839276472411294</c:v>
                </c:pt>
                <c:pt idx="1280">
                  <c:v>3.0741739369245851</c:v>
                </c:pt>
                <c:pt idx="1281">
                  <c:v>2.5443796000331793</c:v>
                </c:pt>
                <c:pt idx="1282">
                  <c:v>1.9890418289364644</c:v>
                </c:pt>
                <c:pt idx="1283">
                  <c:v>1.421281967340656</c:v>
                </c:pt>
                <c:pt idx="1284">
                  <c:v>1.3826886647059871</c:v>
                </c:pt>
                <c:pt idx="1285">
                  <c:v>1.467308879926299</c:v>
                </c:pt>
                <c:pt idx="1286">
                  <c:v>0.89726788453222128</c:v>
                </c:pt>
                <c:pt idx="1287">
                  <c:v>0.36520951870741358</c:v>
                </c:pt>
                <c:pt idx="1288">
                  <c:v>0.68763299773509123</c:v>
                </c:pt>
                <c:pt idx="1289">
                  <c:v>0.50207770911478766</c:v>
                </c:pt>
                <c:pt idx="1290">
                  <c:v>0.93522487255870668</c:v>
                </c:pt>
                <c:pt idx="1291">
                  <c:v>2.679038859650944</c:v>
                </c:pt>
                <c:pt idx="1292">
                  <c:v>3.9205960231938954</c:v>
                </c:pt>
                <c:pt idx="1293">
                  <c:v>3.5901082265514175</c:v>
                </c:pt>
                <c:pt idx="1294">
                  <c:v>2.9160254167583908</c:v>
                </c:pt>
                <c:pt idx="1295">
                  <c:v>2.5950871496186769</c:v>
                </c:pt>
                <c:pt idx="1296">
                  <c:v>2.3520104338014733</c:v>
                </c:pt>
                <c:pt idx="1297">
                  <c:v>1.6879519167504968</c:v>
                </c:pt>
                <c:pt idx="1298">
                  <c:v>1.3857762367133506</c:v>
                </c:pt>
                <c:pt idx="1299">
                  <c:v>2.2858009498100453</c:v>
                </c:pt>
                <c:pt idx="1300">
                  <c:v>2.6244238827261253</c:v>
                </c:pt>
                <c:pt idx="1301">
                  <c:v>2.6453975557934535</c:v>
                </c:pt>
                <c:pt idx="1302">
                  <c:v>3.8087398746343735</c:v>
                </c:pt>
                <c:pt idx="1303">
                  <c:v>5.2280405136993355</c:v>
                </c:pt>
                <c:pt idx="1304">
                  <c:v>5.2652012819210041</c:v>
                </c:pt>
                <c:pt idx="1305">
                  <c:v>5.0779416607721357</c:v>
                </c:pt>
                <c:pt idx="1306">
                  <c:v>4.6154350649776772</c:v>
                </c:pt>
                <c:pt idx="1307">
                  <c:v>3.6268959768532283</c:v>
                </c:pt>
                <c:pt idx="1308">
                  <c:v>2.726186043574212</c:v>
                </c:pt>
                <c:pt idx="1309">
                  <c:v>2.6750193187948499</c:v>
                </c:pt>
                <c:pt idx="1310">
                  <c:v>2.6362087328599175</c:v>
                </c:pt>
                <c:pt idx="1311">
                  <c:v>1.9396024655273534</c:v>
                </c:pt>
                <c:pt idx="1312">
                  <c:v>1.8687118235234175</c:v>
                </c:pt>
                <c:pt idx="1313">
                  <c:v>2.4582655581936139</c:v>
                </c:pt>
                <c:pt idx="1314">
                  <c:v>2.7542654243313103</c:v>
                </c:pt>
                <c:pt idx="1315">
                  <c:v>3.3556193050536516</c:v>
                </c:pt>
                <c:pt idx="1316">
                  <c:v>4.0749467607814465</c:v>
                </c:pt>
                <c:pt idx="1317">
                  <c:v>2.721581725125203</c:v>
                </c:pt>
                <c:pt idx="1318">
                  <c:v>1.6945666071467993</c:v>
                </c:pt>
                <c:pt idx="1319">
                  <c:v>1.9097763538177661</c:v>
                </c:pt>
                <c:pt idx="1320">
                  <c:v>1.1026968459117559</c:v>
                </c:pt>
                <c:pt idx="1321">
                  <c:v>0.32115918822494716</c:v>
                </c:pt>
                <c:pt idx="1322">
                  <c:v>1.1573890013377959</c:v>
                </c:pt>
                <c:pt idx="1323">
                  <c:v>1.6810701250475768</c:v>
                </c:pt>
                <c:pt idx="1324">
                  <c:v>2.4231857548424367</c:v>
                </c:pt>
                <c:pt idx="1325">
                  <c:v>3.7714589872200808</c:v>
                </c:pt>
                <c:pt idx="1326">
                  <c:v>3.7010676217942087</c:v>
                </c:pt>
                <c:pt idx="1327">
                  <c:v>3.7291767161647078</c:v>
                </c:pt>
                <c:pt idx="1328">
                  <c:v>4.4315644465430113</c:v>
                </c:pt>
                <c:pt idx="1329">
                  <c:v>3.8771072637078987</c:v>
                </c:pt>
                <c:pt idx="1330">
                  <c:v>2.379213704393714</c:v>
                </c:pt>
                <c:pt idx="1331">
                  <c:v>1.5377426858792838</c:v>
                </c:pt>
                <c:pt idx="1332">
                  <c:v>0.61142770097847388</c:v>
                </c:pt>
                <c:pt idx="1333">
                  <c:v>0.18248118232932886</c:v>
                </c:pt>
                <c:pt idx="1334">
                  <c:v>0.38945471147548927</c:v>
                </c:pt>
                <c:pt idx="1335">
                  <c:v>1.1603930823523831</c:v>
                </c:pt>
                <c:pt idx="1336">
                  <c:v>0.5363021942016174</c:v>
                </c:pt>
                <c:pt idx="1337">
                  <c:v>0.92948440838889423</c:v>
                </c:pt>
                <c:pt idx="1338">
                  <c:v>1.1564721529104518</c:v>
                </c:pt>
                <c:pt idx="1339">
                  <c:v>1.0486951328488139</c:v>
                </c:pt>
                <c:pt idx="1340">
                  <c:v>2.0115660979163659</c:v>
                </c:pt>
                <c:pt idx="1341">
                  <c:v>2.8951596106890909</c:v>
                </c:pt>
                <c:pt idx="1342">
                  <c:v>2.487732253727593</c:v>
                </c:pt>
                <c:pt idx="1343">
                  <c:v>1.2227766786579606</c:v>
                </c:pt>
                <c:pt idx="1344">
                  <c:v>0.93894710126512893</c:v>
                </c:pt>
                <c:pt idx="1345">
                  <c:v>1.3834116853102616</c:v>
                </c:pt>
                <c:pt idx="1346">
                  <c:v>1.7000263306717251</c:v>
                </c:pt>
                <c:pt idx="1347">
                  <c:v>1.2919045221365701</c:v>
                </c:pt>
                <c:pt idx="1348">
                  <c:v>0.62212441990158429</c:v>
                </c:pt>
                <c:pt idx="1349">
                  <c:v>0.54958828748839328</c:v>
                </c:pt>
                <c:pt idx="1350">
                  <c:v>1.6565919207219604</c:v>
                </c:pt>
                <c:pt idx="1351">
                  <c:v>1.6110694221302864</c:v>
                </c:pt>
                <c:pt idx="1352">
                  <c:v>0.14618121583490984</c:v>
                </c:pt>
                <c:pt idx="1353">
                  <c:v>0.72246617331518037</c:v>
                </c:pt>
                <c:pt idx="1354">
                  <c:v>0.12364094521167335</c:v>
                </c:pt>
                <c:pt idx="1355">
                  <c:v>0.48629791418771151</c:v>
                </c:pt>
                <c:pt idx="1356">
                  <c:v>2.19518282068743</c:v>
                </c:pt>
                <c:pt idx="1357">
                  <c:v>2.0294759650340763</c:v>
                </c:pt>
                <c:pt idx="1358">
                  <c:v>1.2839748787661867</c:v>
                </c:pt>
                <c:pt idx="1359">
                  <c:v>1.7139728007318042</c:v>
                </c:pt>
                <c:pt idx="1360">
                  <c:v>1.6925487477369083</c:v>
                </c:pt>
                <c:pt idx="1361">
                  <c:v>0.25832501351721049</c:v>
                </c:pt>
                <c:pt idx="1362">
                  <c:v>9.2263131772225782E-2</c:v>
                </c:pt>
                <c:pt idx="1363">
                  <c:v>0.37890583500219055</c:v>
                </c:pt>
                <c:pt idx="1364">
                  <c:v>0.69411413028762725</c:v>
                </c:pt>
                <c:pt idx="1365">
                  <c:v>1.3518186493463282</c:v>
                </c:pt>
                <c:pt idx="1366">
                  <c:v>0.33206618689390432</c:v>
                </c:pt>
                <c:pt idx="1367">
                  <c:v>0.54361316382618052</c:v>
                </c:pt>
                <c:pt idx="1368">
                  <c:v>1.0168618195113408</c:v>
                </c:pt>
                <c:pt idx="1369">
                  <c:v>1.9848670374531103</c:v>
                </c:pt>
                <c:pt idx="1370">
                  <c:v>2.1079722659514739</c:v>
                </c:pt>
                <c:pt idx="1371">
                  <c:v>0.91650531675953106</c:v>
                </c:pt>
                <c:pt idx="1372">
                  <c:v>9.4574090114856846E-2</c:v>
                </c:pt>
                <c:pt idx="1373">
                  <c:v>0.92100030422983603</c:v>
                </c:pt>
                <c:pt idx="1374">
                  <c:v>1.3902093399371513</c:v>
                </c:pt>
                <c:pt idx="1375">
                  <c:v>1.0311449131332369</c:v>
                </c:pt>
                <c:pt idx="1376">
                  <c:v>1.1792303919242331</c:v>
                </c:pt>
                <c:pt idx="1377">
                  <c:v>1.9275741052886854</c:v>
                </c:pt>
                <c:pt idx="1378">
                  <c:v>1.8556539260048861</c:v>
                </c:pt>
                <c:pt idx="1379">
                  <c:v>1.506527428819747</c:v>
                </c:pt>
                <c:pt idx="1380">
                  <c:v>1.4753619938349234</c:v>
                </c:pt>
                <c:pt idx="1381">
                  <c:v>1.3754112944850838</c:v>
                </c:pt>
                <c:pt idx="1382">
                  <c:v>0.78874744665809149</c:v>
                </c:pt>
                <c:pt idx="1383">
                  <c:v>1.4448118610993488E-3</c:v>
                </c:pt>
                <c:pt idx="1384">
                  <c:v>0.11347301146274469</c:v>
                </c:pt>
                <c:pt idx="1385">
                  <c:v>0.4363892574150407</c:v>
                </c:pt>
                <c:pt idx="1386">
                  <c:v>1.4932307172251404</c:v>
                </c:pt>
                <c:pt idx="1387">
                  <c:v>1.7769792157807873</c:v>
                </c:pt>
                <c:pt idx="1388">
                  <c:v>0.84977948194362152</c:v>
                </c:pt>
                <c:pt idx="1389">
                  <c:v>0.86405249899920233</c:v>
                </c:pt>
                <c:pt idx="1390">
                  <c:v>0.50476361619485832</c:v>
                </c:pt>
                <c:pt idx="1391">
                  <c:v>0.59156360904642336</c:v>
                </c:pt>
                <c:pt idx="1392">
                  <c:v>0.45128679409553413</c:v>
                </c:pt>
                <c:pt idx="1393">
                  <c:v>5.0892327710218233E-2</c:v>
                </c:pt>
                <c:pt idx="1394">
                  <c:v>0.48011495540587196</c:v>
                </c:pt>
                <c:pt idx="1395">
                  <c:v>0.31273893750610687</c:v>
                </c:pt>
                <c:pt idx="1396">
                  <c:v>4.2129546674519958E-2</c:v>
                </c:pt>
                <c:pt idx="1397">
                  <c:v>0.44813500526559835</c:v>
                </c:pt>
                <c:pt idx="1398">
                  <c:v>1.1954661280709544E-2</c:v>
                </c:pt>
                <c:pt idx="1399">
                  <c:v>0.36472457946325754</c:v>
                </c:pt>
                <c:pt idx="1400">
                  <c:v>0.51619289729989981</c:v>
                </c:pt>
                <c:pt idx="1401">
                  <c:v>0.41505531954649338</c:v>
                </c:pt>
                <c:pt idx="1402">
                  <c:v>0.74394343354418935</c:v>
                </c:pt>
                <c:pt idx="1403">
                  <c:v>0.20615158770750963</c:v>
                </c:pt>
                <c:pt idx="1404">
                  <c:v>0.19452947333195864</c:v>
                </c:pt>
                <c:pt idx="1405">
                  <c:v>0.39826391042581932</c:v>
                </c:pt>
                <c:pt idx="1406">
                  <c:v>0.10736786595948455</c:v>
                </c:pt>
                <c:pt idx="1407">
                  <c:v>5.200338538457927E-2</c:v>
                </c:pt>
                <c:pt idx="1408">
                  <c:v>1.7837506163395311</c:v>
                </c:pt>
                <c:pt idx="1409">
                  <c:v>2.4638955763942736</c:v>
                </c:pt>
                <c:pt idx="1410">
                  <c:v>0.78299946995116843</c:v>
                </c:pt>
                <c:pt idx="1411">
                  <c:v>0.13651242828188048</c:v>
                </c:pt>
                <c:pt idx="1412">
                  <c:v>0.52559738536592748</c:v>
                </c:pt>
                <c:pt idx="1413">
                  <c:v>3.3319170632625128E-2</c:v>
                </c:pt>
                <c:pt idx="1414">
                  <c:v>0.7696239724399655</c:v>
                </c:pt>
                <c:pt idx="1415">
                  <c:v>1.1764854350096874</c:v>
                </c:pt>
                <c:pt idx="1416">
                  <c:v>2.2864841320417129</c:v>
                </c:pt>
                <c:pt idx="1417">
                  <c:v>2.798009324603318</c:v>
                </c:pt>
                <c:pt idx="1418">
                  <c:v>2.0002514885189977</c:v>
                </c:pt>
                <c:pt idx="1419">
                  <c:v>1.2810674680662255</c:v>
                </c:pt>
                <c:pt idx="1420">
                  <c:v>1.898525524090217</c:v>
                </c:pt>
                <c:pt idx="1421">
                  <c:v>2.380418568396836</c:v>
                </c:pt>
                <c:pt idx="1422">
                  <c:v>1.6233267075274962</c:v>
                </c:pt>
                <c:pt idx="1423">
                  <c:v>0.8668384584211688</c:v>
                </c:pt>
                <c:pt idx="1424">
                  <c:v>1.3419090759334789</c:v>
                </c:pt>
                <c:pt idx="1425">
                  <c:v>1.7720028711049376</c:v>
                </c:pt>
                <c:pt idx="1426">
                  <c:v>0.9332394638782967</c:v>
                </c:pt>
                <c:pt idx="1427">
                  <c:v>0.33144805567084717</c:v>
                </c:pt>
                <c:pt idx="1428">
                  <c:v>0.54901533346154552</c:v>
                </c:pt>
                <c:pt idx="1429">
                  <c:v>0.74978384207950644</c:v>
                </c:pt>
                <c:pt idx="1430">
                  <c:v>0.56149975015113007</c:v>
                </c:pt>
                <c:pt idx="1431">
                  <c:v>1.1226369543096599</c:v>
                </c:pt>
                <c:pt idx="1432">
                  <c:v>1.702333006140111</c:v>
                </c:pt>
                <c:pt idx="1433">
                  <c:v>1.6031002683622098</c:v>
                </c:pt>
                <c:pt idx="1434">
                  <c:v>1.8445716282756193</c:v>
                </c:pt>
                <c:pt idx="1435">
                  <c:v>3.0297028014772001</c:v>
                </c:pt>
                <c:pt idx="1436">
                  <c:v>3.0881342048697467</c:v>
                </c:pt>
                <c:pt idx="1437">
                  <c:v>2.4424960674540594</c:v>
                </c:pt>
                <c:pt idx="1438">
                  <c:v>3.3318810635952114</c:v>
                </c:pt>
                <c:pt idx="1439">
                  <c:v>4.367201677764915</c:v>
                </c:pt>
                <c:pt idx="1440">
                  <c:v>3.4138611119961459</c:v>
                </c:pt>
                <c:pt idx="1441">
                  <c:v>1.8818991046368052</c:v>
                </c:pt>
                <c:pt idx="1442">
                  <c:v>1.4809937778477518</c:v>
                </c:pt>
                <c:pt idx="1443">
                  <c:v>1.5931588868367517</c:v>
                </c:pt>
                <c:pt idx="1444">
                  <c:v>1.8141919922341774</c:v>
                </c:pt>
                <c:pt idx="1445">
                  <c:v>1.5457639802784309</c:v>
                </c:pt>
                <c:pt idx="1446">
                  <c:v>0.92152104135841717</c:v>
                </c:pt>
                <c:pt idx="1447">
                  <c:v>0.30618230591907314</c:v>
                </c:pt>
                <c:pt idx="1448">
                  <c:v>1.7709774779358398</c:v>
                </c:pt>
                <c:pt idx="1449">
                  <c:v>1.9406795164357435</c:v>
                </c:pt>
                <c:pt idx="1450">
                  <c:v>0.45089125555512211</c:v>
                </c:pt>
                <c:pt idx="1451">
                  <c:v>2.99977572285272</c:v>
                </c:pt>
                <c:pt idx="1452">
                  <c:v>3.1369723976327304</c:v>
                </c:pt>
                <c:pt idx="1453">
                  <c:v>2.1476734617375874</c:v>
                </c:pt>
                <c:pt idx="1454">
                  <c:v>2.4163232987205125</c:v>
                </c:pt>
                <c:pt idx="1455">
                  <c:v>3.5224553871732098</c:v>
                </c:pt>
                <c:pt idx="1456">
                  <c:v>3.5977330265794265</c:v>
                </c:pt>
                <c:pt idx="1457">
                  <c:v>3.34510013322397</c:v>
                </c:pt>
                <c:pt idx="1458">
                  <c:v>3.1336391055839306</c:v>
                </c:pt>
                <c:pt idx="1459">
                  <c:v>1.9928290172146106</c:v>
                </c:pt>
                <c:pt idx="1460">
                  <c:v>0.23470898144724917</c:v>
                </c:pt>
                <c:pt idx="1461">
                  <c:v>2.149292426094251</c:v>
                </c:pt>
                <c:pt idx="1462">
                  <c:v>3.5427304929036278</c:v>
                </c:pt>
                <c:pt idx="1463">
                  <c:v>3.7879921047255083</c:v>
                </c:pt>
                <c:pt idx="1464">
                  <c:v>2.8197901413445319</c:v>
                </c:pt>
                <c:pt idx="1465">
                  <c:v>1.2575515864966991</c:v>
                </c:pt>
                <c:pt idx="1466">
                  <c:v>0.30085824776778192</c:v>
                </c:pt>
                <c:pt idx="1467">
                  <c:v>0.92547413239580845</c:v>
                </c:pt>
                <c:pt idx="1468">
                  <c:v>1.889616751562782</c:v>
                </c:pt>
                <c:pt idx="1469">
                  <c:v>1.1474256927758286</c:v>
                </c:pt>
                <c:pt idx="1470">
                  <c:v>5.6558524735752735E-2</c:v>
                </c:pt>
                <c:pt idx="1471">
                  <c:v>0.47061356212467664</c:v>
                </c:pt>
                <c:pt idx="1472">
                  <c:v>1.0988111427363112</c:v>
                </c:pt>
                <c:pt idx="1473">
                  <c:v>1.5960935022107372</c:v>
                </c:pt>
                <c:pt idx="1474">
                  <c:v>2.6328759102651511</c:v>
                </c:pt>
                <c:pt idx="1475">
                  <c:v>3.4326977056767252</c:v>
                </c:pt>
                <c:pt idx="1476">
                  <c:v>3.5587996757569904</c:v>
                </c:pt>
                <c:pt idx="1477">
                  <c:v>3.7825360880079755</c:v>
                </c:pt>
                <c:pt idx="1478">
                  <c:v>2.9541492199183788</c:v>
                </c:pt>
                <c:pt idx="1479">
                  <c:v>2.2137575977578527</c:v>
                </c:pt>
                <c:pt idx="1480">
                  <c:v>3.3780088301310807</c:v>
                </c:pt>
                <c:pt idx="1481">
                  <c:v>3.924543639876672</c:v>
                </c:pt>
                <c:pt idx="1482">
                  <c:v>2.7090217222491342</c:v>
                </c:pt>
                <c:pt idx="1483">
                  <c:v>3.0401730697606886</c:v>
                </c:pt>
                <c:pt idx="1484">
                  <c:v>4.9912413003780642</c:v>
                </c:pt>
                <c:pt idx="1485">
                  <c:v>4.7492618382720684</c:v>
                </c:pt>
                <c:pt idx="1486">
                  <c:v>3.9719382938402328</c:v>
                </c:pt>
                <c:pt idx="1487">
                  <c:v>5.2786471322642541</c:v>
                </c:pt>
                <c:pt idx="1488">
                  <c:v>6.2356497850324928</c:v>
                </c:pt>
                <c:pt idx="1489">
                  <c:v>4.0938135358987191</c:v>
                </c:pt>
                <c:pt idx="1490">
                  <c:v>2.3064597450418525</c:v>
                </c:pt>
                <c:pt idx="1491">
                  <c:v>2.7046911530153435</c:v>
                </c:pt>
                <c:pt idx="1492">
                  <c:v>3.2125242450761551</c:v>
                </c:pt>
                <c:pt idx="1493">
                  <c:v>2.7449242433160062</c:v>
                </c:pt>
                <c:pt idx="1494">
                  <c:v>2.1685344532756092</c:v>
                </c:pt>
                <c:pt idx="1495">
                  <c:v>1.5934147301944124</c:v>
                </c:pt>
                <c:pt idx="1496">
                  <c:v>2.0114936974798088</c:v>
                </c:pt>
                <c:pt idx="1497">
                  <c:v>3.2403899901096609</c:v>
                </c:pt>
                <c:pt idx="1498">
                  <c:v>2.8576619125236729</c:v>
                </c:pt>
                <c:pt idx="1499">
                  <c:v>2.3767323140542369</c:v>
                </c:pt>
                <c:pt idx="1500">
                  <c:v>2.9687136099977152</c:v>
                </c:pt>
                <c:pt idx="1501">
                  <c:v>2.1189732951051727</c:v>
                </c:pt>
                <c:pt idx="1502">
                  <c:v>0.851897727899527</c:v>
                </c:pt>
                <c:pt idx="1503">
                  <c:v>1.9940916946383076</c:v>
                </c:pt>
                <c:pt idx="1504">
                  <c:v>1.230896293480074</c:v>
                </c:pt>
                <c:pt idx="1505">
                  <c:v>0.78291706645359249</c:v>
                </c:pt>
                <c:pt idx="1506">
                  <c:v>1.287006664095123</c:v>
                </c:pt>
                <c:pt idx="1507">
                  <c:v>3.7585546326077024</c:v>
                </c:pt>
                <c:pt idx="1508">
                  <c:v>2.4022231860857173</c:v>
                </c:pt>
                <c:pt idx="1509">
                  <c:v>2.1466926856359598</c:v>
                </c:pt>
                <c:pt idx="1510">
                  <c:v>3.6287088851401759</c:v>
                </c:pt>
                <c:pt idx="1511">
                  <c:v>3.4996780857730192</c:v>
                </c:pt>
                <c:pt idx="1512">
                  <c:v>3.3126941473157254</c:v>
                </c:pt>
                <c:pt idx="1513">
                  <c:v>2.7345612358929889</c:v>
                </c:pt>
                <c:pt idx="1514">
                  <c:v>0.56161858453297242</c:v>
                </c:pt>
                <c:pt idx="1515">
                  <c:v>0.90472426202784373</c:v>
                </c:pt>
                <c:pt idx="1516">
                  <c:v>0.36737388589510145</c:v>
                </c:pt>
                <c:pt idx="1517">
                  <c:v>0.32559393321390218</c:v>
                </c:pt>
                <c:pt idx="1518">
                  <c:v>0.28930931761644541</c:v>
                </c:pt>
                <c:pt idx="1519">
                  <c:v>0.88449910822822408</c:v>
                </c:pt>
                <c:pt idx="1520">
                  <c:v>0.92149586182947352</c:v>
                </c:pt>
                <c:pt idx="1521">
                  <c:v>0.5462710734356131</c:v>
                </c:pt>
                <c:pt idx="1522">
                  <c:v>1.2450081698862721</c:v>
                </c:pt>
                <c:pt idx="1523">
                  <c:v>1.8029513033427298</c:v>
                </c:pt>
                <c:pt idx="1524">
                  <c:v>2.4098540522178165</c:v>
                </c:pt>
                <c:pt idx="1525">
                  <c:v>0.94138029261436795</c:v>
                </c:pt>
                <c:pt idx="1526">
                  <c:v>1.3369309844382116E-3</c:v>
                </c:pt>
                <c:pt idx="1527">
                  <c:v>1.5666119648461767</c:v>
                </c:pt>
                <c:pt idx="1528">
                  <c:v>1.1462308293552241</c:v>
                </c:pt>
                <c:pt idx="1529">
                  <c:v>1.1447009058293636</c:v>
                </c:pt>
                <c:pt idx="1530">
                  <c:v>1.3765778056768065</c:v>
                </c:pt>
                <c:pt idx="1531">
                  <c:v>0.17831424954633812</c:v>
                </c:pt>
                <c:pt idx="1532">
                  <c:v>0.45947736525695326</c:v>
                </c:pt>
                <c:pt idx="1533">
                  <c:v>0.65058014694546351</c:v>
                </c:pt>
                <c:pt idx="1534">
                  <c:v>0.93745349326705241</c:v>
                </c:pt>
                <c:pt idx="1535">
                  <c:v>0.41183714210447864</c:v>
                </c:pt>
                <c:pt idx="1536">
                  <c:v>0.24364891775373554</c:v>
                </c:pt>
                <c:pt idx="1537">
                  <c:v>2.903861688855252</c:v>
                </c:pt>
                <c:pt idx="1538">
                  <c:v>2.9801388267762605</c:v>
                </c:pt>
                <c:pt idx="1539">
                  <c:v>1.9606560000700144</c:v>
                </c:pt>
                <c:pt idx="1540">
                  <c:v>3.247819755530847</c:v>
                </c:pt>
                <c:pt idx="1541">
                  <c:v>4.3987977603609423</c:v>
                </c:pt>
                <c:pt idx="1542">
                  <c:v>3.4568351053964301</c:v>
                </c:pt>
                <c:pt idx="1543">
                  <c:v>2.5358844704307111</c:v>
                </c:pt>
                <c:pt idx="1544">
                  <c:v>2.0164170366140124</c:v>
                </c:pt>
                <c:pt idx="1545">
                  <c:v>1.7635292689476934</c:v>
                </c:pt>
                <c:pt idx="1546">
                  <c:v>1.1791811767045242</c:v>
                </c:pt>
                <c:pt idx="1547">
                  <c:v>0.64443727142009966</c:v>
                </c:pt>
                <c:pt idx="1548">
                  <c:v>1.1400834714623138</c:v>
                </c:pt>
                <c:pt idx="1549">
                  <c:v>1.6376625679170578</c:v>
                </c:pt>
                <c:pt idx="1550">
                  <c:v>0.82620415697552618</c:v>
                </c:pt>
                <c:pt idx="1551">
                  <c:v>1.1864768529219785</c:v>
                </c:pt>
                <c:pt idx="1552">
                  <c:v>3.2793676575084598</c:v>
                </c:pt>
                <c:pt idx="1553">
                  <c:v>3.987444395512993</c:v>
                </c:pt>
                <c:pt idx="1554">
                  <c:v>3.2558837802278573</c:v>
                </c:pt>
                <c:pt idx="1555">
                  <c:v>2.9481265487345749</c:v>
                </c:pt>
                <c:pt idx="1556">
                  <c:v>3.0923787997208176</c:v>
                </c:pt>
                <c:pt idx="1557">
                  <c:v>2.9717600891811311</c:v>
                </c:pt>
                <c:pt idx="1558">
                  <c:v>3.1134938713437812</c:v>
                </c:pt>
                <c:pt idx="1559">
                  <c:v>3.4842559344898514</c:v>
                </c:pt>
                <c:pt idx="1560">
                  <c:v>4.1641164441475622</c:v>
                </c:pt>
                <c:pt idx="1561">
                  <c:v>4.4225897658167703</c:v>
                </c:pt>
                <c:pt idx="1562">
                  <c:v>4.1291976438630966</c:v>
                </c:pt>
                <c:pt idx="1563">
                  <c:v>3.9426326285401014</c:v>
                </c:pt>
                <c:pt idx="1564">
                  <c:v>4.2110054728436301</c:v>
                </c:pt>
                <c:pt idx="1565">
                  <c:v>4.1727431546486677</c:v>
                </c:pt>
                <c:pt idx="1566">
                  <c:v>4.0926667205521214</c:v>
                </c:pt>
                <c:pt idx="1567">
                  <c:v>4.2590462919246352</c:v>
                </c:pt>
                <c:pt idx="1568">
                  <c:v>3.638094171429556</c:v>
                </c:pt>
                <c:pt idx="1569">
                  <c:v>2.7313144313709508</c:v>
                </c:pt>
                <c:pt idx="1570">
                  <c:v>2.3260331308986633</c:v>
                </c:pt>
                <c:pt idx="1571">
                  <c:v>1.9476708749737561</c:v>
                </c:pt>
                <c:pt idx="1572">
                  <c:v>1.9436732602534685</c:v>
                </c:pt>
                <c:pt idx="1573">
                  <c:v>3.5033616154835245</c:v>
                </c:pt>
                <c:pt idx="1574">
                  <c:v>4.0872805245620532</c:v>
                </c:pt>
                <c:pt idx="1575">
                  <c:v>2.9564361535788142</c:v>
                </c:pt>
                <c:pt idx="1576">
                  <c:v>2.6919859998574842</c:v>
                </c:pt>
                <c:pt idx="1577">
                  <c:v>3.6047975873794327</c:v>
                </c:pt>
                <c:pt idx="1578">
                  <c:v>3.8433184981947428</c:v>
                </c:pt>
                <c:pt idx="1579">
                  <c:v>4.1035620867835796</c:v>
                </c:pt>
                <c:pt idx="1580">
                  <c:v>4.3989538100009051</c:v>
                </c:pt>
                <c:pt idx="1581">
                  <c:v>3.8130226031248733</c:v>
                </c:pt>
                <c:pt idx="1582">
                  <c:v>3.3191530807661609</c:v>
                </c:pt>
                <c:pt idx="1583">
                  <c:v>3.3931296550404926</c:v>
                </c:pt>
                <c:pt idx="1584">
                  <c:v>3.2307814671250288</c:v>
                </c:pt>
                <c:pt idx="1585">
                  <c:v>2.4417277829921558</c:v>
                </c:pt>
                <c:pt idx="1586">
                  <c:v>2.0753659110801594</c:v>
                </c:pt>
                <c:pt idx="1587">
                  <c:v>2.4308651003964972</c:v>
                </c:pt>
                <c:pt idx="1588">
                  <c:v>2.8530225595670293</c:v>
                </c:pt>
                <c:pt idx="1589">
                  <c:v>2.2109836946258068</c:v>
                </c:pt>
                <c:pt idx="1590">
                  <c:v>1.4635280430769013</c:v>
                </c:pt>
                <c:pt idx="1591">
                  <c:v>0.91625665064103501</c:v>
                </c:pt>
                <c:pt idx="1592">
                  <c:v>0.3670196592397712</c:v>
                </c:pt>
                <c:pt idx="1593">
                  <c:v>0.5797046687258014</c:v>
                </c:pt>
                <c:pt idx="1594">
                  <c:v>1.558562532621242</c:v>
                </c:pt>
                <c:pt idx="1595">
                  <c:v>1.9764311233053551</c:v>
                </c:pt>
                <c:pt idx="1596">
                  <c:v>1.9652393694859414</c:v>
                </c:pt>
                <c:pt idx="1597">
                  <c:v>2.168164595050003</c:v>
                </c:pt>
                <c:pt idx="1598">
                  <c:v>2.1853019166281258</c:v>
                </c:pt>
                <c:pt idx="1599">
                  <c:v>2.6853889634130725</c:v>
                </c:pt>
                <c:pt idx="1600">
                  <c:v>3.5065489240359971</c:v>
                </c:pt>
                <c:pt idx="1601">
                  <c:v>3.7534045792804829</c:v>
                </c:pt>
                <c:pt idx="1602">
                  <c:v>3.0036377817009337</c:v>
                </c:pt>
                <c:pt idx="1603">
                  <c:v>1.9368187850814622</c:v>
                </c:pt>
                <c:pt idx="1604">
                  <c:v>1.034931515410062</c:v>
                </c:pt>
                <c:pt idx="1605">
                  <c:v>0.87214693854566772</c:v>
                </c:pt>
                <c:pt idx="1606">
                  <c:v>0.40634848522009026</c:v>
                </c:pt>
                <c:pt idx="1607">
                  <c:v>0.39629793391223966</c:v>
                </c:pt>
                <c:pt idx="1608">
                  <c:v>0.49112143069768965</c:v>
                </c:pt>
                <c:pt idx="1609">
                  <c:v>0.33245195896178625</c:v>
                </c:pt>
                <c:pt idx="1610">
                  <c:v>0.63180284407457421</c:v>
                </c:pt>
                <c:pt idx="1611">
                  <c:v>0.96558892072073244</c:v>
                </c:pt>
                <c:pt idx="1612">
                  <c:v>0.98501248771594163</c:v>
                </c:pt>
                <c:pt idx="1613">
                  <c:v>0.84557088652966739</c:v>
                </c:pt>
                <c:pt idx="1614">
                  <c:v>0.12786845467276242</c:v>
                </c:pt>
                <c:pt idx="1615">
                  <c:v>0.18193884212026923</c:v>
                </c:pt>
                <c:pt idx="1616">
                  <c:v>0.14428264694976134</c:v>
                </c:pt>
                <c:pt idx="1617">
                  <c:v>0.56399086936949328</c:v>
                </c:pt>
                <c:pt idx="1618">
                  <c:v>0.39636886404889715</c:v>
                </c:pt>
                <c:pt idx="1619">
                  <c:v>0.11350081816836965</c:v>
                </c:pt>
                <c:pt idx="1620">
                  <c:v>7.2395910948483078E-2</c:v>
                </c:pt>
                <c:pt idx="1621">
                  <c:v>8.137947399427059E-2</c:v>
                </c:pt>
                <c:pt idx="1622">
                  <c:v>5.4139298366714161E-2</c:v>
                </c:pt>
                <c:pt idx="1623">
                  <c:v>7.1530549753885175E-2</c:v>
                </c:pt>
                <c:pt idx="1624">
                  <c:v>0.24003216403210992</c:v>
                </c:pt>
                <c:pt idx="1625">
                  <c:v>2.3573460825638826E-2</c:v>
                </c:pt>
                <c:pt idx="1626">
                  <c:v>1.3242450187210446</c:v>
                </c:pt>
                <c:pt idx="1627">
                  <c:v>1.8253346730374413</c:v>
                </c:pt>
                <c:pt idx="1628">
                  <c:v>1.9727536741762246</c:v>
                </c:pt>
                <c:pt idx="1629">
                  <c:v>4.2979833862380463</c:v>
                </c:pt>
                <c:pt idx="1630">
                  <c:v>7.0551239012715348</c:v>
                </c:pt>
                <c:pt idx="1631">
                  <c:v>5.9897622651500608</c:v>
                </c:pt>
                <c:pt idx="1632">
                  <c:v>3.279762069284831</c:v>
                </c:pt>
                <c:pt idx="1633">
                  <c:v>1.4389724279901801</c:v>
                </c:pt>
                <c:pt idx="1634">
                  <c:v>5.152701751828026E-2</c:v>
                </c:pt>
                <c:pt idx="1635">
                  <c:v>0.97489602431566835</c:v>
                </c:pt>
                <c:pt idx="1636">
                  <c:v>1.0779019765634943</c:v>
                </c:pt>
                <c:pt idx="1637">
                  <c:v>0.91878555550680741</c:v>
                </c:pt>
                <c:pt idx="1638">
                  <c:v>1.012194545111655</c:v>
                </c:pt>
                <c:pt idx="1639">
                  <c:v>1.4584801812997115</c:v>
                </c:pt>
                <c:pt idx="1640">
                  <c:v>1.3040284843504004</c:v>
                </c:pt>
                <c:pt idx="1641">
                  <c:v>0.88038556102162335</c:v>
                </c:pt>
                <c:pt idx="1642">
                  <c:v>3.5429047229768806</c:v>
                </c:pt>
                <c:pt idx="1643">
                  <c:v>5.5271738769540679</c:v>
                </c:pt>
                <c:pt idx="1644">
                  <c:v>6.6419830772445145</c:v>
                </c:pt>
                <c:pt idx="1645">
                  <c:v>6.2328241351902349</c:v>
                </c:pt>
                <c:pt idx="1646">
                  <c:v>4.2312738525452396</c:v>
                </c:pt>
                <c:pt idx="1647">
                  <c:v>2.664402682566728</c:v>
                </c:pt>
                <c:pt idx="1648">
                  <c:v>1.6850732254080021</c:v>
                </c:pt>
                <c:pt idx="1649">
                  <c:v>1.3402761643806471</c:v>
                </c:pt>
                <c:pt idx="1650">
                  <c:v>1.7269058851955417</c:v>
                </c:pt>
                <c:pt idx="1651">
                  <c:v>2.1329254123903763</c:v>
                </c:pt>
                <c:pt idx="1652">
                  <c:v>2.2258580074730805</c:v>
                </c:pt>
                <c:pt idx="1653">
                  <c:v>2.246188760948943</c:v>
                </c:pt>
                <c:pt idx="1654">
                  <c:v>2.5889540775307216</c:v>
                </c:pt>
                <c:pt idx="1655">
                  <c:v>3.8095159145280864</c:v>
                </c:pt>
                <c:pt idx="1656">
                  <c:v>5.5426736208615859</c:v>
                </c:pt>
                <c:pt idx="1657">
                  <c:v>5.6256618609375835</c:v>
                </c:pt>
                <c:pt idx="1658">
                  <c:v>4.5468173875926547</c:v>
                </c:pt>
                <c:pt idx="1659">
                  <c:v>3.2137087056837421</c:v>
                </c:pt>
                <c:pt idx="1660">
                  <c:v>2.2677742510274204</c:v>
                </c:pt>
                <c:pt idx="1661">
                  <c:v>2.1241073105233848</c:v>
                </c:pt>
                <c:pt idx="1662">
                  <c:v>2.845490188228835</c:v>
                </c:pt>
                <c:pt idx="1663">
                  <c:v>3.0803286974355606</c:v>
                </c:pt>
                <c:pt idx="1664">
                  <c:v>3.2016129116973024</c:v>
                </c:pt>
                <c:pt idx="1665">
                  <c:v>3.9539543197003395</c:v>
                </c:pt>
                <c:pt idx="1666">
                  <c:v>4.7932443690753033</c:v>
                </c:pt>
                <c:pt idx="1667">
                  <c:v>5.4982080485210414</c:v>
                </c:pt>
                <c:pt idx="1668">
                  <c:v>5.9199691210426613</c:v>
                </c:pt>
                <c:pt idx="1669">
                  <c:v>5.5773555430532635</c:v>
                </c:pt>
                <c:pt idx="1670">
                  <c:v>4.4339852769698656</c:v>
                </c:pt>
                <c:pt idx="1671">
                  <c:v>3.6556844279040224</c:v>
                </c:pt>
                <c:pt idx="1672">
                  <c:v>2.6296262895777209</c:v>
                </c:pt>
                <c:pt idx="1673">
                  <c:v>1.8823678095437337</c:v>
                </c:pt>
                <c:pt idx="1674">
                  <c:v>2.2700990974131288</c:v>
                </c:pt>
                <c:pt idx="1675">
                  <c:v>2.9863113766897107</c:v>
                </c:pt>
                <c:pt idx="1676">
                  <c:v>2.7841756805346396</c:v>
                </c:pt>
                <c:pt idx="1677">
                  <c:v>3.1289852365520163</c:v>
                </c:pt>
                <c:pt idx="1678">
                  <c:v>3.9849598413332465</c:v>
                </c:pt>
                <c:pt idx="1679">
                  <c:v>4.3215446155505823</c:v>
                </c:pt>
                <c:pt idx="1680">
                  <c:v>4.5707121594499363</c:v>
                </c:pt>
                <c:pt idx="1681">
                  <c:v>4.2187639507317192</c:v>
                </c:pt>
                <c:pt idx="1682">
                  <c:v>2.6909567120066713</c:v>
                </c:pt>
                <c:pt idx="1683">
                  <c:v>1.4645615312674958</c:v>
                </c:pt>
                <c:pt idx="1684">
                  <c:v>1.1323897185644092</c:v>
                </c:pt>
                <c:pt idx="1685">
                  <c:v>0.12594083168622405</c:v>
                </c:pt>
                <c:pt idx="1686">
                  <c:v>0.49879863749083686</c:v>
                </c:pt>
                <c:pt idx="1687">
                  <c:v>0.53381294793564238</c:v>
                </c:pt>
                <c:pt idx="1688">
                  <c:v>2.3812314786713507</c:v>
                </c:pt>
                <c:pt idx="1689">
                  <c:v>3.0995133811739222</c:v>
                </c:pt>
                <c:pt idx="1690">
                  <c:v>3.4397737110353637</c:v>
                </c:pt>
                <c:pt idx="1691">
                  <c:v>4.6687615030738989</c:v>
                </c:pt>
                <c:pt idx="1692">
                  <c:v>5.7633223200083847</c:v>
                </c:pt>
                <c:pt idx="1693">
                  <c:v>5.0251170141135368</c:v>
                </c:pt>
                <c:pt idx="1694">
                  <c:v>4.0764326883381727</c:v>
                </c:pt>
                <c:pt idx="1695">
                  <c:v>3.6842690572114947</c:v>
                </c:pt>
                <c:pt idx="1696">
                  <c:v>2.0933619749400747</c:v>
                </c:pt>
                <c:pt idx="1697">
                  <c:v>0.29458309353062706</c:v>
                </c:pt>
                <c:pt idx="1698">
                  <c:v>0.27646549049471902</c:v>
                </c:pt>
                <c:pt idx="1699">
                  <c:v>3.5561433552902866E-2</c:v>
                </c:pt>
                <c:pt idx="1700">
                  <c:v>0.32340625684572188</c:v>
                </c:pt>
                <c:pt idx="1701">
                  <c:v>0.63361979932860013</c:v>
                </c:pt>
                <c:pt idx="1702">
                  <c:v>0.6009994704167827</c:v>
                </c:pt>
                <c:pt idx="1703">
                  <c:v>1.6205647300177435</c:v>
                </c:pt>
                <c:pt idx="1704">
                  <c:v>2.7308931287172085</c:v>
                </c:pt>
                <c:pt idx="1705">
                  <c:v>2.7445553277399033</c:v>
                </c:pt>
                <c:pt idx="1706">
                  <c:v>2.4502406993254766</c:v>
                </c:pt>
                <c:pt idx="1707">
                  <c:v>1.8874897332738372</c:v>
                </c:pt>
                <c:pt idx="1708">
                  <c:v>0.59547354580232525</c:v>
                </c:pt>
                <c:pt idx="1709">
                  <c:v>0.36316648962767895</c:v>
                </c:pt>
                <c:pt idx="1710">
                  <c:v>1.2063275627900314</c:v>
                </c:pt>
                <c:pt idx="1711">
                  <c:v>1.272538800300413</c:v>
                </c:pt>
                <c:pt idx="1712">
                  <c:v>1.4298713931870726</c:v>
                </c:pt>
                <c:pt idx="1713">
                  <c:v>1.8938326868993065</c:v>
                </c:pt>
                <c:pt idx="1714">
                  <c:v>2.0336658417460716</c:v>
                </c:pt>
                <c:pt idx="1715">
                  <c:v>1.9144801815979897</c:v>
                </c:pt>
                <c:pt idx="1716">
                  <c:v>2.2144431004658522</c:v>
                </c:pt>
                <c:pt idx="1717">
                  <c:v>1.8863593069423645</c:v>
                </c:pt>
                <c:pt idx="1718">
                  <c:v>0.62805375916344808</c:v>
                </c:pt>
                <c:pt idx="1719">
                  <c:v>1.1183478558629769</c:v>
                </c:pt>
                <c:pt idx="1720">
                  <c:v>2.1604519336035111</c:v>
                </c:pt>
                <c:pt idx="1721">
                  <c:v>2.9437321708310993</c:v>
                </c:pt>
                <c:pt idx="1722">
                  <c:v>4.143006206265099</c:v>
                </c:pt>
                <c:pt idx="1723">
                  <c:v>4.3198058703531457</c:v>
                </c:pt>
                <c:pt idx="1724">
                  <c:v>2.7423298219841552</c:v>
                </c:pt>
                <c:pt idx="1725">
                  <c:v>1.4878370506782184</c:v>
                </c:pt>
                <c:pt idx="1726">
                  <c:v>1.4601131968476608</c:v>
                </c:pt>
                <c:pt idx="1727">
                  <c:v>0.85991781397040601</c:v>
                </c:pt>
                <c:pt idx="1728">
                  <c:v>0.23717412808391103</c:v>
                </c:pt>
                <c:pt idx="1729">
                  <c:v>0.42434277823723887</c:v>
                </c:pt>
                <c:pt idx="1730">
                  <c:v>0.60808376335510328</c:v>
                </c:pt>
                <c:pt idx="1731">
                  <c:v>4.1586884225015108E-2</c:v>
                </c:pt>
                <c:pt idx="1732">
                  <c:v>0.24306918929975918</c:v>
                </c:pt>
                <c:pt idx="1733">
                  <c:v>1.764116581866662</c:v>
                </c:pt>
                <c:pt idx="1734">
                  <c:v>3.090596443429054</c:v>
                </c:pt>
                <c:pt idx="1735">
                  <c:v>3.3237529612934775</c:v>
                </c:pt>
                <c:pt idx="1736">
                  <c:v>3.1321040104769291</c:v>
                </c:pt>
                <c:pt idx="1737">
                  <c:v>2.8318865137752209</c:v>
                </c:pt>
                <c:pt idx="1738">
                  <c:v>2.4396691119638048</c:v>
                </c:pt>
                <c:pt idx="1739">
                  <c:v>2.1907219830593805</c:v>
                </c:pt>
                <c:pt idx="1740">
                  <c:v>1.9024546997479173</c:v>
                </c:pt>
                <c:pt idx="1741">
                  <c:v>1.6534851967073005</c:v>
                </c:pt>
                <c:pt idx="1742">
                  <c:v>1.58103992013457</c:v>
                </c:pt>
                <c:pt idx="1743">
                  <c:v>2.3091480970550116</c:v>
                </c:pt>
                <c:pt idx="1744">
                  <c:v>2.9598777472845241</c:v>
                </c:pt>
                <c:pt idx="1745">
                  <c:v>2.9169095233555593</c:v>
                </c:pt>
                <c:pt idx="1746">
                  <c:v>2.349030924437431</c:v>
                </c:pt>
                <c:pt idx="1747">
                  <c:v>1.9360097976064239</c:v>
                </c:pt>
                <c:pt idx="1748">
                  <c:v>1.1633609634684381</c:v>
                </c:pt>
                <c:pt idx="1749">
                  <c:v>0.55469967662764152</c:v>
                </c:pt>
                <c:pt idx="1750">
                  <c:v>0.54632214923927092</c:v>
                </c:pt>
                <c:pt idx="1751">
                  <c:v>0.43799559796743126</c:v>
                </c:pt>
                <c:pt idx="1752">
                  <c:v>0.13430929494057797</c:v>
                </c:pt>
                <c:pt idx="1753">
                  <c:v>9.9194476220494598E-2</c:v>
                </c:pt>
                <c:pt idx="1754">
                  <c:v>0.39758114523356691</c:v>
                </c:pt>
                <c:pt idx="1755">
                  <c:v>1.1169399817131573</c:v>
                </c:pt>
                <c:pt idx="1756">
                  <c:v>2.4566712243446167</c:v>
                </c:pt>
                <c:pt idx="1757">
                  <c:v>3.0819755768429671</c:v>
                </c:pt>
                <c:pt idx="1758">
                  <c:v>3.2616050733103412</c:v>
                </c:pt>
                <c:pt idx="1759">
                  <c:v>3.6429994833585493</c:v>
                </c:pt>
                <c:pt idx="1760">
                  <c:v>3.8527071023868276</c:v>
                </c:pt>
                <c:pt idx="1761">
                  <c:v>3.4341226742910287</c:v>
                </c:pt>
                <c:pt idx="1762">
                  <c:v>3.2856774983060539</c:v>
                </c:pt>
                <c:pt idx="1763">
                  <c:v>3.0776712465252225</c:v>
                </c:pt>
                <c:pt idx="1764">
                  <c:v>2.5458890484562411</c:v>
                </c:pt>
                <c:pt idx="1765">
                  <c:v>2.455037235137465</c:v>
                </c:pt>
                <c:pt idx="1766">
                  <c:v>2.79148671597923</c:v>
                </c:pt>
                <c:pt idx="1767">
                  <c:v>2.8387451650342896</c:v>
                </c:pt>
                <c:pt idx="1768">
                  <c:v>2.8265660503236383</c:v>
                </c:pt>
                <c:pt idx="1769">
                  <c:v>3.4522797400510545</c:v>
                </c:pt>
                <c:pt idx="1770">
                  <c:v>3.878915425022357</c:v>
                </c:pt>
                <c:pt idx="1771">
                  <c:v>3.8788378341126712</c:v>
                </c:pt>
                <c:pt idx="1772">
                  <c:v>3.7834709466845347</c:v>
                </c:pt>
                <c:pt idx="1773">
                  <c:v>3.8935866700091926</c:v>
                </c:pt>
                <c:pt idx="1774">
                  <c:v>3.5251145671147657</c:v>
                </c:pt>
                <c:pt idx="1775">
                  <c:v>3.151533405356103</c:v>
                </c:pt>
                <c:pt idx="1776">
                  <c:v>3.2563343439354782</c:v>
                </c:pt>
                <c:pt idx="1777">
                  <c:v>3.6749405152028309</c:v>
                </c:pt>
                <c:pt idx="1778">
                  <c:v>3.9035098076767509</c:v>
                </c:pt>
                <c:pt idx="1779">
                  <c:v>4.0944966150822673</c:v>
                </c:pt>
                <c:pt idx="1780">
                  <c:v>4.5390535375351027</c:v>
                </c:pt>
                <c:pt idx="1781">
                  <c:v>4.9165133347200731</c:v>
                </c:pt>
                <c:pt idx="1782">
                  <c:v>5.019947483209938</c:v>
                </c:pt>
                <c:pt idx="1783">
                  <c:v>5.0682262231856434</c:v>
                </c:pt>
                <c:pt idx="1784">
                  <c:v>5.2614197052589979</c:v>
                </c:pt>
                <c:pt idx="1785">
                  <c:v>4.672194840951267</c:v>
                </c:pt>
                <c:pt idx="1786">
                  <c:v>3.8636222437933374</c:v>
                </c:pt>
                <c:pt idx="1787">
                  <c:v>3.636608355862069</c:v>
                </c:pt>
                <c:pt idx="1788">
                  <c:v>3.2881897718774327</c:v>
                </c:pt>
                <c:pt idx="1789">
                  <c:v>2.1701845525481702</c:v>
                </c:pt>
                <c:pt idx="1790">
                  <c:v>1.938419860073354</c:v>
                </c:pt>
                <c:pt idx="1791">
                  <c:v>2.4187556426239363</c:v>
                </c:pt>
                <c:pt idx="1792">
                  <c:v>2.2386470877371569</c:v>
                </c:pt>
                <c:pt idx="1793">
                  <c:v>1.9753894042748259</c:v>
                </c:pt>
                <c:pt idx="1794">
                  <c:v>2.4680176379015202</c:v>
                </c:pt>
                <c:pt idx="1795">
                  <c:v>3.0373954270043786</c:v>
                </c:pt>
                <c:pt idx="1796">
                  <c:v>3.1541930434721457</c:v>
                </c:pt>
                <c:pt idx="1797">
                  <c:v>2.9731297902056717</c:v>
                </c:pt>
                <c:pt idx="1798">
                  <c:v>2.4241746291392858</c:v>
                </c:pt>
                <c:pt idx="1799">
                  <c:v>2.3299274841549269</c:v>
                </c:pt>
                <c:pt idx="1800">
                  <c:v>2.4552413066224581</c:v>
                </c:pt>
                <c:pt idx="1801">
                  <c:v>2.63488461763562</c:v>
                </c:pt>
                <c:pt idx="1802">
                  <c:v>2.9774710872041994</c:v>
                </c:pt>
                <c:pt idx="1803">
                  <c:v>3.1867323946468695</c:v>
                </c:pt>
                <c:pt idx="1804">
                  <c:v>2.4325712807753956</c:v>
                </c:pt>
                <c:pt idx="1805">
                  <c:v>2.0940901699530032</c:v>
                </c:pt>
                <c:pt idx="1806">
                  <c:v>2.671092107439486</c:v>
                </c:pt>
                <c:pt idx="1807">
                  <c:v>2.6737243224842828</c:v>
                </c:pt>
                <c:pt idx="1808">
                  <c:v>2.0402241288729783</c:v>
                </c:pt>
                <c:pt idx="1809">
                  <c:v>1.4720763135444122</c:v>
                </c:pt>
                <c:pt idx="1810">
                  <c:v>6.8149498038834189E-2</c:v>
                </c:pt>
                <c:pt idx="1811">
                  <c:v>2.8572476306802455</c:v>
                </c:pt>
                <c:pt idx="1812">
                  <c:v>4.2036002744770036</c:v>
                </c:pt>
                <c:pt idx="1813">
                  <c:v>3.1311759367007603</c:v>
                </c:pt>
                <c:pt idx="1814">
                  <c:v>0.98645277161790501</c:v>
                </c:pt>
                <c:pt idx="1815">
                  <c:v>0.4592138689570584</c:v>
                </c:pt>
                <c:pt idx="1816">
                  <c:v>1.0474457237109438</c:v>
                </c:pt>
                <c:pt idx="1817">
                  <c:v>0.64982793281824236</c:v>
                </c:pt>
                <c:pt idx="1818">
                  <c:v>0.28014765809309949</c:v>
                </c:pt>
                <c:pt idx="1819">
                  <c:v>0.69857911196261302</c:v>
                </c:pt>
                <c:pt idx="1820">
                  <c:v>1.7627786727921677</c:v>
                </c:pt>
                <c:pt idx="1821">
                  <c:v>2.3399912920663208</c:v>
                </c:pt>
                <c:pt idx="1822">
                  <c:v>1.6779905532656922</c:v>
                </c:pt>
                <c:pt idx="1823">
                  <c:v>0.56902266279477631</c:v>
                </c:pt>
                <c:pt idx="1824">
                  <c:v>3.8252804774931142</c:v>
                </c:pt>
                <c:pt idx="1825">
                  <c:v>5.9474321071239729</c:v>
                </c:pt>
                <c:pt idx="1826">
                  <c:v>6.2348494918845185</c:v>
                </c:pt>
                <c:pt idx="1827">
                  <c:v>5.3830531253943317</c:v>
                </c:pt>
                <c:pt idx="1828">
                  <c:v>4.5274915605475012</c:v>
                </c:pt>
                <c:pt idx="1829">
                  <c:v>3.6709627888006828</c:v>
                </c:pt>
                <c:pt idx="1830">
                  <c:v>3.1996893648846396</c:v>
                </c:pt>
                <c:pt idx="1831">
                  <c:v>2.6804618457844525</c:v>
                </c:pt>
                <c:pt idx="1832">
                  <c:v>2.4588580789819043</c:v>
                </c:pt>
                <c:pt idx="1833">
                  <c:v>2.3579187491707359</c:v>
                </c:pt>
                <c:pt idx="1834">
                  <c:v>1.8753552583110513</c:v>
                </c:pt>
                <c:pt idx="1835">
                  <c:v>1.6081593954858104</c:v>
                </c:pt>
                <c:pt idx="1836">
                  <c:v>3.0288766483725778</c:v>
                </c:pt>
                <c:pt idx="1837">
                  <c:v>4.8972346056712794</c:v>
                </c:pt>
                <c:pt idx="1838">
                  <c:v>5.2916270603751752</c:v>
                </c:pt>
                <c:pt idx="1839">
                  <c:v>4.9957717648613578</c:v>
                </c:pt>
                <c:pt idx="1840">
                  <c:v>4.5705504429327544</c:v>
                </c:pt>
                <c:pt idx="1841">
                  <c:v>3.9139395038804548</c:v>
                </c:pt>
                <c:pt idx="1842">
                  <c:v>3.1549196360579987</c:v>
                </c:pt>
                <c:pt idx="1843">
                  <c:v>2.6438073493044278</c:v>
                </c:pt>
                <c:pt idx="1844">
                  <c:v>1.6355209957941457</c:v>
                </c:pt>
                <c:pt idx="1845">
                  <c:v>1.0097210668552403</c:v>
                </c:pt>
                <c:pt idx="1846">
                  <c:v>1.4336841062407435</c:v>
                </c:pt>
                <c:pt idx="1847">
                  <c:v>2.512794739685321</c:v>
                </c:pt>
                <c:pt idx="1848">
                  <c:v>3.1289065617113079</c:v>
                </c:pt>
                <c:pt idx="1849">
                  <c:v>3.5208811561950366</c:v>
                </c:pt>
                <c:pt idx="1850">
                  <c:v>4.1457557313438089</c:v>
                </c:pt>
                <c:pt idx="1851">
                  <c:v>4.3553645993549663</c:v>
                </c:pt>
                <c:pt idx="1852">
                  <c:v>3.3918763583216478</c:v>
                </c:pt>
                <c:pt idx="1853">
                  <c:v>2.1291642126160504</c:v>
                </c:pt>
                <c:pt idx="1854">
                  <c:v>1.7809158882375302</c:v>
                </c:pt>
                <c:pt idx="1855">
                  <c:v>1.2965969599800256</c:v>
                </c:pt>
                <c:pt idx="1856">
                  <c:v>0.39803045391129088</c:v>
                </c:pt>
                <c:pt idx="1857">
                  <c:v>0.10741470401602837</c:v>
                </c:pt>
                <c:pt idx="1858">
                  <c:v>1.0285045708668641</c:v>
                </c:pt>
                <c:pt idx="1859">
                  <c:v>1.6702609125027339</c:v>
                </c:pt>
                <c:pt idx="1860">
                  <c:v>1.9585283443293173</c:v>
                </c:pt>
                <c:pt idx="1861">
                  <c:v>2.7476683143139558</c:v>
                </c:pt>
                <c:pt idx="1862">
                  <c:v>3.8756023963249873</c:v>
                </c:pt>
                <c:pt idx="1863">
                  <c:v>3.4775947435559105</c:v>
                </c:pt>
                <c:pt idx="1864">
                  <c:v>1.889633085704022</c:v>
                </c:pt>
                <c:pt idx="1865">
                  <c:v>0.77809622609821549</c:v>
                </c:pt>
                <c:pt idx="1866">
                  <c:v>0.21759478896129331</c:v>
                </c:pt>
                <c:pt idx="1867">
                  <c:v>7.5116677950021526E-2</c:v>
                </c:pt>
                <c:pt idx="1868">
                  <c:v>0.17805533248321281</c:v>
                </c:pt>
                <c:pt idx="1869">
                  <c:v>0.58553698202555737</c:v>
                </c:pt>
                <c:pt idx="1870">
                  <c:v>0.70655712122814451</c:v>
                </c:pt>
                <c:pt idx="1871">
                  <c:v>1.8644857114950824</c:v>
                </c:pt>
                <c:pt idx="1872">
                  <c:v>3.3972168661967124</c:v>
                </c:pt>
                <c:pt idx="1873">
                  <c:v>4.4543922624786481</c:v>
                </c:pt>
                <c:pt idx="1874">
                  <c:v>5.1407765119398467</c:v>
                </c:pt>
                <c:pt idx="1875">
                  <c:v>5.3298500217099596</c:v>
                </c:pt>
                <c:pt idx="1876">
                  <c:v>3.9710375471496886</c:v>
                </c:pt>
                <c:pt idx="1877">
                  <c:v>2.2476911219716582</c:v>
                </c:pt>
                <c:pt idx="1878">
                  <c:v>1.2044330313921923</c:v>
                </c:pt>
                <c:pt idx="1879">
                  <c:v>0.52417341799336248</c:v>
                </c:pt>
                <c:pt idx="1880">
                  <c:v>0.22739119643613548</c:v>
                </c:pt>
                <c:pt idx="1881">
                  <c:v>5.8353096031162011E-2</c:v>
                </c:pt>
                <c:pt idx="1882">
                  <c:v>0.29399828166763103</c:v>
                </c:pt>
                <c:pt idx="1883">
                  <c:v>0.13959793381935492</c:v>
                </c:pt>
                <c:pt idx="1884">
                  <c:v>1.1502340583558186</c:v>
                </c:pt>
                <c:pt idx="1885">
                  <c:v>1.7886243569764391</c:v>
                </c:pt>
                <c:pt idx="1886">
                  <c:v>1.7146727113351543</c:v>
                </c:pt>
                <c:pt idx="1887">
                  <c:v>1.7126485798319062</c:v>
                </c:pt>
                <c:pt idx="1888">
                  <c:v>1.3799210200673935</c:v>
                </c:pt>
                <c:pt idx="1889">
                  <c:v>6.2402830929809139E-2</c:v>
                </c:pt>
                <c:pt idx="1890">
                  <c:v>0.86423092726079487</c:v>
                </c:pt>
                <c:pt idx="1891">
                  <c:v>0.77458413683928773</c:v>
                </c:pt>
                <c:pt idx="1892">
                  <c:v>0.83072788435019462</c:v>
                </c:pt>
                <c:pt idx="1893">
                  <c:v>0.36680716474008007</c:v>
                </c:pt>
                <c:pt idx="1894">
                  <c:v>0.74952945380070735</c:v>
                </c:pt>
                <c:pt idx="1895">
                  <c:v>0.70643150474956051</c:v>
                </c:pt>
                <c:pt idx="1896">
                  <c:v>2.0025574809138691E-2</c:v>
                </c:pt>
                <c:pt idx="1897">
                  <c:v>1.1498490466368805</c:v>
                </c:pt>
                <c:pt idx="1898">
                  <c:v>2.3551659453670704</c:v>
                </c:pt>
                <c:pt idx="1899">
                  <c:v>1.6991324754804102</c:v>
                </c:pt>
                <c:pt idx="1900">
                  <c:v>0.32945122219003253</c:v>
                </c:pt>
                <c:pt idx="1901">
                  <c:v>0.68150210007861178</c:v>
                </c:pt>
                <c:pt idx="1902">
                  <c:v>2.4446649147505783</c:v>
                </c:pt>
                <c:pt idx="1903">
                  <c:v>3.7313292168961936</c:v>
                </c:pt>
                <c:pt idx="1904">
                  <c:v>3.6555606866863193</c:v>
                </c:pt>
                <c:pt idx="1905">
                  <c:v>2.9744432306301496</c:v>
                </c:pt>
                <c:pt idx="1906">
                  <c:v>1.9211696465858319</c:v>
                </c:pt>
                <c:pt idx="1907">
                  <c:v>0.42421439310982179</c:v>
                </c:pt>
                <c:pt idx="1908">
                  <c:v>0.40511662116729202</c:v>
                </c:pt>
                <c:pt idx="1909">
                  <c:v>0.59934750743163545</c:v>
                </c:pt>
                <c:pt idx="1910">
                  <c:v>1.2761296596287808</c:v>
                </c:pt>
                <c:pt idx="1911">
                  <c:v>2.0324683610791228</c:v>
                </c:pt>
                <c:pt idx="1912">
                  <c:v>2.455779616479115</c:v>
                </c:pt>
                <c:pt idx="1913">
                  <c:v>2.1955796150308653</c:v>
                </c:pt>
                <c:pt idx="1914">
                  <c:v>1.2089444302493433</c:v>
                </c:pt>
                <c:pt idx="1915">
                  <c:v>0.39527972807918266</c:v>
                </c:pt>
                <c:pt idx="1916">
                  <c:v>1.2512803568959341</c:v>
                </c:pt>
                <c:pt idx="1917">
                  <c:v>1.2555569063687275</c:v>
                </c:pt>
                <c:pt idx="1918">
                  <c:v>0.95951810734658682</c:v>
                </c:pt>
                <c:pt idx="1919">
                  <c:v>0.62700251425145881</c:v>
                </c:pt>
                <c:pt idx="1920">
                  <c:v>0.11877359173688412</c:v>
                </c:pt>
                <c:pt idx="1921">
                  <c:v>8.1980063936968328E-3</c:v>
                </c:pt>
                <c:pt idx="1922">
                  <c:v>0.13446183008828028</c:v>
                </c:pt>
                <c:pt idx="1923">
                  <c:v>0.34385783487919447</c:v>
                </c:pt>
                <c:pt idx="1924">
                  <c:v>0.87788661391275391</c:v>
                </c:pt>
                <c:pt idx="1925">
                  <c:v>0.74179509094898588</c:v>
                </c:pt>
                <c:pt idx="1926">
                  <c:v>0.39789265399043705</c:v>
                </c:pt>
                <c:pt idx="1927">
                  <c:v>0.62439849283584337</c:v>
                </c:pt>
                <c:pt idx="1928">
                  <c:v>0.55845366495533422</c:v>
                </c:pt>
                <c:pt idx="1929">
                  <c:v>0.32907232024510191</c:v>
                </c:pt>
                <c:pt idx="1930">
                  <c:v>0.38943942873855331</c:v>
                </c:pt>
                <c:pt idx="1931">
                  <c:v>0.86033752179590517</c:v>
                </c:pt>
                <c:pt idx="1932">
                  <c:v>0.94982873597454354</c:v>
                </c:pt>
                <c:pt idx="1933">
                  <c:v>1.1353383360028617</c:v>
                </c:pt>
                <c:pt idx="1934">
                  <c:v>1.7219733421982035</c:v>
                </c:pt>
                <c:pt idx="1935">
                  <c:v>2.1440435237685334</c:v>
                </c:pt>
                <c:pt idx="1936">
                  <c:v>1.9946917723410689</c:v>
                </c:pt>
                <c:pt idx="1937">
                  <c:v>1.4980162293077313</c:v>
                </c:pt>
                <c:pt idx="1938">
                  <c:v>0.70474018444593656</c:v>
                </c:pt>
                <c:pt idx="1939">
                  <c:v>0.15485637904631389</c:v>
                </c:pt>
                <c:pt idx="1940">
                  <c:v>0.50799356363931825</c:v>
                </c:pt>
                <c:pt idx="1941">
                  <c:v>1.0067035893248346</c:v>
                </c:pt>
                <c:pt idx="1942">
                  <c:v>1.1341653466266013</c:v>
                </c:pt>
                <c:pt idx="1943">
                  <c:v>0.69930537486284694</c:v>
                </c:pt>
                <c:pt idx="1944">
                  <c:v>0.41727611117086255</c:v>
                </c:pt>
                <c:pt idx="1945">
                  <c:v>0.35819283541793712</c:v>
                </c:pt>
                <c:pt idx="1946">
                  <c:v>0.30732232942350202</c:v>
                </c:pt>
                <c:pt idx="1947">
                  <c:v>0.50502524116899672</c:v>
                </c:pt>
                <c:pt idx="1948">
                  <c:v>0.61245265678240746</c:v>
                </c:pt>
                <c:pt idx="1949">
                  <c:v>1.2166651212014297</c:v>
                </c:pt>
                <c:pt idx="1950">
                  <c:v>0.96329054489713539</c:v>
                </c:pt>
                <c:pt idx="1951">
                  <c:v>0.15128940829011117</c:v>
                </c:pt>
                <c:pt idx="1952">
                  <c:v>0.1348991440141516</c:v>
                </c:pt>
                <c:pt idx="1953">
                  <c:v>0.13085024435439352</c:v>
                </c:pt>
                <c:pt idx="1954">
                  <c:v>1.0832869239663043</c:v>
                </c:pt>
                <c:pt idx="1955">
                  <c:v>1.1619654229622585</c:v>
                </c:pt>
                <c:pt idx="1956">
                  <c:v>1.0934427681068524</c:v>
                </c:pt>
                <c:pt idx="1957">
                  <c:v>0.90663709316877261</c:v>
                </c:pt>
                <c:pt idx="1958">
                  <c:v>0.41833952970496024</c:v>
                </c:pt>
                <c:pt idx="1959">
                  <c:v>0.34756440031989128</c:v>
                </c:pt>
                <c:pt idx="1960">
                  <c:v>0.89866168140368674</c:v>
                </c:pt>
                <c:pt idx="1961">
                  <c:v>1.0145891395278874</c:v>
                </c:pt>
                <c:pt idx="1962">
                  <c:v>1.3115238854368416</c:v>
                </c:pt>
                <c:pt idx="1963">
                  <c:v>2.0434563468056037</c:v>
                </c:pt>
                <c:pt idx="1964">
                  <c:v>2.7267228343813912</c:v>
                </c:pt>
                <c:pt idx="1965">
                  <c:v>2.9783982084743843</c:v>
                </c:pt>
                <c:pt idx="1966">
                  <c:v>2.7148622309559558</c:v>
                </c:pt>
                <c:pt idx="1967">
                  <c:v>2.6489635089353385</c:v>
                </c:pt>
                <c:pt idx="1968">
                  <c:v>2.8809993395816904</c:v>
                </c:pt>
                <c:pt idx="1969">
                  <c:v>2.8095213661435641</c:v>
                </c:pt>
                <c:pt idx="1970">
                  <c:v>1.9032293771072251</c:v>
                </c:pt>
                <c:pt idx="1971">
                  <c:v>0.86741373997012128</c:v>
                </c:pt>
                <c:pt idx="1972">
                  <c:v>0.23471873443781544</c:v>
                </c:pt>
                <c:pt idx="1973">
                  <c:v>0.64498708160503626</c:v>
                </c:pt>
                <c:pt idx="1974">
                  <c:v>1.2251126547181344</c:v>
                </c:pt>
                <c:pt idx="1975">
                  <c:v>1.8471578446159036</c:v>
                </c:pt>
                <c:pt idx="1976">
                  <c:v>2.6743484115002056</c:v>
                </c:pt>
                <c:pt idx="1977">
                  <c:v>3.0372809470159203</c:v>
                </c:pt>
                <c:pt idx="1978">
                  <c:v>2.9025244355128641</c:v>
                </c:pt>
                <c:pt idx="1979">
                  <c:v>3.2923134241738863</c:v>
                </c:pt>
                <c:pt idx="1980">
                  <c:v>3.7624401405535539</c:v>
                </c:pt>
                <c:pt idx="1981">
                  <c:v>3.7750690873246384</c:v>
                </c:pt>
                <c:pt idx="1982">
                  <c:v>3.6343313860986788</c:v>
                </c:pt>
                <c:pt idx="1983">
                  <c:v>2.5623540657313213</c:v>
                </c:pt>
                <c:pt idx="1984">
                  <c:v>1.6900141823831771</c:v>
                </c:pt>
                <c:pt idx="1985">
                  <c:v>2.2708708162074553</c:v>
                </c:pt>
                <c:pt idx="1986">
                  <c:v>3.0033455821609039</c:v>
                </c:pt>
                <c:pt idx="1987">
                  <c:v>2.6376264116148054</c:v>
                </c:pt>
                <c:pt idx="1988">
                  <c:v>2.7403353348618578</c:v>
                </c:pt>
                <c:pt idx="1989">
                  <c:v>3.0241517447631741</c:v>
                </c:pt>
                <c:pt idx="1990">
                  <c:v>2.1529030560735416</c:v>
                </c:pt>
                <c:pt idx="1991">
                  <c:v>1.1356369194027938E-2</c:v>
                </c:pt>
                <c:pt idx="1992">
                  <c:v>1.8971680613076953</c:v>
                </c:pt>
                <c:pt idx="1993">
                  <c:v>1.911809905919418</c:v>
                </c:pt>
                <c:pt idx="1994">
                  <c:v>0.3704910495142304</c:v>
                </c:pt>
                <c:pt idx="1995">
                  <c:v>0.80804064833558265</c:v>
                </c:pt>
                <c:pt idx="1996">
                  <c:v>0.73180771321660765</c:v>
                </c:pt>
                <c:pt idx="1997">
                  <c:v>0.70141804146839548</c:v>
                </c:pt>
                <c:pt idx="1998">
                  <c:v>1.3644231690386577</c:v>
                </c:pt>
                <c:pt idx="1999">
                  <c:v>2.1560614487919079</c:v>
                </c:pt>
                <c:pt idx="2000">
                  <c:v>1.915048268166077</c:v>
                </c:pt>
                <c:pt idx="2001">
                  <c:v>1.9880855618044297</c:v>
                </c:pt>
                <c:pt idx="2002">
                  <c:v>2.7199445648812484</c:v>
                </c:pt>
                <c:pt idx="2003">
                  <c:v>1.8480185414021038</c:v>
                </c:pt>
                <c:pt idx="2004">
                  <c:v>1.6214655745644149</c:v>
                </c:pt>
                <c:pt idx="2005">
                  <c:v>4.5692752144499957</c:v>
                </c:pt>
                <c:pt idx="2006">
                  <c:v>5.4483665765077163</c:v>
                </c:pt>
                <c:pt idx="2007">
                  <c:v>5.3213987118237709</c:v>
                </c:pt>
                <c:pt idx="2008">
                  <c:v>4.733715598884217</c:v>
                </c:pt>
                <c:pt idx="2009">
                  <c:v>3.7582478883681878</c:v>
                </c:pt>
                <c:pt idx="2010">
                  <c:v>2.8031481147146691</c:v>
                </c:pt>
                <c:pt idx="2011">
                  <c:v>2.4713588404536431</c:v>
                </c:pt>
                <c:pt idx="2012">
                  <c:v>1.9696873242251316</c:v>
                </c:pt>
                <c:pt idx="2013">
                  <c:v>1.4388991646083382</c:v>
                </c:pt>
                <c:pt idx="2014">
                  <c:v>1.0437750402328501</c:v>
                </c:pt>
                <c:pt idx="2015">
                  <c:v>1.0137044675826112</c:v>
                </c:pt>
                <c:pt idx="2016">
                  <c:v>1.6851802558699291</c:v>
                </c:pt>
                <c:pt idx="2017">
                  <c:v>3.6767198714429714</c:v>
                </c:pt>
                <c:pt idx="2018">
                  <c:v>5.1711353823472539</c:v>
                </c:pt>
                <c:pt idx="2019">
                  <c:v>5.1424999316771265</c:v>
                </c:pt>
                <c:pt idx="2020">
                  <c:v>4.8453880514403522</c:v>
                </c:pt>
                <c:pt idx="2021">
                  <c:v>4.7999376323187954</c:v>
                </c:pt>
                <c:pt idx="2022">
                  <c:v>4.1476747111044956</c:v>
                </c:pt>
                <c:pt idx="2023">
                  <c:v>3.1889292056254726</c:v>
                </c:pt>
                <c:pt idx="2024">
                  <c:v>2.7353684386354149</c:v>
                </c:pt>
                <c:pt idx="2025">
                  <c:v>2.473226415149635</c:v>
                </c:pt>
                <c:pt idx="2026">
                  <c:v>2.7925830214721117</c:v>
                </c:pt>
                <c:pt idx="2027">
                  <c:v>3.4917519787740496</c:v>
                </c:pt>
                <c:pt idx="2028">
                  <c:v>4.4309949638005754</c:v>
                </c:pt>
                <c:pt idx="2029">
                  <c:v>4.9755937118852778</c:v>
                </c:pt>
                <c:pt idx="2030">
                  <c:v>5.3125848507734483</c:v>
                </c:pt>
                <c:pt idx="2031">
                  <c:v>5.3567817181660997</c:v>
                </c:pt>
                <c:pt idx="2032">
                  <c:v>5.1026674485882957</c:v>
                </c:pt>
                <c:pt idx="2033">
                  <c:v>3.9657093776328467</c:v>
                </c:pt>
                <c:pt idx="2034">
                  <c:v>2.2279379213908586</c:v>
                </c:pt>
                <c:pt idx="2035">
                  <c:v>0.61741001462257494</c:v>
                </c:pt>
                <c:pt idx="2036">
                  <c:v>0.1263849186751782</c:v>
                </c:pt>
                <c:pt idx="2037">
                  <c:v>1.4966164468798393E-2</c:v>
                </c:pt>
                <c:pt idx="2038">
                  <c:v>0.19625558440240543</c:v>
                </c:pt>
                <c:pt idx="2039">
                  <c:v>1.0140592279073601</c:v>
                </c:pt>
                <c:pt idx="2040">
                  <c:v>2.3868685993782224</c:v>
                </c:pt>
                <c:pt idx="2041">
                  <c:v>3.3720503014207113</c:v>
                </c:pt>
                <c:pt idx="2042">
                  <c:v>3.4970507830539628</c:v>
                </c:pt>
                <c:pt idx="2043">
                  <c:v>3.8510684715268044</c:v>
                </c:pt>
                <c:pt idx="2044">
                  <c:v>3.5360653250673137</c:v>
                </c:pt>
                <c:pt idx="2045">
                  <c:v>2.2119443290784462</c:v>
                </c:pt>
                <c:pt idx="2046">
                  <c:v>0.70827952651540871</c:v>
                </c:pt>
                <c:pt idx="2047">
                  <c:v>3.0188419357402907E-2</c:v>
                </c:pt>
                <c:pt idx="2048">
                  <c:v>0.28095444254705004</c:v>
                </c:pt>
                <c:pt idx="2049">
                  <c:v>0.66354437741553784</c:v>
                </c:pt>
                <c:pt idx="2050">
                  <c:v>0.50106289948552973</c:v>
                </c:pt>
                <c:pt idx="2051">
                  <c:v>0.65591979126513822</c:v>
                </c:pt>
                <c:pt idx="2052">
                  <c:v>1.8686851234107253</c:v>
                </c:pt>
                <c:pt idx="2053">
                  <c:v>2.6329675734305642</c:v>
                </c:pt>
                <c:pt idx="2054">
                  <c:v>3.801025246631804</c:v>
                </c:pt>
                <c:pt idx="2055">
                  <c:v>4.1415866874122003</c:v>
                </c:pt>
                <c:pt idx="2056">
                  <c:v>3.2738916401978018</c:v>
                </c:pt>
                <c:pt idx="2057">
                  <c:v>1.8868373518561889</c:v>
                </c:pt>
                <c:pt idx="2058">
                  <c:v>0.59212030594734877</c:v>
                </c:pt>
                <c:pt idx="2059">
                  <c:v>0.73138970917186308</c:v>
                </c:pt>
                <c:pt idx="2060">
                  <c:v>1.3369211870023205</c:v>
                </c:pt>
                <c:pt idx="2061">
                  <c:v>1.6005729330759375</c:v>
                </c:pt>
                <c:pt idx="2062">
                  <c:v>1.3587549478294401</c:v>
                </c:pt>
                <c:pt idx="2063">
                  <c:v>0.58383095990842282</c:v>
                </c:pt>
                <c:pt idx="2064">
                  <c:v>7.7651123499992369E-2</c:v>
                </c:pt>
                <c:pt idx="2065">
                  <c:v>0.26818083895130451</c:v>
                </c:pt>
                <c:pt idx="2066">
                  <c:v>0.83339153790378306</c:v>
                </c:pt>
                <c:pt idx="2067">
                  <c:v>1.1090700085209373</c:v>
                </c:pt>
                <c:pt idx="2068">
                  <c:v>0.58718767847184949</c:v>
                </c:pt>
                <c:pt idx="2069">
                  <c:v>0.15818318863263903</c:v>
                </c:pt>
                <c:pt idx="2070">
                  <c:v>0.86944140841231787</c:v>
                </c:pt>
                <c:pt idx="2071">
                  <c:v>0.97400184339255347</c:v>
                </c:pt>
                <c:pt idx="2072">
                  <c:v>1.1708471099204096</c:v>
                </c:pt>
                <c:pt idx="2073">
                  <c:v>1.2511712209249997</c:v>
                </c:pt>
                <c:pt idx="2074">
                  <c:v>0.79653557412787412</c:v>
                </c:pt>
                <c:pt idx="2075">
                  <c:v>0.31892152113010175</c:v>
                </c:pt>
                <c:pt idx="2076">
                  <c:v>0.38910306856293131</c:v>
                </c:pt>
                <c:pt idx="2077">
                  <c:v>0.20952912965472592</c:v>
                </c:pt>
                <c:pt idx="2078">
                  <c:v>0.14049175260753</c:v>
                </c:pt>
                <c:pt idx="2079">
                  <c:v>0.77535458505278143</c:v>
                </c:pt>
                <c:pt idx="2080">
                  <c:v>1.3949358530156575</c:v>
                </c:pt>
                <c:pt idx="2081">
                  <c:v>2.0923780178744238</c:v>
                </c:pt>
                <c:pt idx="2082">
                  <c:v>3.092449846260017</c:v>
                </c:pt>
                <c:pt idx="2083">
                  <c:v>4.3088319155574002</c:v>
                </c:pt>
                <c:pt idx="2084">
                  <c:v>4.8206480703738075</c:v>
                </c:pt>
                <c:pt idx="2085">
                  <c:v>4.28923972777236</c:v>
                </c:pt>
                <c:pt idx="2086">
                  <c:v>3.1856785299338659</c:v>
                </c:pt>
                <c:pt idx="2087">
                  <c:v>2.4768148705658732</c:v>
                </c:pt>
                <c:pt idx="2088">
                  <c:v>1.4168664876232009</c:v>
                </c:pt>
                <c:pt idx="2089">
                  <c:v>0.42837958177763547</c:v>
                </c:pt>
                <c:pt idx="2090">
                  <c:v>0.37167374036197032</c:v>
                </c:pt>
                <c:pt idx="2091">
                  <c:v>0.82496362843028259</c:v>
                </c:pt>
                <c:pt idx="2092">
                  <c:v>1.2923640230530469</c:v>
                </c:pt>
                <c:pt idx="2093">
                  <c:v>2.0867147839060842</c:v>
                </c:pt>
                <c:pt idx="2094">
                  <c:v>2.896103511779534</c:v>
                </c:pt>
                <c:pt idx="2095">
                  <c:v>3.0940214214124131</c:v>
                </c:pt>
                <c:pt idx="2096">
                  <c:v>2.9279853431589773</c:v>
                </c:pt>
                <c:pt idx="2097">
                  <c:v>2.9087807529158227</c:v>
                </c:pt>
                <c:pt idx="2098">
                  <c:v>3.6325803807364485</c:v>
                </c:pt>
                <c:pt idx="2099">
                  <c:v>4.0132030830518914</c:v>
                </c:pt>
                <c:pt idx="2100">
                  <c:v>3.7973018427960552</c:v>
                </c:pt>
                <c:pt idx="2101">
                  <c:v>3.2951392201106433</c:v>
                </c:pt>
                <c:pt idx="2102">
                  <c:v>2.6738118524514336</c:v>
                </c:pt>
                <c:pt idx="2103">
                  <c:v>2.4473464194566672</c:v>
                </c:pt>
                <c:pt idx="2104">
                  <c:v>3.3327649897681058</c:v>
                </c:pt>
                <c:pt idx="2105">
                  <c:v>3.8456847741480198</c:v>
                </c:pt>
                <c:pt idx="2106">
                  <c:v>3.566215379988511</c:v>
                </c:pt>
                <c:pt idx="2107">
                  <c:v>3.3376025438757071</c:v>
                </c:pt>
                <c:pt idx="2108">
                  <c:v>2.7292295321693656</c:v>
                </c:pt>
                <c:pt idx="2109">
                  <c:v>2.0126253824217319</c:v>
                </c:pt>
                <c:pt idx="2110">
                  <c:v>1.6899091296221962</c:v>
                </c:pt>
                <c:pt idx="2111">
                  <c:v>1.1884777333285319</c:v>
                </c:pt>
                <c:pt idx="2112">
                  <c:v>0.87383430833880471</c:v>
                </c:pt>
                <c:pt idx="2113">
                  <c:v>1.5959534925691754</c:v>
                </c:pt>
                <c:pt idx="2114">
                  <c:v>1.610714675261232</c:v>
                </c:pt>
                <c:pt idx="2115">
                  <c:v>1.2107616403737713</c:v>
                </c:pt>
                <c:pt idx="2116">
                  <c:v>1.2839389916627908</c:v>
                </c:pt>
                <c:pt idx="2117">
                  <c:v>1.3406360026799207</c:v>
                </c:pt>
                <c:pt idx="2118">
                  <c:v>1.433195146043766</c:v>
                </c:pt>
                <c:pt idx="2119">
                  <c:v>2.3113508084340464</c:v>
                </c:pt>
                <c:pt idx="2120">
                  <c:v>2.7982486408240606</c:v>
                </c:pt>
                <c:pt idx="2121">
                  <c:v>2.6948874050586196</c:v>
                </c:pt>
                <c:pt idx="2122">
                  <c:v>2.7716417196575627</c:v>
                </c:pt>
                <c:pt idx="2123">
                  <c:v>2.6882782536341256</c:v>
                </c:pt>
                <c:pt idx="2124">
                  <c:v>2.3870457785164949</c:v>
                </c:pt>
                <c:pt idx="2125">
                  <c:v>1.9693543767409174</c:v>
                </c:pt>
                <c:pt idx="2126">
                  <c:v>1.7052066745983423</c:v>
                </c:pt>
                <c:pt idx="2127">
                  <c:v>1.5745612997893339</c:v>
                </c:pt>
                <c:pt idx="2128">
                  <c:v>1.5836528546070066</c:v>
                </c:pt>
                <c:pt idx="2129">
                  <c:v>1.292231641744042</c:v>
                </c:pt>
                <c:pt idx="2130">
                  <c:v>1.103034294244247</c:v>
                </c:pt>
                <c:pt idx="2131">
                  <c:v>0.82643873648125288</c:v>
                </c:pt>
                <c:pt idx="2132">
                  <c:v>0.61632595816042901</c:v>
                </c:pt>
                <c:pt idx="2133">
                  <c:v>0.37660302687060487</c:v>
                </c:pt>
                <c:pt idx="2134">
                  <c:v>0.28158554161717775</c:v>
                </c:pt>
                <c:pt idx="2135">
                  <c:v>0.84816549538452723</c:v>
                </c:pt>
                <c:pt idx="2136">
                  <c:v>1.5058938072575594</c:v>
                </c:pt>
                <c:pt idx="2137">
                  <c:v>1.2719421615853845</c:v>
                </c:pt>
                <c:pt idx="2138">
                  <c:v>0.84552173449951273</c:v>
                </c:pt>
                <c:pt idx="2139">
                  <c:v>1.1427172857865795</c:v>
                </c:pt>
                <c:pt idx="2140">
                  <c:v>1.2204324049498705</c:v>
                </c:pt>
                <c:pt idx="2141">
                  <c:v>1.3587920906525217</c:v>
                </c:pt>
                <c:pt idx="2142">
                  <c:v>1.5777534581675585</c:v>
                </c:pt>
                <c:pt idx="2143">
                  <c:v>1.6112237681498123</c:v>
                </c:pt>
                <c:pt idx="2144">
                  <c:v>1.6823307250270163</c:v>
                </c:pt>
                <c:pt idx="2145">
                  <c:v>1.9349389995361514</c:v>
                </c:pt>
                <c:pt idx="2146">
                  <c:v>1.3069163271943007</c:v>
                </c:pt>
                <c:pt idx="2147">
                  <c:v>0.54271118054111289</c:v>
                </c:pt>
                <c:pt idx="2148">
                  <c:v>0.39817464593385177</c:v>
                </c:pt>
                <c:pt idx="2149">
                  <c:v>0.13506166979416889</c:v>
                </c:pt>
                <c:pt idx="2150">
                  <c:v>0.19664124715188702</c:v>
                </c:pt>
                <c:pt idx="2151">
                  <c:v>0.13795420149755988</c:v>
                </c:pt>
                <c:pt idx="2152">
                  <c:v>3.649627683194856E-2</c:v>
                </c:pt>
                <c:pt idx="2153">
                  <c:v>5.5999820909304887E-2</c:v>
                </c:pt>
                <c:pt idx="2154">
                  <c:v>0.60240651260766764</c:v>
                </c:pt>
                <c:pt idx="2155">
                  <c:v>0.94312643078924152</c:v>
                </c:pt>
                <c:pt idx="2156">
                  <c:v>0.82620867084034622</c:v>
                </c:pt>
                <c:pt idx="2157">
                  <c:v>0.81289505210361046</c:v>
                </c:pt>
                <c:pt idx="2158">
                  <c:v>1.5086564760873751</c:v>
                </c:pt>
                <c:pt idx="2159">
                  <c:v>1.7171825979194786</c:v>
                </c:pt>
                <c:pt idx="2160">
                  <c:v>1.3348513431620956</c:v>
                </c:pt>
                <c:pt idx="2161">
                  <c:v>1.1198967349907516</c:v>
                </c:pt>
                <c:pt idx="2162">
                  <c:v>1.044884722499102</c:v>
                </c:pt>
                <c:pt idx="2163">
                  <c:v>0.53592644341260387</c:v>
                </c:pt>
                <c:pt idx="2164">
                  <c:v>0.4542342354880291</c:v>
                </c:pt>
                <c:pt idx="2165">
                  <c:v>1.2196352146769134</c:v>
                </c:pt>
                <c:pt idx="2166">
                  <c:v>1.6252988462142608</c:v>
                </c:pt>
                <c:pt idx="2167">
                  <c:v>1.7223386211633578</c:v>
                </c:pt>
                <c:pt idx="2168">
                  <c:v>1.9614507189239099</c:v>
                </c:pt>
                <c:pt idx="2169">
                  <c:v>1.7999713336208925</c:v>
                </c:pt>
                <c:pt idx="2170">
                  <c:v>0.18443191881857146</c:v>
                </c:pt>
                <c:pt idx="2171">
                  <c:v>1.6522131671453868</c:v>
                </c:pt>
                <c:pt idx="2172">
                  <c:v>2.5031847614415765</c:v>
                </c:pt>
                <c:pt idx="2173">
                  <c:v>2.0972935761987763</c:v>
                </c:pt>
                <c:pt idx="2174">
                  <c:v>1.3025752402598079</c:v>
                </c:pt>
                <c:pt idx="2175">
                  <c:v>0.53012237410465257</c:v>
                </c:pt>
                <c:pt idx="2176">
                  <c:v>0.1737946420945482</c:v>
                </c:pt>
                <c:pt idx="2177">
                  <c:v>0.20729208578122327</c:v>
                </c:pt>
                <c:pt idx="2178">
                  <c:v>0.97582793196571771</c:v>
                </c:pt>
                <c:pt idx="2179">
                  <c:v>1.7357474223422225</c:v>
                </c:pt>
                <c:pt idx="2180">
                  <c:v>2.3738221071006862</c:v>
                </c:pt>
                <c:pt idx="2181">
                  <c:v>2.7310793535918423</c:v>
                </c:pt>
                <c:pt idx="2182">
                  <c:v>2.1939599308104536</c:v>
                </c:pt>
                <c:pt idx="2183">
                  <c:v>0.19256295002301727</c:v>
                </c:pt>
                <c:pt idx="2184">
                  <c:v>3.2132252269102577</c:v>
                </c:pt>
                <c:pt idx="2185">
                  <c:v>5.1984064276487612</c:v>
                </c:pt>
                <c:pt idx="2186">
                  <c:v>5.1850496471084249</c:v>
                </c:pt>
                <c:pt idx="2187">
                  <c:v>4.5586796825861677</c:v>
                </c:pt>
                <c:pt idx="2188">
                  <c:v>3.9197743204832434</c:v>
                </c:pt>
                <c:pt idx="2189">
                  <c:v>2.8538093513738891</c:v>
                </c:pt>
                <c:pt idx="2190">
                  <c:v>1.4524312014867835</c:v>
                </c:pt>
                <c:pt idx="2191">
                  <c:v>0.87778251969370502</c:v>
                </c:pt>
                <c:pt idx="2192">
                  <c:v>0.81239138132110256</c:v>
                </c:pt>
                <c:pt idx="2193">
                  <c:v>0.24302193246198489</c:v>
                </c:pt>
                <c:pt idx="2194">
                  <c:v>0.37018861606873532</c:v>
                </c:pt>
                <c:pt idx="2195">
                  <c:v>0.14033816467474081</c:v>
                </c:pt>
                <c:pt idx="2196">
                  <c:v>2.0103899751230312</c:v>
                </c:pt>
                <c:pt idx="2197">
                  <c:v>3.630210977163193</c:v>
                </c:pt>
                <c:pt idx="2198">
                  <c:v>4.2076693160335523</c:v>
                </c:pt>
                <c:pt idx="2199">
                  <c:v>3.9726951543501716</c:v>
                </c:pt>
                <c:pt idx="2200">
                  <c:v>3.7328873700327945</c:v>
                </c:pt>
                <c:pt idx="2201">
                  <c:v>3.1396780116753296</c:v>
                </c:pt>
                <c:pt idx="2202">
                  <c:v>2.2319212776287283</c:v>
                </c:pt>
                <c:pt idx="2203">
                  <c:v>1.0484237582602041</c:v>
                </c:pt>
                <c:pt idx="2204">
                  <c:v>0.68469953852511656</c:v>
                </c:pt>
                <c:pt idx="2205">
                  <c:v>1.4105330069831323</c:v>
                </c:pt>
                <c:pt idx="2206">
                  <c:v>2.1463137847309817</c:v>
                </c:pt>
                <c:pt idx="2207">
                  <c:v>2.8562577148297925</c:v>
                </c:pt>
                <c:pt idx="2208">
                  <c:v>4.1044662417696314</c:v>
                </c:pt>
                <c:pt idx="2209">
                  <c:v>5.0323720113380332</c:v>
                </c:pt>
                <c:pt idx="2210">
                  <c:v>5.115166742382967</c:v>
                </c:pt>
                <c:pt idx="2211">
                  <c:v>5.3114811048032937</c:v>
                </c:pt>
                <c:pt idx="2212">
                  <c:v>4.5136168690161291</c:v>
                </c:pt>
                <c:pt idx="2213">
                  <c:v>2.8565565247489513</c:v>
                </c:pt>
                <c:pt idx="2214">
                  <c:v>1.6322899506917539</c:v>
                </c:pt>
                <c:pt idx="2215">
                  <c:v>1.0542457697579546</c:v>
                </c:pt>
                <c:pt idx="2216">
                  <c:v>0.32985279606761264</c:v>
                </c:pt>
                <c:pt idx="2217">
                  <c:v>0.36952911852908055</c:v>
                </c:pt>
                <c:pt idx="2218">
                  <c:v>1.3391693920076941</c:v>
                </c:pt>
                <c:pt idx="2219">
                  <c:v>2.777393819004649</c:v>
                </c:pt>
                <c:pt idx="2220">
                  <c:v>4.0845325893600579</c:v>
                </c:pt>
                <c:pt idx="2221">
                  <c:v>4.8651815224578794</c:v>
                </c:pt>
                <c:pt idx="2222">
                  <c:v>5.510264191975363</c:v>
                </c:pt>
                <c:pt idx="2223">
                  <c:v>5.5365880022678651</c:v>
                </c:pt>
                <c:pt idx="2224">
                  <c:v>4.1481867087609903</c:v>
                </c:pt>
                <c:pt idx="2225">
                  <c:v>2.4420740283934292</c:v>
                </c:pt>
                <c:pt idx="2226">
                  <c:v>2.1991022976010393</c:v>
                </c:pt>
                <c:pt idx="2227">
                  <c:v>1.9549696029330099</c:v>
                </c:pt>
                <c:pt idx="2228">
                  <c:v>1.1469975726865467</c:v>
                </c:pt>
                <c:pt idx="2229">
                  <c:v>0.82944079571921847</c:v>
                </c:pt>
                <c:pt idx="2230">
                  <c:v>1.8675369903219894</c:v>
                </c:pt>
                <c:pt idx="2231">
                  <c:v>3.2690754479106405</c:v>
                </c:pt>
                <c:pt idx="2232">
                  <c:v>4.5790692528652013</c:v>
                </c:pt>
                <c:pt idx="2233">
                  <c:v>5.6844626823568287</c:v>
                </c:pt>
                <c:pt idx="2234">
                  <c:v>6.122700467740632</c:v>
                </c:pt>
                <c:pt idx="2235">
                  <c:v>5.3782912629514881</c:v>
                </c:pt>
                <c:pt idx="2236">
                  <c:v>3.9459090236806924</c:v>
                </c:pt>
                <c:pt idx="2237">
                  <c:v>2.5875692372894226</c:v>
                </c:pt>
                <c:pt idx="2238">
                  <c:v>1.0984113679857836</c:v>
                </c:pt>
                <c:pt idx="2239">
                  <c:v>3.1418457445442804E-2</c:v>
                </c:pt>
                <c:pt idx="2240">
                  <c:v>0.46626590630460396</c:v>
                </c:pt>
                <c:pt idx="2241">
                  <c:v>0.13955091393992758</c:v>
                </c:pt>
                <c:pt idx="2242">
                  <c:v>0.63821915168093568</c:v>
                </c:pt>
                <c:pt idx="2243">
                  <c:v>1.2459049526165948</c:v>
                </c:pt>
                <c:pt idx="2244">
                  <c:v>1.3680647725127759</c:v>
                </c:pt>
                <c:pt idx="2245">
                  <c:v>2.3946493063219965</c:v>
                </c:pt>
                <c:pt idx="2246">
                  <c:v>3.3765712107469512</c:v>
                </c:pt>
                <c:pt idx="2247">
                  <c:v>2.9500603693791474</c:v>
                </c:pt>
                <c:pt idx="2248">
                  <c:v>2.2510522446987715</c:v>
                </c:pt>
                <c:pt idx="2249">
                  <c:v>1.6784257430380833</c:v>
                </c:pt>
                <c:pt idx="2250">
                  <c:v>0.16311903056614208</c:v>
                </c:pt>
                <c:pt idx="2251">
                  <c:v>1.2799244937175198</c:v>
                </c:pt>
                <c:pt idx="2252">
                  <c:v>1.2151982240124215</c:v>
                </c:pt>
                <c:pt idx="2253">
                  <c:v>0.9688883850697485</c:v>
                </c:pt>
                <c:pt idx="2254">
                  <c:v>0.89027507672335959</c:v>
                </c:pt>
                <c:pt idx="2255">
                  <c:v>0.49000738369845553</c:v>
                </c:pt>
                <c:pt idx="2256">
                  <c:v>0.29134533515991423</c:v>
                </c:pt>
                <c:pt idx="2257">
                  <c:v>0.54171841095850137</c:v>
                </c:pt>
                <c:pt idx="2258">
                  <c:v>0.42641243287282382</c:v>
                </c:pt>
                <c:pt idx="2259">
                  <c:v>9.5786301660782502E-2</c:v>
                </c:pt>
                <c:pt idx="2260">
                  <c:v>0.96908079060704733</c:v>
                </c:pt>
                <c:pt idx="2261">
                  <c:v>2.0178903679607014</c:v>
                </c:pt>
                <c:pt idx="2262">
                  <c:v>2.6187166020282788</c:v>
                </c:pt>
                <c:pt idx="2263">
                  <c:v>2.9198184495331594</c:v>
                </c:pt>
                <c:pt idx="2264">
                  <c:v>3.0789450765426984</c:v>
                </c:pt>
                <c:pt idx="2265">
                  <c:v>2.8029021085604757</c:v>
                </c:pt>
                <c:pt idx="2266">
                  <c:v>2.5879052533629352</c:v>
                </c:pt>
                <c:pt idx="2267">
                  <c:v>2.2288806218058772</c:v>
                </c:pt>
                <c:pt idx="2268">
                  <c:v>1.2690056756401993</c:v>
                </c:pt>
                <c:pt idx="2269">
                  <c:v>0.25180349883750552</c:v>
                </c:pt>
                <c:pt idx="2270">
                  <c:v>9.3231058607351036E-2</c:v>
                </c:pt>
                <c:pt idx="2271">
                  <c:v>0.24351555499970301</c:v>
                </c:pt>
                <c:pt idx="2272">
                  <c:v>0.13857159252626317</c:v>
                </c:pt>
                <c:pt idx="2273">
                  <c:v>0.83103342864990404</c:v>
                </c:pt>
                <c:pt idx="2274">
                  <c:v>1.8152125763514504</c:v>
                </c:pt>
                <c:pt idx="2275">
                  <c:v>2.1431716232641773</c:v>
                </c:pt>
                <c:pt idx="2276">
                  <c:v>2.1225437138119898</c:v>
                </c:pt>
                <c:pt idx="2277">
                  <c:v>1.7815668250093344</c:v>
                </c:pt>
                <c:pt idx="2278">
                  <c:v>1.6274255884179003</c:v>
                </c:pt>
                <c:pt idx="2279">
                  <c:v>1.4298839375419141</c:v>
                </c:pt>
                <c:pt idx="2280">
                  <c:v>0.56146460073782634</c:v>
                </c:pt>
                <c:pt idx="2281">
                  <c:v>0.36734586305191852</c:v>
                </c:pt>
                <c:pt idx="2282">
                  <c:v>0.72049318912185334</c:v>
                </c:pt>
                <c:pt idx="2283">
                  <c:v>0.48653410851859791</c:v>
                </c:pt>
                <c:pt idx="2284">
                  <c:v>0.18381735107747821</c:v>
                </c:pt>
                <c:pt idx="2285">
                  <c:v>1.1547850140659561</c:v>
                </c:pt>
                <c:pt idx="2286">
                  <c:v>1.8063680316750919</c:v>
                </c:pt>
                <c:pt idx="2287">
                  <c:v>1.7205883606721581</c:v>
                </c:pt>
                <c:pt idx="2288">
                  <c:v>1.6161232046942615</c:v>
                </c:pt>
                <c:pt idx="2289">
                  <c:v>1.4455730230451933</c:v>
                </c:pt>
                <c:pt idx="2290">
                  <c:v>0.8317465094308476</c:v>
                </c:pt>
                <c:pt idx="2291">
                  <c:v>0.35563678589647102</c:v>
                </c:pt>
                <c:pt idx="2292">
                  <c:v>0.22616211704537625</c:v>
                </c:pt>
                <c:pt idx="2293">
                  <c:v>3.8414523777484333E-2</c:v>
                </c:pt>
                <c:pt idx="2294">
                  <c:v>9.7167776644436099E-2</c:v>
                </c:pt>
                <c:pt idx="2295">
                  <c:v>0.16270166732090152</c:v>
                </c:pt>
                <c:pt idx="2296">
                  <c:v>4.9708063847051842E-2</c:v>
                </c:pt>
                <c:pt idx="2297">
                  <c:v>0.4663338145471263</c:v>
                </c:pt>
                <c:pt idx="2298">
                  <c:v>1.189599415709383</c:v>
                </c:pt>
                <c:pt idx="2299">
                  <c:v>1.5979614472972887</c:v>
                </c:pt>
                <c:pt idx="2300">
                  <c:v>2.1824554830056297</c:v>
                </c:pt>
                <c:pt idx="2301">
                  <c:v>2.6490194373844007</c:v>
                </c:pt>
                <c:pt idx="2302">
                  <c:v>2.3613009989318483</c:v>
                </c:pt>
                <c:pt idx="2303">
                  <c:v>1.8571245492052963</c:v>
                </c:pt>
                <c:pt idx="2304">
                  <c:v>2.0693602987431912</c:v>
                </c:pt>
                <c:pt idx="2305">
                  <c:v>1.9378591869401054</c:v>
                </c:pt>
                <c:pt idx="2306">
                  <c:v>1.4501406054616499</c:v>
                </c:pt>
                <c:pt idx="2307">
                  <c:v>1.9963767353926818</c:v>
                </c:pt>
                <c:pt idx="2308">
                  <c:v>2.7575595285430499</c:v>
                </c:pt>
                <c:pt idx="2309">
                  <c:v>2.6892334934698234</c:v>
                </c:pt>
                <c:pt idx="2310">
                  <c:v>2.435017677078493</c:v>
                </c:pt>
                <c:pt idx="2311">
                  <c:v>2.7336728325589887</c:v>
                </c:pt>
                <c:pt idx="2312">
                  <c:v>2.8628121728935167</c:v>
                </c:pt>
                <c:pt idx="2313">
                  <c:v>2.7433542418546386</c:v>
                </c:pt>
                <c:pt idx="2314">
                  <c:v>2.2878024256878908</c:v>
                </c:pt>
                <c:pt idx="2315">
                  <c:v>2.1619279096637629</c:v>
                </c:pt>
                <c:pt idx="2316">
                  <c:v>1.8082610892930111</c:v>
                </c:pt>
                <c:pt idx="2317">
                  <c:v>0.72575658979870361</c:v>
                </c:pt>
                <c:pt idx="2318">
                  <c:v>0.19242107347935933</c:v>
                </c:pt>
                <c:pt idx="2319">
                  <c:v>1.0848609712763762</c:v>
                </c:pt>
                <c:pt idx="2320">
                  <c:v>1.6093023452476032</c:v>
                </c:pt>
                <c:pt idx="2321">
                  <c:v>1.493311304133778</c:v>
                </c:pt>
                <c:pt idx="2322">
                  <c:v>2.2094950774206632</c:v>
                </c:pt>
                <c:pt idx="2323">
                  <c:v>2.9052598277341239</c:v>
                </c:pt>
                <c:pt idx="2324">
                  <c:v>2.9515203979597233</c:v>
                </c:pt>
                <c:pt idx="2325">
                  <c:v>2.9210593949185357</c:v>
                </c:pt>
                <c:pt idx="2326">
                  <c:v>2.741308524006274</c:v>
                </c:pt>
                <c:pt idx="2327">
                  <c:v>1.8515787131817523</c:v>
                </c:pt>
                <c:pt idx="2328">
                  <c:v>1.4928981978074258</c:v>
                </c:pt>
                <c:pt idx="2329">
                  <c:v>1.3620308771357246</c:v>
                </c:pt>
                <c:pt idx="2330">
                  <c:v>0.71940951704451161</c:v>
                </c:pt>
                <c:pt idx="2331">
                  <c:v>3.3621609405635189E-2</c:v>
                </c:pt>
                <c:pt idx="2332">
                  <c:v>0.16748898547566493</c:v>
                </c:pt>
                <c:pt idx="2333">
                  <c:v>0.54314251238201927</c:v>
                </c:pt>
                <c:pt idx="2334">
                  <c:v>0.74984324743040998</c:v>
                </c:pt>
                <c:pt idx="2335">
                  <c:v>0.94932969901243847</c:v>
                </c:pt>
                <c:pt idx="2336">
                  <c:v>1.2554664390954493</c:v>
                </c:pt>
                <c:pt idx="2337">
                  <c:v>1.7543225950782348</c:v>
                </c:pt>
                <c:pt idx="2338">
                  <c:v>1.761147906274289</c:v>
                </c:pt>
                <c:pt idx="2339">
                  <c:v>1.3939195399745798</c:v>
                </c:pt>
                <c:pt idx="2340">
                  <c:v>1.2265124318559144</c:v>
                </c:pt>
                <c:pt idx="2341">
                  <c:v>1.5046610647693994</c:v>
                </c:pt>
                <c:pt idx="2342">
                  <c:v>1.2159641692834873</c:v>
                </c:pt>
                <c:pt idx="2343">
                  <c:v>0.84997437389884745</c:v>
                </c:pt>
                <c:pt idx="2344">
                  <c:v>1.0288440796494731</c:v>
                </c:pt>
                <c:pt idx="2345">
                  <c:v>1.6437327293816533</c:v>
                </c:pt>
                <c:pt idx="2346">
                  <c:v>2.0528074875397913</c:v>
                </c:pt>
                <c:pt idx="2347">
                  <c:v>2.3654096774576701</c:v>
                </c:pt>
                <c:pt idx="2348">
                  <c:v>2.306448192618606</c:v>
                </c:pt>
                <c:pt idx="2349">
                  <c:v>1.4823400429932936</c:v>
                </c:pt>
                <c:pt idx="2350">
                  <c:v>0.17785040404475039</c:v>
                </c:pt>
                <c:pt idx="2351">
                  <c:v>1.622032676169326</c:v>
                </c:pt>
                <c:pt idx="2352">
                  <c:v>3.4225832847763513</c:v>
                </c:pt>
                <c:pt idx="2353">
                  <c:v>3.6244630004625069</c:v>
                </c:pt>
                <c:pt idx="2354">
                  <c:v>1.4157367560708911</c:v>
                </c:pt>
                <c:pt idx="2355">
                  <c:v>0.35260841722991065</c:v>
                </c:pt>
                <c:pt idx="2356">
                  <c:v>0.49417013960266432</c:v>
                </c:pt>
                <c:pt idx="2357">
                  <c:v>0.52720022538606726</c:v>
                </c:pt>
                <c:pt idx="2358">
                  <c:v>1.422595917397627</c:v>
                </c:pt>
                <c:pt idx="2359">
                  <c:v>2.1551301996736965</c:v>
                </c:pt>
                <c:pt idx="2360">
                  <c:v>2.6143249831910866</c:v>
                </c:pt>
                <c:pt idx="2361">
                  <c:v>2.8098228800621463</c:v>
                </c:pt>
                <c:pt idx="2362">
                  <c:v>2.4884285521937399</c:v>
                </c:pt>
                <c:pt idx="2363">
                  <c:v>0.78068849713179445</c:v>
                </c:pt>
                <c:pt idx="2364">
                  <c:v>2.8175103943569137</c:v>
                </c:pt>
                <c:pt idx="2365">
                  <c:v>6.1191658825337001</c:v>
                </c:pt>
                <c:pt idx="2366">
                  <c:v>6.8607545250738147</c:v>
                </c:pt>
                <c:pt idx="2367">
                  <c:v>5.765880818895714</c:v>
                </c:pt>
                <c:pt idx="2368">
                  <c:v>4.7007997523208829</c:v>
                </c:pt>
                <c:pt idx="2369">
                  <c:v>3.3557861873725425</c:v>
                </c:pt>
                <c:pt idx="2370">
                  <c:v>2.1265020254384117</c:v>
                </c:pt>
                <c:pt idx="2371">
                  <c:v>1.0352434141124451</c:v>
                </c:pt>
                <c:pt idx="2372">
                  <c:v>0.31900530174810082</c:v>
                </c:pt>
                <c:pt idx="2373">
                  <c:v>7.8590928393287296E-3</c:v>
                </c:pt>
                <c:pt idx="2374">
                  <c:v>4.3674419296376943E-2</c:v>
                </c:pt>
                <c:pt idx="2375">
                  <c:v>0.21837443873615703</c:v>
                </c:pt>
                <c:pt idx="2376">
                  <c:v>1.2928079024435029</c:v>
                </c:pt>
                <c:pt idx="2377">
                  <c:v>2.4407667244189031</c:v>
                </c:pt>
                <c:pt idx="2378">
                  <c:v>3.1663337383531429</c:v>
                </c:pt>
                <c:pt idx="2379">
                  <c:v>3.6178763872096988</c:v>
                </c:pt>
                <c:pt idx="2380">
                  <c:v>2.7484370302744092</c:v>
                </c:pt>
                <c:pt idx="2381">
                  <c:v>1.3316601830009671</c:v>
                </c:pt>
                <c:pt idx="2382">
                  <c:v>0.90728283039562008</c:v>
                </c:pt>
                <c:pt idx="2383">
                  <c:v>0.69443009467025352</c:v>
                </c:pt>
                <c:pt idx="2384">
                  <c:v>0.5284501575087811</c:v>
                </c:pt>
                <c:pt idx="2385">
                  <c:v>0.70931768775125936</c:v>
                </c:pt>
                <c:pt idx="2386">
                  <c:v>0.46978586680979861</c:v>
                </c:pt>
                <c:pt idx="2387">
                  <c:v>1.7433015403359564</c:v>
                </c:pt>
                <c:pt idx="2388">
                  <c:v>2.6728314873350167</c:v>
                </c:pt>
                <c:pt idx="2389">
                  <c:v>3.7012288604176806</c:v>
                </c:pt>
                <c:pt idx="2390">
                  <c:v>4.2587642497609695</c:v>
                </c:pt>
                <c:pt idx="2391">
                  <c:v>3.8752193695873247</c:v>
                </c:pt>
                <c:pt idx="2392">
                  <c:v>2.7122327022466641</c:v>
                </c:pt>
                <c:pt idx="2393">
                  <c:v>1.1394437726476623</c:v>
                </c:pt>
                <c:pt idx="2394">
                  <c:v>0.51850479913818726</c:v>
                </c:pt>
                <c:pt idx="2395">
                  <c:v>1.8927815656468709</c:v>
                </c:pt>
                <c:pt idx="2396">
                  <c:v>2.2382565072115805</c:v>
                </c:pt>
                <c:pt idx="2397">
                  <c:v>1.9922597261941153</c:v>
                </c:pt>
                <c:pt idx="2398">
                  <c:v>1.0762430745498839</c:v>
                </c:pt>
                <c:pt idx="2399">
                  <c:v>0.22022953328541484</c:v>
                </c:pt>
                <c:pt idx="2400">
                  <c:v>1.6025724368389431</c:v>
                </c:pt>
                <c:pt idx="2401">
                  <c:v>3.0726224550732382</c:v>
                </c:pt>
                <c:pt idx="2402">
                  <c:v>4.611510558044972</c:v>
                </c:pt>
                <c:pt idx="2403">
                  <c:v>4.4850563247394355</c:v>
                </c:pt>
                <c:pt idx="2404">
                  <c:v>3.1539980187483616</c:v>
                </c:pt>
                <c:pt idx="2405">
                  <c:v>2.0171218909732489</c:v>
                </c:pt>
                <c:pt idx="2406">
                  <c:v>0.76165640294473247</c:v>
                </c:pt>
                <c:pt idx="2407">
                  <c:v>0.41421432233975058</c:v>
                </c:pt>
                <c:pt idx="2408">
                  <c:v>0.74022328721481812</c:v>
                </c:pt>
                <c:pt idx="2409">
                  <c:v>0.59039995757300467</c:v>
                </c:pt>
                <c:pt idx="2410">
                  <c:v>0.15117156856573907</c:v>
                </c:pt>
                <c:pt idx="2411">
                  <c:v>1.2320731165613006</c:v>
                </c:pt>
                <c:pt idx="2412">
                  <c:v>2.577678866247314</c:v>
                </c:pt>
                <c:pt idx="2413">
                  <c:v>4.0936946687939511</c:v>
                </c:pt>
                <c:pt idx="2414">
                  <c:v>5.4778383347321933</c:v>
                </c:pt>
                <c:pt idx="2415">
                  <c:v>5.6215042377746114</c:v>
                </c:pt>
                <c:pt idx="2416">
                  <c:v>4.3062553321507391</c:v>
                </c:pt>
                <c:pt idx="2417">
                  <c:v>2.7224406850364735</c:v>
                </c:pt>
                <c:pt idx="2418">
                  <c:v>0.83606851990057907</c:v>
                </c:pt>
                <c:pt idx="2419">
                  <c:v>0.75135995772450659</c:v>
                </c:pt>
                <c:pt idx="2420">
                  <c:v>1.3784413025639717</c:v>
                </c:pt>
                <c:pt idx="2421">
                  <c:v>1.2759862766989338</c:v>
                </c:pt>
                <c:pt idx="2422">
                  <c:v>0.55345245236314411</c:v>
                </c:pt>
                <c:pt idx="2423">
                  <c:v>0.39082372859323145</c:v>
                </c:pt>
                <c:pt idx="2424">
                  <c:v>1.2857323447675193</c:v>
                </c:pt>
                <c:pt idx="2425">
                  <c:v>2.0380343034890727</c:v>
                </c:pt>
                <c:pt idx="2426">
                  <c:v>2.7349411800175423</c:v>
                </c:pt>
                <c:pt idx="2427">
                  <c:v>2.650012238619428</c:v>
                </c:pt>
                <c:pt idx="2428">
                  <c:v>2.3226576543888795</c:v>
                </c:pt>
                <c:pt idx="2429">
                  <c:v>1.761278275851214</c:v>
                </c:pt>
                <c:pt idx="2430">
                  <c:v>0.9405592922070658</c:v>
                </c:pt>
                <c:pt idx="2431">
                  <c:v>8.4449863581102624E-2</c:v>
                </c:pt>
                <c:pt idx="2432">
                  <c:v>0.5373154105948732</c:v>
                </c:pt>
                <c:pt idx="2433">
                  <c:v>0.21072915500063749</c:v>
                </c:pt>
                <c:pt idx="2434">
                  <c:v>0.21852390928936272</c:v>
                </c:pt>
                <c:pt idx="2435">
                  <c:v>0.55319084512624994</c:v>
                </c:pt>
                <c:pt idx="2436">
                  <c:v>1.247728973140166</c:v>
                </c:pt>
                <c:pt idx="2437">
                  <c:v>1.9674483183006477</c:v>
                </c:pt>
                <c:pt idx="2438">
                  <c:v>1.5961747316707118</c:v>
                </c:pt>
                <c:pt idx="2439">
                  <c:v>1.130728818772452</c:v>
                </c:pt>
                <c:pt idx="2440">
                  <c:v>0.72834593274666615</c:v>
                </c:pt>
                <c:pt idx="2441">
                  <c:v>0.36342816179007043</c:v>
                </c:pt>
                <c:pt idx="2442">
                  <c:v>2.0100869138976214</c:v>
                </c:pt>
                <c:pt idx="2443">
                  <c:v>2.5059829966464502</c:v>
                </c:pt>
                <c:pt idx="2444">
                  <c:v>1.9835554903034107</c:v>
                </c:pt>
                <c:pt idx="2445">
                  <c:v>1.393346733356041</c:v>
                </c:pt>
                <c:pt idx="2446">
                  <c:v>1.0272872366493673</c:v>
                </c:pt>
                <c:pt idx="2447">
                  <c:v>0.2212177256678064</c:v>
                </c:pt>
                <c:pt idx="2448">
                  <c:v>0.73456817171855593</c:v>
                </c:pt>
                <c:pt idx="2449">
                  <c:v>0.82605881079298782</c:v>
                </c:pt>
                <c:pt idx="2450">
                  <c:v>0.97233260813555789</c:v>
                </c:pt>
                <c:pt idx="2451">
                  <c:v>1.8173715763777272</c:v>
                </c:pt>
                <c:pt idx="2452">
                  <c:v>1.7132414567497993</c:v>
                </c:pt>
                <c:pt idx="2453">
                  <c:v>0.13632491334768293</c:v>
                </c:pt>
                <c:pt idx="2454">
                  <c:v>1.0771359285662474</c:v>
                </c:pt>
                <c:pt idx="2455">
                  <c:v>0.67673513744905411</c:v>
                </c:pt>
                <c:pt idx="2456">
                  <c:v>0.29563317396472599</c:v>
                </c:pt>
                <c:pt idx="2457">
                  <c:v>0.47428630952464546</c:v>
                </c:pt>
                <c:pt idx="2458">
                  <c:v>0.39075440684832485</c:v>
                </c:pt>
                <c:pt idx="2459">
                  <c:v>0.19952174925491795</c:v>
                </c:pt>
                <c:pt idx="2460">
                  <c:v>0.11075963874855588</c:v>
                </c:pt>
                <c:pt idx="2461">
                  <c:v>0.43385504127862107</c:v>
                </c:pt>
                <c:pt idx="2462">
                  <c:v>0.70650608663446879</c:v>
                </c:pt>
                <c:pt idx="2463">
                  <c:v>0.94632487023857914</c:v>
                </c:pt>
                <c:pt idx="2464">
                  <c:v>0.49112394969937778</c:v>
                </c:pt>
                <c:pt idx="2465">
                  <c:v>0.65962123211696089</c:v>
                </c:pt>
                <c:pt idx="2466">
                  <c:v>1.3938024301229155</c:v>
                </c:pt>
                <c:pt idx="2467">
                  <c:v>1.0358631842270531</c:v>
                </c:pt>
                <c:pt idx="2468">
                  <c:v>0.92578476360185302</c:v>
                </c:pt>
                <c:pt idx="2469">
                  <c:v>0.84392750643787295</c:v>
                </c:pt>
                <c:pt idx="2470">
                  <c:v>0.35691843817628466</c:v>
                </c:pt>
                <c:pt idx="2471">
                  <c:v>0.10738731496591836</c:v>
                </c:pt>
                <c:pt idx="2472">
                  <c:v>0.1323210337823244</c:v>
                </c:pt>
                <c:pt idx="2473">
                  <c:v>0.57222836520600939</c:v>
                </c:pt>
                <c:pt idx="2474">
                  <c:v>0.72486079139590487</c:v>
                </c:pt>
                <c:pt idx="2475">
                  <c:v>0.29300624901867134</c:v>
                </c:pt>
                <c:pt idx="2476">
                  <c:v>0.19454478746233006</c:v>
                </c:pt>
                <c:pt idx="2477">
                  <c:v>0.21694636028932202</c:v>
                </c:pt>
                <c:pt idx="2478">
                  <c:v>0.30542016992919674</c:v>
                </c:pt>
                <c:pt idx="2479">
                  <c:v>0.70851925083352163</c:v>
                </c:pt>
                <c:pt idx="2480">
                  <c:v>0.59236318427070378</c:v>
                </c:pt>
                <c:pt idx="2481">
                  <c:v>0.74747545775512614</c:v>
                </c:pt>
                <c:pt idx="2482">
                  <c:v>0.76333564371303031</c:v>
                </c:pt>
                <c:pt idx="2483">
                  <c:v>0.92669058188839581</c:v>
                </c:pt>
                <c:pt idx="2484">
                  <c:v>1.1289430409815671</c:v>
                </c:pt>
                <c:pt idx="2485">
                  <c:v>0.84216380202633223</c:v>
                </c:pt>
                <c:pt idx="2486">
                  <c:v>0.2535781049612002</c:v>
                </c:pt>
                <c:pt idx="2487">
                  <c:v>0.55690340595025278</c:v>
                </c:pt>
                <c:pt idx="2488">
                  <c:v>0.78228981219964733</c:v>
                </c:pt>
                <c:pt idx="2489">
                  <c:v>0.65054921815953093</c:v>
                </c:pt>
                <c:pt idx="2490">
                  <c:v>1.0302729082495246</c:v>
                </c:pt>
                <c:pt idx="2491">
                  <c:v>1.4286407598905511</c:v>
                </c:pt>
                <c:pt idx="2492">
                  <c:v>0.95860169901909598</c:v>
                </c:pt>
                <c:pt idx="2493">
                  <c:v>0.5552704373581604</c:v>
                </c:pt>
                <c:pt idx="2494">
                  <c:v>0.80305055128420022</c:v>
                </c:pt>
                <c:pt idx="2495">
                  <c:v>0.50524155118303848</c:v>
                </c:pt>
                <c:pt idx="2496">
                  <c:v>7.3931878626861292E-2</c:v>
                </c:pt>
                <c:pt idx="2497">
                  <c:v>6.7918733918010621E-2</c:v>
                </c:pt>
                <c:pt idx="2498">
                  <c:v>0.28737459753973399</c:v>
                </c:pt>
                <c:pt idx="2499">
                  <c:v>0.21010137218876557</c:v>
                </c:pt>
                <c:pt idx="2500">
                  <c:v>0.55640209463407542</c:v>
                </c:pt>
                <c:pt idx="2501">
                  <c:v>0.78150579509888285</c:v>
                </c:pt>
                <c:pt idx="2502">
                  <c:v>0.82564534237697562</c:v>
                </c:pt>
                <c:pt idx="2503">
                  <c:v>1.3418849686793632</c:v>
                </c:pt>
                <c:pt idx="2504">
                  <c:v>2.1384766649508578</c:v>
                </c:pt>
                <c:pt idx="2505">
                  <c:v>2.3962361250316397</c:v>
                </c:pt>
                <c:pt idx="2506">
                  <c:v>2.6190418131004725</c:v>
                </c:pt>
                <c:pt idx="2507">
                  <c:v>3.1819891394232851</c:v>
                </c:pt>
                <c:pt idx="2508">
                  <c:v>3.1915249821729694</c:v>
                </c:pt>
                <c:pt idx="2509">
                  <c:v>2.7460873569542121</c:v>
                </c:pt>
                <c:pt idx="2510">
                  <c:v>2.3087095232726123</c:v>
                </c:pt>
                <c:pt idx="2511">
                  <c:v>2.3896548990594773</c:v>
                </c:pt>
                <c:pt idx="2512">
                  <c:v>2.7438056058823284</c:v>
                </c:pt>
                <c:pt idx="2513">
                  <c:v>2.9094913996062552</c:v>
                </c:pt>
                <c:pt idx="2514">
                  <c:v>2.4634616678568433</c:v>
                </c:pt>
                <c:pt idx="2515">
                  <c:v>2.581378980925531</c:v>
                </c:pt>
                <c:pt idx="2516">
                  <c:v>3.1214463090424571</c:v>
                </c:pt>
                <c:pt idx="2517">
                  <c:v>2.8574213641050017</c:v>
                </c:pt>
                <c:pt idx="2518">
                  <c:v>2.1245697350821895</c:v>
                </c:pt>
                <c:pt idx="2519">
                  <c:v>2.1072428062581645</c:v>
                </c:pt>
                <c:pt idx="2520">
                  <c:v>2.1999760363316812</c:v>
                </c:pt>
                <c:pt idx="2521">
                  <c:v>1.6956669250219754</c:v>
                </c:pt>
                <c:pt idx="2522">
                  <c:v>1.5752756311527436</c:v>
                </c:pt>
                <c:pt idx="2523">
                  <c:v>2.1488102163777594</c:v>
                </c:pt>
                <c:pt idx="2524">
                  <c:v>2.8215870508236862</c:v>
                </c:pt>
                <c:pt idx="2525">
                  <c:v>2.9326794828287572</c:v>
                </c:pt>
                <c:pt idx="2526">
                  <c:v>2.989236013174319</c:v>
                </c:pt>
                <c:pt idx="2527">
                  <c:v>3.2482636625980863</c:v>
                </c:pt>
                <c:pt idx="2528">
                  <c:v>3.8193907180612809</c:v>
                </c:pt>
                <c:pt idx="2529">
                  <c:v>3.8054124172672119</c:v>
                </c:pt>
                <c:pt idx="2530">
                  <c:v>2.6823453604651699</c:v>
                </c:pt>
                <c:pt idx="2531">
                  <c:v>0.19524479266586647</c:v>
                </c:pt>
                <c:pt idx="2532">
                  <c:v>2.6595301467475623</c:v>
                </c:pt>
                <c:pt idx="2533">
                  <c:v>3.9521327887852884</c:v>
                </c:pt>
                <c:pt idx="2534">
                  <c:v>3.0986362830628389</c:v>
                </c:pt>
                <c:pt idx="2535">
                  <c:v>1.8857065331364296</c:v>
                </c:pt>
                <c:pt idx="2536">
                  <c:v>1.2515403884742913</c:v>
                </c:pt>
                <c:pt idx="2537">
                  <c:v>0.29737995155210983</c:v>
                </c:pt>
                <c:pt idx="2538">
                  <c:v>0.38395517191171358</c:v>
                </c:pt>
                <c:pt idx="2539">
                  <c:v>0.73485801091975134</c:v>
                </c:pt>
                <c:pt idx="2540">
                  <c:v>1.5765042209744129</c:v>
                </c:pt>
                <c:pt idx="2541">
                  <c:v>2.9267129968101173</c:v>
                </c:pt>
                <c:pt idx="2542">
                  <c:v>3.2925391666340378</c:v>
                </c:pt>
                <c:pt idx="2543">
                  <c:v>2.2774452771886295</c:v>
                </c:pt>
                <c:pt idx="2544">
                  <c:v>0.62435878183508309</c:v>
                </c:pt>
                <c:pt idx="2545">
                  <c:v>4.4300733383527122</c:v>
                </c:pt>
                <c:pt idx="2546">
                  <c:v>6.7000208814997544</c:v>
                </c:pt>
                <c:pt idx="2547">
                  <c:v>6.9091122428960592</c:v>
                </c:pt>
                <c:pt idx="2548">
                  <c:v>6.3886728781001336</c:v>
                </c:pt>
                <c:pt idx="2549">
                  <c:v>5.4182195013566101</c:v>
                </c:pt>
                <c:pt idx="2550">
                  <c:v>3.8074117940492247</c:v>
                </c:pt>
                <c:pt idx="2551">
                  <c:v>2.85535007059622</c:v>
                </c:pt>
                <c:pt idx="2552">
                  <c:v>2.4825323095948546</c:v>
                </c:pt>
                <c:pt idx="2553">
                  <c:v>1.7360717563783958</c:v>
                </c:pt>
                <c:pt idx="2554">
                  <c:v>0.47108954975932515</c:v>
                </c:pt>
                <c:pt idx="2555">
                  <c:v>0.28538530618934388</c:v>
                </c:pt>
                <c:pt idx="2556">
                  <c:v>1.1810050217546628</c:v>
                </c:pt>
                <c:pt idx="2557">
                  <c:v>2.6350394490028677</c:v>
                </c:pt>
                <c:pt idx="2558">
                  <c:v>3.7415033849166739</c:v>
                </c:pt>
                <c:pt idx="2559">
                  <c:v>4.1068361898961587</c:v>
                </c:pt>
                <c:pt idx="2560">
                  <c:v>3.804512098908051</c:v>
                </c:pt>
                <c:pt idx="2561">
                  <c:v>3.32158263382206</c:v>
                </c:pt>
                <c:pt idx="2562">
                  <c:v>2.2250258308894182</c:v>
                </c:pt>
                <c:pt idx="2563">
                  <c:v>0.89976554318146962</c:v>
                </c:pt>
                <c:pt idx="2564">
                  <c:v>0.65950075590745183</c:v>
                </c:pt>
                <c:pt idx="2565">
                  <c:v>0.48366320547762204</c:v>
                </c:pt>
                <c:pt idx="2566">
                  <c:v>7.3989391241076341E-2</c:v>
                </c:pt>
                <c:pt idx="2567">
                  <c:v>0.68492910912337424</c:v>
                </c:pt>
                <c:pt idx="2568">
                  <c:v>2.1350731025728105</c:v>
                </c:pt>
                <c:pt idx="2569">
                  <c:v>3.0549829367781767</c:v>
                </c:pt>
                <c:pt idx="2570">
                  <c:v>4.5976826008468867</c:v>
                </c:pt>
                <c:pt idx="2571">
                  <c:v>5.6919350430904805</c:v>
                </c:pt>
                <c:pt idx="2572">
                  <c:v>4.5753754279624346</c:v>
                </c:pt>
                <c:pt idx="2573">
                  <c:v>2.2584811921389889</c:v>
                </c:pt>
                <c:pt idx="2574">
                  <c:v>0.44921436370109125</c:v>
                </c:pt>
                <c:pt idx="2575">
                  <c:v>0.99932425236919564</c:v>
                </c:pt>
                <c:pt idx="2576">
                  <c:v>1.6697978623744421</c:v>
                </c:pt>
                <c:pt idx="2577">
                  <c:v>1.6116297824046824</c:v>
                </c:pt>
                <c:pt idx="2578">
                  <c:v>1.6416804869200616</c:v>
                </c:pt>
                <c:pt idx="2579">
                  <c:v>1.1594539618242024</c:v>
                </c:pt>
                <c:pt idx="2580">
                  <c:v>7.2617559899790352E-2</c:v>
                </c:pt>
                <c:pt idx="2581">
                  <c:v>1.7758869824286263</c:v>
                </c:pt>
                <c:pt idx="2582">
                  <c:v>3.4375590360254558</c:v>
                </c:pt>
                <c:pt idx="2583">
                  <c:v>4.5381414966038554</c:v>
                </c:pt>
                <c:pt idx="2584">
                  <c:v>4.0776310257323276</c:v>
                </c:pt>
                <c:pt idx="2585">
                  <c:v>3.1605575206157024</c:v>
                </c:pt>
                <c:pt idx="2586">
                  <c:v>2.2332557369523407</c:v>
                </c:pt>
                <c:pt idx="2587">
                  <c:v>1.0578014304554515</c:v>
                </c:pt>
                <c:pt idx="2588">
                  <c:v>0.20521666563315222</c:v>
                </c:pt>
                <c:pt idx="2589">
                  <c:v>0.62624834819397523</c:v>
                </c:pt>
                <c:pt idx="2590">
                  <c:v>0.40663189042687342</c:v>
                </c:pt>
                <c:pt idx="2591">
                  <c:v>7.5686452565353335E-3</c:v>
                </c:pt>
                <c:pt idx="2592">
                  <c:v>1.1220005832072673</c:v>
                </c:pt>
                <c:pt idx="2593">
                  <c:v>2.8486662729280381</c:v>
                </c:pt>
                <c:pt idx="2594">
                  <c:v>3.8834906506705575</c:v>
                </c:pt>
                <c:pt idx="2595">
                  <c:v>3.7211359505565675</c:v>
                </c:pt>
                <c:pt idx="2596">
                  <c:v>3.6170323287603878</c:v>
                </c:pt>
                <c:pt idx="2597">
                  <c:v>2.8597213462073743</c:v>
                </c:pt>
                <c:pt idx="2598">
                  <c:v>1.0500585117626939</c:v>
                </c:pt>
                <c:pt idx="2599">
                  <c:v>0.81735912323218884</c:v>
                </c:pt>
                <c:pt idx="2600">
                  <c:v>1.4336301471162738</c:v>
                </c:pt>
                <c:pt idx="2601">
                  <c:v>1.2532367478236328</c:v>
                </c:pt>
                <c:pt idx="2602">
                  <c:v>0.75957678055152278</c:v>
                </c:pt>
                <c:pt idx="2603">
                  <c:v>0.35184225407872605</c:v>
                </c:pt>
                <c:pt idx="2604">
                  <c:v>0.29292025613174855</c:v>
                </c:pt>
                <c:pt idx="2605">
                  <c:v>1.3046942295180386</c:v>
                </c:pt>
                <c:pt idx="2606">
                  <c:v>1.8906414680213746</c:v>
                </c:pt>
                <c:pt idx="2607">
                  <c:v>1.9752898263271574</c:v>
                </c:pt>
                <c:pt idx="2608">
                  <c:v>1.7013499146541946</c:v>
                </c:pt>
                <c:pt idx="2609">
                  <c:v>0.69765663405071798</c:v>
                </c:pt>
                <c:pt idx="2610">
                  <c:v>0.92261412220791961</c:v>
                </c:pt>
                <c:pt idx="2611">
                  <c:v>1.5704578935671587</c:v>
                </c:pt>
                <c:pt idx="2612">
                  <c:v>1.7126664334660897</c:v>
                </c:pt>
                <c:pt idx="2613">
                  <c:v>1.8718842861006353</c:v>
                </c:pt>
                <c:pt idx="2614">
                  <c:v>1.4876530114559503</c:v>
                </c:pt>
                <c:pt idx="2615">
                  <c:v>0.27796121022029108</c:v>
                </c:pt>
                <c:pt idx="2616">
                  <c:v>0.52663264202328874</c:v>
                </c:pt>
                <c:pt idx="2617">
                  <c:v>0.94664895064151788</c:v>
                </c:pt>
                <c:pt idx="2618">
                  <c:v>1.1820994641250491</c:v>
                </c:pt>
                <c:pt idx="2619">
                  <c:v>0.65474993681187676</c:v>
                </c:pt>
                <c:pt idx="2620">
                  <c:v>0.30398515698360029</c:v>
                </c:pt>
                <c:pt idx="2621">
                  <c:v>1.1638514715840647</c:v>
                </c:pt>
                <c:pt idx="2622">
                  <c:v>2.3342687834285787</c:v>
                </c:pt>
                <c:pt idx="2623">
                  <c:v>3.7769856158362498</c:v>
                </c:pt>
                <c:pt idx="2624">
                  <c:v>3.9771636385554494</c:v>
                </c:pt>
                <c:pt idx="2625">
                  <c:v>3.3366646933488915</c:v>
                </c:pt>
                <c:pt idx="2626">
                  <c:v>2.4954431362889564</c:v>
                </c:pt>
                <c:pt idx="2627">
                  <c:v>1.4824756896587286</c:v>
                </c:pt>
                <c:pt idx="2628">
                  <c:v>0.37535293678965242</c:v>
                </c:pt>
                <c:pt idx="2629">
                  <c:v>1.3313324336527765E-2</c:v>
                </c:pt>
                <c:pt idx="2630">
                  <c:v>0.12132022504536977</c:v>
                </c:pt>
                <c:pt idx="2631">
                  <c:v>0.12263457074035866</c:v>
                </c:pt>
                <c:pt idx="2632">
                  <c:v>0.37598055284058396</c:v>
                </c:pt>
                <c:pt idx="2633">
                  <c:v>1.4331939652124088</c:v>
                </c:pt>
                <c:pt idx="2634">
                  <c:v>2.6891608793470869</c:v>
                </c:pt>
                <c:pt idx="2635">
                  <c:v>3.5150436571911601</c:v>
                </c:pt>
                <c:pt idx="2636">
                  <c:v>3.6357111120690511</c:v>
                </c:pt>
                <c:pt idx="2637">
                  <c:v>3.3338867240390568</c:v>
                </c:pt>
                <c:pt idx="2638">
                  <c:v>2.9752604310917503</c:v>
                </c:pt>
                <c:pt idx="2639">
                  <c:v>2.0374883246777808</c:v>
                </c:pt>
                <c:pt idx="2640">
                  <c:v>1.3680622287326907</c:v>
                </c:pt>
                <c:pt idx="2641">
                  <c:v>1.1997974113330532</c:v>
                </c:pt>
                <c:pt idx="2642">
                  <c:v>1.1775180610876583</c:v>
                </c:pt>
                <c:pt idx="2643">
                  <c:v>1.0257286806403259</c:v>
                </c:pt>
                <c:pt idx="2644">
                  <c:v>1.3148583562988458</c:v>
                </c:pt>
                <c:pt idx="2645">
                  <c:v>1.7044078591612779</c:v>
                </c:pt>
                <c:pt idx="2646">
                  <c:v>2.3198851542653225</c:v>
                </c:pt>
                <c:pt idx="2647">
                  <c:v>3.1527115324729427</c:v>
                </c:pt>
                <c:pt idx="2648">
                  <c:v>3.1556057881532693</c:v>
                </c:pt>
                <c:pt idx="2649">
                  <c:v>2.2505134220204397</c:v>
                </c:pt>
                <c:pt idx="2650">
                  <c:v>1.5172840984313862</c:v>
                </c:pt>
                <c:pt idx="2651">
                  <c:v>1.2083271371164934</c:v>
                </c:pt>
                <c:pt idx="2652">
                  <c:v>0.58461305996958779</c:v>
                </c:pt>
                <c:pt idx="2653">
                  <c:v>0.41435329538763754</c:v>
                </c:pt>
                <c:pt idx="2654">
                  <c:v>0.64913974664073182</c:v>
                </c:pt>
                <c:pt idx="2655">
                  <c:v>0.91112482823934238</c:v>
                </c:pt>
                <c:pt idx="2656">
                  <c:v>1.0876418399741143</c:v>
                </c:pt>
                <c:pt idx="2657">
                  <c:v>1.5122835431822856</c:v>
                </c:pt>
                <c:pt idx="2658">
                  <c:v>1.7646562638798755</c:v>
                </c:pt>
                <c:pt idx="2659">
                  <c:v>2.4642394667496039</c:v>
                </c:pt>
                <c:pt idx="2660">
                  <c:v>3.208362710362874</c:v>
                </c:pt>
                <c:pt idx="2661">
                  <c:v>2.7231176328947679</c:v>
                </c:pt>
                <c:pt idx="2662">
                  <c:v>1.860923960613146</c:v>
                </c:pt>
                <c:pt idx="2663">
                  <c:v>1.9986081023140838</c:v>
                </c:pt>
                <c:pt idx="2664">
                  <c:v>2.1623930264831506</c:v>
                </c:pt>
                <c:pt idx="2665">
                  <c:v>1.3877007512225112</c:v>
                </c:pt>
                <c:pt idx="2666">
                  <c:v>1.1522436422192315</c:v>
                </c:pt>
                <c:pt idx="2667">
                  <c:v>1.5076077491855315</c:v>
                </c:pt>
                <c:pt idx="2668">
                  <c:v>1.6819883911258489</c:v>
                </c:pt>
                <c:pt idx="2669">
                  <c:v>1.4590678813679339</c:v>
                </c:pt>
                <c:pt idx="2670">
                  <c:v>1.7139655586690947</c:v>
                </c:pt>
                <c:pt idx="2671">
                  <c:v>2.3566574523724042</c:v>
                </c:pt>
                <c:pt idx="2672">
                  <c:v>3.0152281345262346</c:v>
                </c:pt>
                <c:pt idx="2673">
                  <c:v>2.9696407672955858</c:v>
                </c:pt>
                <c:pt idx="2674">
                  <c:v>2.5355202922815909</c:v>
                </c:pt>
                <c:pt idx="2675">
                  <c:v>2.2952410765622639</c:v>
                </c:pt>
                <c:pt idx="2676">
                  <c:v>2.0225069362020642</c:v>
                </c:pt>
                <c:pt idx="2677">
                  <c:v>1.5443045012994443</c:v>
                </c:pt>
                <c:pt idx="2678">
                  <c:v>0.98611054467093462</c:v>
                </c:pt>
                <c:pt idx="2679">
                  <c:v>0.5963319792455124</c:v>
                </c:pt>
                <c:pt idx="2680">
                  <c:v>0.25764366859075882</c:v>
                </c:pt>
                <c:pt idx="2681">
                  <c:v>0.2702730838683467</c:v>
                </c:pt>
                <c:pt idx="2682">
                  <c:v>0.1000427209839394</c:v>
                </c:pt>
                <c:pt idx="2683">
                  <c:v>8.9604259511238293E-2</c:v>
                </c:pt>
                <c:pt idx="2684">
                  <c:v>0.66208280802247588</c:v>
                </c:pt>
                <c:pt idx="2685">
                  <c:v>1.6712811325159731</c:v>
                </c:pt>
                <c:pt idx="2686">
                  <c:v>1.9979646596110994</c:v>
                </c:pt>
                <c:pt idx="2687">
                  <c:v>2.0138813464848009</c:v>
                </c:pt>
                <c:pt idx="2688">
                  <c:v>2.1959390498957276</c:v>
                </c:pt>
                <c:pt idx="2689">
                  <c:v>2.1573834401355043</c:v>
                </c:pt>
                <c:pt idx="2690">
                  <c:v>1.6258912153221114</c:v>
                </c:pt>
                <c:pt idx="2691">
                  <c:v>1.2061639114467142</c:v>
                </c:pt>
                <c:pt idx="2692">
                  <c:v>1.1733646199236527</c:v>
                </c:pt>
                <c:pt idx="2693">
                  <c:v>1.059413970416315</c:v>
                </c:pt>
                <c:pt idx="2694">
                  <c:v>1.1686815125868955</c:v>
                </c:pt>
                <c:pt idx="2695">
                  <c:v>1.6077037841502242</c:v>
                </c:pt>
                <c:pt idx="2696">
                  <c:v>2.2597791911710177</c:v>
                </c:pt>
                <c:pt idx="2697">
                  <c:v>2.3202493693959858</c:v>
                </c:pt>
                <c:pt idx="2698">
                  <c:v>2.0870938836924169</c:v>
                </c:pt>
                <c:pt idx="2699">
                  <c:v>2.0687339310567889</c:v>
                </c:pt>
                <c:pt idx="2700">
                  <c:v>2.3307541969729786</c:v>
                </c:pt>
                <c:pt idx="2701">
                  <c:v>1.9909426650156146</c:v>
                </c:pt>
                <c:pt idx="2702">
                  <c:v>1.401167139047879</c:v>
                </c:pt>
                <c:pt idx="2703">
                  <c:v>1.1001065107972976</c:v>
                </c:pt>
                <c:pt idx="2704">
                  <c:v>0.9977464195364214</c:v>
                </c:pt>
                <c:pt idx="2705">
                  <c:v>1.0977845452787185</c:v>
                </c:pt>
                <c:pt idx="2706">
                  <c:v>1.4303979019855575</c:v>
                </c:pt>
                <c:pt idx="2707">
                  <c:v>2.0445827244573489</c:v>
                </c:pt>
                <c:pt idx="2708">
                  <c:v>2.9190889181625601</c:v>
                </c:pt>
                <c:pt idx="2709">
                  <c:v>3.696228814848455</c:v>
                </c:pt>
                <c:pt idx="2710">
                  <c:v>3.0240626684412035</c:v>
                </c:pt>
                <c:pt idx="2711">
                  <c:v>1.1462556886367485</c:v>
                </c:pt>
                <c:pt idx="2712">
                  <c:v>1.2718757714172253</c:v>
                </c:pt>
                <c:pt idx="2713">
                  <c:v>3.1144580204828358</c:v>
                </c:pt>
                <c:pt idx="2714">
                  <c:v>3.2829334072937701</c:v>
                </c:pt>
                <c:pt idx="2715">
                  <c:v>1.8520299802144911</c:v>
                </c:pt>
                <c:pt idx="2716">
                  <c:v>1.0858635444770326</c:v>
                </c:pt>
                <c:pt idx="2717">
                  <c:v>1.1033941665264679</c:v>
                </c:pt>
                <c:pt idx="2718">
                  <c:v>0.41230743941612724</c:v>
                </c:pt>
                <c:pt idx="2719">
                  <c:v>0.6696646291832038</c:v>
                </c:pt>
                <c:pt idx="2720">
                  <c:v>1.3004816627783131</c:v>
                </c:pt>
                <c:pt idx="2721">
                  <c:v>2.3693797142810156</c:v>
                </c:pt>
                <c:pt idx="2722">
                  <c:v>4.0696871849501086</c:v>
                </c:pt>
                <c:pt idx="2723">
                  <c:v>3.822932425183208</c:v>
                </c:pt>
                <c:pt idx="2724">
                  <c:v>0.8531804771361271</c:v>
                </c:pt>
                <c:pt idx="2725">
                  <c:v>2.986420322490889</c:v>
                </c:pt>
                <c:pt idx="2726">
                  <c:v>5.4419307455159922</c:v>
                </c:pt>
                <c:pt idx="2727">
                  <c:v>6.533392169940214</c:v>
                </c:pt>
                <c:pt idx="2728">
                  <c:v>6.3492413706891258</c:v>
                </c:pt>
                <c:pt idx="2729">
                  <c:v>5.6665696789805553</c:v>
                </c:pt>
                <c:pt idx="2730">
                  <c:v>4.7344052957997915</c:v>
                </c:pt>
                <c:pt idx="2731">
                  <c:v>3.7389967554170593</c:v>
                </c:pt>
                <c:pt idx="2732">
                  <c:v>2.8777327282831249</c:v>
                </c:pt>
                <c:pt idx="2733">
                  <c:v>1.9060206589207218</c:v>
                </c:pt>
                <c:pt idx="2734">
                  <c:v>0.57950426518642217</c:v>
                </c:pt>
                <c:pt idx="2735">
                  <c:v>0.24430765215687922</c:v>
                </c:pt>
                <c:pt idx="2736">
                  <c:v>0.22932925811549953</c:v>
                </c:pt>
                <c:pt idx="2737">
                  <c:v>1.3693995795570424</c:v>
                </c:pt>
                <c:pt idx="2738">
                  <c:v>3.0137444873768509</c:v>
                </c:pt>
                <c:pt idx="2739">
                  <c:v>3.9349888245116658</c:v>
                </c:pt>
                <c:pt idx="2740">
                  <c:v>3.5249802340999445</c:v>
                </c:pt>
                <c:pt idx="2741">
                  <c:v>2.8459428812534124</c:v>
                </c:pt>
                <c:pt idx="2742">
                  <c:v>2.9014468478928896</c:v>
                </c:pt>
                <c:pt idx="2743">
                  <c:v>2.2361992510663025</c:v>
                </c:pt>
                <c:pt idx="2744">
                  <c:v>1.0478777448491361</c:v>
                </c:pt>
                <c:pt idx="2745">
                  <c:v>0.71192792121096837</c:v>
                </c:pt>
                <c:pt idx="2746">
                  <c:v>1.3419956991448765</c:v>
                </c:pt>
                <c:pt idx="2747">
                  <c:v>2.3447536114993808</c:v>
                </c:pt>
                <c:pt idx="2748">
                  <c:v>3.5394259473481582</c:v>
                </c:pt>
                <c:pt idx="2749">
                  <c:v>4.9122427224653809</c:v>
                </c:pt>
                <c:pt idx="2750">
                  <c:v>6.4191838500004046</c:v>
                </c:pt>
                <c:pt idx="2751">
                  <c:v>7.8986722407585095</c:v>
                </c:pt>
                <c:pt idx="2752">
                  <c:v>7.9012932693427986</c:v>
                </c:pt>
                <c:pt idx="2753">
                  <c:v>6.4117806810376852</c:v>
                </c:pt>
                <c:pt idx="2754">
                  <c:v>4.287850301155478</c:v>
                </c:pt>
                <c:pt idx="2755">
                  <c:v>2.7535690093758949</c:v>
                </c:pt>
                <c:pt idx="2756">
                  <c:v>1.4521129619002502</c:v>
                </c:pt>
                <c:pt idx="2757">
                  <c:v>0.67074048101116646</c:v>
                </c:pt>
                <c:pt idx="2758">
                  <c:v>0.52457363656398059</c:v>
                </c:pt>
                <c:pt idx="2759">
                  <c:v>0.85859203679582752</c:v>
                </c:pt>
                <c:pt idx="2760">
                  <c:v>1.7151211431716249</c:v>
                </c:pt>
                <c:pt idx="2761">
                  <c:v>3.6202207905396131</c:v>
                </c:pt>
                <c:pt idx="2762">
                  <c:v>5.7722940408966297</c:v>
                </c:pt>
                <c:pt idx="2763">
                  <c:v>6.8057496550878254</c:v>
                </c:pt>
                <c:pt idx="2764">
                  <c:v>7.2076212707853289</c:v>
                </c:pt>
                <c:pt idx="2765">
                  <c:v>6.8760139920604004</c:v>
                </c:pt>
                <c:pt idx="2766">
                  <c:v>5.7127309291159927</c:v>
                </c:pt>
                <c:pt idx="2767">
                  <c:v>4.1550645524555652</c:v>
                </c:pt>
                <c:pt idx="2768">
                  <c:v>3.1640127727254566</c:v>
                </c:pt>
                <c:pt idx="2769">
                  <c:v>2.2480316872211814</c:v>
                </c:pt>
                <c:pt idx="2770">
                  <c:v>1.8053328521284722</c:v>
                </c:pt>
                <c:pt idx="2771">
                  <c:v>1.8331065447460486</c:v>
                </c:pt>
                <c:pt idx="2772">
                  <c:v>2.5498550121653096</c:v>
                </c:pt>
                <c:pt idx="2773">
                  <c:v>3.9084099045289884</c:v>
                </c:pt>
                <c:pt idx="2774">
                  <c:v>5.2098221267258831</c:v>
                </c:pt>
                <c:pt idx="2775">
                  <c:v>5.5263762487500578</c:v>
                </c:pt>
                <c:pt idx="2776">
                  <c:v>5.214696462717308</c:v>
                </c:pt>
                <c:pt idx="2777">
                  <c:v>4.6486515616161785</c:v>
                </c:pt>
                <c:pt idx="2778">
                  <c:v>3.1795707069678563</c:v>
                </c:pt>
                <c:pt idx="2779">
                  <c:v>1.4838897270767242</c:v>
                </c:pt>
                <c:pt idx="2780">
                  <c:v>0.31836272895034368</c:v>
                </c:pt>
                <c:pt idx="2781">
                  <c:v>0.12959429204251682</c:v>
                </c:pt>
                <c:pt idx="2782">
                  <c:v>0.13024405498618652</c:v>
                </c:pt>
                <c:pt idx="2783">
                  <c:v>0.59848557542511394</c:v>
                </c:pt>
                <c:pt idx="2784">
                  <c:v>1.2399378169037791</c:v>
                </c:pt>
                <c:pt idx="2785">
                  <c:v>2.0867745983241091</c:v>
                </c:pt>
                <c:pt idx="2786">
                  <c:v>3.3307748850954679</c:v>
                </c:pt>
                <c:pt idx="2787">
                  <c:v>4.1315252698050422</c:v>
                </c:pt>
                <c:pt idx="2788">
                  <c:v>3.7662860345903022</c:v>
                </c:pt>
                <c:pt idx="2789">
                  <c:v>2.9336109606786591</c:v>
                </c:pt>
                <c:pt idx="2790">
                  <c:v>1.7820958583622883</c:v>
                </c:pt>
                <c:pt idx="2791">
                  <c:v>0.3114455221053487</c:v>
                </c:pt>
                <c:pt idx="2792">
                  <c:v>0.49758385992298626</c:v>
                </c:pt>
                <c:pt idx="2793">
                  <c:v>0.99209551363845083</c:v>
                </c:pt>
                <c:pt idx="2794">
                  <c:v>1.1973071474558732</c:v>
                </c:pt>
                <c:pt idx="2795">
                  <c:v>0.52022823583918942</c:v>
                </c:pt>
                <c:pt idx="2796">
                  <c:v>0.56763032616087061</c:v>
                </c:pt>
                <c:pt idx="2797">
                  <c:v>0.99313697452300431</c:v>
                </c:pt>
                <c:pt idx="2798">
                  <c:v>1.9436756000514932</c:v>
                </c:pt>
                <c:pt idx="2799">
                  <c:v>2.7828853403873559</c:v>
                </c:pt>
                <c:pt idx="2800">
                  <c:v>2.3481370415715377</c:v>
                </c:pt>
                <c:pt idx="2801">
                  <c:v>1.2342627345055384</c:v>
                </c:pt>
                <c:pt idx="2802">
                  <c:v>0.11206994188089503</c:v>
                </c:pt>
                <c:pt idx="2803">
                  <c:v>1.3353853210274162</c:v>
                </c:pt>
                <c:pt idx="2804">
                  <c:v>2.1466905583117679</c:v>
                </c:pt>
                <c:pt idx="2805">
                  <c:v>1.9748507793020984</c:v>
                </c:pt>
                <c:pt idx="2806">
                  <c:v>1.8587505368386688</c:v>
                </c:pt>
                <c:pt idx="2807">
                  <c:v>1.4032521643399978</c:v>
                </c:pt>
                <c:pt idx="2808">
                  <c:v>0.18036479633117164</c:v>
                </c:pt>
                <c:pt idx="2809">
                  <c:v>1.1934336742974865</c:v>
                </c:pt>
                <c:pt idx="2810">
                  <c:v>1.7420165672714822</c:v>
                </c:pt>
                <c:pt idx="2811">
                  <c:v>2.0904658643514686</c:v>
                </c:pt>
                <c:pt idx="2812">
                  <c:v>2.3692836664592298</c:v>
                </c:pt>
                <c:pt idx="2813">
                  <c:v>2.3313049735212346</c:v>
                </c:pt>
                <c:pt idx="2814">
                  <c:v>1.155383488949171</c:v>
                </c:pt>
                <c:pt idx="2815">
                  <c:v>0.33926086845943404</c:v>
                </c:pt>
                <c:pt idx="2816">
                  <c:v>1.0969157885082148</c:v>
                </c:pt>
                <c:pt idx="2817">
                  <c:v>1.2840885479149755</c:v>
                </c:pt>
                <c:pt idx="2818">
                  <c:v>1.7807651967587188</c:v>
                </c:pt>
                <c:pt idx="2819">
                  <c:v>2.2683362408661241</c:v>
                </c:pt>
                <c:pt idx="2820">
                  <c:v>1.8480508340784285</c:v>
                </c:pt>
                <c:pt idx="2821">
                  <c:v>1.0336817829274305</c:v>
                </c:pt>
                <c:pt idx="2822">
                  <c:v>0.53984095118698772</c:v>
                </c:pt>
                <c:pt idx="2823">
                  <c:v>0.32822651360408983</c:v>
                </c:pt>
                <c:pt idx="2824">
                  <c:v>4.9920461421551821E-2</c:v>
                </c:pt>
                <c:pt idx="2825">
                  <c:v>0.18530698762182496</c:v>
                </c:pt>
                <c:pt idx="2826">
                  <c:v>0.5468944354526486</c:v>
                </c:pt>
                <c:pt idx="2827">
                  <c:v>0.81341439885275424</c:v>
                </c:pt>
                <c:pt idx="2828">
                  <c:v>1.2060798050539621</c:v>
                </c:pt>
                <c:pt idx="2829">
                  <c:v>1.57806172008753</c:v>
                </c:pt>
                <c:pt idx="2830">
                  <c:v>1.3289455415308904</c:v>
                </c:pt>
                <c:pt idx="2831">
                  <c:v>1.2090172519849167</c:v>
                </c:pt>
                <c:pt idx="2832">
                  <c:v>1.4441250708085429</c:v>
                </c:pt>
                <c:pt idx="2833">
                  <c:v>1.4143173221536192</c:v>
                </c:pt>
                <c:pt idx="2834">
                  <c:v>1.5397651443558258</c:v>
                </c:pt>
                <c:pt idx="2835">
                  <c:v>1.9277191917157235</c:v>
                </c:pt>
                <c:pt idx="2836">
                  <c:v>2.1876967851374829</c:v>
                </c:pt>
                <c:pt idx="2837">
                  <c:v>2.3399153350982895</c:v>
                </c:pt>
                <c:pt idx="2838">
                  <c:v>2.8641389874604553</c:v>
                </c:pt>
                <c:pt idx="2839">
                  <c:v>3.1833185918440785</c:v>
                </c:pt>
                <c:pt idx="2840">
                  <c:v>3.6857789695687151</c:v>
                </c:pt>
                <c:pt idx="2841">
                  <c:v>4.2216441401643481</c:v>
                </c:pt>
                <c:pt idx="2842">
                  <c:v>4.1018271344685395</c:v>
                </c:pt>
                <c:pt idx="2843">
                  <c:v>3.3914363343517504</c:v>
                </c:pt>
                <c:pt idx="2844">
                  <c:v>3.3375434339886461</c:v>
                </c:pt>
                <c:pt idx="2845">
                  <c:v>3.5039238013526441</c:v>
                </c:pt>
                <c:pt idx="2846">
                  <c:v>2.9572770372498818</c:v>
                </c:pt>
                <c:pt idx="2847">
                  <c:v>2.2881429310595247</c:v>
                </c:pt>
                <c:pt idx="2848">
                  <c:v>2.1514647954892854</c:v>
                </c:pt>
                <c:pt idx="2849">
                  <c:v>2.2365053167702191</c:v>
                </c:pt>
                <c:pt idx="2850">
                  <c:v>2.3053369389944254</c:v>
                </c:pt>
                <c:pt idx="2851">
                  <c:v>2.8164750050099032</c:v>
                </c:pt>
                <c:pt idx="2852">
                  <c:v>3.2289444378683769</c:v>
                </c:pt>
                <c:pt idx="2853">
                  <c:v>3.6238594067034882</c:v>
                </c:pt>
                <c:pt idx="2854">
                  <c:v>3.8740961010264781</c:v>
                </c:pt>
                <c:pt idx="2855">
                  <c:v>4.0530407998264506</c:v>
                </c:pt>
                <c:pt idx="2856">
                  <c:v>4.1191931629487257</c:v>
                </c:pt>
                <c:pt idx="2857">
                  <c:v>4.1954731573637876</c:v>
                </c:pt>
                <c:pt idx="2858">
                  <c:v>3.7784236978529999</c:v>
                </c:pt>
                <c:pt idx="2859">
                  <c:v>3.1485576420787282</c:v>
                </c:pt>
                <c:pt idx="2860">
                  <c:v>2.6679710787647006</c:v>
                </c:pt>
                <c:pt idx="2861">
                  <c:v>2.2395281774277747</c:v>
                </c:pt>
                <c:pt idx="2862">
                  <c:v>1.9127799585490255</c:v>
                </c:pt>
                <c:pt idx="2863">
                  <c:v>1.7607684135176842</c:v>
                </c:pt>
                <c:pt idx="2864">
                  <c:v>1.9423278419313816</c:v>
                </c:pt>
                <c:pt idx="2865">
                  <c:v>2.4260094265894421</c:v>
                </c:pt>
                <c:pt idx="2866">
                  <c:v>3.1918704718178827</c:v>
                </c:pt>
                <c:pt idx="2867">
                  <c:v>3.5846486131062569</c:v>
                </c:pt>
                <c:pt idx="2868">
                  <c:v>3.7853270755159709</c:v>
                </c:pt>
                <c:pt idx="2869">
                  <c:v>3.6142819103833652</c:v>
                </c:pt>
                <c:pt idx="2870">
                  <c:v>3.2892223056048921</c:v>
                </c:pt>
                <c:pt idx="2871">
                  <c:v>3.1657945314532947</c:v>
                </c:pt>
                <c:pt idx="2872">
                  <c:v>3.2833816628123111</c:v>
                </c:pt>
                <c:pt idx="2873">
                  <c:v>2.8303929447820293</c:v>
                </c:pt>
                <c:pt idx="2874">
                  <c:v>2.2483971224113337</c:v>
                </c:pt>
                <c:pt idx="2875">
                  <c:v>2.459223699818752</c:v>
                </c:pt>
                <c:pt idx="2876">
                  <c:v>2.6917039488634638</c:v>
                </c:pt>
                <c:pt idx="2877">
                  <c:v>2.274142851495295</c:v>
                </c:pt>
                <c:pt idx="2878">
                  <c:v>2.307233092842365</c:v>
                </c:pt>
                <c:pt idx="2879">
                  <c:v>3.2056081221761117</c:v>
                </c:pt>
                <c:pt idx="2880">
                  <c:v>3.12617554421317</c:v>
                </c:pt>
                <c:pt idx="2881">
                  <c:v>2.4040169619463794</c:v>
                </c:pt>
                <c:pt idx="2882">
                  <c:v>2.1778589072807959</c:v>
                </c:pt>
                <c:pt idx="2883">
                  <c:v>1.992537452247598</c:v>
                </c:pt>
                <c:pt idx="2884">
                  <c:v>1.0721362878470622</c:v>
                </c:pt>
                <c:pt idx="2885">
                  <c:v>0.78662765958640213</c:v>
                </c:pt>
                <c:pt idx="2886">
                  <c:v>1.3631523854016763</c:v>
                </c:pt>
                <c:pt idx="2887">
                  <c:v>2.2207429619707635</c:v>
                </c:pt>
                <c:pt idx="2888">
                  <c:v>3.0983649438435119</c:v>
                </c:pt>
                <c:pt idx="2889">
                  <c:v>3.6507392341939209</c:v>
                </c:pt>
                <c:pt idx="2890">
                  <c:v>3.7136135024729686</c:v>
                </c:pt>
                <c:pt idx="2891">
                  <c:v>3.2225087324254158</c:v>
                </c:pt>
                <c:pt idx="2892">
                  <c:v>1.7192499148593048</c:v>
                </c:pt>
                <c:pt idx="2893">
                  <c:v>0.67009038646591712</c:v>
                </c:pt>
                <c:pt idx="2894">
                  <c:v>2.1847408427539468</c:v>
                </c:pt>
                <c:pt idx="2895">
                  <c:v>2.6636263242029847</c:v>
                </c:pt>
                <c:pt idx="2896">
                  <c:v>2.3132915369027574</c:v>
                </c:pt>
                <c:pt idx="2897">
                  <c:v>1.6444322810509482</c:v>
                </c:pt>
                <c:pt idx="2898">
                  <c:v>1.0205604800517507</c:v>
                </c:pt>
                <c:pt idx="2899">
                  <c:v>0.6157602956563144</c:v>
                </c:pt>
                <c:pt idx="2900">
                  <c:v>0.58725389757075019</c:v>
                </c:pt>
                <c:pt idx="2901">
                  <c:v>2.1944256630003922</c:v>
                </c:pt>
                <c:pt idx="2902">
                  <c:v>3.1644088288924244</c:v>
                </c:pt>
                <c:pt idx="2903">
                  <c:v>3.6325991246747575</c:v>
                </c:pt>
                <c:pt idx="2904">
                  <c:v>3.8144145791535307</c:v>
                </c:pt>
                <c:pt idx="2905">
                  <c:v>2.6996486433422255</c:v>
                </c:pt>
                <c:pt idx="2906">
                  <c:v>0.30617431408422879</c:v>
                </c:pt>
                <c:pt idx="2907">
                  <c:v>3.5279828858460816</c:v>
                </c:pt>
                <c:pt idx="2908">
                  <c:v>5.2292123518363915</c:v>
                </c:pt>
                <c:pt idx="2909">
                  <c:v>4.871857085852171</c:v>
                </c:pt>
                <c:pt idx="2910">
                  <c:v>4.0998558859211096</c:v>
                </c:pt>
                <c:pt idx="2911">
                  <c:v>3.477148872673677</c:v>
                </c:pt>
                <c:pt idx="2912">
                  <c:v>2.5164982519150416</c:v>
                </c:pt>
                <c:pt idx="2913">
                  <c:v>0.81048964013867897</c:v>
                </c:pt>
                <c:pt idx="2914">
                  <c:v>0.16305587301176061</c:v>
                </c:pt>
                <c:pt idx="2915">
                  <c:v>0.53394486014750031</c:v>
                </c:pt>
                <c:pt idx="2916">
                  <c:v>1.3375975617751883</c:v>
                </c:pt>
                <c:pt idx="2917">
                  <c:v>1.5164948762370893</c:v>
                </c:pt>
                <c:pt idx="2918">
                  <c:v>0.16172941089459281</c:v>
                </c:pt>
                <c:pt idx="2919">
                  <c:v>1.0509731241906204</c:v>
                </c:pt>
                <c:pt idx="2920">
                  <c:v>1.089028866524524</c:v>
                </c:pt>
                <c:pt idx="2921">
                  <c:v>1.1589774191656173</c:v>
                </c:pt>
                <c:pt idx="2922">
                  <c:v>1.076239514592026</c:v>
                </c:pt>
                <c:pt idx="2923">
                  <c:v>0.62029619995740148</c:v>
                </c:pt>
                <c:pt idx="2924">
                  <c:v>1.5268413414568638E-2</c:v>
                </c:pt>
                <c:pt idx="2925">
                  <c:v>0.50879693713395913</c:v>
                </c:pt>
                <c:pt idx="2926">
                  <c:v>1.2117725605033756</c:v>
                </c:pt>
                <c:pt idx="2927">
                  <c:v>1.4395252452014025</c:v>
                </c:pt>
                <c:pt idx="2928">
                  <c:v>0.82041400095991346</c:v>
                </c:pt>
                <c:pt idx="2929">
                  <c:v>0.76290838951638751</c:v>
                </c:pt>
                <c:pt idx="2930">
                  <c:v>2.5149621467708485</c:v>
                </c:pt>
                <c:pt idx="2931">
                  <c:v>3.9133143597906055</c:v>
                </c:pt>
                <c:pt idx="2932">
                  <c:v>5.0172967782752034</c:v>
                </c:pt>
                <c:pt idx="2933">
                  <c:v>5.2731101827054996</c:v>
                </c:pt>
                <c:pt idx="2934">
                  <c:v>4.1492073351654719</c:v>
                </c:pt>
                <c:pt idx="2935">
                  <c:v>2.172548082003344</c:v>
                </c:pt>
                <c:pt idx="2936">
                  <c:v>0.41840556678053953</c:v>
                </c:pt>
                <c:pt idx="2937">
                  <c:v>1.08086350918153</c:v>
                </c:pt>
                <c:pt idx="2938">
                  <c:v>1.6262587177481016</c:v>
                </c:pt>
                <c:pt idx="2939">
                  <c:v>1.6853699465517111</c:v>
                </c:pt>
                <c:pt idx="2940">
                  <c:v>1.7109737022520466</c:v>
                </c:pt>
                <c:pt idx="2941">
                  <c:v>1.2012417567956435</c:v>
                </c:pt>
                <c:pt idx="2942">
                  <c:v>0.69235390165661781</c:v>
                </c:pt>
                <c:pt idx="2943">
                  <c:v>2.6763361225968456</c:v>
                </c:pt>
                <c:pt idx="2944">
                  <c:v>4.0559717495661092</c:v>
                </c:pt>
                <c:pt idx="2945">
                  <c:v>4.9811573922738726</c:v>
                </c:pt>
                <c:pt idx="2946">
                  <c:v>5.007231374247711</c:v>
                </c:pt>
                <c:pt idx="2947">
                  <c:v>4.0603156245608076</c:v>
                </c:pt>
                <c:pt idx="2948">
                  <c:v>2.8648720388785947</c:v>
                </c:pt>
                <c:pt idx="2949">
                  <c:v>1.843692133106676</c:v>
                </c:pt>
                <c:pt idx="2950">
                  <c:v>0.86597444798259882</c:v>
                </c:pt>
                <c:pt idx="2951">
                  <c:v>0.5641966429764701</c:v>
                </c:pt>
                <c:pt idx="2952">
                  <c:v>0.44902022928470342</c:v>
                </c:pt>
                <c:pt idx="2953">
                  <c:v>0.62858493199998522</c:v>
                </c:pt>
                <c:pt idx="2954">
                  <c:v>1.710538662602469</c:v>
                </c:pt>
                <c:pt idx="2955">
                  <c:v>3.445516881766725</c:v>
                </c:pt>
                <c:pt idx="2956">
                  <c:v>4.0235122952191089</c:v>
                </c:pt>
                <c:pt idx="2957">
                  <c:v>3.5718866908677893</c:v>
                </c:pt>
                <c:pt idx="2958">
                  <c:v>2.7421875284766672</c:v>
                </c:pt>
                <c:pt idx="2959">
                  <c:v>1.7675444098830453</c:v>
                </c:pt>
                <c:pt idx="2960">
                  <c:v>0.79260171316881367</c:v>
                </c:pt>
                <c:pt idx="2961">
                  <c:v>6.875654599141745E-2</c:v>
                </c:pt>
                <c:pt idx="2962">
                  <c:v>0.29652703591896112</c:v>
                </c:pt>
                <c:pt idx="2963">
                  <c:v>0.30036978715527385</c:v>
                </c:pt>
                <c:pt idx="2964">
                  <c:v>0.86665281224701685</c:v>
                </c:pt>
                <c:pt idx="2965">
                  <c:v>0.7369645715148555</c:v>
                </c:pt>
                <c:pt idx="2966">
                  <c:v>1.3392192433914007</c:v>
                </c:pt>
                <c:pt idx="2967">
                  <c:v>2.3509151523347711</c:v>
                </c:pt>
                <c:pt idx="2968">
                  <c:v>2.9346765810681354</c:v>
                </c:pt>
                <c:pt idx="2969">
                  <c:v>2.9987747560999534</c:v>
                </c:pt>
                <c:pt idx="2970">
                  <c:v>2.8396727994686808</c:v>
                </c:pt>
                <c:pt idx="2971">
                  <c:v>1.8193400145163701</c:v>
                </c:pt>
                <c:pt idx="2972">
                  <c:v>0.71043516907553161</c:v>
                </c:pt>
                <c:pt idx="2973">
                  <c:v>8.5793707015161869E-2</c:v>
                </c:pt>
                <c:pt idx="2974">
                  <c:v>0.22698419769241032</c:v>
                </c:pt>
                <c:pt idx="2975">
                  <c:v>9.7727467290569886E-2</c:v>
                </c:pt>
                <c:pt idx="2976">
                  <c:v>0.64027041933335982</c:v>
                </c:pt>
                <c:pt idx="2977">
                  <c:v>1.7239979896253168</c:v>
                </c:pt>
                <c:pt idx="2978">
                  <c:v>2.270215815521496</c:v>
                </c:pt>
                <c:pt idx="2979">
                  <c:v>2.3101503156543393</c:v>
                </c:pt>
                <c:pt idx="2980">
                  <c:v>2.2304403241210164</c:v>
                </c:pt>
                <c:pt idx="2981">
                  <c:v>2.2083422520339635</c:v>
                </c:pt>
                <c:pt idx="2982">
                  <c:v>1.2620192117201672</c:v>
                </c:pt>
                <c:pt idx="2983">
                  <c:v>9.8332430659342662E-2</c:v>
                </c:pt>
                <c:pt idx="2984">
                  <c:v>0.75255066945850302</c:v>
                </c:pt>
                <c:pt idx="2985">
                  <c:v>1.1308648446910015</c:v>
                </c:pt>
                <c:pt idx="2986">
                  <c:v>1.0461257255497405</c:v>
                </c:pt>
                <c:pt idx="2987">
                  <c:v>0.64520020710889014</c:v>
                </c:pt>
                <c:pt idx="2988">
                  <c:v>0.31505849850310652</c:v>
                </c:pt>
                <c:pt idx="2989">
                  <c:v>0.50977443689233581</c:v>
                </c:pt>
                <c:pt idx="2990">
                  <c:v>1.7091923387453161</c:v>
                </c:pt>
                <c:pt idx="2991">
                  <c:v>2.112871547237833</c:v>
                </c:pt>
                <c:pt idx="2992">
                  <c:v>2.4536330570219729</c:v>
                </c:pt>
                <c:pt idx="2993">
                  <c:v>3.1515884204328728</c:v>
                </c:pt>
                <c:pt idx="2994">
                  <c:v>3.1625441609160116</c:v>
                </c:pt>
                <c:pt idx="2995">
                  <c:v>1.8018359939044541</c:v>
                </c:pt>
                <c:pt idx="2996">
                  <c:v>0.78872914585836396</c:v>
                </c:pt>
                <c:pt idx="2997">
                  <c:v>0.52731994311668706</c:v>
                </c:pt>
                <c:pt idx="2998">
                  <c:v>0.59178227960688023</c:v>
                </c:pt>
                <c:pt idx="2999">
                  <c:v>0.50065119395687452</c:v>
                </c:pt>
                <c:pt idx="3000">
                  <c:v>0.51470509544398546</c:v>
                </c:pt>
                <c:pt idx="3001">
                  <c:v>0.44981777361854369</c:v>
                </c:pt>
                <c:pt idx="3002">
                  <c:v>0.33203114584629301</c:v>
                </c:pt>
                <c:pt idx="3003">
                  <c:v>0.57351760978874688</c:v>
                </c:pt>
                <c:pt idx="3004">
                  <c:v>1.0751371412361479</c:v>
                </c:pt>
                <c:pt idx="3005">
                  <c:v>1.1710265582877764</c:v>
                </c:pt>
                <c:pt idx="3006">
                  <c:v>0.71352200265016763</c:v>
                </c:pt>
                <c:pt idx="3007">
                  <c:v>0.79038146542962207</c:v>
                </c:pt>
                <c:pt idx="3008">
                  <c:v>1.080866153848371</c:v>
                </c:pt>
                <c:pt idx="3009">
                  <c:v>1.0027185149471451</c:v>
                </c:pt>
                <c:pt idx="3010">
                  <c:v>0.62846261827327055</c:v>
                </c:pt>
                <c:pt idx="3011">
                  <c:v>0.98996595858481151</c:v>
                </c:pt>
                <c:pt idx="3012">
                  <c:v>1.386391971647758</c:v>
                </c:pt>
                <c:pt idx="3013">
                  <c:v>1.4606745921132864</c:v>
                </c:pt>
                <c:pt idx="3014">
                  <c:v>1.4728300269756809</c:v>
                </c:pt>
                <c:pt idx="3015">
                  <c:v>1.6888795713862248</c:v>
                </c:pt>
                <c:pt idx="3016">
                  <c:v>1.3842691330426269</c:v>
                </c:pt>
                <c:pt idx="3017">
                  <c:v>0.5852119187915712</c:v>
                </c:pt>
                <c:pt idx="3018">
                  <c:v>7.0666194849415387E-2</c:v>
                </c:pt>
                <c:pt idx="3019">
                  <c:v>2.067853138285991E-2</c:v>
                </c:pt>
                <c:pt idx="3020">
                  <c:v>4.3486140885423019E-2</c:v>
                </c:pt>
                <c:pt idx="3021">
                  <c:v>0.41373292253566119</c:v>
                </c:pt>
                <c:pt idx="3022">
                  <c:v>0.64851290230471281</c:v>
                </c:pt>
                <c:pt idx="3023">
                  <c:v>0.45590168782975338</c:v>
                </c:pt>
                <c:pt idx="3024">
                  <c:v>0.14449757960672416</c:v>
                </c:pt>
                <c:pt idx="3025">
                  <c:v>0.31652126549857096</c:v>
                </c:pt>
                <c:pt idx="3026">
                  <c:v>3.8775327743253873E-2</c:v>
                </c:pt>
                <c:pt idx="3027">
                  <c:v>0.7288935697362009</c:v>
                </c:pt>
                <c:pt idx="3028">
                  <c:v>1.1933498257800976</c:v>
                </c:pt>
                <c:pt idx="3029">
                  <c:v>0.99457154227074995</c:v>
                </c:pt>
                <c:pt idx="3030">
                  <c:v>1.0614662044417396</c:v>
                </c:pt>
                <c:pt idx="3031">
                  <c:v>1.3469494213830555</c:v>
                </c:pt>
                <c:pt idx="3032">
                  <c:v>0.95651506482685122</c:v>
                </c:pt>
                <c:pt idx="3033">
                  <c:v>0.29371914416501999</c:v>
                </c:pt>
                <c:pt idx="3034">
                  <c:v>1.7663182409991318E-2</c:v>
                </c:pt>
                <c:pt idx="3035">
                  <c:v>0.10903236188369481</c:v>
                </c:pt>
                <c:pt idx="3036">
                  <c:v>0.56708306856131097</c:v>
                </c:pt>
                <c:pt idx="3037">
                  <c:v>0.69237814030276379</c:v>
                </c:pt>
                <c:pt idx="3038">
                  <c:v>0.86977421420385959</c:v>
                </c:pt>
                <c:pt idx="3039">
                  <c:v>1.2312671983714663</c:v>
                </c:pt>
                <c:pt idx="3040">
                  <c:v>1.6198819087321759</c:v>
                </c:pt>
                <c:pt idx="3041">
                  <c:v>1.5363315704159075</c:v>
                </c:pt>
                <c:pt idx="3042">
                  <c:v>1.3780326065737947</c:v>
                </c:pt>
                <c:pt idx="3043">
                  <c:v>1.4387090451108278</c:v>
                </c:pt>
                <c:pt idx="3044">
                  <c:v>1.7020651798515534</c:v>
                </c:pt>
                <c:pt idx="3045">
                  <c:v>1.6694444199755478</c:v>
                </c:pt>
                <c:pt idx="3046">
                  <c:v>1.5760129277919064</c:v>
                </c:pt>
                <c:pt idx="3047">
                  <c:v>1.9010709876639336</c:v>
                </c:pt>
                <c:pt idx="3048">
                  <c:v>2.0581153525378135</c:v>
                </c:pt>
                <c:pt idx="3049">
                  <c:v>1.9372499942584733</c:v>
                </c:pt>
                <c:pt idx="3050">
                  <c:v>1.8392857622189427</c:v>
                </c:pt>
                <c:pt idx="3051">
                  <c:v>1.7822246123890555</c:v>
                </c:pt>
                <c:pt idx="3052">
                  <c:v>1.5170683446977717</c:v>
                </c:pt>
                <c:pt idx="3053">
                  <c:v>1.8304009117183528</c:v>
                </c:pt>
                <c:pt idx="3054">
                  <c:v>2.2190960663645747</c:v>
                </c:pt>
                <c:pt idx="3055">
                  <c:v>2.5452684593031072</c:v>
                </c:pt>
                <c:pt idx="3056">
                  <c:v>2.9731417783279248</c:v>
                </c:pt>
                <c:pt idx="3057">
                  <c:v>3.27683236551335</c:v>
                </c:pt>
                <c:pt idx="3058">
                  <c:v>3.0435886652005033</c:v>
                </c:pt>
                <c:pt idx="3059">
                  <c:v>3.1611408710723965</c:v>
                </c:pt>
                <c:pt idx="3060">
                  <c:v>3.6487653126072672</c:v>
                </c:pt>
                <c:pt idx="3061">
                  <c:v>3.404247207279897</c:v>
                </c:pt>
                <c:pt idx="3062">
                  <c:v>2.6176319436043753</c:v>
                </c:pt>
                <c:pt idx="3063">
                  <c:v>1.8930983660703018</c:v>
                </c:pt>
                <c:pt idx="3064">
                  <c:v>1.2353824813190948</c:v>
                </c:pt>
                <c:pt idx="3065">
                  <c:v>0.50225852466953202</c:v>
                </c:pt>
                <c:pt idx="3066">
                  <c:v>0.32672509492870028</c:v>
                </c:pt>
                <c:pt idx="3067">
                  <c:v>0.20770207146838937</c:v>
                </c:pt>
                <c:pt idx="3068">
                  <c:v>0.57084174977506585</c:v>
                </c:pt>
                <c:pt idx="3069">
                  <c:v>1.6025543748571711</c:v>
                </c:pt>
                <c:pt idx="3070">
                  <c:v>2.3336814177286493</c:v>
                </c:pt>
                <c:pt idx="3071">
                  <c:v>2.0516088194086954</c:v>
                </c:pt>
                <c:pt idx="3072">
                  <c:v>2.0549255294080258</c:v>
                </c:pt>
                <c:pt idx="3073">
                  <c:v>2.0696084132559003</c:v>
                </c:pt>
                <c:pt idx="3074">
                  <c:v>0.71507102724071703</c:v>
                </c:pt>
                <c:pt idx="3075">
                  <c:v>1.4919553083673813</c:v>
                </c:pt>
                <c:pt idx="3076">
                  <c:v>3.1354288249075215</c:v>
                </c:pt>
                <c:pt idx="3077">
                  <c:v>3.5070374991768647</c:v>
                </c:pt>
                <c:pt idx="3078">
                  <c:v>3.1999694968557413</c:v>
                </c:pt>
                <c:pt idx="3079">
                  <c:v>2.7809902242730171</c:v>
                </c:pt>
                <c:pt idx="3080">
                  <c:v>2.4094449355339669</c:v>
                </c:pt>
                <c:pt idx="3081">
                  <c:v>1.0652318986974181</c:v>
                </c:pt>
                <c:pt idx="3082">
                  <c:v>0.32811449076517152</c:v>
                </c:pt>
                <c:pt idx="3083">
                  <c:v>1.1771224548175752</c:v>
                </c:pt>
                <c:pt idx="3084">
                  <c:v>1.7299691947303155</c:v>
                </c:pt>
                <c:pt idx="3085">
                  <c:v>2.2504566448539634</c:v>
                </c:pt>
                <c:pt idx="3086">
                  <c:v>2.2057675931339578</c:v>
                </c:pt>
                <c:pt idx="3087">
                  <c:v>1.2528341809225088</c:v>
                </c:pt>
                <c:pt idx="3088">
                  <c:v>1.2504276094250526</c:v>
                </c:pt>
                <c:pt idx="3089">
                  <c:v>4.4101595732662418</c:v>
                </c:pt>
                <c:pt idx="3090">
                  <c:v>6.0351339511805628</c:v>
                </c:pt>
                <c:pt idx="3091">
                  <c:v>5.9936057676023191</c:v>
                </c:pt>
                <c:pt idx="3092">
                  <c:v>5.0703915532958881</c:v>
                </c:pt>
                <c:pt idx="3093">
                  <c:v>3.9134771406262248</c:v>
                </c:pt>
                <c:pt idx="3094">
                  <c:v>2.7324943937102124</c:v>
                </c:pt>
                <c:pt idx="3095">
                  <c:v>1.9133501799352375</c:v>
                </c:pt>
                <c:pt idx="3096">
                  <c:v>0.90614194576843321</c:v>
                </c:pt>
                <c:pt idx="3097">
                  <c:v>0.33452566890380175</c:v>
                </c:pt>
                <c:pt idx="3098">
                  <c:v>9.1892429328022496E-2</c:v>
                </c:pt>
                <c:pt idx="3099">
                  <c:v>0.11472469429499996</c:v>
                </c:pt>
                <c:pt idx="3100">
                  <c:v>0.22058859780074069</c:v>
                </c:pt>
                <c:pt idx="3101">
                  <c:v>1.4687632959379657</c:v>
                </c:pt>
                <c:pt idx="3102">
                  <c:v>2.2592665055421839</c:v>
                </c:pt>
                <c:pt idx="3103">
                  <c:v>1.8519920749735181</c:v>
                </c:pt>
                <c:pt idx="3104">
                  <c:v>1.3425384809095631</c:v>
                </c:pt>
                <c:pt idx="3105">
                  <c:v>0.9651828944143056</c:v>
                </c:pt>
                <c:pt idx="3106">
                  <c:v>0.29473606230745319</c:v>
                </c:pt>
                <c:pt idx="3107">
                  <c:v>0.93881905986016045</c:v>
                </c:pt>
                <c:pt idx="3108">
                  <c:v>1.7370217859986514</c:v>
                </c:pt>
                <c:pt idx="3109">
                  <c:v>1.5887289046906636</c:v>
                </c:pt>
                <c:pt idx="3110">
                  <c:v>0.30228818820029019</c:v>
                </c:pt>
                <c:pt idx="3111">
                  <c:v>1.2588918951411205</c:v>
                </c:pt>
                <c:pt idx="3112">
                  <c:v>2.9764379602595703</c:v>
                </c:pt>
                <c:pt idx="3113">
                  <c:v>4.5597324337409253</c:v>
                </c:pt>
                <c:pt idx="3114">
                  <c:v>5.6165886544499699</c:v>
                </c:pt>
                <c:pt idx="3115">
                  <c:v>5.6163779523713888</c:v>
                </c:pt>
                <c:pt idx="3116">
                  <c:v>4.5935656683280301</c:v>
                </c:pt>
                <c:pt idx="3117">
                  <c:v>2.6775791580688288</c:v>
                </c:pt>
                <c:pt idx="3118">
                  <c:v>0.4712672989953095</c:v>
                </c:pt>
                <c:pt idx="3119">
                  <c:v>0.9455420030215772</c:v>
                </c:pt>
                <c:pt idx="3120">
                  <c:v>1.7563268624559714</c:v>
                </c:pt>
                <c:pt idx="3121">
                  <c:v>2.2399772850771278</c:v>
                </c:pt>
                <c:pt idx="3122">
                  <c:v>2.2143926842590611</c:v>
                </c:pt>
                <c:pt idx="3123">
                  <c:v>1.1064898374863643</c:v>
                </c:pt>
                <c:pt idx="3124">
                  <c:v>0.29844698660289382</c:v>
                </c:pt>
                <c:pt idx="3125">
                  <c:v>1.8847578306804305</c:v>
                </c:pt>
                <c:pt idx="3126">
                  <c:v>3.484019279646585</c:v>
                </c:pt>
                <c:pt idx="3127">
                  <c:v>4.7645414491738576</c:v>
                </c:pt>
                <c:pt idx="3128">
                  <c:v>4.6351283497996647</c:v>
                </c:pt>
                <c:pt idx="3129">
                  <c:v>3.3170774239493186</c:v>
                </c:pt>
                <c:pt idx="3130">
                  <c:v>1.7940203149954843</c:v>
                </c:pt>
                <c:pt idx="3131">
                  <c:v>0.70741778826586899</c:v>
                </c:pt>
                <c:pt idx="3132">
                  <c:v>5.8152667203995367E-2</c:v>
                </c:pt>
                <c:pt idx="3133">
                  <c:v>0.36211268150454523</c:v>
                </c:pt>
                <c:pt idx="3134">
                  <c:v>0.43887802741822335</c:v>
                </c:pt>
                <c:pt idx="3135">
                  <c:v>1.4355407411881238E-4</c:v>
                </c:pt>
                <c:pt idx="3136">
                  <c:v>1.296155666905223</c:v>
                </c:pt>
                <c:pt idx="3137">
                  <c:v>2.3497412331421152</c:v>
                </c:pt>
                <c:pt idx="3138">
                  <c:v>2.8141842638372081</c:v>
                </c:pt>
                <c:pt idx="3139">
                  <c:v>2.5823657172265597</c:v>
                </c:pt>
                <c:pt idx="3140">
                  <c:v>1.8523634569493663</c:v>
                </c:pt>
                <c:pt idx="3141">
                  <c:v>0.59678034353404374</c:v>
                </c:pt>
                <c:pt idx="3142">
                  <c:v>0.53022792750004188</c:v>
                </c:pt>
                <c:pt idx="3143">
                  <c:v>1.5873848506179131</c:v>
                </c:pt>
                <c:pt idx="3144">
                  <c:v>2.2088253887912086</c:v>
                </c:pt>
                <c:pt idx="3145">
                  <c:v>1.8934539793328229</c:v>
                </c:pt>
                <c:pt idx="3146">
                  <c:v>1.30316275028032</c:v>
                </c:pt>
                <c:pt idx="3147">
                  <c:v>1.0669137397816475</c:v>
                </c:pt>
                <c:pt idx="3148">
                  <c:v>0.63782485320986271</c:v>
                </c:pt>
                <c:pt idx="3149">
                  <c:v>0.56246435908808912</c:v>
                </c:pt>
                <c:pt idx="3150">
                  <c:v>1.3750768162967313</c:v>
                </c:pt>
                <c:pt idx="3151">
                  <c:v>1.2052413191715521</c:v>
                </c:pt>
                <c:pt idx="3152">
                  <c:v>0.15884717381302593</c:v>
                </c:pt>
                <c:pt idx="3153">
                  <c:v>0.63765133831007259</c:v>
                </c:pt>
                <c:pt idx="3154">
                  <c:v>1.2703737092493581</c:v>
                </c:pt>
                <c:pt idx="3155">
                  <c:v>2.0086849631368726</c:v>
                </c:pt>
                <c:pt idx="3156">
                  <c:v>2.7243303266601515</c:v>
                </c:pt>
                <c:pt idx="3157">
                  <c:v>2.6431339353840957</c:v>
                </c:pt>
                <c:pt idx="3158">
                  <c:v>2.0101574447134842</c:v>
                </c:pt>
                <c:pt idx="3159">
                  <c:v>1.4788612830522636</c:v>
                </c:pt>
                <c:pt idx="3160">
                  <c:v>1.010962501865045</c:v>
                </c:pt>
                <c:pt idx="3161">
                  <c:v>0.39420035182695634</c:v>
                </c:pt>
                <c:pt idx="3162">
                  <c:v>0.10787691780042263</c:v>
                </c:pt>
                <c:pt idx="3163">
                  <c:v>0.7574724090394459</c:v>
                </c:pt>
                <c:pt idx="3164">
                  <c:v>1.4940958301028733</c:v>
                </c:pt>
                <c:pt idx="3165">
                  <c:v>2.3157806270462094</c:v>
                </c:pt>
                <c:pt idx="3166">
                  <c:v>3.2830933752668119</c:v>
                </c:pt>
                <c:pt idx="3167">
                  <c:v>4.0704428957938479</c:v>
                </c:pt>
                <c:pt idx="3168">
                  <c:v>4.0287846063145976</c:v>
                </c:pt>
                <c:pt idx="3169">
                  <c:v>3.7596225896566748</c:v>
                </c:pt>
                <c:pt idx="3170">
                  <c:v>3.2967212256328016</c:v>
                </c:pt>
                <c:pt idx="3171">
                  <c:v>2.5923190256271704</c:v>
                </c:pt>
                <c:pt idx="3172">
                  <c:v>1.8012420722337912</c:v>
                </c:pt>
                <c:pt idx="3173">
                  <c:v>0.89130777584283627</c:v>
                </c:pt>
                <c:pt idx="3174">
                  <c:v>3.23114692986331E-2</c:v>
                </c:pt>
                <c:pt idx="3175">
                  <c:v>0.4600988395253342</c:v>
                </c:pt>
                <c:pt idx="3176">
                  <c:v>0.26380081325478583</c:v>
                </c:pt>
                <c:pt idx="3177">
                  <c:v>0.55249503251720289</c:v>
                </c:pt>
                <c:pt idx="3178">
                  <c:v>1.7963180739848577</c:v>
                </c:pt>
                <c:pt idx="3179">
                  <c:v>2.2648152726305026</c:v>
                </c:pt>
                <c:pt idx="3180">
                  <c:v>2.0961163049902929</c:v>
                </c:pt>
                <c:pt idx="3181">
                  <c:v>2.0706636383857973</c:v>
                </c:pt>
                <c:pt idx="3182">
                  <c:v>2.6384310620484599</c:v>
                </c:pt>
                <c:pt idx="3183">
                  <c:v>2.8419866249364381</c:v>
                </c:pt>
                <c:pt idx="3184">
                  <c:v>2.5991161110662149</c:v>
                </c:pt>
                <c:pt idx="3185">
                  <c:v>2.3162054091652511</c:v>
                </c:pt>
                <c:pt idx="3186">
                  <c:v>2.2724951545560792</c:v>
                </c:pt>
                <c:pt idx="3187">
                  <c:v>1.9593527968584423</c:v>
                </c:pt>
                <c:pt idx="3188">
                  <c:v>1.6130810324989113</c:v>
                </c:pt>
                <c:pt idx="3189">
                  <c:v>1.9169855874025559</c:v>
                </c:pt>
                <c:pt idx="3190">
                  <c:v>2.267128290785771</c:v>
                </c:pt>
                <c:pt idx="3191">
                  <c:v>2.1125330953569539</c:v>
                </c:pt>
                <c:pt idx="3192">
                  <c:v>1.6920623791459821</c:v>
                </c:pt>
                <c:pt idx="3193">
                  <c:v>1.5417461912983483</c:v>
                </c:pt>
                <c:pt idx="3194">
                  <c:v>1.0611435625924894</c:v>
                </c:pt>
                <c:pt idx="3195">
                  <c:v>0.41167168197492932</c:v>
                </c:pt>
                <c:pt idx="3196">
                  <c:v>3.5952774035544421E-2</c:v>
                </c:pt>
                <c:pt idx="3197">
                  <c:v>0.27663493668550398</c:v>
                </c:pt>
                <c:pt idx="3198">
                  <c:v>0.24937820983303893</c:v>
                </c:pt>
                <c:pt idx="3199">
                  <c:v>6.0035865975225366E-2</c:v>
                </c:pt>
                <c:pt idx="3200">
                  <c:v>0.3727240755707989</c:v>
                </c:pt>
                <c:pt idx="3201">
                  <c:v>0.97017712692818425</c:v>
                </c:pt>
                <c:pt idx="3202">
                  <c:v>1.3378255113510953</c:v>
                </c:pt>
                <c:pt idx="3203">
                  <c:v>1.8914059007853736</c:v>
                </c:pt>
                <c:pt idx="3204">
                  <c:v>2.4501790540620605</c:v>
                </c:pt>
                <c:pt idx="3205">
                  <c:v>2.2219512283950342</c:v>
                </c:pt>
                <c:pt idx="3206">
                  <c:v>1.9613621715376761</c:v>
                </c:pt>
                <c:pt idx="3207">
                  <c:v>1.8373751053877909</c:v>
                </c:pt>
                <c:pt idx="3208">
                  <c:v>1.3523463687472173</c:v>
                </c:pt>
                <c:pt idx="3209">
                  <c:v>0.37895625118262388</c:v>
                </c:pt>
                <c:pt idx="3210">
                  <c:v>0.20912179038469114</c:v>
                </c:pt>
                <c:pt idx="3211">
                  <c:v>0.66819533275484921</c:v>
                </c:pt>
                <c:pt idx="3212">
                  <c:v>1.0353713733779577</c:v>
                </c:pt>
                <c:pt idx="3213">
                  <c:v>1.2626971427161149</c:v>
                </c:pt>
                <c:pt idx="3214">
                  <c:v>1.082182349709514</c:v>
                </c:pt>
                <c:pt idx="3215">
                  <c:v>0.67913531835809715</c:v>
                </c:pt>
                <c:pt idx="3216">
                  <c:v>0.13224174207108019</c:v>
                </c:pt>
                <c:pt idx="3217">
                  <c:v>0.49949966769382725</c:v>
                </c:pt>
                <c:pt idx="3218">
                  <c:v>0.92035386464521207</c:v>
                </c:pt>
                <c:pt idx="3219">
                  <c:v>1.0834296170831763</c:v>
                </c:pt>
                <c:pt idx="3220">
                  <c:v>0.97616288018518871</c:v>
                </c:pt>
                <c:pt idx="3221">
                  <c:v>0.82924352161106807</c:v>
                </c:pt>
                <c:pt idx="3222">
                  <c:v>0.6311550513386337</c:v>
                </c:pt>
                <c:pt idx="3223">
                  <c:v>0.75716165995959805</c:v>
                </c:pt>
                <c:pt idx="3224">
                  <c:v>0.56092024653143246</c:v>
                </c:pt>
                <c:pt idx="3225">
                  <c:v>0.14873256330587159</c:v>
                </c:pt>
                <c:pt idx="3226">
                  <c:v>0.15451777396119715</c:v>
                </c:pt>
                <c:pt idx="3227">
                  <c:v>0.18456367192936085</c:v>
                </c:pt>
                <c:pt idx="3228">
                  <c:v>0.32376736347925994</c:v>
                </c:pt>
                <c:pt idx="3229">
                  <c:v>0.28836066457096976</c:v>
                </c:pt>
                <c:pt idx="3230">
                  <c:v>3.7340906652038042E-2</c:v>
                </c:pt>
                <c:pt idx="3231">
                  <c:v>0.45562028827636669</c:v>
                </c:pt>
                <c:pt idx="3232">
                  <c:v>0.8115283562425184</c:v>
                </c:pt>
                <c:pt idx="3233">
                  <c:v>0.72674432455625682</c:v>
                </c:pt>
                <c:pt idx="3234">
                  <c:v>0.5297190893285737</c:v>
                </c:pt>
                <c:pt idx="3235">
                  <c:v>0.43714977562490342</c:v>
                </c:pt>
                <c:pt idx="3236">
                  <c:v>0.76600527833725107</c:v>
                </c:pt>
                <c:pt idx="3237">
                  <c:v>1.2813953258805046</c:v>
                </c:pt>
                <c:pt idx="3238">
                  <c:v>1.8728477303372293</c:v>
                </c:pt>
                <c:pt idx="3239">
                  <c:v>1.9692115865965545</c:v>
                </c:pt>
                <c:pt idx="3240">
                  <c:v>2.0568675150587663</c:v>
                </c:pt>
                <c:pt idx="3241">
                  <c:v>2.307850869907603</c:v>
                </c:pt>
                <c:pt idx="3242">
                  <c:v>2.5610534544010566</c:v>
                </c:pt>
                <c:pt idx="3243">
                  <c:v>2.2531391998149815</c:v>
                </c:pt>
                <c:pt idx="3244">
                  <c:v>1.6623562211891918</c:v>
                </c:pt>
                <c:pt idx="3245">
                  <c:v>1.1972735213606716</c:v>
                </c:pt>
                <c:pt idx="3246">
                  <c:v>0.6197546986633049</c:v>
                </c:pt>
                <c:pt idx="3247">
                  <c:v>0.12905725196429474</c:v>
                </c:pt>
                <c:pt idx="3248">
                  <c:v>0.16555851021463885</c:v>
                </c:pt>
                <c:pt idx="3249">
                  <c:v>0.33105647798529159</c:v>
                </c:pt>
                <c:pt idx="3250">
                  <c:v>2.5543585510887645E-3</c:v>
                </c:pt>
                <c:pt idx="3251">
                  <c:v>0.38820461346459467</c:v>
                </c:pt>
                <c:pt idx="3252">
                  <c:v>1.396633257502089</c:v>
                </c:pt>
                <c:pt idx="3253">
                  <c:v>2.3174279843466765</c:v>
                </c:pt>
                <c:pt idx="3254">
                  <c:v>3.0035679901871153</c:v>
                </c:pt>
                <c:pt idx="3255">
                  <c:v>3.1986328364868655</c:v>
                </c:pt>
                <c:pt idx="3256">
                  <c:v>2.0163348107355428</c:v>
                </c:pt>
                <c:pt idx="3257">
                  <c:v>8.2955604548527795E-2</c:v>
                </c:pt>
                <c:pt idx="3258">
                  <c:v>2.0336023548447031</c:v>
                </c:pt>
                <c:pt idx="3259">
                  <c:v>3.8856106111762312</c:v>
                </c:pt>
                <c:pt idx="3260">
                  <c:v>4.1136152397213248</c:v>
                </c:pt>
                <c:pt idx="3261">
                  <c:v>2.932564083986672</c:v>
                </c:pt>
                <c:pt idx="3262">
                  <c:v>1.8266786462659477</c:v>
                </c:pt>
                <c:pt idx="3263">
                  <c:v>1.5021730425578872</c:v>
                </c:pt>
                <c:pt idx="3264">
                  <c:v>0.9297403761268983</c:v>
                </c:pt>
                <c:pt idx="3265">
                  <c:v>0.19462390988788636</c:v>
                </c:pt>
                <c:pt idx="3266">
                  <c:v>1.7417835905459449</c:v>
                </c:pt>
                <c:pt idx="3267">
                  <c:v>2.8455851072826888</c:v>
                </c:pt>
                <c:pt idx="3268">
                  <c:v>3.5692994651230081</c:v>
                </c:pt>
                <c:pt idx="3269">
                  <c:v>3.1228771045631372</c:v>
                </c:pt>
                <c:pt idx="3270">
                  <c:v>0.61710550162224687</c:v>
                </c:pt>
                <c:pt idx="3271">
                  <c:v>2.867107244932027</c:v>
                </c:pt>
                <c:pt idx="3272">
                  <c:v>4.9453712271094385</c:v>
                </c:pt>
                <c:pt idx="3273">
                  <c:v>5.1625146373971909</c:v>
                </c:pt>
                <c:pt idx="3274">
                  <c:v>4.4127273241547744</c:v>
                </c:pt>
                <c:pt idx="3275">
                  <c:v>3.6466969656153911</c:v>
                </c:pt>
                <c:pt idx="3276">
                  <c:v>3.3523916372461908</c:v>
                </c:pt>
                <c:pt idx="3277">
                  <c:v>2.4371845070631215</c:v>
                </c:pt>
                <c:pt idx="3278">
                  <c:v>1.1002436610302486</c:v>
                </c:pt>
                <c:pt idx="3279">
                  <c:v>0.24935063101540345</c:v>
                </c:pt>
                <c:pt idx="3280">
                  <c:v>0.1336467580987335</c:v>
                </c:pt>
                <c:pt idx="3281">
                  <c:v>0.16272582551205517</c:v>
                </c:pt>
                <c:pt idx="3282">
                  <c:v>1.0512582406831887</c:v>
                </c:pt>
                <c:pt idx="3283">
                  <c:v>2.5458185245674829</c:v>
                </c:pt>
                <c:pt idx="3284">
                  <c:v>3.8102353603777668</c:v>
                </c:pt>
                <c:pt idx="3285">
                  <c:v>3.9726192375831397</c:v>
                </c:pt>
                <c:pt idx="3286">
                  <c:v>3.2376718321839917</c:v>
                </c:pt>
                <c:pt idx="3287">
                  <c:v>2.4089106421187401</c:v>
                </c:pt>
                <c:pt idx="3288">
                  <c:v>1.84104226035703</c:v>
                </c:pt>
                <c:pt idx="3289">
                  <c:v>1.1271459489256068</c:v>
                </c:pt>
                <c:pt idx="3290">
                  <c:v>0.34423657142108965</c:v>
                </c:pt>
                <c:pt idx="3291">
                  <c:v>0.22793920390535483</c:v>
                </c:pt>
                <c:pt idx="3292">
                  <c:v>0.62951931701816621</c:v>
                </c:pt>
                <c:pt idx="3293">
                  <c:v>1.7347437604296219</c:v>
                </c:pt>
                <c:pt idx="3294">
                  <c:v>3.6410940089632602</c:v>
                </c:pt>
                <c:pt idx="3295">
                  <c:v>6.2602130150433783</c:v>
                </c:pt>
                <c:pt idx="3296">
                  <c:v>8.1156763544796284</c:v>
                </c:pt>
                <c:pt idx="3297">
                  <c:v>8.6361768153142755</c:v>
                </c:pt>
                <c:pt idx="3298">
                  <c:v>7.7579480074176894</c:v>
                </c:pt>
                <c:pt idx="3299">
                  <c:v>6.0246714085029778</c:v>
                </c:pt>
                <c:pt idx="3300">
                  <c:v>3.8936280105891514</c:v>
                </c:pt>
                <c:pt idx="3301">
                  <c:v>2.2593360948652368</c:v>
                </c:pt>
                <c:pt idx="3302">
                  <c:v>1.2608107465537588</c:v>
                </c:pt>
                <c:pt idx="3303">
                  <c:v>0.51168960338647274</c:v>
                </c:pt>
                <c:pt idx="3304">
                  <c:v>4.9436813830252335E-2</c:v>
                </c:pt>
                <c:pt idx="3305">
                  <c:v>7.8335125481857837E-2</c:v>
                </c:pt>
                <c:pt idx="3306">
                  <c:v>0.9497460851971371</c:v>
                </c:pt>
                <c:pt idx="3307">
                  <c:v>3.031491543939663</c:v>
                </c:pt>
                <c:pt idx="3308">
                  <c:v>4.9617951886746265</c:v>
                </c:pt>
                <c:pt idx="3309">
                  <c:v>5.6854092861927263</c:v>
                </c:pt>
                <c:pt idx="3310">
                  <c:v>6.0101796992275709</c:v>
                </c:pt>
                <c:pt idx="3311">
                  <c:v>5.4171293807081664</c:v>
                </c:pt>
                <c:pt idx="3312">
                  <c:v>3.9094618354740112</c:v>
                </c:pt>
                <c:pt idx="3313">
                  <c:v>2.5510256523311412</c:v>
                </c:pt>
                <c:pt idx="3314">
                  <c:v>2.1254548051141695</c:v>
                </c:pt>
                <c:pt idx="3315">
                  <c:v>1.8340746331021873</c:v>
                </c:pt>
                <c:pt idx="3316">
                  <c:v>1.1644745943287582</c:v>
                </c:pt>
                <c:pt idx="3317">
                  <c:v>0.98187637534159355</c:v>
                </c:pt>
                <c:pt idx="3318">
                  <c:v>2.173957023428378</c:v>
                </c:pt>
                <c:pt idx="3319">
                  <c:v>3.8566733399990847</c:v>
                </c:pt>
                <c:pt idx="3320">
                  <c:v>4.124909098956075</c:v>
                </c:pt>
                <c:pt idx="3321">
                  <c:v>3.6420940293900053</c:v>
                </c:pt>
                <c:pt idx="3322">
                  <c:v>3.007462634603661</c:v>
                </c:pt>
                <c:pt idx="3323">
                  <c:v>2.0306586074574402</c:v>
                </c:pt>
                <c:pt idx="3324">
                  <c:v>0.48438925972059277</c:v>
                </c:pt>
                <c:pt idx="3325">
                  <c:v>0.34304013450128057</c:v>
                </c:pt>
                <c:pt idx="3326">
                  <c:v>0.46723529583980472</c:v>
                </c:pt>
                <c:pt idx="3327">
                  <c:v>0.43273063292699421</c:v>
                </c:pt>
                <c:pt idx="3328">
                  <c:v>0.51024030830090616</c:v>
                </c:pt>
                <c:pt idx="3329">
                  <c:v>0.11167344055656514</c:v>
                </c:pt>
                <c:pt idx="3330">
                  <c:v>0.83057418105776604</c:v>
                </c:pt>
                <c:pt idx="3331">
                  <c:v>1.9038529891542746</c:v>
                </c:pt>
                <c:pt idx="3332">
                  <c:v>2.8613328149960608</c:v>
                </c:pt>
                <c:pt idx="3333">
                  <c:v>3.1718208988883241</c:v>
                </c:pt>
                <c:pt idx="3334">
                  <c:v>2.8027984466462366</c:v>
                </c:pt>
                <c:pt idx="3335">
                  <c:v>1.8439208505806226</c:v>
                </c:pt>
                <c:pt idx="3336">
                  <c:v>0.92660833331911974</c:v>
                </c:pt>
                <c:pt idx="3337">
                  <c:v>0.11517176664965412</c:v>
                </c:pt>
                <c:pt idx="3338">
                  <c:v>0.23006216682879721</c:v>
                </c:pt>
                <c:pt idx="3339">
                  <c:v>0.68867879586194691</c:v>
                </c:pt>
                <c:pt idx="3340">
                  <c:v>0.83910357302450445</c:v>
                </c:pt>
                <c:pt idx="3341">
                  <c:v>0.30298026139465239</c:v>
                </c:pt>
                <c:pt idx="3342">
                  <c:v>0.5458934326728504</c:v>
                </c:pt>
                <c:pt idx="3343">
                  <c:v>1.0986358001656429</c:v>
                </c:pt>
                <c:pt idx="3344">
                  <c:v>1.5597064151719677</c:v>
                </c:pt>
                <c:pt idx="3345">
                  <c:v>1.5413912936142844</c:v>
                </c:pt>
                <c:pt idx="3346">
                  <c:v>0.72654824679923102</c:v>
                </c:pt>
                <c:pt idx="3347">
                  <c:v>0.23684331368726186</c:v>
                </c:pt>
                <c:pt idx="3348">
                  <c:v>1.1897853337790782</c:v>
                </c:pt>
                <c:pt idx="3349">
                  <c:v>1.5949442173606516</c:v>
                </c:pt>
                <c:pt idx="3350">
                  <c:v>1.6953739156812433</c:v>
                </c:pt>
                <c:pt idx="3351">
                  <c:v>1.7734970030879424</c:v>
                </c:pt>
                <c:pt idx="3352">
                  <c:v>1.8533510061386629</c:v>
                </c:pt>
                <c:pt idx="3353">
                  <c:v>1.3859568458157689</c:v>
                </c:pt>
                <c:pt idx="3354">
                  <c:v>1.004012176277395</c:v>
                </c:pt>
                <c:pt idx="3355">
                  <c:v>0.52127937549752712</c:v>
                </c:pt>
                <c:pt idx="3356">
                  <c:v>0.25507291449583303</c:v>
                </c:pt>
                <c:pt idx="3357">
                  <c:v>0.912305000238673</c:v>
                </c:pt>
                <c:pt idx="3358">
                  <c:v>0.83352346677079403</c:v>
                </c:pt>
                <c:pt idx="3359">
                  <c:v>4.3364155538633042E-2</c:v>
                </c:pt>
                <c:pt idx="3360">
                  <c:v>1.1887204082536351</c:v>
                </c:pt>
                <c:pt idx="3361">
                  <c:v>1.8817612856014265</c:v>
                </c:pt>
                <c:pt idx="3362">
                  <c:v>1.968838932138822</c:v>
                </c:pt>
                <c:pt idx="3363">
                  <c:v>2.177764136224333</c:v>
                </c:pt>
                <c:pt idx="3364">
                  <c:v>2.4732836872463628</c:v>
                </c:pt>
                <c:pt idx="3365">
                  <c:v>2.770430750800573</c:v>
                </c:pt>
                <c:pt idx="3366">
                  <c:v>2.5673629966592575</c:v>
                </c:pt>
                <c:pt idx="3367">
                  <c:v>2.3429087105177553</c:v>
                </c:pt>
                <c:pt idx="3368">
                  <c:v>2.4389185545940415</c:v>
                </c:pt>
                <c:pt idx="3369">
                  <c:v>2.7485745597036528</c:v>
                </c:pt>
                <c:pt idx="3370">
                  <c:v>2.7192007839222212</c:v>
                </c:pt>
                <c:pt idx="3371">
                  <c:v>2.7281579595262331</c:v>
                </c:pt>
                <c:pt idx="3372">
                  <c:v>2.770393312179821</c:v>
                </c:pt>
                <c:pt idx="3373">
                  <c:v>2.7763032856528609</c:v>
                </c:pt>
                <c:pt idx="3374">
                  <c:v>2.9965500385341093</c:v>
                </c:pt>
                <c:pt idx="3375">
                  <c:v>3.0136247314787186</c:v>
                </c:pt>
                <c:pt idx="3376">
                  <c:v>2.7714975182426036</c:v>
                </c:pt>
                <c:pt idx="3377">
                  <c:v>2.6847529860856238</c:v>
                </c:pt>
                <c:pt idx="3378">
                  <c:v>2.7469654469644595</c:v>
                </c:pt>
                <c:pt idx="3379">
                  <c:v>2.3065293055196667</c:v>
                </c:pt>
                <c:pt idx="3380">
                  <c:v>2.262197380707736</c:v>
                </c:pt>
                <c:pt idx="3381">
                  <c:v>2.5994718560989081</c:v>
                </c:pt>
                <c:pt idx="3382">
                  <c:v>2.8978924771214989</c:v>
                </c:pt>
                <c:pt idx="3383">
                  <c:v>3.0069802620950439</c:v>
                </c:pt>
                <c:pt idx="3384">
                  <c:v>3.4309582514915453</c:v>
                </c:pt>
                <c:pt idx="3385">
                  <c:v>3.7033060912864131</c:v>
                </c:pt>
                <c:pt idx="3386">
                  <c:v>3.7421484728568322</c:v>
                </c:pt>
                <c:pt idx="3387">
                  <c:v>3.8915681323744731</c:v>
                </c:pt>
                <c:pt idx="3388">
                  <c:v>3.9175982213284191</c:v>
                </c:pt>
                <c:pt idx="3389">
                  <c:v>3.6215191400249194</c:v>
                </c:pt>
                <c:pt idx="3390">
                  <c:v>3.3279071990189766</c:v>
                </c:pt>
                <c:pt idx="3391">
                  <c:v>3.1138634591997967</c:v>
                </c:pt>
                <c:pt idx="3392">
                  <c:v>2.1991371612927826</c:v>
                </c:pt>
                <c:pt idx="3393">
                  <c:v>1.3246331365899384</c:v>
                </c:pt>
                <c:pt idx="3394">
                  <c:v>0.95369126676523008</c:v>
                </c:pt>
                <c:pt idx="3395">
                  <c:v>0.93801280441079626</c:v>
                </c:pt>
                <c:pt idx="3396">
                  <c:v>0.69400005913789975</c:v>
                </c:pt>
                <c:pt idx="3397">
                  <c:v>0.69691012392798601</c:v>
                </c:pt>
                <c:pt idx="3398">
                  <c:v>1.0825305044315943</c:v>
                </c:pt>
                <c:pt idx="3399">
                  <c:v>1.8449099423026387</c:v>
                </c:pt>
                <c:pt idx="3400">
                  <c:v>2.217718003502017</c:v>
                </c:pt>
                <c:pt idx="3401">
                  <c:v>2.0468310799850657</c:v>
                </c:pt>
                <c:pt idx="3402">
                  <c:v>2.0691464592339672</c:v>
                </c:pt>
                <c:pt idx="3403">
                  <c:v>2.0835203153349164</c:v>
                </c:pt>
                <c:pt idx="3404">
                  <c:v>1.7049909813533879</c:v>
                </c:pt>
                <c:pt idx="3405">
                  <c:v>1.4393966224019967</c:v>
                </c:pt>
                <c:pt idx="3406">
                  <c:v>1.6272041697899375</c:v>
                </c:pt>
                <c:pt idx="3407">
                  <c:v>1.3139334023610314</c:v>
                </c:pt>
                <c:pt idx="3408">
                  <c:v>0.88634073541178138</c:v>
                </c:pt>
                <c:pt idx="3409">
                  <c:v>0.60170712541315163</c:v>
                </c:pt>
                <c:pt idx="3410">
                  <c:v>0.58086282934251643</c:v>
                </c:pt>
                <c:pt idx="3411">
                  <c:v>0.65968226439015321</c:v>
                </c:pt>
                <c:pt idx="3412">
                  <c:v>1.2085961750287153</c:v>
                </c:pt>
                <c:pt idx="3413">
                  <c:v>1.6550176835211727</c:v>
                </c:pt>
                <c:pt idx="3414">
                  <c:v>1.6840315642399541</c:v>
                </c:pt>
                <c:pt idx="3415">
                  <c:v>1.5847256085186592</c:v>
                </c:pt>
                <c:pt idx="3416">
                  <c:v>1.5070292289778315</c:v>
                </c:pt>
                <c:pt idx="3417">
                  <c:v>1.1772855450668265</c:v>
                </c:pt>
                <c:pt idx="3418">
                  <c:v>0.7245974607531942</c:v>
                </c:pt>
                <c:pt idx="3419">
                  <c:v>0.82000788006569669</c:v>
                </c:pt>
                <c:pt idx="3420">
                  <c:v>1.0166626636405067</c:v>
                </c:pt>
                <c:pt idx="3421">
                  <c:v>1.3417658661747178</c:v>
                </c:pt>
                <c:pt idx="3422">
                  <c:v>1.6830862763770529</c:v>
                </c:pt>
                <c:pt idx="3423">
                  <c:v>1.9017002535342185</c:v>
                </c:pt>
                <c:pt idx="3424">
                  <c:v>1.7706518114732352</c:v>
                </c:pt>
                <c:pt idx="3425">
                  <c:v>1.785989168385901</c:v>
                </c:pt>
                <c:pt idx="3426">
                  <c:v>1.3904767008642642</c:v>
                </c:pt>
                <c:pt idx="3427">
                  <c:v>0.97201960977220914</c:v>
                </c:pt>
                <c:pt idx="3428">
                  <c:v>1.188335208333569</c:v>
                </c:pt>
                <c:pt idx="3429">
                  <c:v>1.1155027513981195</c:v>
                </c:pt>
                <c:pt idx="3430">
                  <c:v>0.27639736825224004</c:v>
                </c:pt>
                <c:pt idx="3431">
                  <c:v>0.16172474100400791</c:v>
                </c:pt>
                <c:pt idx="3432">
                  <c:v>7.857768016627964E-2</c:v>
                </c:pt>
                <c:pt idx="3433">
                  <c:v>0.57335203774310139</c:v>
                </c:pt>
                <c:pt idx="3434">
                  <c:v>0.55375980839311278</c:v>
                </c:pt>
                <c:pt idx="3435">
                  <c:v>0.58488210939773566</c:v>
                </c:pt>
                <c:pt idx="3436">
                  <c:v>1.6759672766639784</c:v>
                </c:pt>
                <c:pt idx="3437">
                  <c:v>1.5060103119594057</c:v>
                </c:pt>
                <c:pt idx="3438">
                  <c:v>1.0891763821378837</c:v>
                </c:pt>
                <c:pt idx="3439">
                  <c:v>0.45293507684252132</c:v>
                </c:pt>
                <c:pt idx="3440">
                  <c:v>1.0030786718096349</c:v>
                </c:pt>
                <c:pt idx="3441">
                  <c:v>2.9655953284908998</c:v>
                </c:pt>
                <c:pt idx="3442">
                  <c:v>3.7981918014480716</c:v>
                </c:pt>
                <c:pt idx="3443">
                  <c:v>2.995657731295295</c:v>
                </c:pt>
                <c:pt idx="3444">
                  <c:v>1.6640616969296529</c:v>
                </c:pt>
                <c:pt idx="3445">
                  <c:v>0.8092364409578332</c:v>
                </c:pt>
                <c:pt idx="3446">
                  <c:v>0.3346238151057781</c:v>
                </c:pt>
                <c:pt idx="3447">
                  <c:v>0.68226113652935716</c:v>
                </c:pt>
                <c:pt idx="3448">
                  <c:v>1.745684271787443</c:v>
                </c:pt>
                <c:pt idx="3449">
                  <c:v>2.5984862835929414</c:v>
                </c:pt>
                <c:pt idx="3450">
                  <c:v>3.4479221044830504</c:v>
                </c:pt>
                <c:pt idx="3451">
                  <c:v>4.0388798359454796</c:v>
                </c:pt>
                <c:pt idx="3452">
                  <c:v>3.2200893473599099</c:v>
                </c:pt>
                <c:pt idx="3453">
                  <c:v>1.4481460280283809</c:v>
                </c:pt>
                <c:pt idx="3454">
                  <c:v>0.82926379539942485</c:v>
                </c:pt>
                <c:pt idx="3455">
                  <c:v>2.7168306129298072</c:v>
                </c:pt>
                <c:pt idx="3456">
                  <c:v>3.2582314024804013</c:v>
                </c:pt>
                <c:pt idx="3457">
                  <c:v>2.6069652234993859</c:v>
                </c:pt>
                <c:pt idx="3458">
                  <c:v>1.8469577789061919</c:v>
                </c:pt>
                <c:pt idx="3459">
                  <c:v>0.87798499034569089</c:v>
                </c:pt>
                <c:pt idx="3460">
                  <c:v>0.20108069767210868</c:v>
                </c:pt>
                <c:pt idx="3461">
                  <c:v>0.68819132281511708</c:v>
                </c:pt>
                <c:pt idx="3462">
                  <c:v>1.2152206149664897</c:v>
                </c:pt>
                <c:pt idx="3463">
                  <c:v>1.5328868522929553</c:v>
                </c:pt>
                <c:pt idx="3464">
                  <c:v>1.0841365525824536</c:v>
                </c:pt>
                <c:pt idx="3465">
                  <c:v>0.24154935129615707</c:v>
                </c:pt>
                <c:pt idx="3466">
                  <c:v>0.13284427572667434</c:v>
                </c:pt>
                <c:pt idx="3467">
                  <c:v>0.62436540810738639</c:v>
                </c:pt>
                <c:pt idx="3468">
                  <c:v>0.75020666518203982</c:v>
                </c:pt>
                <c:pt idx="3469">
                  <c:v>0.22430446679961547</c:v>
                </c:pt>
                <c:pt idx="3470">
                  <c:v>0.38231469706437249</c:v>
                </c:pt>
                <c:pt idx="3471">
                  <c:v>0.62467674573519405</c:v>
                </c:pt>
                <c:pt idx="3472">
                  <c:v>0.86612394085417854</c:v>
                </c:pt>
                <c:pt idx="3473">
                  <c:v>1.18217179518548</c:v>
                </c:pt>
                <c:pt idx="3474">
                  <c:v>1.2177128221507205</c:v>
                </c:pt>
                <c:pt idx="3475">
                  <c:v>0.81221618553407948</c:v>
                </c:pt>
                <c:pt idx="3476">
                  <c:v>0.34696442361123658</c:v>
                </c:pt>
                <c:pt idx="3477">
                  <c:v>2.1542378705906313</c:v>
                </c:pt>
                <c:pt idx="3478">
                  <c:v>4.3822287282229722</c:v>
                </c:pt>
                <c:pt idx="3479">
                  <c:v>5.7582091148157488</c:v>
                </c:pt>
                <c:pt idx="3480">
                  <c:v>6.0676098116066539</c:v>
                </c:pt>
                <c:pt idx="3481">
                  <c:v>5.4514563617005543</c:v>
                </c:pt>
                <c:pt idx="3482">
                  <c:v>4.2557603309805394</c:v>
                </c:pt>
                <c:pt idx="3483">
                  <c:v>2.2808466712701705</c:v>
                </c:pt>
                <c:pt idx="3484">
                  <c:v>0.56139827112471918</c:v>
                </c:pt>
                <c:pt idx="3485">
                  <c:v>0.39994405070150085</c:v>
                </c:pt>
                <c:pt idx="3486">
                  <c:v>1.127904569789512</c:v>
                </c:pt>
                <c:pt idx="3487">
                  <c:v>1.629535443705119</c:v>
                </c:pt>
                <c:pt idx="3488">
                  <c:v>1.2593510719725267</c:v>
                </c:pt>
                <c:pt idx="3489">
                  <c:v>5.1390488215995678E-2</c:v>
                </c:pt>
                <c:pt idx="3490">
                  <c:v>1.6059545596209364</c:v>
                </c:pt>
                <c:pt idx="3491">
                  <c:v>3.1022545928751972</c:v>
                </c:pt>
                <c:pt idx="3492">
                  <c:v>3.9330039285600327</c:v>
                </c:pt>
                <c:pt idx="3493">
                  <c:v>4.2110864298999191</c:v>
                </c:pt>
                <c:pt idx="3494">
                  <c:v>3.8511090029587294</c:v>
                </c:pt>
                <c:pt idx="3495">
                  <c:v>3.3379202419512186</c:v>
                </c:pt>
                <c:pt idx="3496">
                  <c:v>2.7480063031348716</c:v>
                </c:pt>
                <c:pt idx="3497">
                  <c:v>2.4668077916592255</c:v>
                </c:pt>
                <c:pt idx="3498">
                  <c:v>2.2325241176866948</c:v>
                </c:pt>
                <c:pt idx="3499">
                  <c:v>2.2555359046193226</c:v>
                </c:pt>
                <c:pt idx="3500">
                  <c:v>2.7502923858798534</c:v>
                </c:pt>
                <c:pt idx="3501">
                  <c:v>3.5959872994499316</c:v>
                </c:pt>
                <c:pt idx="3502">
                  <c:v>4.3741570664568954</c:v>
                </c:pt>
                <c:pt idx="3503">
                  <c:v>4.5254328106787858</c:v>
                </c:pt>
                <c:pt idx="3504">
                  <c:v>4.165997186604196</c:v>
                </c:pt>
                <c:pt idx="3505">
                  <c:v>3.5070443315044337</c:v>
                </c:pt>
                <c:pt idx="3506">
                  <c:v>2.7430906626816074</c:v>
                </c:pt>
                <c:pt idx="3507">
                  <c:v>1.4866487270132891</c:v>
                </c:pt>
                <c:pt idx="3508">
                  <c:v>0.74350560235362417</c:v>
                </c:pt>
                <c:pt idx="3509">
                  <c:v>0.57156164120993802</c:v>
                </c:pt>
                <c:pt idx="3510">
                  <c:v>0.50819077852229011</c:v>
                </c:pt>
                <c:pt idx="3511">
                  <c:v>0.58110290214548088</c:v>
                </c:pt>
                <c:pt idx="3512">
                  <c:v>1.5037325559353552</c:v>
                </c:pt>
                <c:pt idx="3513">
                  <c:v>2.5424795786814665</c:v>
                </c:pt>
                <c:pt idx="3514">
                  <c:v>3.2685781881614075</c:v>
                </c:pt>
                <c:pt idx="3515">
                  <c:v>3.9347047357230927</c:v>
                </c:pt>
                <c:pt idx="3516">
                  <c:v>4.2340777856609524</c:v>
                </c:pt>
                <c:pt idx="3517">
                  <c:v>3.8197789080169864</c:v>
                </c:pt>
                <c:pt idx="3518">
                  <c:v>2.8492686077637654</c:v>
                </c:pt>
                <c:pt idx="3519">
                  <c:v>2.0510227193355801</c:v>
                </c:pt>
                <c:pt idx="3520">
                  <c:v>1.4407518169624847</c:v>
                </c:pt>
                <c:pt idx="3521">
                  <c:v>1.2435639514691808</c:v>
                </c:pt>
                <c:pt idx="3522">
                  <c:v>1.0744722036148218</c:v>
                </c:pt>
                <c:pt idx="3523">
                  <c:v>1.2764072174256107</c:v>
                </c:pt>
                <c:pt idx="3524">
                  <c:v>1.7274327675655869</c:v>
                </c:pt>
                <c:pt idx="3525">
                  <c:v>2.3556802485875408</c:v>
                </c:pt>
                <c:pt idx="3526">
                  <c:v>2.5982246082781071</c:v>
                </c:pt>
                <c:pt idx="3527">
                  <c:v>2.564925652905528</c:v>
                </c:pt>
                <c:pt idx="3528">
                  <c:v>2.3273423616684958</c:v>
                </c:pt>
                <c:pt idx="3529">
                  <c:v>1.8113941300979077</c:v>
                </c:pt>
                <c:pt idx="3530">
                  <c:v>1.1757872703328953</c:v>
                </c:pt>
                <c:pt idx="3531">
                  <c:v>0.70406638281487388</c:v>
                </c:pt>
                <c:pt idx="3532">
                  <c:v>0.53465124883426651</c:v>
                </c:pt>
                <c:pt idx="3533">
                  <c:v>0.33924316808803501</c:v>
                </c:pt>
                <c:pt idx="3534">
                  <c:v>0.55617784607864129</c:v>
                </c:pt>
                <c:pt idx="3535">
                  <c:v>0.88926770618603035</c:v>
                </c:pt>
                <c:pt idx="3536">
                  <c:v>1.298468328535312</c:v>
                </c:pt>
                <c:pt idx="3537">
                  <c:v>1.5563486392732877</c:v>
                </c:pt>
                <c:pt idx="3538">
                  <c:v>1.929313395827583</c:v>
                </c:pt>
                <c:pt idx="3539">
                  <c:v>2.1227613906945919</c:v>
                </c:pt>
                <c:pt idx="3540">
                  <c:v>2.3692201158121637</c:v>
                </c:pt>
                <c:pt idx="3541">
                  <c:v>2.1271492323132608</c:v>
                </c:pt>
                <c:pt idx="3542">
                  <c:v>1.4528846841167509</c:v>
                </c:pt>
                <c:pt idx="3543">
                  <c:v>0.93889259870348107</c:v>
                </c:pt>
                <c:pt idx="3544">
                  <c:v>0.74777971545131994</c:v>
                </c:pt>
                <c:pt idx="3545">
                  <c:v>0.71270611489849856</c:v>
                </c:pt>
                <c:pt idx="3546">
                  <c:v>0.73598636440220577</c:v>
                </c:pt>
                <c:pt idx="3547">
                  <c:v>0.74572831043786802</c:v>
                </c:pt>
                <c:pt idx="3548">
                  <c:v>0.46368113036750458</c:v>
                </c:pt>
                <c:pt idx="3549">
                  <c:v>0.56171165909301957</c:v>
                </c:pt>
                <c:pt idx="3550">
                  <c:v>0.486563988338093</c:v>
                </c:pt>
                <c:pt idx="3551">
                  <c:v>0.202520383157343</c:v>
                </c:pt>
                <c:pt idx="3552">
                  <c:v>0.98522492097151426</c:v>
                </c:pt>
                <c:pt idx="3553">
                  <c:v>0.81508415371760035</c:v>
                </c:pt>
                <c:pt idx="3554">
                  <c:v>0.65207276951225235</c:v>
                </c:pt>
                <c:pt idx="3555">
                  <c:v>0.92334920262809517</c:v>
                </c:pt>
                <c:pt idx="3556">
                  <c:v>0.89700261566303507</c:v>
                </c:pt>
                <c:pt idx="3557">
                  <c:v>0.52874669201991886</c:v>
                </c:pt>
                <c:pt idx="3558">
                  <c:v>0.70627119533364047</c:v>
                </c:pt>
                <c:pt idx="3559">
                  <c:v>1.1233496913638579</c:v>
                </c:pt>
                <c:pt idx="3560">
                  <c:v>0.9163137226674638</c:v>
                </c:pt>
                <c:pt idx="3561">
                  <c:v>0.61905437212143632</c:v>
                </c:pt>
                <c:pt idx="3562">
                  <c:v>0.47353021709164711</c:v>
                </c:pt>
                <c:pt idx="3563">
                  <c:v>0.56317994881131317</c:v>
                </c:pt>
                <c:pt idx="3564">
                  <c:v>0.61071158466852582</c:v>
                </c:pt>
                <c:pt idx="3565">
                  <c:v>0.73540912523803281</c:v>
                </c:pt>
                <c:pt idx="3566">
                  <c:v>0.86769417393882153</c:v>
                </c:pt>
                <c:pt idx="3567">
                  <c:v>1.5001640920869801</c:v>
                </c:pt>
                <c:pt idx="3568">
                  <c:v>1.8095105555044781</c:v>
                </c:pt>
                <c:pt idx="3569">
                  <c:v>1.5848170805190602</c:v>
                </c:pt>
                <c:pt idx="3570">
                  <c:v>1.5855726267363184</c:v>
                </c:pt>
                <c:pt idx="3571">
                  <c:v>2.0541099215527421</c:v>
                </c:pt>
                <c:pt idx="3572">
                  <c:v>2.4001220297414729</c:v>
                </c:pt>
                <c:pt idx="3573">
                  <c:v>2.6233763235294258</c:v>
                </c:pt>
                <c:pt idx="3574">
                  <c:v>2.7425864251414378</c:v>
                </c:pt>
                <c:pt idx="3575">
                  <c:v>2.3077986734551361</c:v>
                </c:pt>
                <c:pt idx="3576">
                  <c:v>1.9099127393454451</c:v>
                </c:pt>
                <c:pt idx="3577">
                  <c:v>1.8383765736111219</c:v>
                </c:pt>
                <c:pt idx="3578">
                  <c:v>1.929808104796588</c:v>
                </c:pt>
                <c:pt idx="3579">
                  <c:v>1.6055696586971857</c:v>
                </c:pt>
                <c:pt idx="3580">
                  <c:v>1.3836184178312876</c:v>
                </c:pt>
                <c:pt idx="3581">
                  <c:v>1.4472306644304944</c:v>
                </c:pt>
                <c:pt idx="3582">
                  <c:v>1.9033199882238394</c:v>
                </c:pt>
                <c:pt idx="3583">
                  <c:v>2.149927363920352</c:v>
                </c:pt>
                <c:pt idx="3584">
                  <c:v>2.0390951591114619</c:v>
                </c:pt>
                <c:pt idx="3585">
                  <c:v>1.9634880172565636</c:v>
                </c:pt>
                <c:pt idx="3586">
                  <c:v>2.3258109290366811</c:v>
                </c:pt>
                <c:pt idx="3587">
                  <c:v>2.7298311816011367</c:v>
                </c:pt>
                <c:pt idx="3588">
                  <c:v>2.8019273487951271</c:v>
                </c:pt>
                <c:pt idx="3589">
                  <c:v>3.062686885736583</c:v>
                </c:pt>
                <c:pt idx="3590">
                  <c:v>3.2021701798817701</c:v>
                </c:pt>
                <c:pt idx="3591">
                  <c:v>2.8685528924772674</c:v>
                </c:pt>
                <c:pt idx="3592">
                  <c:v>2.3433731260327262</c:v>
                </c:pt>
                <c:pt idx="3593">
                  <c:v>2.470367158866722</c:v>
                </c:pt>
                <c:pt idx="3594">
                  <c:v>2.6638567785881211</c:v>
                </c:pt>
                <c:pt idx="3595">
                  <c:v>2.8537654678547137</c:v>
                </c:pt>
                <c:pt idx="3596">
                  <c:v>2.824990744952141</c:v>
                </c:pt>
                <c:pt idx="3597">
                  <c:v>2.4331455071722949</c:v>
                </c:pt>
                <c:pt idx="3598">
                  <c:v>1.8792698374251995</c:v>
                </c:pt>
                <c:pt idx="3599">
                  <c:v>1.7904431444735929</c:v>
                </c:pt>
                <c:pt idx="3600">
                  <c:v>1.844915939767495</c:v>
                </c:pt>
                <c:pt idx="3601">
                  <c:v>1.7946975387505821</c:v>
                </c:pt>
                <c:pt idx="3602">
                  <c:v>1.9129665232161783</c:v>
                </c:pt>
                <c:pt idx="3603">
                  <c:v>1.9790799065319136</c:v>
                </c:pt>
                <c:pt idx="3604">
                  <c:v>1.8548757154439659</c:v>
                </c:pt>
                <c:pt idx="3605">
                  <c:v>1.6745539702664878</c:v>
                </c:pt>
                <c:pt idx="3606">
                  <c:v>1.8061967050520331</c:v>
                </c:pt>
                <c:pt idx="3607">
                  <c:v>1.8808273543225207</c:v>
                </c:pt>
                <c:pt idx="3608">
                  <c:v>1.9697851773371891</c:v>
                </c:pt>
                <c:pt idx="3609">
                  <c:v>1.5880443440114238</c:v>
                </c:pt>
                <c:pt idx="3610">
                  <c:v>0.8378999175548949</c:v>
                </c:pt>
                <c:pt idx="3611">
                  <c:v>0.26363858716508615</c:v>
                </c:pt>
                <c:pt idx="3612">
                  <c:v>0.30076610076681276</c:v>
                </c:pt>
                <c:pt idx="3613">
                  <c:v>0.14810358825152847</c:v>
                </c:pt>
                <c:pt idx="3614">
                  <c:v>0.38101056103744169</c:v>
                </c:pt>
                <c:pt idx="3615">
                  <c:v>0.73474751894060319</c:v>
                </c:pt>
                <c:pt idx="3616">
                  <c:v>0.93998182872502367</c:v>
                </c:pt>
                <c:pt idx="3617">
                  <c:v>0.90259098837519436</c:v>
                </c:pt>
                <c:pt idx="3618">
                  <c:v>0.36774429339963133</c:v>
                </c:pt>
                <c:pt idx="3619">
                  <c:v>0.34198367082508141</c:v>
                </c:pt>
                <c:pt idx="3620">
                  <c:v>0.19981339360835682</c:v>
                </c:pt>
                <c:pt idx="3621">
                  <c:v>0.31022303064789436</c:v>
                </c:pt>
                <c:pt idx="3622">
                  <c:v>0.88283430296413168</c:v>
                </c:pt>
                <c:pt idx="3623">
                  <c:v>1.4175448209211732</c:v>
                </c:pt>
                <c:pt idx="3624">
                  <c:v>2.5863925056104691</c:v>
                </c:pt>
                <c:pt idx="3625">
                  <c:v>3.9436876324822063</c:v>
                </c:pt>
                <c:pt idx="3626">
                  <c:v>4.2272779100061602</c:v>
                </c:pt>
                <c:pt idx="3627">
                  <c:v>3.0097336176357858</c:v>
                </c:pt>
                <c:pt idx="3628">
                  <c:v>1.8609567160868208</c:v>
                </c:pt>
                <c:pt idx="3629">
                  <c:v>1.4928059794324058</c:v>
                </c:pt>
                <c:pt idx="3630">
                  <c:v>0.90832826192106242</c:v>
                </c:pt>
                <c:pt idx="3631">
                  <c:v>4.1953695939334956E-2</c:v>
                </c:pt>
                <c:pt idx="3632">
                  <c:v>0.87380856659958073</c:v>
                </c:pt>
                <c:pt idx="3633">
                  <c:v>1.4478231303610571</c:v>
                </c:pt>
                <c:pt idx="3634">
                  <c:v>2.1802557533292983</c:v>
                </c:pt>
                <c:pt idx="3635">
                  <c:v>2.4966767387891462</c:v>
                </c:pt>
                <c:pt idx="3636">
                  <c:v>1.8516768636615866</c:v>
                </c:pt>
                <c:pt idx="3637">
                  <c:v>0.1368808591584505</c:v>
                </c:pt>
                <c:pt idx="3638">
                  <c:v>2.0214035626396871</c:v>
                </c:pt>
                <c:pt idx="3639">
                  <c:v>2.8061550756604117</c:v>
                </c:pt>
                <c:pt idx="3640">
                  <c:v>2.5220768160402622</c:v>
                </c:pt>
                <c:pt idx="3641">
                  <c:v>2.0568203754371743</c:v>
                </c:pt>
                <c:pt idx="3642">
                  <c:v>1.6186116854978641</c:v>
                </c:pt>
                <c:pt idx="3643">
                  <c:v>1.1545238253425438</c:v>
                </c:pt>
                <c:pt idx="3644">
                  <c:v>0.87020816148875113</c:v>
                </c:pt>
                <c:pt idx="3645">
                  <c:v>0.8472626601055061</c:v>
                </c:pt>
                <c:pt idx="3646">
                  <c:v>0.86111585772371391</c:v>
                </c:pt>
                <c:pt idx="3647">
                  <c:v>0.42261232002656607</c:v>
                </c:pt>
                <c:pt idx="3648">
                  <c:v>0.18035899803926309</c:v>
                </c:pt>
                <c:pt idx="3649">
                  <c:v>0.26447348585843111</c:v>
                </c:pt>
                <c:pt idx="3650">
                  <c:v>0.74292158599792968</c:v>
                </c:pt>
                <c:pt idx="3651">
                  <c:v>1.0520446924301863</c:v>
                </c:pt>
                <c:pt idx="3652">
                  <c:v>0.98108916165362392</c:v>
                </c:pt>
                <c:pt idx="3653">
                  <c:v>0.37251671688026083</c:v>
                </c:pt>
                <c:pt idx="3654">
                  <c:v>1.4983152615333006E-2</c:v>
                </c:pt>
                <c:pt idx="3655">
                  <c:v>0.2805073264398682</c:v>
                </c:pt>
                <c:pt idx="3656">
                  <c:v>0.87373694392443846</c:v>
                </c:pt>
                <c:pt idx="3657">
                  <c:v>1.5478278945531418</c:v>
                </c:pt>
                <c:pt idx="3658">
                  <c:v>1.6561729787731874</c:v>
                </c:pt>
                <c:pt idx="3659">
                  <c:v>0.7350303899212941</c:v>
                </c:pt>
                <c:pt idx="3660">
                  <c:v>0.99764548236637185</c:v>
                </c:pt>
                <c:pt idx="3661">
                  <c:v>2.8450293365847132</c:v>
                </c:pt>
                <c:pt idx="3662">
                  <c:v>3.7831825831890207</c:v>
                </c:pt>
                <c:pt idx="3663">
                  <c:v>4.1665515694424666</c:v>
                </c:pt>
                <c:pt idx="3664">
                  <c:v>4.0999437185061973</c:v>
                </c:pt>
                <c:pt idx="3665">
                  <c:v>3.5859170781182543</c:v>
                </c:pt>
                <c:pt idx="3666">
                  <c:v>2.1129038528935129</c:v>
                </c:pt>
                <c:pt idx="3667">
                  <c:v>0.40723635066686342</c:v>
                </c:pt>
                <c:pt idx="3668">
                  <c:v>0.79368388773988019</c:v>
                </c:pt>
                <c:pt idx="3669">
                  <c:v>1.1396152739428582</c:v>
                </c:pt>
                <c:pt idx="3670">
                  <c:v>1.2848327784267304</c:v>
                </c:pt>
                <c:pt idx="3671">
                  <c:v>1.4087558953263857</c:v>
                </c:pt>
                <c:pt idx="3672">
                  <c:v>0.83915792048772408</c:v>
                </c:pt>
                <c:pt idx="3673">
                  <c:v>0.43678506949033913</c:v>
                </c:pt>
                <c:pt idx="3674">
                  <c:v>1.4905292321543759</c:v>
                </c:pt>
                <c:pt idx="3675">
                  <c:v>1.989188671262641</c:v>
                </c:pt>
                <c:pt idx="3676">
                  <c:v>2.6464140376900676</c:v>
                </c:pt>
                <c:pt idx="3677">
                  <c:v>2.4649701572072038</c:v>
                </c:pt>
                <c:pt idx="3678">
                  <c:v>1.2169437709644895</c:v>
                </c:pt>
                <c:pt idx="3679">
                  <c:v>3.9591629561134267E-2</c:v>
                </c:pt>
                <c:pt idx="3680">
                  <c:v>8.6753844343736342E-2</c:v>
                </c:pt>
                <c:pt idx="3681">
                  <c:v>0.14134181393234915</c:v>
                </c:pt>
                <c:pt idx="3682">
                  <c:v>0.10054779110974202</c:v>
                </c:pt>
                <c:pt idx="3683">
                  <c:v>0.22348328187282307</c:v>
                </c:pt>
                <c:pt idx="3684">
                  <c:v>0.94423833543505842</c:v>
                </c:pt>
                <c:pt idx="3685">
                  <c:v>1.7887175844921248</c:v>
                </c:pt>
                <c:pt idx="3686">
                  <c:v>2.2312972335503289</c:v>
                </c:pt>
                <c:pt idx="3687">
                  <c:v>2.0908920455064326</c:v>
                </c:pt>
                <c:pt idx="3688">
                  <c:v>1.6534260979360362</c:v>
                </c:pt>
                <c:pt idx="3689">
                  <c:v>1.0103094156788535</c:v>
                </c:pt>
                <c:pt idx="3690">
                  <c:v>0.24435913135720322</c:v>
                </c:pt>
                <c:pt idx="3691">
                  <c:v>1.0655936400998132</c:v>
                </c:pt>
                <c:pt idx="3692">
                  <c:v>1.3876677126596912</c:v>
                </c:pt>
                <c:pt idx="3693">
                  <c:v>1.7271635141917507</c:v>
                </c:pt>
                <c:pt idx="3694">
                  <c:v>2.0268149495886414</c:v>
                </c:pt>
                <c:pt idx="3695">
                  <c:v>1.232198359513627</c:v>
                </c:pt>
                <c:pt idx="3696">
                  <c:v>2.407037000820067E-2</c:v>
                </c:pt>
                <c:pt idx="3697">
                  <c:v>0.88721579065819034</c:v>
                </c:pt>
                <c:pt idx="3698">
                  <c:v>1.2952855999221211</c:v>
                </c:pt>
                <c:pt idx="3699">
                  <c:v>1.6725797544957466</c:v>
                </c:pt>
                <c:pt idx="3700">
                  <c:v>1.7307491399608037</c:v>
                </c:pt>
                <c:pt idx="3701">
                  <c:v>1.0034559015024769</c:v>
                </c:pt>
                <c:pt idx="3702">
                  <c:v>8.5861111137672474E-2</c:v>
                </c:pt>
                <c:pt idx="3703">
                  <c:v>0.9273490355668218</c:v>
                </c:pt>
                <c:pt idx="3704">
                  <c:v>1.072197650419294</c:v>
                </c:pt>
                <c:pt idx="3705">
                  <c:v>0.991819911826054</c:v>
                </c:pt>
                <c:pt idx="3706">
                  <c:v>0.54085652960846464</c:v>
                </c:pt>
                <c:pt idx="3707">
                  <c:v>0.19965121119410911</c:v>
                </c:pt>
                <c:pt idx="3708">
                  <c:v>1.1310115476308074</c:v>
                </c:pt>
                <c:pt idx="3709">
                  <c:v>1.6094834144379997</c:v>
                </c:pt>
                <c:pt idx="3710">
                  <c:v>1.8984574209101517</c:v>
                </c:pt>
                <c:pt idx="3711">
                  <c:v>1.847774421607367</c:v>
                </c:pt>
                <c:pt idx="3712">
                  <c:v>1.3430006599848123</c:v>
                </c:pt>
                <c:pt idx="3713">
                  <c:v>0.57444604486202488</c:v>
                </c:pt>
                <c:pt idx="3714">
                  <c:v>0.12425819493509027</c:v>
                </c:pt>
                <c:pt idx="3715">
                  <c:v>0.80911566479927877</c:v>
                </c:pt>
                <c:pt idx="3716">
                  <c:v>1.3872759527403988</c:v>
                </c:pt>
                <c:pt idx="3717">
                  <c:v>1.4044779422064426</c:v>
                </c:pt>
                <c:pt idx="3718">
                  <c:v>1.2490860067741321</c:v>
                </c:pt>
                <c:pt idx="3719">
                  <c:v>0.91422950236553935</c:v>
                </c:pt>
                <c:pt idx="3720">
                  <c:v>0.49564014620008107</c:v>
                </c:pt>
                <c:pt idx="3721">
                  <c:v>0.24913156083556864</c:v>
                </c:pt>
                <c:pt idx="3722">
                  <c:v>0.89178007086003452</c:v>
                </c:pt>
                <c:pt idx="3723">
                  <c:v>1.4612190616965428</c:v>
                </c:pt>
                <c:pt idx="3724">
                  <c:v>1.4675500413286549</c:v>
                </c:pt>
                <c:pt idx="3725">
                  <c:v>0.97702864539700407</c:v>
                </c:pt>
                <c:pt idx="3726">
                  <c:v>0.22381477932137184</c:v>
                </c:pt>
                <c:pt idx="3727">
                  <c:v>0.15377063460893242</c:v>
                </c:pt>
                <c:pt idx="3728">
                  <c:v>8.1948061534136696E-2</c:v>
                </c:pt>
                <c:pt idx="3729">
                  <c:v>0.12469637880465489</c:v>
                </c:pt>
                <c:pt idx="3730">
                  <c:v>0.30410785507870985</c:v>
                </c:pt>
                <c:pt idx="3731">
                  <c:v>0.29781354308664054</c:v>
                </c:pt>
                <c:pt idx="3732">
                  <c:v>0.35637918974898108</c:v>
                </c:pt>
                <c:pt idx="3733">
                  <c:v>0.27794106811785713</c:v>
                </c:pt>
                <c:pt idx="3734">
                  <c:v>6.0260646546869689E-2</c:v>
                </c:pt>
                <c:pt idx="3735">
                  <c:v>0.88306170918534876</c:v>
                </c:pt>
                <c:pt idx="3736">
                  <c:v>1.2328556942291986</c:v>
                </c:pt>
                <c:pt idx="3737">
                  <c:v>1.2225862198183646</c:v>
                </c:pt>
                <c:pt idx="3738">
                  <c:v>1.2140468149474479</c:v>
                </c:pt>
                <c:pt idx="3739">
                  <c:v>1.2467002488446652</c:v>
                </c:pt>
                <c:pt idx="3740">
                  <c:v>0.8474737152279308</c:v>
                </c:pt>
                <c:pt idx="3741">
                  <c:v>0.68888539539154903</c:v>
                </c:pt>
                <c:pt idx="3742">
                  <c:v>0.85004371347523255</c:v>
                </c:pt>
                <c:pt idx="3743">
                  <c:v>0.52670335486493558</c:v>
                </c:pt>
                <c:pt idx="3744">
                  <c:v>0.24045695931939287</c:v>
                </c:pt>
                <c:pt idx="3745">
                  <c:v>0.81609716380460928</c:v>
                </c:pt>
                <c:pt idx="3746">
                  <c:v>0.75200403732385579</c:v>
                </c:pt>
                <c:pt idx="3747">
                  <c:v>0.66789914360816427</c:v>
                </c:pt>
                <c:pt idx="3748">
                  <c:v>0.57496982783618422</c:v>
                </c:pt>
                <c:pt idx="3749">
                  <c:v>0.41286233850226367</c:v>
                </c:pt>
                <c:pt idx="3750">
                  <c:v>0.23566396216618873</c:v>
                </c:pt>
                <c:pt idx="3751">
                  <c:v>0.59194229310501556</c:v>
                </c:pt>
                <c:pt idx="3752">
                  <c:v>0.62283112810479802</c:v>
                </c:pt>
                <c:pt idx="3753">
                  <c:v>0.61561639428031234</c:v>
                </c:pt>
                <c:pt idx="3754">
                  <c:v>0.83518663099470669</c:v>
                </c:pt>
                <c:pt idx="3755">
                  <c:v>0.86162268869240699</c:v>
                </c:pt>
                <c:pt idx="3756">
                  <c:v>0.82565444115539877</c:v>
                </c:pt>
                <c:pt idx="3757">
                  <c:v>0.99363469259305182</c:v>
                </c:pt>
                <c:pt idx="3758">
                  <c:v>0.93888442199040623</c:v>
                </c:pt>
                <c:pt idx="3759">
                  <c:v>0.579816227386168</c:v>
                </c:pt>
                <c:pt idx="3760">
                  <c:v>0.31546869602565658</c:v>
                </c:pt>
                <c:pt idx="3761">
                  <c:v>0.45760023288004514</c:v>
                </c:pt>
                <c:pt idx="3762">
                  <c:v>0.23863126114226574</c:v>
                </c:pt>
                <c:pt idx="3763">
                  <c:v>1.1557133663339866E-2</c:v>
                </c:pt>
                <c:pt idx="3764">
                  <c:v>0.22183031078690815</c:v>
                </c:pt>
                <c:pt idx="3765">
                  <c:v>0.85790307898155227</c:v>
                </c:pt>
                <c:pt idx="3766">
                  <c:v>1.0660323443579915</c:v>
                </c:pt>
                <c:pt idx="3767">
                  <c:v>1.1981625025280722</c:v>
                </c:pt>
                <c:pt idx="3768">
                  <c:v>1.4361109285898901</c:v>
                </c:pt>
                <c:pt idx="3769">
                  <c:v>1.6929093767435108</c:v>
                </c:pt>
                <c:pt idx="3770">
                  <c:v>1.5964604172356385</c:v>
                </c:pt>
                <c:pt idx="3771">
                  <c:v>1.5192964316426967</c:v>
                </c:pt>
                <c:pt idx="3772">
                  <c:v>2.0075706622481948</c:v>
                </c:pt>
                <c:pt idx="3773">
                  <c:v>2.4751745979259709</c:v>
                </c:pt>
                <c:pt idx="3774">
                  <c:v>2.264763738261808</c:v>
                </c:pt>
                <c:pt idx="3775">
                  <c:v>1.8481258066742976</c:v>
                </c:pt>
                <c:pt idx="3776">
                  <c:v>2.2280219835167903</c:v>
                </c:pt>
                <c:pt idx="3777">
                  <c:v>2.5006344624219317</c:v>
                </c:pt>
                <c:pt idx="3778">
                  <c:v>2.2611735965296065</c:v>
                </c:pt>
                <c:pt idx="3779">
                  <c:v>1.9863277914114073</c:v>
                </c:pt>
                <c:pt idx="3780">
                  <c:v>2.1580769188624136</c:v>
                </c:pt>
                <c:pt idx="3781">
                  <c:v>1.9485769936945792</c:v>
                </c:pt>
                <c:pt idx="3782">
                  <c:v>1.496474456573798</c:v>
                </c:pt>
                <c:pt idx="3783">
                  <c:v>1.4021562846994948</c:v>
                </c:pt>
                <c:pt idx="3784">
                  <c:v>1.5820626901351058</c:v>
                </c:pt>
                <c:pt idx="3785">
                  <c:v>1.6158172000631292</c:v>
                </c:pt>
                <c:pt idx="3786">
                  <c:v>1.620809318381744</c:v>
                </c:pt>
                <c:pt idx="3787">
                  <c:v>1.8093510048425145</c:v>
                </c:pt>
                <c:pt idx="3788">
                  <c:v>1.8612858116376094</c:v>
                </c:pt>
                <c:pt idx="3789">
                  <c:v>1.9942274214618543</c:v>
                </c:pt>
                <c:pt idx="3790">
                  <c:v>2.1333569180427379</c:v>
                </c:pt>
                <c:pt idx="3791">
                  <c:v>2.3049456648449445</c:v>
                </c:pt>
                <c:pt idx="3792">
                  <c:v>2.1335957838597479</c:v>
                </c:pt>
                <c:pt idx="3793">
                  <c:v>1.8051770716968789</c:v>
                </c:pt>
                <c:pt idx="3794">
                  <c:v>1.2205901724543413</c:v>
                </c:pt>
                <c:pt idx="3795">
                  <c:v>0.83406023558397768</c:v>
                </c:pt>
                <c:pt idx="3796">
                  <c:v>0.40001226027807957</c:v>
                </c:pt>
                <c:pt idx="3797">
                  <c:v>1.8599046359593085E-2</c:v>
                </c:pt>
                <c:pt idx="3798">
                  <c:v>5.1139176030112754E-3</c:v>
                </c:pt>
                <c:pt idx="3799">
                  <c:v>0.21207181464302538</c:v>
                </c:pt>
                <c:pt idx="3800">
                  <c:v>0.19791903657498788</c:v>
                </c:pt>
                <c:pt idx="3801">
                  <c:v>0.25084307546414242</c:v>
                </c:pt>
                <c:pt idx="3802">
                  <c:v>0.79201562674797521</c:v>
                </c:pt>
                <c:pt idx="3803">
                  <c:v>1.1971203552788456</c:v>
                </c:pt>
                <c:pt idx="3804">
                  <c:v>1.469738593972838</c:v>
                </c:pt>
                <c:pt idx="3805">
                  <c:v>1.4385532043888234</c:v>
                </c:pt>
                <c:pt idx="3806">
                  <c:v>1.0152888169466805</c:v>
                </c:pt>
                <c:pt idx="3807">
                  <c:v>0.11045024594276942</c:v>
                </c:pt>
                <c:pt idx="3808">
                  <c:v>0.9150777654389084</c:v>
                </c:pt>
                <c:pt idx="3809">
                  <c:v>2.3949232090180832</c:v>
                </c:pt>
                <c:pt idx="3810">
                  <c:v>3.2825339945707346</c:v>
                </c:pt>
                <c:pt idx="3811">
                  <c:v>2.687873911385803</c:v>
                </c:pt>
                <c:pt idx="3812">
                  <c:v>1.3238786199933354</c:v>
                </c:pt>
                <c:pt idx="3813">
                  <c:v>0.76072829720542934</c:v>
                </c:pt>
                <c:pt idx="3814">
                  <c:v>0.85003034834816804</c:v>
                </c:pt>
                <c:pt idx="3815">
                  <c:v>0.54762422866168947</c:v>
                </c:pt>
                <c:pt idx="3816">
                  <c:v>0.36630369092357173</c:v>
                </c:pt>
                <c:pt idx="3817">
                  <c:v>1.2048801956607096</c:v>
                </c:pt>
                <c:pt idx="3818">
                  <c:v>0.98319922116684966</c:v>
                </c:pt>
                <c:pt idx="3819">
                  <c:v>0.62199198838736924</c:v>
                </c:pt>
                <c:pt idx="3820">
                  <c:v>0.73584511675936359</c:v>
                </c:pt>
                <c:pt idx="3821">
                  <c:v>0.33385942176693195</c:v>
                </c:pt>
                <c:pt idx="3822">
                  <c:v>1.63641979860913</c:v>
                </c:pt>
                <c:pt idx="3823">
                  <c:v>3.1309433863715421</c:v>
                </c:pt>
                <c:pt idx="3824">
                  <c:v>3.0774676205685783</c:v>
                </c:pt>
                <c:pt idx="3825">
                  <c:v>2.598638659129767</c:v>
                </c:pt>
                <c:pt idx="3826">
                  <c:v>2.5317837730614885</c:v>
                </c:pt>
                <c:pt idx="3827">
                  <c:v>2.2369705421957389</c:v>
                </c:pt>
                <c:pt idx="3828">
                  <c:v>1.748495443946823</c:v>
                </c:pt>
                <c:pt idx="3829">
                  <c:v>1.6386230533299191</c:v>
                </c:pt>
                <c:pt idx="3830">
                  <c:v>1.8032134392820609</c:v>
                </c:pt>
                <c:pt idx="3831">
                  <c:v>1.9550823074933865</c:v>
                </c:pt>
                <c:pt idx="3832">
                  <c:v>1.8337789886445508</c:v>
                </c:pt>
                <c:pt idx="3833">
                  <c:v>2.1034488339364552</c:v>
                </c:pt>
                <c:pt idx="3834">
                  <c:v>2.6155418582053471</c:v>
                </c:pt>
                <c:pt idx="3835">
                  <c:v>2.8285366158202301</c:v>
                </c:pt>
                <c:pt idx="3836">
                  <c:v>2.3347234884147454</c:v>
                </c:pt>
                <c:pt idx="3837">
                  <c:v>2.0411737683791888</c:v>
                </c:pt>
                <c:pt idx="3838">
                  <c:v>1.6386758594000534</c:v>
                </c:pt>
                <c:pt idx="3839">
                  <c:v>0.97047613867309646</c:v>
                </c:pt>
                <c:pt idx="3840">
                  <c:v>0.40837074329513517</c:v>
                </c:pt>
                <c:pt idx="3841">
                  <c:v>0.16352873934515583</c:v>
                </c:pt>
                <c:pt idx="3842">
                  <c:v>0.20312706758795873</c:v>
                </c:pt>
                <c:pt idx="3843">
                  <c:v>0.26237259790462253</c:v>
                </c:pt>
                <c:pt idx="3844">
                  <c:v>0.98630624003973555</c:v>
                </c:pt>
                <c:pt idx="3845">
                  <c:v>3.0061415945207108</c:v>
                </c:pt>
                <c:pt idx="3846">
                  <c:v>4.3497097668860487</c:v>
                </c:pt>
                <c:pt idx="3847">
                  <c:v>4.2558295808338027</c:v>
                </c:pt>
                <c:pt idx="3848">
                  <c:v>4.0813167892984969</c:v>
                </c:pt>
                <c:pt idx="3849">
                  <c:v>4.0231376751736292</c:v>
                </c:pt>
                <c:pt idx="3850">
                  <c:v>3.5172084802354897</c:v>
                </c:pt>
                <c:pt idx="3851">
                  <c:v>2.0903312865796675</c:v>
                </c:pt>
                <c:pt idx="3852">
                  <c:v>0.92767964545073101</c:v>
                </c:pt>
                <c:pt idx="3853">
                  <c:v>0.37633102777747562</c:v>
                </c:pt>
                <c:pt idx="3854">
                  <c:v>0.10662318546347055</c:v>
                </c:pt>
                <c:pt idx="3855">
                  <c:v>0.31760913265782409</c:v>
                </c:pt>
                <c:pt idx="3856">
                  <c:v>0.37336974115072891</c:v>
                </c:pt>
                <c:pt idx="3857">
                  <c:v>0.25287052318548897</c:v>
                </c:pt>
                <c:pt idx="3858">
                  <c:v>1.0149945906360334</c:v>
                </c:pt>
                <c:pt idx="3859">
                  <c:v>1.9603906779814082</c:v>
                </c:pt>
                <c:pt idx="3860">
                  <c:v>2.9569195782282169</c:v>
                </c:pt>
                <c:pt idx="3861">
                  <c:v>3.1346244651087458</c:v>
                </c:pt>
                <c:pt idx="3862">
                  <c:v>1.9189651952317792</c:v>
                </c:pt>
                <c:pt idx="3863">
                  <c:v>1.0782119200912046</c:v>
                </c:pt>
                <c:pt idx="3864">
                  <c:v>0.89094049986872392</c:v>
                </c:pt>
                <c:pt idx="3865">
                  <c:v>0.60221214744722151</c:v>
                </c:pt>
                <c:pt idx="3866">
                  <c:v>0.12996051269328002</c:v>
                </c:pt>
                <c:pt idx="3867">
                  <c:v>0.4897538484544407</c:v>
                </c:pt>
                <c:pt idx="3868">
                  <c:v>1.4371666268543402</c:v>
                </c:pt>
                <c:pt idx="3869">
                  <c:v>2.5005887615658375</c:v>
                </c:pt>
                <c:pt idx="3870">
                  <c:v>3.1094301775036062</c:v>
                </c:pt>
                <c:pt idx="3871">
                  <c:v>2.991839710035646</c:v>
                </c:pt>
                <c:pt idx="3872">
                  <c:v>2.5200514585704168</c:v>
                </c:pt>
                <c:pt idx="3873">
                  <c:v>1.9510554086574712</c:v>
                </c:pt>
                <c:pt idx="3874">
                  <c:v>1.2705194348290527</c:v>
                </c:pt>
                <c:pt idx="3875">
                  <c:v>0.3805445831452714</c:v>
                </c:pt>
                <c:pt idx="3876">
                  <c:v>0.2360912994583545</c:v>
                </c:pt>
                <c:pt idx="3877">
                  <c:v>0.78256247381777122</c:v>
                </c:pt>
                <c:pt idx="3878">
                  <c:v>0.71579502820071139</c:v>
                </c:pt>
                <c:pt idx="3879">
                  <c:v>0.16833433611403148</c:v>
                </c:pt>
                <c:pt idx="3880">
                  <c:v>0.41383257057325129</c:v>
                </c:pt>
                <c:pt idx="3881">
                  <c:v>0.82937910871658538</c:v>
                </c:pt>
                <c:pt idx="3882">
                  <c:v>1.7287684651967192</c:v>
                </c:pt>
                <c:pt idx="3883">
                  <c:v>2.5551200404969734</c:v>
                </c:pt>
                <c:pt idx="3884">
                  <c:v>2.6736326940860087</c:v>
                </c:pt>
                <c:pt idx="3885">
                  <c:v>2.3575011986828591</c:v>
                </c:pt>
                <c:pt idx="3886">
                  <c:v>1.6479150706631851</c:v>
                </c:pt>
                <c:pt idx="3887">
                  <c:v>0.59563552843484691</c:v>
                </c:pt>
                <c:pt idx="3888">
                  <c:v>0.39237976047944789</c:v>
                </c:pt>
                <c:pt idx="3889">
                  <c:v>0.70943187057684487</c:v>
                </c:pt>
                <c:pt idx="3890">
                  <c:v>0.52662104664129139</c:v>
                </c:pt>
                <c:pt idx="3891">
                  <c:v>0.25207693645049356</c:v>
                </c:pt>
                <c:pt idx="3892">
                  <c:v>0.89488754864645959</c:v>
                </c:pt>
                <c:pt idx="3893">
                  <c:v>1.5105768783369298</c:v>
                </c:pt>
                <c:pt idx="3894">
                  <c:v>2.1050940740677655</c:v>
                </c:pt>
                <c:pt idx="3895">
                  <c:v>2.399237428540951</c:v>
                </c:pt>
                <c:pt idx="3896">
                  <c:v>1.7723185790611402</c:v>
                </c:pt>
                <c:pt idx="3897">
                  <c:v>1.0368135699029044</c:v>
                </c:pt>
                <c:pt idx="3898">
                  <c:v>0.45928417850513603</c:v>
                </c:pt>
                <c:pt idx="3899">
                  <c:v>0.17767236519897134</c:v>
                </c:pt>
                <c:pt idx="3900">
                  <c:v>0.52367606060318805</c:v>
                </c:pt>
                <c:pt idx="3901">
                  <c:v>0.61069535560815691</c:v>
                </c:pt>
                <c:pt idx="3902">
                  <c:v>0.7944314412277329</c:v>
                </c:pt>
                <c:pt idx="3903">
                  <c:v>0.91182484563297928</c:v>
                </c:pt>
                <c:pt idx="3904">
                  <c:v>0.32054703884474844</c:v>
                </c:pt>
                <c:pt idx="3905">
                  <c:v>0.13555975060406489</c:v>
                </c:pt>
                <c:pt idx="3906">
                  <c:v>0.21353609464268719</c:v>
                </c:pt>
                <c:pt idx="3907">
                  <c:v>0.17766897069973631</c:v>
                </c:pt>
                <c:pt idx="3908">
                  <c:v>0.55277309361581795</c:v>
                </c:pt>
                <c:pt idx="3909">
                  <c:v>0.48703792636106402</c:v>
                </c:pt>
                <c:pt idx="3910">
                  <c:v>0.16945375376294858</c:v>
                </c:pt>
                <c:pt idx="3911">
                  <c:v>0.97966450952490081</c:v>
                </c:pt>
                <c:pt idx="3912">
                  <c:v>1.3334536611417758</c:v>
                </c:pt>
                <c:pt idx="3913">
                  <c:v>1.3924785261909305</c:v>
                </c:pt>
                <c:pt idx="3914">
                  <c:v>1.2220579024240923</c:v>
                </c:pt>
                <c:pt idx="3915">
                  <c:v>0.70459107719322456</c:v>
                </c:pt>
                <c:pt idx="3916">
                  <c:v>0.20424209891317524</c:v>
                </c:pt>
                <c:pt idx="3917">
                  <c:v>4.273769860149601E-3</c:v>
                </c:pt>
                <c:pt idx="3918">
                  <c:v>0.330186899841731</c:v>
                </c:pt>
                <c:pt idx="3919">
                  <c:v>0.57227930153291962</c:v>
                </c:pt>
                <c:pt idx="3920">
                  <c:v>0.69580427265367928</c:v>
                </c:pt>
                <c:pt idx="3921">
                  <c:v>0.82668024054680034</c:v>
                </c:pt>
                <c:pt idx="3922">
                  <c:v>1.2566765567112181</c:v>
                </c:pt>
                <c:pt idx="3923">
                  <c:v>1.4094676147588512</c:v>
                </c:pt>
                <c:pt idx="3924">
                  <c:v>1.6839246335013005</c:v>
                </c:pt>
                <c:pt idx="3925">
                  <c:v>2.2685304015758359</c:v>
                </c:pt>
                <c:pt idx="3926">
                  <c:v>2.4331063377205102</c:v>
                </c:pt>
                <c:pt idx="3927">
                  <c:v>1.7606683910738055</c:v>
                </c:pt>
                <c:pt idx="3928">
                  <c:v>0.97212527223028833</c:v>
                </c:pt>
                <c:pt idx="3929">
                  <c:v>0.49906742160403333</c:v>
                </c:pt>
                <c:pt idx="3930">
                  <c:v>6.1686552760043534E-2</c:v>
                </c:pt>
                <c:pt idx="3931">
                  <c:v>9.9317250014598901E-2</c:v>
                </c:pt>
                <c:pt idx="3932">
                  <c:v>8.9557510228808201E-2</c:v>
                </c:pt>
                <c:pt idx="3933">
                  <c:v>0.19857167386042307</c:v>
                </c:pt>
                <c:pt idx="3934">
                  <c:v>0.31221904700667324</c:v>
                </c:pt>
                <c:pt idx="3935">
                  <c:v>0.26600714840052375</c:v>
                </c:pt>
                <c:pt idx="3936">
                  <c:v>0.21779614818918913</c:v>
                </c:pt>
                <c:pt idx="3937">
                  <c:v>0.80693022833044248</c:v>
                </c:pt>
                <c:pt idx="3938">
                  <c:v>1.1451224909527979</c:v>
                </c:pt>
                <c:pt idx="3939">
                  <c:v>1.0475348013834813</c:v>
                </c:pt>
                <c:pt idx="3940">
                  <c:v>1.1960101626730533</c:v>
                </c:pt>
                <c:pt idx="3941">
                  <c:v>1.4760948211454425</c:v>
                </c:pt>
                <c:pt idx="3942">
                  <c:v>1.2664511690903404</c:v>
                </c:pt>
                <c:pt idx="3943">
                  <c:v>1.1405722359916166</c:v>
                </c:pt>
                <c:pt idx="3944">
                  <c:v>1.322565784625505</c:v>
                </c:pt>
                <c:pt idx="3945">
                  <c:v>0.94117797000683501</c:v>
                </c:pt>
                <c:pt idx="3946">
                  <c:v>0.69334762813414441</c:v>
                </c:pt>
                <c:pt idx="3947">
                  <c:v>1.0687850740282143</c:v>
                </c:pt>
                <c:pt idx="3948">
                  <c:v>1.5016659880049568</c:v>
                </c:pt>
                <c:pt idx="3949">
                  <c:v>1.4902426456165692</c:v>
                </c:pt>
                <c:pt idx="3950">
                  <c:v>1.6943477179376938</c:v>
                </c:pt>
                <c:pt idx="3951">
                  <c:v>1.6507991755517848</c:v>
                </c:pt>
                <c:pt idx="3952">
                  <c:v>1.442554644711775</c:v>
                </c:pt>
                <c:pt idx="3953">
                  <c:v>1.2254913315560267</c:v>
                </c:pt>
                <c:pt idx="3954">
                  <c:v>1.0773247192238951</c:v>
                </c:pt>
                <c:pt idx="3955">
                  <c:v>1.2528219292116738</c:v>
                </c:pt>
                <c:pt idx="3956">
                  <c:v>1.7977675308145307</c:v>
                </c:pt>
                <c:pt idx="3957">
                  <c:v>1.9420116712684681</c:v>
                </c:pt>
                <c:pt idx="3958">
                  <c:v>1.6525237497195515</c:v>
                </c:pt>
                <c:pt idx="3959">
                  <c:v>1.7044173960801463</c:v>
                </c:pt>
                <c:pt idx="3960">
                  <c:v>1.6206752260950501</c:v>
                </c:pt>
                <c:pt idx="3961">
                  <c:v>1.55157318571827</c:v>
                </c:pt>
                <c:pt idx="3962">
                  <c:v>1.7632898886787258</c:v>
                </c:pt>
                <c:pt idx="3963">
                  <c:v>2.0047532351599426</c:v>
                </c:pt>
                <c:pt idx="3964">
                  <c:v>1.6760790441766147</c:v>
                </c:pt>
                <c:pt idx="3965">
                  <c:v>1.5575446857036317</c:v>
                </c:pt>
                <c:pt idx="3966">
                  <c:v>1.4268578673343093</c:v>
                </c:pt>
                <c:pt idx="3967">
                  <c:v>1.1480626820141002</c:v>
                </c:pt>
                <c:pt idx="3968">
                  <c:v>0.83281218070599761</c:v>
                </c:pt>
                <c:pt idx="3969">
                  <c:v>0.72272628089841673</c:v>
                </c:pt>
                <c:pt idx="3970">
                  <c:v>0.79767845701171136</c:v>
                </c:pt>
                <c:pt idx="3971">
                  <c:v>1.2018770222792832</c:v>
                </c:pt>
                <c:pt idx="3972">
                  <c:v>1.7452337434540945</c:v>
                </c:pt>
                <c:pt idx="3973">
                  <c:v>1.9805764186684554</c:v>
                </c:pt>
                <c:pt idx="3974">
                  <c:v>2.2933727986509922</c:v>
                </c:pt>
                <c:pt idx="3975">
                  <c:v>2.4315003352234976</c:v>
                </c:pt>
                <c:pt idx="3976">
                  <c:v>2.1321667456002018</c:v>
                </c:pt>
                <c:pt idx="3977">
                  <c:v>1.5432353225090398</c:v>
                </c:pt>
                <c:pt idx="3978">
                  <c:v>1.3679657284835589</c:v>
                </c:pt>
                <c:pt idx="3979">
                  <c:v>1.0654367345048297</c:v>
                </c:pt>
                <c:pt idx="3980">
                  <c:v>0.74997055264689494</c:v>
                </c:pt>
                <c:pt idx="3981">
                  <c:v>0.65765237877868499</c:v>
                </c:pt>
                <c:pt idx="3982">
                  <c:v>0.77007457321734996</c:v>
                </c:pt>
                <c:pt idx="3983">
                  <c:v>0.86813873453406143</c:v>
                </c:pt>
                <c:pt idx="3984">
                  <c:v>1.3301015697236362</c:v>
                </c:pt>
                <c:pt idx="3985">
                  <c:v>1.9726549014712254</c:v>
                </c:pt>
                <c:pt idx="3986">
                  <c:v>2.1342563270575274</c:v>
                </c:pt>
                <c:pt idx="3987">
                  <c:v>2.1047976211743595</c:v>
                </c:pt>
                <c:pt idx="3988">
                  <c:v>2.1888841554469001</c:v>
                </c:pt>
                <c:pt idx="3989">
                  <c:v>2.4750946858636906</c:v>
                </c:pt>
                <c:pt idx="3990">
                  <c:v>2.5044594833011491</c:v>
                </c:pt>
                <c:pt idx="3991">
                  <c:v>2.3893583928356774</c:v>
                </c:pt>
                <c:pt idx="3992">
                  <c:v>2.0240534002302191</c:v>
                </c:pt>
                <c:pt idx="3993">
                  <c:v>1.7776400651630135</c:v>
                </c:pt>
                <c:pt idx="3994">
                  <c:v>1.2563117390984062</c:v>
                </c:pt>
                <c:pt idx="3995">
                  <c:v>0.45976351779106572</c:v>
                </c:pt>
                <c:pt idx="3996">
                  <c:v>5.6302324458767927E-2</c:v>
                </c:pt>
                <c:pt idx="3997">
                  <c:v>0.56435389907702893</c:v>
                </c:pt>
                <c:pt idx="3998">
                  <c:v>1.631510786159263</c:v>
                </c:pt>
                <c:pt idx="3999">
                  <c:v>1.8680604332597341</c:v>
                </c:pt>
                <c:pt idx="4000">
                  <c:v>1.3432259136626654</c:v>
                </c:pt>
                <c:pt idx="4001">
                  <c:v>1.0567131826663019</c:v>
                </c:pt>
                <c:pt idx="4002">
                  <c:v>1.5276783411103052</c:v>
                </c:pt>
                <c:pt idx="4003">
                  <c:v>2.0662869836425153</c:v>
                </c:pt>
                <c:pt idx="4004">
                  <c:v>2.4887081990934017</c:v>
                </c:pt>
                <c:pt idx="4005">
                  <c:v>2.6346040616405593</c:v>
                </c:pt>
                <c:pt idx="4006">
                  <c:v>2.66584715758442</c:v>
                </c:pt>
                <c:pt idx="4007">
                  <c:v>2.03810917820589</c:v>
                </c:pt>
                <c:pt idx="4008">
                  <c:v>0.87672308543128885</c:v>
                </c:pt>
                <c:pt idx="4009">
                  <c:v>0.2130066623068978</c:v>
                </c:pt>
                <c:pt idx="4010">
                  <c:v>0.3542743351999289</c:v>
                </c:pt>
                <c:pt idx="4011">
                  <c:v>4.2502803593044813E-2</c:v>
                </c:pt>
                <c:pt idx="4012">
                  <c:v>1.5569971403997851E-2</c:v>
                </c:pt>
                <c:pt idx="4013">
                  <c:v>0.29731441971961514</c:v>
                </c:pt>
                <c:pt idx="4014">
                  <c:v>0.58989401396668928</c:v>
                </c:pt>
                <c:pt idx="4015">
                  <c:v>0.52617615286270514</c:v>
                </c:pt>
                <c:pt idx="4016">
                  <c:v>0.47136380276471712</c:v>
                </c:pt>
                <c:pt idx="4017">
                  <c:v>0.51036368477063876</c:v>
                </c:pt>
                <c:pt idx="4018">
                  <c:v>0.71958753558424871</c:v>
                </c:pt>
                <c:pt idx="4019">
                  <c:v>0.82849101555326143</c:v>
                </c:pt>
                <c:pt idx="4020">
                  <c:v>1.3291045327336992</c:v>
                </c:pt>
                <c:pt idx="4021">
                  <c:v>1.6354408274200252</c:v>
                </c:pt>
                <c:pt idx="4022">
                  <c:v>1.4383342008082216</c:v>
                </c:pt>
                <c:pt idx="4023">
                  <c:v>0.93970799661842608</c:v>
                </c:pt>
                <c:pt idx="4024">
                  <c:v>0.80428414104768153</c:v>
                </c:pt>
                <c:pt idx="4025">
                  <c:v>0.56390637342859451</c:v>
                </c:pt>
                <c:pt idx="4026">
                  <c:v>0.22902895149650249</c:v>
                </c:pt>
                <c:pt idx="4027">
                  <c:v>0.22396689800364866</c:v>
                </c:pt>
                <c:pt idx="4028">
                  <c:v>0.39722851224310896</c:v>
                </c:pt>
                <c:pt idx="4029">
                  <c:v>0.6254068309911327</c:v>
                </c:pt>
                <c:pt idx="4030">
                  <c:v>1.1894726983222783</c:v>
                </c:pt>
                <c:pt idx="4031">
                  <c:v>2.5155306726402693</c:v>
                </c:pt>
                <c:pt idx="4032">
                  <c:v>3.6218720958053288</c:v>
                </c:pt>
                <c:pt idx="4033">
                  <c:v>3.9360285858748858</c:v>
                </c:pt>
                <c:pt idx="4034">
                  <c:v>3.6866611984868083</c:v>
                </c:pt>
                <c:pt idx="4035">
                  <c:v>3.8848734429406386</c:v>
                </c:pt>
                <c:pt idx="4036">
                  <c:v>3.7353780634080076</c:v>
                </c:pt>
                <c:pt idx="4037">
                  <c:v>2.7643848783362364</c:v>
                </c:pt>
                <c:pt idx="4038">
                  <c:v>1.5822266682315052</c:v>
                </c:pt>
                <c:pt idx="4039">
                  <c:v>1.1950992068010073</c:v>
                </c:pt>
                <c:pt idx="4040">
                  <c:v>1.094308132491618</c:v>
                </c:pt>
                <c:pt idx="4041">
                  <c:v>0.75833085229176356</c:v>
                </c:pt>
                <c:pt idx="4042">
                  <c:v>0.73986212278584729</c:v>
                </c:pt>
                <c:pt idx="4043">
                  <c:v>1.4599155974201141</c:v>
                </c:pt>
                <c:pt idx="4044">
                  <c:v>2.4840677256819572</c:v>
                </c:pt>
                <c:pt idx="4045">
                  <c:v>2.912933606946944</c:v>
                </c:pt>
                <c:pt idx="4046">
                  <c:v>3.2195186058577501</c:v>
                </c:pt>
                <c:pt idx="4047">
                  <c:v>3.4135532113023723</c:v>
                </c:pt>
                <c:pt idx="4048">
                  <c:v>3.0698268703340696</c:v>
                </c:pt>
                <c:pt idx="4049">
                  <c:v>1.8186590879863762</c:v>
                </c:pt>
                <c:pt idx="4050">
                  <c:v>1.1494794097555499</c:v>
                </c:pt>
                <c:pt idx="4051">
                  <c:v>1.3156356371960585</c:v>
                </c:pt>
                <c:pt idx="4052">
                  <c:v>1.4173825709501953</c:v>
                </c:pt>
                <c:pt idx="4053">
                  <c:v>1.0925618794614789</c:v>
                </c:pt>
                <c:pt idx="4054">
                  <c:v>1.406720259929658</c:v>
                </c:pt>
                <c:pt idx="4055">
                  <c:v>2.2929521843329272</c:v>
                </c:pt>
                <c:pt idx="4056">
                  <c:v>2.9642655009404262</c:v>
                </c:pt>
                <c:pt idx="4057">
                  <c:v>3.4263303476630931</c:v>
                </c:pt>
                <c:pt idx="4058">
                  <c:v>3.6800630584377445</c:v>
                </c:pt>
                <c:pt idx="4059">
                  <c:v>3.4916113305887193</c:v>
                </c:pt>
                <c:pt idx="4060">
                  <c:v>2.4886667083971945</c:v>
                </c:pt>
                <c:pt idx="4061">
                  <c:v>1.4861190890601905</c:v>
                </c:pt>
                <c:pt idx="4062">
                  <c:v>0.89129640970487034</c:v>
                </c:pt>
                <c:pt idx="4063">
                  <c:v>0.85078400050410241</c:v>
                </c:pt>
                <c:pt idx="4064">
                  <c:v>0.788911678172036</c:v>
                </c:pt>
                <c:pt idx="4065">
                  <c:v>1.2754594677699584</c:v>
                </c:pt>
                <c:pt idx="4066">
                  <c:v>2.2629641453293097</c:v>
                </c:pt>
                <c:pt idx="4067">
                  <c:v>3.096892531346942</c:v>
                </c:pt>
                <c:pt idx="4068">
                  <c:v>3.5011277848069713</c:v>
                </c:pt>
                <c:pt idx="4069">
                  <c:v>3.9753104881716435</c:v>
                </c:pt>
                <c:pt idx="4070">
                  <c:v>4.2354052362220793</c:v>
                </c:pt>
                <c:pt idx="4071">
                  <c:v>3.6175585653452953</c:v>
                </c:pt>
                <c:pt idx="4072">
                  <c:v>2.4844859799496146</c:v>
                </c:pt>
                <c:pt idx="4073">
                  <c:v>1.28304185778276</c:v>
                </c:pt>
                <c:pt idx="4074">
                  <c:v>0.59320201825370256</c:v>
                </c:pt>
                <c:pt idx="4075">
                  <c:v>0.34239424538584584</c:v>
                </c:pt>
                <c:pt idx="4076">
                  <c:v>0.58632266584973503</c:v>
                </c:pt>
                <c:pt idx="4077">
                  <c:v>1.1742626065432067</c:v>
                </c:pt>
                <c:pt idx="4078">
                  <c:v>2.3090245736037147</c:v>
                </c:pt>
                <c:pt idx="4079">
                  <c:v>3.0031331861435184</c:v>
                </c:pt>
                <c:pt idx="4080">
                  <c:v>3.1038636293347883</c:v>
                </c:pt>
                <c:pt idx="4081">
                  <c:v>3.019991505389767</c:v>
                </c:pt>
                <c:pt idx="4082">
                  <c:v>2.9092957812897708</c:v>
                </c:pt>
                <c:pt idx="4083">
                  <c:v>2.3880093179692872</c:v>
                </c:pt>
                <c:pt idx="4084">
                  <c:v>1.8045040264893728</c:v>
                </c:pt>
                <c:pt idx="4085">
                  <c:v>1.4247584511448177</c:v>
                </c:pt>
                <c:pt idx="4086">
                  <c:v>0.83433814206327606</c:v>
                </c:pt>
                <c:pt idx="4087">
                  <c:v>0.31580006502728364</c:v>
                </c:pt>
                <c:pt idx="4088">
                  <c:v>0.174630826078922</c:v>
                </c:pt>
                <c:pt idx="4089">
                  <c:v>0.48647968587327362</c:v>
                </c:pt>
                <c:pt idx="4090">
                  <c:v>0.93694390554643214</c:v>
                </c:pt>
                <c:pt idx="4091">
                  <c:v>1.866266297587946</c:v>
                </c:pt>
                <c:pt idx="4092">
                  <c:v>2.4908857907279547</c:v>
                </c:pt>
                <c:pt idx="4093">
                  <c:v>2.3858315090840625</c:v>
                </c:pt>
                <c:pt idx="4094">
                  <c:v>1.4189842334664962</c:v>
                </c:pt>
                <c:pt idx="4095">
                  <c:v>0.36831662011331545</c:v>
                </c:pt>
                <c:pt idx="4096">
                  <c:v>0.28483487448781974</c:v>
                </c:pt>
                <c:pt idx="4097">
                  <c:v>0.40630736750791208</c:v>
                </c:pt>
                <c:pt idx="4098">
                  <c:v>0.49679988555582577</c:v>
                </c:pt>
                <c:pt idx="4099">
                  <c:v>0.53920033597669159</c:v>
                </c:pt>
                <c:pt idx="4100">
                  <c:v>0.1653901258554713</c:v>
                </c:pt>
                <c:pt idx="4101">
                  <c:v>0.24241960273422514</c:v>
                </c:pt>
                <c:pt idx="4102">
                  <c:v>0.67057424048040137</c:v>
                </c:pt>
                <c:pt idx="4103">
                  <c:v>1.1521766563167077</c:v>
                </c:pt>
                <c:pt idx="4104">
                  <c:v>1.5845846841414768</c:v>
                </c:pt>
                <c:pt idx="4105">
                  <c:v>1.3169497474811127</c:v>
                </c:pt>
                <c:pt idx="4106">
                  <c:v>0.90856793181015916</c:v>
                </c:pt>
                <c:pt idx="4107">
                  <c:v>0.26154758208010875</c:v>
                </c:pt>
                <c:pt idx="4108">
                  <c:v>0.42158605944653194</c:v>
                </c:pt>
                <c:pt idx="4109">
                  <c:v>0.91009422600408407</c:v>
                </c:pt>
                <c:pt idx="4110">
                  <c:v>0.94795071725876134</c:v>
                </c:pt>
                <c:pt idx="4111">
                  <c:v>1.0000702447031962</c:v>
                </c:pt>
                <c:pt idx="4112">
                  <c:v>1.0026540046873977</c:v>
                </c:pt>
                <c:pt idx="4113">
                  <c:v>0.71965616009233291</c:v>
                </c:pt>
                <c:pt idx="4114">
                  <c:v>0.31626993462986186</c:v>
                </c:pt>
                <c:pt idx="4115">
                  <c:v>0.13683495629492404</c:v>
                </c:pt>
                <c:pt idx="4116">
                  <c:v>0.46025792925731146</c:v>
                </c:pt>
                <c:pt idx="4117">
                  <c:v>0.65560177446938583</c:v>
                </c:pt>
                <c:pt idx="4118">
                  <c:v>0.34438432511058203</c:v>
                </c:pt>
                <c:pt idx="4119">
                  <c:v>2.7785543787961497E-3</c:v>
                </c:pt>
                <c:pt idx="4120">
                  <c:v>0.61780253726859968</c:v>
                </c:pt>
                <c:pt idx="4121">
                  <c:v>1.0935228857437884</c:v>
                </c:pt>
                <c:pt idx="4122">
                  <c:v>1.1454094610377443</c:v>
                </c:pt>
                <c:pt idx="4123">
                  <c:v>0.79978242658237197</c:v>
                </c:pt>
                <c:pt idx="4124">
                  <c:v>0.73507610952237212</c:v>
                </c:pt>
                <c:pt idx="4125">
                  <c:v>0.62117797455087043</c:v>
                </c:pt>
                <c:pt idx="4126">
                  <c:v>0.27623166874285721</c:v>
                </c:pt>
                <c:pt idx="4127">
                  <c:v>0.27257982594258978</c:v>
                </c:pt>
                <c:pt idx="4128">
                  <c:v>0.479399182100815</c:v>
                </c:pt>
                <c:pt idx="4129">
                  <c:v>0.47786593104929076</c:v>
                </c:pt>
                <c:pt idx="4130">
                  <c:v>0.48724504125272938</c:v>
                </c:pt>
                <c:pt idx="4131">
                  <c:v>0.86389344637169563</c:v>
                </c:pt>
                <c:pt idx="4132">
                  <c:v>0.80958165102988711</c:v>
                </c:pt>
                <c:pt idx="4133">
                  <c:v>0.75256158466283174</c:v>
                </c:pt>
                <c:pt idx="4134">
                  <c:v>0.94741575102315378</c:v>
                </c:pt>
                <c:pt idx="4135">
                  <c:v>1.1937582705697334</c:v>
                </c:pt>
                <c:pt idx="4136">
                  <c:v>0.91030228407307467</c:v>
                </c:pt>
                <c:pt idx="4137">
                  <c:v>0.67675958976855366</c:v>
                </c:pt>
                <c:pt idx="4138">
                  <c:v>0.5787318687972276</c:v>
                </c:pt>
                <c:pt idx="4139">
                  <c:v>0.51072180065582218</c:v>
                </c:pt>
                <c:pt idx="4140">
                  <c:v>0.2691445852854607</c:v>
                </c:pt>
                <c:pt idx="4141">
                  <c:v>1.5592416514951246E-3</c:v>
                </c:pt>
                <c:pt idx="4142">
                  <c:v>4.0734351548941783E-2</c:v>
                </c:pt>
                <c:pt idx="4143">
                  <c:v>5.6732748531966526E-2</c:v>
                </c:pt>
                <c:pt idx="4144">
                  <c:v>9.1883582804827224E-2</c:v>
                </c:pt>
                <c:pt idx="4145">
                  <c:v>7.8631427741314597E-2</c:v>
                </c:pt>
                <c:pt idx="4146">
                  <c:v>0.48300227708862942</c:v>
                </c:pt>
                <c:pt idx="4147">
                  <c:v>0.48490356188372669</c:v>
                </c:pt>
                <c:pt idx="4148">
                  <c:v>8.8378917976356219E-2</c:v>
                </c:pt>
                <c:pt idx="4149">
                  <c:v>0.14573555477393474</c:v>
                </c:pt>
                <c:pt idx="4150">
                  <c:v>0.22745786092089859</c:v>
                </c:pt>
                <c:pt idx="4151">
                  <c:v>0.7556133976629521</c:v>
                </c:pt>
                <c:pt idx="4152">
                  <c:v>0.9735437743817249</c:v>
                </c:pt>
                <c:pt idx="4153">
                  <c:v>0.90127911915408321</c:v>
                </c:pt>
                <c:pt idx="4154">
                  <c:v>0.95784046979392712</c:v>
                </c:pt>
                <c:pt idx="4155">
                  <c:v>1.0082950151547252</c:v>
                </c:pt>
                <c:pt idx="4156">
                  <c:v>0.80399670648578669</c:v>
                </c:pt>
                <c:pt idx="4157">
                  <c:v>0.54874549390385341</c:v>
                </c:pt>
                <c:pt idx="4158">
                  <c:v>0.39613893927688926</c:v>
                </c:pt>
                <c:pt idx="4159">
                  <c:v>5.541931569267966E-3</c:v>
                </c:pt>
                <c:pt idx="4160">
                  <c:v>0.3867894151610175</c:v>
                </c:pt>
                <c:pt idx="4161">
                  <c:v>0.83363508633396</c:v>
                </c:pt>
                <c:pt idx="4162">
                  <c:v>0.79380530009014816</c:v>
                </c:pt>
                <c:pt idx="4163">
                  <c:v>0.39486880215440623</c:v>
                </c:pt>
                <c:pt idx="4164">
                  <c:v>5.7325871342442936E-2</c:v>
                </c:pt>
                <c:pt idx="4165">
                  <c:v>0.2845298385103735</c:v>
                </c:pt>
                <c:pt idx="4166">
                  <c:v>0.19000801843875137</c:v>
                </c:pt>
                <c:pt idx="4167">
                  <c:v>9.2598549513068562E-2</c:v>
                </c:pt>
                <c:pt idx="4168">
                  <c:v>7.5904900162668598E-2</c:v>
                </c:pt>
                <c:pt idx="4169">
                  <c:v>0.50723765478424088</c:v>
                </c:pt>
                <c:pt idx="4170">
                  <c:v>0.75025684262214687</c:v>
                </c:pt>
                <c:pt idx="4171">
                  <c:v>1.1466199350232027</c:v>
                </c:pt>
                <c:pt idx="4172">
                  <c:v>1.7341867690918327</c:v>
                </c:pt>
                <c:pt idx="4173">
                  <c:v>1.6366800226124727</c:v>
                </c:pt>
                <c:pt idx="4174">
                  <c:v>1.2284602233426234</c:v>
                </c:pt>
                <c:pt idx="4175">
                  <c:v>1.0469803064835497</c:v>
                </c:pt>
                <c:pt idx="4176">
                  <c:v>1.2186806464975053</c:v>
                </c:pt>
                <c:pt idx="4177">
                  <c:v>1.1202182519569137</c:v>
                </c:pt>
                <c:pt idx="4178">
                  <c:v>1.1860405808736316</c:v>
                </c:pt>
                <c:pt idx="4179">
                  <c:v>1.3351840176335141</c:v>
                </c:pt>
                <c:pt idx="4180">
                  <c:v>1.5352189721500689</c:v>
                </c:pt>
                <c:pt idx="4181">
                  <c:v>1.618992433320769</c:v>
                </c:pt>
                <c:pt idx="4182">
                  <c:v>1.7121470129595597</c:v>
                </c:pt>
                <c:pt idx="4183">
                  <c:v>1.6048817741182293</c:v>
                </c:pt>
                <c:pt idx="4184">
                  <c:v>1.09187013994715</c:v>
                </c:pt>
                <c:pt idx="4185">
                  <c:v>0.59270127366555769</c:v>
                </c:pt>
                <c:pt idx="4186">
                  <c:v>0.79294033991853496</c:v>
                </c:pt>
                <c:pt idx="4187">
                  <c:v>1.4895081929952247</c:v>
                </c:pt>
                <c:pt idx="4188">
                  <c:v>1.2310396837644375</c:v>
                </c:pt>
                <c:pt idx="4189">
                  <c:v>0.5140486351658452</c:v>
                </c:pt>
                <c:pt idx="4190">
                  <c:v>0.48450691627461218</c:v>
                </c:pt>
                <c:pt idx="4191">
                  <c:v>1.2632396851689698</c:v>
                </c:pt>
                <c:pt idx="4192">
                  <c:v>1.7155032046098988</c:v>
                </c:pt>
                <c:pt idx="4193">
                  <c:v>2.2646626297652839</c:v>
                </c:pt>
                <c:pt idx="4194">
                  <c:v>2.928198656385653</c:v>
                </c:pt>
                <c:pt idx="4195">
                  <c:v>3.1732518177834836</c:v>
                </c:pt>
                <c:pt idx="4196">
                  <c:v>2.3919794666409011</c:v>
                </c:pt>
                <c:pt idx="4197">
                  <c:v>0.99548235033988097</c:v>
                </c:pt>
                <c:pt idx="4198">
                  <c:v>1.7553770960587467E-2</c:v>
                </c:pt>
                <c:pt idx="4199">
                  <c:v>0.17331372908024495</c:v>
                </c:pt>
                <c:pt idx="4200">
                  <c:v>0.80233544856871131</c:v>
                </c:pt>
                <c:pt idx="4201">
                  <c:v>0.57693292746223501</c:v>
                </c:pt>
                <c:pt idx="4202">
                  <c:v>1.1863377245063644E-2</c:v>
                </c:pt>
                <c:pt idx="4203">
                  <c:v>0.2110212968063363</c:v>
                </c:pt>
                <c:pt idx="4204">
                  <c:v>0.17895441687413277</c:v>
                </c:pt>
                <c:pt idx="4205">
                  <c:v>0.66892360656551042</c:v>
                </c:pt>
                <c:pt idx="4206">
                  <c:v>1.2361121425208976</c:v>
                </c:pt>
                <c:pt idx="4207">
                  <c:v>1.099669496724317</c:v>
                </c:pt>
                <c:pt idx="4208">
                  <c:v>0.54799691184947752</c:v>
                </c:pt>
                <c:pt idx="4209">
                  <c:v>0.28848675856458694</c:v>
                </c:pt>
                <c:pt idx="4210">
                  <c:v>0.39290612335825809</c:v>
                </c:pt>
                <c:pt idx="4211">
                  <c:v>0.25804161454384777</c:v>
                </c:pt>
                <c:pt idx="4212">
                  <c:v>0.22570656861735416</c:v>
                </c:pt>
                <c:pt idx="4213">
                  <c:v>0.59644050546721705</c:v>
                </c:pt>
                <c:pt idx="4214">
                  <c:v>0.84300871805979827</c:v>
                </c:pt>
                <c:pt idx="4215">
                  <c:v>1.0692282260704671</c:v>
                </c:pt>
                <c:pt idx="4216">
                  <c:v>1.5266246980416995</c:v>
                </c:pt>
                <c:pt idx="4217">
                  <c:v>2.1651431063377009</c:v>
                </c:pt>
                <c:pt idx="4218">
                  <c:v>2.0855399177059626</c:v>
                </c:pt>
                <c:pt idx="4219">
                  <c:v>1.28919760756308</c:v>
                </c:pt>
                <c:pt idx="4220">
                  <c:v>0.18644297527474651</c:v>
                </c:pt>
                <c:pt idx="4221">
                  <c:v>0.29046555629056126</c:v>
                </c:pt>
                <c:pt idx="4222">
                  <c:v>0.60901092152552971</c:v>
                </c:pt>
                <c:pt idx="4223">
                  <c:v>1.1456988381835767</c:v>
                </c:pt>
                <c:pt idx="4224">
                  <c:v>1.5047792815568193</c:v>
                </c:pt>
                <c:pt idx="4225">
                  <c:v>0.93681249715033876</c:v>
                </c:pt>
                <c:pt idx="4226">
                  <c:v>7.5169054594263374E-2</c:v>
                </c:pt>
                <c:pt idx="4227">
                  <c:v>0.62401365892362348</c:v>
                </c:pt>
                <c:pt idx="4228">
                  <c:v>0.60310850949299144</c:v>
                </c:pt>
                <c:pt idx="4229">
                  <c:v>0.29919742192224941</c:v>
                </c:pt>
                <c:pt idx="4230">
                  <c:v>0.38954678306219703</c:v>
                </c:pt>
                <c:pt idx="4231">
                  <c:v>0.61949374146681035</c:v>
                </c:pt>
                <c:pt idx="4232">
                  <c:v>0.50444948531415768</c:v>
                </c:pt>
                <c:pt idx="4233">
                  <c:v>0.43133713953567332</c:v>
                </c:pt>
                <c:pt idx="4234">
                  <c:v>1.1903382681397168</c:v>
                </c:pt>
                <c:pt idx="4235">
                  <c:v>1.4900386580606653</c:v>
                </c:pt>
                <c:pt idx="4236">
                  <c:v>1.2794580595144485</c:v>
                </c:pt>
                <c:pt idx="4237">
                  <c:v>0.77364240636261006</c:v>
                </c:pt>
                <c:pt idx="4238">
                  <c:v>5.6228818804818004E-2</c:v>
                </c:pt>
                <c:pt idx="4239">
                  <c:v>0.29262455119854425</c:v>
                </c:pt>
                <c:pt idx="4240">
                  <c:v>0.46157146239793345</c:v>
                </c:pt>
                <c:pt idx="4241">
                  <c:v>0.67201633157499363</c:v>
                </c:pt>
                <c:pt idx="4242">
                  <c:v>0.54939888018848304</c:v>
                </c:pt>
                <c:pt idx="4243">
                  <c:v>3.6869986196805926E-2</c:v>
                </c:pt>
                <c:pt idx="4244">
                  <c:v>0.85424424597104276</c:v>
                </c:pt>
                <c:pt idx="4245">
                  <c:v>1.774077176505592</c:v>
                </c:pt>
                <c:pt idx="4246">
                  <c:v>2.3116709248490119</c:v>
                </c:pt>
                <c:pt idx="4247">
                  <c:v>1.8861557901687582</c:v>
                </c:pt>
                <c:pt idx="4248">
                  <c:v>1.5180328966274381</c:v>
                </c:pt>
                <c:pt idx="4249">
                  <c:v>1.2252483966680618</c:v>
                </c:pt>
                <c:pt idx="4250">
                  <c:v>0.72683550432666377</c:v>
                </c:pt>
                <c:pt idx="4251">
                  <c:v>0.14399362795937373</c:v>
                </c:pt>
                <c:pt idx="4252">
                  <c:v>0.17532127759506072</c:v>
                </c:pt>
                <c:pt idx="4253">
                  <c:v>0.22031929201917871</c:v>
                </c:pt>
                <c:pt idx="4254">
                  <c:v>0.14002473861714748</c:v>
                </c:pt>
                <c:pt idx="4255">
                  <c:v>0.54513130546741628</c:v>
                </c:pt>
                <c:pt idx="4256">
                  <c:v>1.370464490983168</c:v>
                </c:pt>
                <c:pt idx="4257">
                  <c:v>2.0626100622847767</c:v>
                </c:pt>
                <c:pt idx="4258">
                  <c:v>2.3137303228567485</c:v>
                </c:pt>
                <c:pt idx="4259">
                  <c:v>2.385506478366195</c:v>
                </c:pt>
                <c:pt idx="4260">
                  <c:v>1.8232651202585786</c:v>
                </c:pt>
                <c:pt idx="4261">
                  <c:v>0.83452428171047233</c:v>
                </c:pt>
                <c:pt idx="4262">
                  <c:v>0.29771872563612239</c:v>
                </c:pt>
                <c:pt idx="4263">
                  <c:v>0.73724076896881496</c:v>
                </c:pt>
                <c:pt idx="4264">
                  <c:v>0.75945505776378641</c:v>
                </c:pt>
                <c:pt idx="4265">
                  <c:v>0.62296202082675523</c:v>
                </c:pt>
                <c:pt idx="4266">
                  <c:v>0.357630178719061</c:v>
                </c:pt>
                <c:pt idx="4267">
                  <c:v>0.46300309019468416</c:v>
                </c:pt>
                <c:pt idx="4268">
                  <c:v>1.3063247720887736</c:v>
                </c:pt>
                <c:pt idx="4269">
                  <c:v>1.66215382172704</c:v>
                </c:pt>
                <c:pt idx="4270">
                  <c:v>1.8837552637455719</c:v>
                </c:pt>
                <c:pt idx="4271">
                  <c:v>1.9615305316419924</c:v>
                </c:pt>
                <c:pt idx="4272">
                  <c:v>1.6106200442730085</c:v>
                </c:pt>
                <c:pt idx="4273">
                  <c:v>0.73705869248993205</c:v>
                </c:pt>
                <c:pt idx="4274">
                  <c:v>6.0241285083008245E-2</c:v>
                </c:pt>
                <c:pt idx="4275">
                  <c:v>0.42213353267861797</c:v>
                </c:pt>
                <c:pt idx="4276">
                  <c:v>0.50448211678127375</c:v>
                </c:pt>
                <c:pt idx="4277">
                  <c:v>0.48497876266680101</c:v>
                </c:pt>
                <c:pt idx="4278">
                  <c:v>7.5184815696009225E-2</c:v>
                </c:pt>
                <c:pt idx="4279">
                  <c:v>0.56736537031859635</c:v>
                </c:pt>
                <c:pt idx="4280">
                  <c:v>1.3656023585120562</c:v>
                </c:pt>
                <c:pt idx="4281">
                  <c:v>1.7652956810242701</c:v>
                </c:pt>
                <c:pt idx="4282">
                  <c:v>1.769100292963721</c:v>
                </c:pt>
                <c:pt idx="4283">
                  <c:v>1.3719039969191098</c:v>
                </c:pt>
                <c:pt idx="4284">
                  <c:v>0.6050526651475181</c:v>
                </c:pt>
                <c:pt idx="4285">
                  <c:v>8.4010189106095812E-2</c:v>
                </c:pt>
                <c:pt idx="4286">
                  <c:v>0.42277933087720931</c:v>
                </c:pt>
                <c:pt idx="4287">
                  <c:v>0.3686197940284478</c:v>
                </c:pt>
                <c:pt idx="4288">
                  <c:v>0.43571542348516373</c:v>
                </c:pt>
                <c:pt idx="4289">
                  <c:v>0.1820671529751432</c:v>
                </c:pt>
                <c:pt idx="4290">
                  <c:v>0.36675049385421482</c:v>
                </c:pt>
                <c:pt idx="4291">
                  <c:v>0.99699990042676778</c:v>
                </c:pt>
                <c:pt idx="4292">
                  <c:v>1.2040291542787875</c:v>
                </c:pt>
                <c:pt idx="4293">
                  <c:v>1.4582367410356567</c:v>
                </c:pt>
                <c:pt idx="4294">
                  <c:v>1.3115194873254166</c:v>
                </c:pt>
                <c:pt idx="4295">
                  <c:v>0.55866512318035522</c:v>
                </c:pt>
                <c:pt idx="4296">
                  <c:v>0.33454407069745035</c:v>
                </c:pt>
                <c:pt idx="4297">
                  <c:v>0.87681198618380773</c:v>
                </c:pt>
                <c:pt idx="4298">
                  <c:v>1.2508973256437965</c:v>
                </c:pt>
                <c:pt idx="4299">
                  <c:v>1.4061094585959912</c:v>
                </c:pt>
                <c:pt idx="4300">
                  <c:v>1.1179971924543501</c:v>
                </c:pt>
                <c:pt idx="4301">
                  <c:v>0.82798208965099174</c:v>
                </c:pt>
                <c:pt idx="4302">
                  <c:v>0.39724215091219217</c:v>
                </c:pt>
                <c:pt idx="4303">
                  <c:v>9.7093085468447804E-2</c:v>
                </c:pt>
                <c:pt idx="4304">
                  <c:v>0.65221097335470579</c:v>
                </c:pt>
                <c:pt idx="4305">
                  <c:v>0.74233767965252284</c:v>
                </c:pt>
                <c:pt idx="4306">
                  <c:v>0.61299247986437833</c:v>
                </c:pt>
                <c:pt idx="4307">
                  <c:v>4.5741042124001652E-2</c:v>
                </c:pt>
                <c:pt idx="4308">
                  <c:v>0.58755858845025899</c:v>
                </c:pt>
                <c:pt idx="4309">
                  <c:v>1.1882827244026515</c:v>
                </c:pt>
                <c:pt idx="4310">
                  <c:v>1.5990983881639584</c:v>
                </c:pt>
                <c:pt idx="4311">
                  <c:v>1.6781587394794779</c:v>
                </c:pt>
                <c:pt idx="4312">
                  <c:v>1.4786290633841017</c:v>
                </c:pt>
                <c:pt idx="4313">
                  <c:v>1.2953990190354112</c:v>
                </c:pt>
                <c:pt idx="4314">
                  <c:v>1.2011788560364509</c:v>
                </c:pt>
                <c:pt idx="4315">
                  <c:v>0.79677891048119931</c:v>
                </c:pt>
                <c:pt idx="4316">
                  <c:v>0.67508113540262271</c:v>
                </c:pt>
                <c:pt idx="4317">
                  <c:v>0.85497091557145999</c:v>
                </c:pt>
                <c:pt idx="4318">
                  <c:v>1.0089008088060365</c:v>
                </c:pt>
                <c:pt idx="4319">
                  <c:v>0.78088990424530647</c:v>
                </c:pt>
                <c:pt idx="4320">
                  <c:v>0.83645881760227891</c:v>
                </c:pt>
                <c:pt idx="4321">
                  <c:v>0.93638393730251956</c:v>
                </c:pt>
                <c:pt idx="4322">
                  <c:v>0.91906532882802439</c:v>
                </c:pt>
                <c:pt idx="4323">
                  <c:v>0.61992373726696237</c:v>
                </c:pt>
                <c:pt idx="4324">
                  <c:v>0.35398674032576294</c:v>
                </c:pt>
                <c:pt idx="4325">
                  <c:v>0.3276219227271262</c:v>
                </c:pt>
                <c:pt idx="4326">
                  <c:v>0.17454510614386531</c:v>
                </c:pt>
                <c:pt idx="4327">
                  <c:v>0.29203928861062545</c:v>
                </c:pt>
                <c:pt idx="4328">
                  <c:v>0.57540582674368224</c:v>
                </c:pt>
                <c:pt idx="4329">
                  <c:v>0.1431148886385718</c:v>
                </c:pt>
                <c:pt idx="4330">
                  <c:v>9.4248684043529873E-2</c:v>
                </c:pt>
                <c:pt idx="4331">
                  <c:v>0.13394127139740819</c:v>
                </c:pt>
                <c:pt idx="4332">
                  <c:v>0.2770085377530237</c:v>
                </c:pt>
                <c:pt idx="4333">
                  <c:v>0.61311353411986413</c:v>
                </c:pt>
                <c:pt idx="4334">
                  <c:v>0.42848726835710493</c:v>
                </c:pt>
                <c:pt idx="4335">
                  <c:v>0.22347469152913513</c:v>
                </c:pt>
                <c:pt idx="4336">
                  <c:v>0.18161213885331828</c:v>
                </c:pt>
                <c:pt idx="4337">
                  <c:v>0.21006012992385159</c:v>
                </c:pt>
                <c:pt idx="4338">
                  <c:v>0.1141022883803765</c:v>
                </c:pt>
                <c:pt idx="4339">
                  <c:v>0.55414883172698226</c:v>
                </c:pt>
                <c:pt idx="4340">
                  <c:v>0.87545650589690949</c:v>
                </c:pt>
                <c:pt idx="4341">
                  <c:v>0.9786305835764364</c:v>
                </c:pt>
                <c:pt idx="4342">
                  <c:v>0.79047949690356978</c:v>
                </c:pt>
                <c:pt idx="4343">
                  <c:v>0.59450922018216912</c:v>
                </c:pt>
                <c:pt idx="4344">
                  <c:v>0.54711952332682912</c:v>
                </c:pt>
                <c:pt idx="4345">
                  <c:v>0.79276462958959315</c:v>
                </c:pt>
                <c:pt idx="4346">
                  <c:v>0.71497793224687667</c:v>
                </c:pt>
                <c:pt idx="4347">
                  <c:v>0.50540704994271091</c:v>
                </c:pt>
                <c:pt idx="4348">
                  <c:v>0.18984917827860071</c:v>
                </c:pt>
                <c:pt idx="4349">
                  <c:v>7.2949482708152324E-2</c:v>
                </c:pt>
                <c:pt idx="4350">
                  <c:v>2.5565456227364503E-2</c:v>
                </c:pt>
                <c:pt idx="4351">
                  <c:v>1.0815091107626629E-2</c:v>
                </c:pt>
                <c:pt idx="4352">
                  <c:v>3.1483656157341888E-2</c:v>
                </c:pt>
                <c:pt idx="4353">
                  <c:v>0.27851683306320052</c:v>
                </c:pt>
                <c:pt idx="4354">
                  <c:v>0.52943073788415196</c:v>
                </c:pt>
                <c:pt idx="4355">
                  <c:v>0.28562328265441994</c:v>
                </c:pt>
                <c:pt idx="4356">
                  <c:v>5.2276241183377481E-2</c:v>
                </c:pt>
                <c:pt idx="4357">
                  <c:v>0.26765870405533632</c:v>
                </c:pt>
                <c:pt idx="4358">
                  <c:v>0.4572416162622262</c:v>
                </c:pt>
                <c:pt idx="4359">
                  <c:v>4.7017763133202384E-2</c:v>
                </c:pt>
                <c:pt idx="4360">
                  <c:v>3.5734443735789656E-2</c:v>
                </c:pt>
                <c:pt idx="4361">
                  <c:v>0.1469679594620128</c:v>
                </c:pt>
                <c:pt idx="4362">
                  <c:v>0.25911756093385474</c:v>
                </c:pt>
                <c:pt idx="4363">
                  <c:v>2.1123851476660738E-2</c:v>
                </c:pt>
                <c:pt idx="4364">
                  <c:v>0.1175444296878328</c:v>
                </c:pt>
                <c:pt idx="4365">
                  <c:v>0.16619465918101961</c:v>
                </c:pt>
                <c:pt idx="4366">
                  <c:v>4.3019882808535692E-2</c:v>
                </c:pt>
                <c:pt idx="4367">
                  <c:v>9.2687231941711523E-2</c:v>
                </c:pt>
                <c:pt idx="4368">
                  <c:v>3.4384659917248539E-2</c:v>
                </c:pt>
                <c:pt idx="4369">
                  <c:v>0.10971463242946067</c:v>
                </c:pt>
                <c:pt idx="4370">
                  <c:v>2.4647033009088493E-2</c:v>
                </c:pt>
                <c:pt idx="4371">
                  <c:v>0.16225599814772129</c:v>
                </c:pt>
                <c:pt idx="4372">
                  <c:v>0.23607316054664401</c:v>
                </c:pt>
                <c:pt idx="4373">
                  <c:v>0.30479564408641091</c:v>
                </c:pt>
                <c:pt idx="4374">
                  <c:v>0.7048863336897222</c:v>
                </c:pt>
                <c:pt idx="4375">
                  <c:v>0.41110241255013785</c:v>
                </c:pt>
                <c:pt idx="4376">
                  <c:v>0.25342556780784098</c:v>
                </c:pt>
                <c:pt idx="4377">
                  <c:v>0.70802086112354257</c:v>
                </c:pt>
                <c:pt idx="4378">
                  <c:v>0.86392432081091775</c:v>
                </c:pt>
                <c:pt idx="4379">
                  <c:v>0.91216069292537494</c:v>
                </c:pt>
                <c:pt idx="4380">
                  <c:v>0.27607539206359494</c:v>
                </c:pt>
                <c:pt idx="4381">
                  <c:v>0.25216018922437816</c:v>
                </c:pt>
                <c:pt idx="4382">
                  <c:v>6.363723278416028E-2</c:v>
                </c:pt>
                <c:pt idx="4383">
                  <c:v>2.6272086716058851E-2</c:v>
                </c:pt>
                <c:pt idx="4384">
                  <c:v>0.49944963503108963</c:v>
                </c:pt>
                <c:pt idx="4385">
                  <c:v>1.236470774714437</c:v>
                </c:pt>
                <c:pt idx="4386">
                  <c:v>1.7134734862119654</c:v>
                </c:pt>
                <c:pt idx="4387">
                  <c:v>1.9034347835786112</c:v>
                </c:pt>
                <c:pt idx="4388">
                  <c:v>1.4315670974438488</c:v>
                </c:pt>
                <c:pt idx="4389">
                  <c:v>0.62520103230422031</c:v>
                </c:pt>
                <c:pt idx="4390">
                  <c:v>0.53044197345428379</c:v>
                </c:pt>
                <c:pt idx="4391">
                  <c:v>1.0732280636154066</c:v>
                </c:pt>
                <c:pt idx="4392">
                  <c:v>0.48501858993997715</c:v>
                </c:pt>
                <c:pt idx="4393">
                  <c:v>0.51561354093562173</c:v>
                </c:pt>
                <c:pt idx="4394">
                  <c:v>0.43342604075617341</c:v>
                </c:pt>
                <c:pt idx="4395">
                  <c:v>7.3563804702552416E-2</c:v>
                </c:pt>
                <c:pt idx="4396">
                  <c:v>0.18958506404092335</c:v>
                </c:pt>
                <c:pt idx="4397">
                  <c:v>1.0057964636174557</c:v>
                </c:pt>
                <c:pt idx="4398">
                  <c:v>1.547144057009856</c:v>
                </c:pt>
                <c:pt idx="4399">
                  <c:v>1.5231849621219182</c:v>
                </c:pt>
                <c:pt idx="4400">
                  <c:v>1.053235221715745</c:v>
                </c:pt>
                <c:pt idx="4401">
                  <c:v>4.6011937697721939E-2</c:v>
                </c:pt>
                <c:pt idx="4402">
                  <c:v>0.74103883097781598</c:v>
                </c:pt>
                <c:pt idx="4403">
                  <c:v>0.9619864108498366</c:v>
                </c:pt>
                <c:pt idx="4404">
                  <c:v>0.45833788058249014</c:v>
                </c:pt>
                <c:pt idx="4405">
                  <c:v>8.3941296374804963E-2</c:v>
                </c:pt>
                <c:pt idx="4406">
                  <c:v>0.71173954870791878</c:v>
                </c:pt>
                <c:pt idx="4407">
                  <c:v>1.1297723534347177</c:v>
                </c:pt>
                <c:pt idx="4408">
                  <c:v>1.3756198892093328</c:v>
                </c:pt>
                <c:pt idx="4409">
                  <c:v>1.3864674166496056</c:v>
                </c:pt>
                <c:pt idx="4410">
                  <c:v>1.3485034488474856</c:v>
                </c:pt>
                <c:pt idx="4411">
                  <c:v>1.1553646945440581</c:v>
                </c:pt>
                <c:pt idx="4412">
                  <c:v>0.47997048870791259</c:v>
                </c:pt>
                <c:pt idx="4413">
                  <c:v>0.53804637182303527</c:v>
                </c:pt>
                <c:pt idx="4414">
                  <c:v>1.214611100313286</c:v>
                </c:pt>
                <c:pt idx="4415">
                  <c:v>1.111429375225877</c:v>
                </c:pt>
                <c:pt idx="4416">
                  <c:v>1.2061627453115564</c:v>
                </c:pt>
                <c:pt idx="4417">
                  <c:v>1.2770324283325702</c:v>
                </c:pt>
                <c:pt idx="4418">
                  <c:v>0.58554653374312726</c:v>
                </c:pt>
                <c:pt idx="4419">
                  <c:v>0.64004746399355317</c:v>
                </c:pt>
                <c:pt idx="4420">
                  <c:v>0.83960123461533431</c:v>
                </c:pt>
                <c:pt idx="4421">
                  <c:v>0.34363968251383192</c:v>
                </c:pt>
                <c:pt idx="4422">
                  <c:v>0.17900508424129657</c:v>
                </c:pt>
                <c:pt idx="4423">
                  <c:v>0.5768703097435055</c:v>
                </c:pt>
                <c:pt idx="4424">
                  <c:v>1.1285650038449815</c:v>
                </c:pt>
                <c:pt idx="4425">
                  <c:v>1.9072201194687715</c:v>
                </c:pt>
                <c:pt idx="4426">
                  <c:v>2.8010060904380754</c:v>
                </c:pt>
                <c:pt idx="4427">
                  <c:v>3.1998974421369502</c:v>
                </c:pt>
                <c:pt idx="4428">
                  <c:v>2.8095874983146674</c:v>
                </c:pt>
                <c:pt idx="4429">
                  <c:v>2.1941973912325845</c:v>
                </c:pt>
                <c:pt idx="4430">
                  <c:v>1.0649974734488799</c:v>
                </c:pt>
                <c:pt idx="4431">
                  <c:v>2.361789950776394E-2</c:v>
                </c:pt>
                <c:pt idx="4432">
                  <c:v>0.24169765554796452</c:v>
                </c:pt>
                <c:pt idx="4433">
                  <c:v>0.27636410721872001</c:v>
                </c:pt>
                <c:pt idx="4434">
                  <c:v>0.32937309545009069</c:v>
                </c:pt>
                <c:pt idx="4435">
                  <c:v>0.68327218487198804</c:v>
                </c:pt>
                <c:pt idx="4436">
                  <c:v>1.4709928172643403</c:v>
                </c:pt>
                <c:pt idx="4437">
                  <c:v>2.0350197466424236</c:v>
                </c:pt>
                <c:pt idx="4438">
                  <c:v>2.3208462457600616</c:v>
                </c:pt>
                <c:pt idx="4439">
                  <c:v>2.5507412554606868</c:v>
                </c:pt>
                <c:pt idx="4440">
                  <c:v>2.1867503698620889</c:v>
                </c:pt>
                <c:pt idx="4441">
                  <c:v>1.3337550697118254</c:v>
                </c:pt>
                <c:pt idx="4442">
                  <c:v>0.69373073647909544</c:v>
                </c:pt>
                <c:pt idx="4443">
                  <c:v>1.9988454302884207E-2</c:v>
                </c:pt>
                <c:pt idx="4444">
                  <c:v>0.33690990974579405</c:v>
                </c:pt>
                <c:pt idx="4445">
                  <c:v>0.31417026382041263</c:v>
                </c:pt>
                <c:pt idx="4446">
                  <c:v>7.3634744633062438E-2</c:v>
                </c:pt>
                <c:pt idx="4447">
                  <c:v>0.64701144751041273</c:v>
                </c:pt>
                <c:pt idx="4448">
                  <c:v>1.591419024818292</c:v>
                </c:pt>
                <c:pt idx="4449">
                  <c:v>2.0397586097468126</c:v>
                </c:pt>
                <c:pt idx="4450">
                  <c:v>2.2768312987934283</c:v>
                </c:pt>
                <c:pt idx="4451">
                  <c:v>2.3092632387392733</c:v>
                </c:pt>
                <c:pt idx="4452">
                  <c:v>1.6054054720838424</c:v>
                </c:pt>
                <c:pt idx="4453">
                  <c:v>0.3545614104474214</c:v>
                </c:pt>
                <c:pt idx="4454">
                  <c:v>0.42823140873357035</c:v>
                </c:pt>
                <c:pt idx="4455">
                  <c:v>0.8663264614660463</c:v>
                </c:pt>
                <c:pt idx="4456">
                  <c:v>1.2205219701620953</c:v>
                </c:pt>
                <c:pt idx="4457">
                  <c:v>0.80204255051777773</c:v>
                </c:pt>
                <c:pt idx="4458">
                  <c:v>0.1127999242029292</c:v>
                </c:pt>
                <c:pt idx="4459">
                  <c:v>0.49680871042770053</c:v>
                </c:pt>
                <c:pt idx="4460">
                  <c:v>1.1674424237727576</c:v>
                </c:pt>
                <c:pt idx="4461">
                  <c:v>2.0798387797426616</c:v>
                </c:pt>
                <c:pt idx="4462">
                  <c:v>2.345273127470604</c:v>
                </c:pt>
                <c:pt idx="4463">
                  <c:v>2.2516981561594704</c:v>
                </c:pt>
                <c:pt idx="4464">
                  <c:v>1.8891996524392074</c:v>
                </c:pt>
                <c:pt idx="4465">
                  <c:v>1.2010222358815874</c:v>
                </c:pt>
                <c:pt idx="4466">
                  <c:v>0.22251971350587063</c:v>
                </c:pt>
                <c:pt idx="4467">
                  <c:v>0.46822175820634832</c:v>
                </c:pt>
                <c:pt idx="4468">
                  <c:v>0.64683570939828317</c:v>
                </c:pt>
                <c:pt idx="4469">
                  <c:v>0.30832464847420127</c:v>
                </c:pt>
                <c:pt idx="4470">
                  <c:v>0.35741013375508524</c:v>
                </c:pt>
                <c:pt idx="4471">
                  <c:v>0.97846516180384158</c:v>
                </c:pt>
                <c:pt idx="4472">
                  <c:v>1.865350263371657</c:v>
                </c:pt>
                <c:pt idx="4473">
                  <c:v>2.5660682891170143</c:v>
                </c:pt>
                <c:pt idx="4474">
                  <c:v>2.6889784195657116</c:v>
                </c:pt>
                <c:pt idx="4475">
                  <c:v>2.1000728298596774</c:v>
                </c:pt>
                <c:pt idx="4476">
                  <c:v>1.7521043137904562</c:v>
                </c:pt>
                <c:pt idx="4477">
                  <c:v>1.1888265330633048</c:v>
                </c:pt>
                <c:pt idx="4478">
                  <c:v>0.24581905593818487</c:v>
                </c:pt>
                <c:pt idx="4479">
                  <c:v>0.53525972681300149</c:v>
                </c:pt>
                <c:pt idx="4480">
                  <c:v>0.42128032588473907</c:v>
                </c:pt>
                <c:pt idx="4481">
                  <c:v>2.8825837912266894E-2</c:v>
                </c:pt>
                <c:pt idx="4482">
                  <c:v>0.51214169276325028</c:v>
                </c:pt>
                <c:pt idx="4483">
                  <c:v>1.2040175543155691</c:v>
                </c:pt>
                <c:pt idx="4484">
                  <c:v>1.725854644195981</c:v>
                </c:pt>
                <c:pt idx="4485">
                  <c:v>1.8614210078972588</c:v>
                </c:pt>
                <c:pt idx="4486">
                  <c:v>1.6800156066924798</c:v>
                </c:pt>
                <c:pt idx="4487">
                  <c:v>1.4102967348452662</c:v>
                </c:pt>
                <c:pt idx="4488">
                  <c:v>0.58341031278235467</c:v>
                </c:pt>
                <c:pt idx="4489">
                  <c:v>0.31701844278392943</c:v>
                </c:pt>
                <c:pt idx="4490">
                  <c:v>1.1515573408191488</c:v>
                </c:pt>
                <c:pt idx="4491">
                  <c:v>1.4007115411341062</c:v>
                </c:pt>
                <c:pt idx="4492">
                  <c:v>1.1984673773650938</c:v>
                </c:pt>
                <c:pt idx="4493">
                  <c:v>0.74737728554709626</c:v>
                </c:pt>
                <c:pt idx="4494">
                  <c:v>0.1568136045408639</c:v>
                </c:pt>
                <c:pt idx="4495">
                  <c:v>0.89205289002784249</c:v>
                </c:pt>
                <c:pt idx="4496">
                  <c:v>1.6472402998882043</c:v>
                </c:pt>
                <c:pt idx="4497">
                  <c:v>1.4112230786210498</c:v>
                </c:pt>
                <c:pt idx="4498">
                  <c:v>1.0905771945606333</c:v>
                </c:pt>
                <c:pt idx="4499">
                  <c:v>0.85310764258845528</c:v>
                </c:pt>
                <c:pt idx="4500">
                  <c:v>8.7030019764208211E-2</c:v>
                </c:pt>
                <c:pt idx="4501">
                  <c:v>0.98121783874518165</c:v>
                </c:pt>
                <c:pt idx="4502">
                  <c:v>1.2104057385300755</c:v>
                </c:pt>
                <c:pt idx="4503">
                  <c:v>1.0948246979760612</c:v>
                </c:pt>
                <c:pt idx="4504">
                  <c:v>0.82168146722399837</c:v>
                </c:pt>
                <c:pt idx="4505">
                  <c:v>0.42000177111527415</c:v>
                </c:pt>
                <c:pt idx="4506">
                  <c:v>0.22522489380703881</c:v>
                </c:pt>
                <c:pt idx="4507">
                  <c:v>0.7814999056139299</c:v>
                </c:pt>
                <c:pt idx="4508">
                  <c:v>1.1836092101978872</c:v>
                </c:pt>
                <c:pt idx="4509">
                  <c:v>1.0117553212625894</c:v>
                </c:pt>
                <c:pt idx="4510">
                  <c:v>0.67883829215714897</c:v>
                </c:pt>
                <c:pt idx="4511">
                  <c:v>0.42561894226216945</c:v>
                </c:pt>
                <c:pt idx="4512">
                  <c:v>0.24116201732040188</c:v>
                </c:pt>
                <c:pt idx="4513">
                  <c:v>1.0312504663484998</c:v>
                </c:pt>
                <c:pt idx="4514">
                  <c:v>1.4194483345542455</c:v>
                </c:pt>
                <c:pt idx="4515">
                  <c:v>1.435353683046668</c:v>
                </c:pt>
                <c:pt idx="4516">
                  <c:v>1.3709488065077924</c:v>
                </c:pt>
                <c:pt idx="4517">
                  <c:v>0.53375252179294796</c:v>
                </c:pt>
                <c:pt idx="4518">
                  <c:v>0.27360182893036267</c:v>
                </c:pt>
                <c:pt idx="4519">
                  <c:v>0.5049073273134862</c:v>
                </c:pt>
                <c:pt idx="4520">
                  <c:v>0.34544049805343202</c:v>
                </c:pt>
                <c:pt idx="4521">
                  <c:v>0.27882312582017899</c:v>
                </c:pt>
                <c:pt idx="4522">
                  <c:v>0.20005899462556487</c:v>
                </c:pt>
                <c:pt idx="4523">
                  <c:v>0.83432527084662722</c:v>
                </c:pt>
                <c:pt idx="4524">
                  <c:v>1.3958986933368656</c:v>
                </c:pt>
                <c:pt idx="4525">
                  <c:v>1.8629870955404357</c:v>
                </c:pt>
                <c:pt idx="4526">
                  <c:v>2.0812642353774717</c:v>
                </c:pt>
                <c:pt idx="4527">
                  <c:v>2.0426432216884693</c:v>
                </c:pt>
                <c:pt idx="4528">
                  <c:v>1.7087351796256252</c:v>
                </c:pt>
                <c:pt idx="4529">
                  <c:v>1.2494417686500994</c:v>
                </c:pt>
                <c:pt idx="4530">
                  <c:v>0.67729913173411627</c:v>
                </c:pt>
                <c:pt idx="4531">
                  <c:v>0.57976796526608865</c:v>
                </c:pt>
                <c:pt idx="4532">
                  <c:v>0.53852594390501995</c:v>
                </c:pt>
                <c:pt idx="4533">
                  <c:v>0.67065559182701151</c:v>
                </c:pt>
                <c:pt idx="4534">
                  <c:v>1.0456494389168209</c:v>
                </c:pt>
                <c:pt idx="4535">
                  <c:v>1.6447827430089275</c:v>
                </c:pt>
                <c:pt idx="4536">
                  <c:v>1.9314726173514809</c:v>
                </c:pt>
                <c:pt idx="4537">
                  <c:v>2.1799132402111034</c:v>
                </c:pt>
                <c:pt idx="4538">
                  <c:v>2.4511070440061715</c:v>
                </c:pt>
                <c:pt idx="4539">
                  <c:v>2.454323287779959</c:v>
                </c:pt>
                <c:pt idx="4540">
                  <c:v>2.0295179624972843</c:v>
                </c:pt>
                <c:pt idx="4541">
                  <c:v>1.4739590230376751</c:v>
                </c:pt>
                <c:pt idx="4542">
                  <c:v>1.0956209903236251</c:v>
                </c:pt>
                <c:pt idx="4543">
                  <c:v>0.75551629515217078</c:v>
                </c:pt>
                <c:pt idx="4544">
                  <c:v>0.63800014035700592</c:v>
                </c:pt>
                <c:pt idx="4545">
                  <c:v>0.59436693051552636</c:v>
                </c:pt>
                <c:pt idx="4546">
                  <c:v>0.84795817172814003</c:v>
                </c:pt>
                <c:pt idx="4547">
                  <c:v>1.0721055345753894</c:v>
                </c:pt>
                <c:pt idx="4548">
                  <c:v>1.399155768284793</c:v>
                </c:pt>
                <c:pt idx="4549">
                  <c:v>1.5416094816314443</c:v>
                </c:pt>
                <c:pt idx="4550">
                  <c:v>1.5805540489107339</c:v>
                </c:pt>
                <c:pt idx="4551">
                  <c:v>1.3853873594901511</c:v>
                </c:pt>
                <c:pt idx="4552">
                  <c:v>1.1792876112190913</c:v>
                </c:pt>
                <c:pt idx="4553">
                  <c:v>1.1205297148807771</c:v>
                </c:pt>
                <c:pt idx="4554">
                  <c:v>1.0805012918427512</c:v>
                </c:pt>
                <c:pt idx="4555">
                  <c:v>0.81241292103539098</c:v>
                </c:pt>
                <c:pt idx="4556">
                  <c:v>0.58699345035155648</c:v>
                </c:pt>
                <c:pt idx="4557">
                  <c:v>0.94002608911419228</c:v>
                </c:pt>
                <c:pt idx="4558">
                  <c:v>1.1870327006499155</c:v>
                </c:pt>
                <c:pt idx="4559">
                  <c:v>1.149990818956363</c:v>
                </c:pt>
                <c:pt idx="4560">
                  <c:v>1.0520366860827279</c:v>
                </c:pt>
                <c:pt idx="4561">
                  <c:v>1.0991134140298118</c:v>
                </c:pt>
                <c:pt idx="4562">
                  <c:v>0.65992000698380848</c:v>
                </c:pt>
                <c:pt idx="4563">
                  <c:v>0.18957179092806764</c:v>
                </c:pt>
                <c:pt idx="4564">
                  <c:v>0.10482524411986227</c:v>
                </c:pt>
                <c:pt idx="4565">
                  <c:v>0.28078392085857307</c:v>
                </c:pt>
                <c:pt idx="4566">
                  <c:v>0.5053363944481829</c:v>
                </c:pt>
                <c:pt idx="4567">
                  <c:v>0.53505678440028548</c:v>
                </c:pt>
                <c:pt idx="4568">
                  <c:v>0.23898627859705068</c:v>
                </c:pt>
                <c:pt idx="4569">
                  <c:v>0.32567477659428345</c:v>
                </c:pt>
                <c:pt idx="4570">
                  <c:v>0.81969326784640839</c:v>
                </c:pt>
                <c:pt idx="4571">
                  <c:v>0.84463711728033064</c:v>
                </c:pt>
                <c:pt idx="4572">
                  <c:v>0.92003980398756569</c:v>
                </c:pt>
                <c:pt idx="4573">
                  <c:v>0.91784970042380332</c:v>
                </c:pt>
                <c:pt idx="4574">
                  <c:v>0.70822721546842349</c:v>
                </c:pt>
                <c:pt idx="4575">
                  <c:v>0.26370558936656985</c:v>
                </c:pt>
                <c:pt idx="4576">
                  <c:v>2.8510634449077754E-2</c:v>
                </c:pt>
                <c:pt idx="4577">
                  <c:v>0.60774489028921674</c:v>
                </c:pt>
                <c:pt idx="4578">
                  <c:v>0.81944554956456128</c:v>
                </c:pt>
                <c:pt idx="4579">
                  <c:v>0.31084430590407863</c:v>
                </c:pt>
                <c:pt idx="4580">
                  <c:v>0.23575245840500547</c:v>
                </c:pt>
                <c:pt idx="4581">
                  <c:v>0.16431055413548323</c:v>
                </c:pt>
                <c:pt idx="4582">
                  <c:v>0.11563347363441223</c:v>
                </c:pt>
                <c:pt idx="4583">
                  <c:v>0.42453738118332707</c:v>
                </c:pt>
                <c:pt idx="4584">
                  <c:v>0.53113100456917839</c:v>
                </c:pt>
                <c:pt idx="4585">
                  <c:v>0.54844651616108031</c:v>
                </c:pt>
                <c:pt idx="4586">
                  <c:v>0.52830934461842172</c:v>
                </c:pt>
                <c:pt idx="4587">
                  <c:v>0.58380907493788947</c:v>
                </c:pt>
                <c:pt idx="4588">
                  <c:v>0.2923681244972427</c:v>
                </c:pt>
                <c:pt idx="4589">
                  <c:v>1.6113309054481828E-2</c:v>
                </c:pt>
                <c:pt idx="4590">
                  <c:v>0.20197522945149315</c:v>
                </c:pt>
                <c:pt idx="4591">
                  <c:v>0.13498515481718631</c:v>
                </c:pt>
                <c:pt idx="4592">
                  <c:v>0.42724578492050735</c:v>
                </c:pt>
                <c:pt idx="4593">
                  <c:v>0.4923903387860229</c:v>
                </c:pt>
                <c:pt idx="4594">
                  <c:v>0.35506929185228309</c:v>
                </c:pt>
                <c:pt idx="4595">
                  <c:v>0.15789123335415312</c:v>
                </c:pt>
                <c:pt idx="4596">
                  <c:v>0.15320984389652681</c:v>
                </c:pt>
                <c:pt idx="4597">
                  <c:v>0.29879244131277649</c:v>
                </c:pt>
                <c:pt idx="4598">
                  <c:v>0.24005565792870565</c:v>
                </c:pt>
                <c:pt idx="4599">
                  <c:v>0.55039976128382884</c:v>
                </c:pt>
                <c:pt idx="4600">
                  <c:v>0.97603417687632921</c:v>
                </c:pt>
                <c:pt idx="4601">
                  <c:v>1.1844043193320708</c:v>
                </c:pt>
                <c:pt idx="4602">
                  <c:v>1.0782472834334196</c:v>
                </c:pt>
                <c:pt idx="4603">
                  <c:v>1.2293058483392738</c:v>
                </c:pt>
                <c:pt idx="4604">
                  <c:v>1.0833192424943308</c:v>
                </c:pt>
                <c:pt idx="4605">
                  <c:v>0.70554195956719234</c:v>
                </c:pt>
                <c:pt idx="4606">
                  <c:v>0.42248707967668764</c:v>
                </c:pt>
                <c:pt idx="4607">
                  <c:v>0.60813186024212129</c:v>
                </c:pt>
                <c:pt idx="4608">
                  <c:v>0.73825058736339477</c:v>
                </c:pt>
                <c:pt idx="4609">
                  <c:v>0.70834328436445682</c:v>
                </c:pt>
                <c:pt idx="4610">
                  <c:v>0.73387136541630593</c:v>
                </c:pt>
                <c:pt idx="4611">
                  <c:v>0.98197848038468849</c:v>
                </c:pt>
                <c:pt idx="4612">
                  <c:v>1.3095904705564585</c:v>
                </c:pt>
                <c:pt idx="4613">
                  <c:v>1.3369166261662229</c:v>
                </c:pt>
                <c:pt idx="4614">
                  <c:v>1.2962658882184179</c:v>
                </c:pt>
                <c:pt idx="4615">
                  <c:v>1.253056742613825</c:v>
                </c:pt>
                <c:pt idx="4616">
                  <c:v>1.2734826630303993</c:v>
                </c:pt>
                <c:pt idx="4617">
                  <c:v>0.8616303004336977</c:v>
                </c:pt>
                <c:pt idx="4618">
                  <c:v>0.58812381576782169</c:v>
                </c:pt>
                <c:pt idx="4619">
                  <c:v>0.47635835167642182</c:v>
                </c:pt>
                <c:pt idx="4620">
                  <c:v>0.5707134712979125</c:v>
                </c:pt>
                <c:pt idx="4621">
                  <c:v>0.64021378783466776</c:v>
                </c:pt>
                <c:pt idx="4622">
                  <c:v>0.94737567258339606</c:v>
                </c:pt>
                <c:pt idx="4623">
                  <c:v>1.0846803987950859</c:v>
                </c:pt>
                <c:pt idx="4624">
                  <c:v>1.0452757287719703</c:v>
                </c:pt>
                <c:pt idx="4625">
                  <c:v>1.2215017310324938</c:v>
                </c:pt>
                <c:pt idx="4626">
                  <c:v>1.4828713821041193</c:v>
                </c:pt>
                <c:pt idx="4627">
                  <c:v>1.5134647467942726</c:v>
                </c:pt>
                <c:pt idx="4628">
                  <c:v>1.1578888221617598</c:v>
                </c:pt>
                <c:pt idx="4629">
                  <c:v>0.85652373107219759</c:v>
                </c:pt>
                <c:pt idx="4630">
                  <c:v>0.58160350371050207</c:v>
                </c:pt>
                <c:pt idx="4631">
                  <c:v>0.6487888171564925</c:v>
                </c:pt>
                <c:pt idx="4632">
                  <c:v>0.61418058038232515</c:v>
                </c:pt>
                <c:pt idx="4633">
                  <c:v>0.6999563134165312</c:v>
                </c:pt>
                <c:pt idx="4634">
                  <c:v>0.89902692591904643</c:v>
                </c:pt>
                <c:pt idx="4635">
                  <c:v>1.1013342667094845</c:v>
                </c:pt>
                <c:pt idx="4636">
                  <c:v>0.99830323729646053</c:v>
                </c:pt>
                <c:pt idx="4637">
                  <c:v>1.1378560149814398</c:v>
                </c:pt>
                <c:pt idx="4638">
                  <c:v>1.4036020584206139</c:v>
                </c:pt>
                <c:pt idx="4639">
                  <c:v>1.1215654407405686</c:v>
                </c:pt>
                <c:pt idx="4640">
                  <c:v>0.66433660445341358</c:v>
                </c:pt>
                <c:pt idx="4641">
                  <c:v>0.60755199819253658</c:v>
                </c:pt>
                <c:pt idx="4642">
                  <c:v>0.69379671811594534</c:v>
                </c:pt>
                <c:pt idx="4643">
                  <c:v>0.38657952857106725</c:v>
                </c:pt>
                <c:pt idx="4644">
                  <c:v>0.41321936155701977</c:v>
                </c:pt>
                <c:pt idx="4645">
                  <c:v>0.71016948646400446</c:v>
                </c:pt>
                <c:pt idx="4646">
                  <c:v>1.0661075298983762</c:v>
                </c:pt>
                <c:pt idx="4647">
                  <c:v>1.1161070338437034</c:v>
                </c:pt>
                <c:pt idx="4648">
                  <c:v>1.2018177452342391</c:v>
                </c:pt>
                <c:pt idx="4649">
                  <c:v>1.1009874862875983</c:v>
                </c:pt>
                <c:pt idx="4650">
                  <c:v>1.0028657445905225</c:v>
                </c:pt>
                <c:pt idx="4651">
                  <c:v>0.95177635371158731</c:v>
                </c:pt>
                <c:pt idx="4652">
                  <c:v>1.0454646652226458</c:v>
                </c:pt>
                <c:pt idx="4653">
                  <c:v>1.1106562766020456</c:v>
                </c:pt>
                <c:pt idx="4654">
                  <c:v>0.77593870200800685</c:v>
                </c:pt>
                <c:pt idx="4655">
                  <c:v>0.47528576749249579</c:v>
                </c:pt>
                <c:pt idx="4656">
                  <c:v>0.71366488014506979</c:v>
                </c:pt>
                <c:pt idx="4657">
                  <c:v>1.2766829501678789</c:v>
                </c:pt>
                <c:pt idx="4658">
                  <c:v>1.2490048976184043</c:v>
                </c:pt>
                <c:pt idx="4659">
                  <c:v>1.2615643487567174</c:v>
                </c:pt>
                <c:pt idx="4660">
                  <c:v>1.3282335685954014</c:v>
                </c:pt>
                <c:pt idx="4661">
                  <c:v>1.1745482180655504</c:v>
                </c:pt>
                <c:pt idx="4662">
                  <c:v>0.69452463842503287</c:v>
                </c:pt>
                <c:pt idx="4663">
                  <c:v>0.69205867499314389</c:v>
                </c:pt>
                <c:pt idx="4664">
                  <c:v>0.76735198448713737</c:v>
                </c:pt>
                <c:pt idx="4665">
                  <c:v>0.61328021505750185</c:v>
                </c:pt>
                <c:pt idx="4666">
                  <c:v>0.42885231680714675</c:v>
                </c:pt>
                <c:pt idx="4667">
                  <c:v>0.46556278825452357</c:v>
                </c:pt>
                <c:pt idx="4668">
                  <c:v>0.72027569711820727</c:v>
                </c:pt>
                <c:pt idx="4669">
                  <c:v>0.97688974891626223</c:v>
                </c:pt>
                <c:pt idx="4670">
                  <c:v>1.1530650206253066</c:v>
                </c:pt>
                <c:pt idx="4671">
                  <c:v>1.1718605504117594</c:v>
                </c:pt>
                <c:pt idx="4672">
                  <c:v>1.3710267038352248</c:v>
                </c:pt>
                <c:pt idx="4673">
                  <c:v>1.3237334161209589</c:v>
                </c:pt>
                <c:pt idx="4674">
                  <c:v>1.2743759151264844</c:v>
                </c:pt>
                <c:pt idx="4675">
                  <c:v>1.2904762644464727</c:v>
                </c:pt>
                <c:pt idx="4676">
                  <c:v>1.3625794073918467</c:v>
                </c:pt>
                <c:pt idx="4677">
                  <c:v>1.0562699950357193</c:v>
                </c:pt>
                <c:pt idx="4678">
                  <c:v>1.0761354356543937</c:v>
                </c:pt>
                <c:pt idx="4679">
                  <c:v>1.4441319617532433</c:v>
                </c:pt>
                <c:pt idx="4680">
                  <c:v>1.6258156286604075</c:v>
                </c:pt>
                <c:pt idx="4681">
                  <c:v>1.6439419799768507</c:v>
                </c:pt>
                <c:pt idx="4682">
                  <c:v>1.9542009526836333</c:v>
                </c:pt>
                <c:pt idx="4683">
                  <c:v>2.2252782631272492</c:v>
                </c:pt>
                <c:pt idx="4684">
                  <c:v>1.9879576901861582</c:v>
                </c:pt>
                <c:pt idx="4685">
                  <c:v>1.9392814321056162</c:v>
                </c:pt>
                <c:pt idx="4686">
                  <c:v>1.9916557665764245</c:v>
                </c:pt>
                <c:pt idx="4687">
                  <c:v>1.9488019338418066</c:v>
                </c:pt>
                <c:pt idx="4688">
                  <c:v>1.5829037751826365</c:v>
                </c:pt>
                <c:pt idx="4689">
                  <c:v>1.5463281521971828</c:v>
                </c:pt>
                <c:pt idx="4690">
                  <c:v>1.6497930749875442</c:v>
                </c:pt>
                <c:pt idx="4691">
                  <c:v>1.9334642552940433</c:v>
                </c:pt>
                <c:pt idx="4692">
                  <c:v>2.1675390108539361</c:v>
                </c:pt>
                <c:pt idx="4693">
                  <c:v>2.4843101228402</c:v>
                </c:pt>
                <c:pt idx="4694">
                  <c:v>2.5616529009019562</c:v>
                </c:pt>
                <c:pt idx="4695">
                  <c:v>2.2768435640396332</c:v>
                </c:pt>
                <c:pt idx="4696">
                  <c:v>1.9503966791611012</c:v>
                </c:pt>
                <c:pt idx="4697">
                  <c:v>1.8647401973947693</c:v>
                </c:pt>
                <c:pt idx="4698">
                  <c:v>1.7307784482213018</c:v>
                </c:pt>
                <c:pt idx="4699">
                  <c:v>1.1821702854287515</c:v>
                </c:pt>
                <c:pt idx="4700">
                  <c:v>0.97717624690871041</c:v>
                </c:pt>
                <c:pt idx="4701">
                  <c:v>1.0892491438875522</c:v>
                </c:pt>
                <c:pt idx="4702">
                  <c:v>1.1636977791375558</c:v>
                </c:pt>
                <c:pt idx="4703">
                  <c:v>0.93325061461664749</c:v>
                </c:pt>
                <c:pt idx="4704">
                  <c:v>1.1001681471331346</c:v>
                </c:pt>
                <c:pt idx="4705">
                  <c:v>1.1143907055116329</c:v>
                </c:pt>
                <c:pt idx="4706">
                  <c:v>0.86874848692927431</c:v>
                </c:pt>
                <c:pt idx="4707">
                  <c:v>0.56751233423274527</c:v>
                </c:pt>
                <c:pt idx="4708">
                  <c:v>0.44900521325277643</c:v>
                </c:pt>
                <c:pt idx="4709">
                  <c:v>0.1276744375755916</c:v>
                </c:pt>
                <c:pt idx="4710">
                  <c:v>0.25760526287120822</c:v>
                </c:pt>
                <c:pt idx="4711">
                  <c:v>0.35209492482819194</c:v>
                </c:pt>
                <c:pt idx="4712">
                  <c:v>0.31003895759918398</c:v>
                </c:pt>
                <c:pt idx="4713">
                  <c:v>0.24642008111649716</c:v>
                </c:pt>
                <c:pt idx="4714">
                  <c:v>0.44170838472338581</c:v>
                </c:pt>
                <c:pt idx="4715">
                  <c:v>0.51510001464906807</c:v>
                </c:pt>
                <c:pt idx="4716">
                  <c:v>0.44119416003881207</c:v>
                </c:pt>
                <c:pt idx="4717">
                  <c:v>0.20233300241622665</c:v>
                </c:pt>
                <c:pt idx="4718">
                  <c:v>0.48212960337303024</c:v>
                </c:pt>
                <c:pt idx="4719">
                  <c:v>0.7008893067462052</c:v>
                </c:pt>
                <c:pt idx="4720">
                  <c:v>0.76287494843992376</c:v>
                </c:pt>
                <c:pt idx="4721">
                  <c:v>0.90422158766830618</c:v>
                </c:pt>
                <c:pt idx="4722">
                  <c:v>1.2179093074971423</c:v>
                </c:pt>
                <c:pt idx="4723">
                  <c:v>1.1368795655093635</c:v>
                </c:pt>
                <c:pt idx="4724">
                  <c:v>1.045670013990319</c:v>
                </c:pt>
                <c:pt idx="4725">
                  <c:v>1.312698701092351</c:v>
                </c:pt>
                <c:pt idx="4726">
                  <c:v>1.3776396627898926</c:v>
                </c:pt>
                <c:pt idx="4727">
                  <c:v>1.3215021805362361</c:v>
                </c:pt>
                <c:pt idx="4728">
                  <c:v>1.3153907238937008</c:v>
                </c:pt>
                <c:pt idx="4729">
                  <c:v>1.3303532512052185</c:v>
                </c:pt>
                <c:pt idx="4730">
                  <c:v>1.0887784743332984</c:v>
                </c:pt>
                <c:pt idx="4731">
                  <c:v>1.1885630250580366</c:v>
                </c:pt>
                <c:pt idx="4732">
                  <c:v>1.2906681818496804</c:v>
                </c:pt>
                <c:pt idx="4733">
                  <c:v>1.3456423194618445</c:v>
                </c:pt>
                <c:pt idx="4734">
                  <c:v>1.2773650661047362</c:v>
                </c:pt>
                <c:pt idx="4735">
                  <c:v>1.3681593712915761</c:v>
                </c:pt>
                <c:pt idx="4736">
                  <c:v>1.4854132372440287</c:v>
                </c:pt>
                <c:pt idx="4737">
                  <c:v>1.6560090298321148</c:v>
                </c:pt>
                <c:pt idx="4738">
                  <c:v>1.6179756828497149</c:v>
                </c:pt>
                <c:pt idx="4739">
                  <c:v>1.4814027351205217</c:v>
                </c:pt>
                <c:pt idx="4740">
                  <c:v>1.6343420095186922</c:v>
                </c:pt>
                <c:pt idx="4741">
                  <c:v>1.6502526882586479</c:v>
                </c:pt>
                <c:pt idx="4742">
                  <c:v>1.5408394710573867</c:v>
                </c:pt>
                <c:pt idx="4743">
                  <c:v>1.4669933566748197</c:v>
                </c:pt>
                <c:pt idx="4744">
                  <c:v>1.5810720845890707</c:v>
                </c:pt>
                <c:pt idx="4745">
                  <c:v>1.4163334618649943</c:v>
                </c:pt>
                <c:pt idx="4746">
                  <c:v>1.4926600947593558</c:v>
                </c:pt>
                <c:pt idx="4747">
                  <c:v>1.618814215564329</c:v>
                </c:pt>
                <c:pt idx="4748">
                  <c:v>1.6556646217815789</c:v>
                </c:pt>
                <c:pt idx="4749">
                  <c:v>1.536021697686756</c:v>
                </c:pt>
                <c:pt idx="4750">
                  <c:v>1.5857467469597497</c:v>
                </c:pt>
                <c:pt idx="4751">
                  <c:v>1.6826012635464513</c:v>
                </c:pt>
                <c:pt idx="4752">
                  <c:v>1.8267861103965284</c:v>
                </c:pt>
                <c:pt idx="4753">
                  <c:v>1.8431151652744504</c:v>
                </c:pt>
                <c:pt idx="4754">
                  <c:v>1.7580417836474902</c:v>
                </c:pt>
                <c:pt idx="4755">
                  <c:v>2.0243730622729106</c:v>
                </c:pt>
                <c:pt idx="4756">
                  <c:v>2.2417809390676964</c:v>
                </c:pt>
                <c:pt idx="4757">
                  <c:v>2.1339643694142767</c:v>
                </c:pt>
                <c:pt idx="4758">
                  <c:v>2.0055402730869494</c:v>
                </c:pt>
                <c:pt idx="4759">
                  <c:v>2.4012078298065322</c:v>
                </c:pt>
                <c:pt idx="4760">
                  <c:v>2.405040863696132</c:v>
                </c:pt>
                <c:pt idx="4761">
                  <c:v>2.0904025346320538</c:v>
                </c:pt>
                <c:pt idx="4762">
                  <c:v>1.9527107463239706</c:v>
                </c:pt>
                <c:pt idx="4763">
                  <c:v>2.196746988567698</c:v>
                </c:pt>
                <c:pt idx="4764">
                  <c:v>2.0463611271452846</c:v>
                </c:pt>
                <c:pt idx="4765">
                  <c:v>1.8091296604794689</c:v>
                </c:pt>
                <c:pt idx="4766">
                  <c:v>2.0652950574733895</c:v>
                </c:pt>
                <c:pt idx="4767">
                  <c:v>2.4582641489040467</c:v>
                </c:pt>
                <c:pt idx="4768">
                  <c:v>2.435315704174462</c:v>
                </c:pt>
                <c:pt idx="4769">
                  <c:v>2.2076898327771035</c:v>
                </c:pt>
                <c:pt idx="4770">
                  <c:v>2.3913102333250364</c:v>
                </c:pt>
                <c:pt idx="4771">
                  <c:v>2.4237649989425565</c:v>
                </c:pt>
                <c:pt idx="4772">
                  <c:v>2.2181640015706585</c:v>
                </c:pt>
                <c:pt idx="4773">
                  <c:v>2.0082647236090851</c:v>
                </c:pt>
                <c:pt idx="4774">
                  <c:v>2.0577057816783326</c:v>
                </c:pt>
                <c:pt idx="4775">
                  <c:v>1.7110440186548561</c:v>
                </c:pt>
                <c:pt idx="4776">
                  <c:v>1.2978777859711101</c:v>
                </c:pt>
                <c:pt idx="4777">
                  <c:v>1.161737116183261</c:v>
                </c:pt>
                <c:pt idx="4778">
                  <c:v>1.3426695548850198</c:v>
                </c:pt>
                <c:pt idx="4779">
                  <c:v>1.2839864854648817</c:v>
                </c:pt>
                <c:pt idx="4780">
                  <c:v>1.0461704136663066</c:v>
                </c:pt>
                <c:pt idx="4781">
                  <c:v>1.0253097170008907</c:v>
                </c:pt>
                <c:pt idx="4782">
                  <c:v>1.0763504563054975</c:v>
                </c:pt>
                <c:pt idx="4783">
                  <c:v>0.94504865934349791</c:v>
                </c:pt>
                <c:pt idx="4784">
                  <c:v>0.80217350315525748</c:v>
                </c:pt>
                <c:pt idx="4785">
                  <c:v>1.0703693838440511</c:v>
                </c:pt>
                <c:pt idx="4786">
                  <c:v>0.98156271581655141</c:v>
                </c:pt>
                <c:pt idx="4787">
                  <c:v>0.68539748676377577</c:v>
                </c:pt>
                <c:pt idx="4788">
                  <c:v>0.700802191757675</c:v>
                </c:pt>
                <c:pt idx="4789">
                  <c:v>1.1463516407115337</c:v>
                </c:pt>
                <c:pt idx="4790">
                  <c:v>1.0963786044715813</c:v>
                </c:pt>
                <c:pt idx="4791">
                  <c:v>0.91549174341330231</c:v>
                </c:pt>
                <c:pt idx="4792">
                  <c:v>0.82060390745753131</c:v>
                </c:pt>
                <c:pt idx="4793">
                  <c:v>0.80650328296065421</c:v>
                </c:pt>
                <c:pt idx="4794">
                  <c:v>0.6387230871918399</c:v>
                </c:pt>
                <c:pt idx="4795">
                  <c:v>0.46991376323311496</c:v>
                </c:pt>
                <c:pt idx="4796">
                  <c:v>0.46022691915060077</c:v>
                </c:pt>
                <c:pt idx="4797">
                  <c:v>0.48282059866581961</c:v>
                </c:pt>
                <c:pt idx="4798">
                  <c:v>0.43441348323431139</c:v>
                </c:pt>
                <c:pt idx="4799">
                  <c:v>0.30288605089847342</c:v>
                </c:pt>
                <c:pt idx="4800">
                  <c:v>0.50587586651333516</c:v>
                </c:pt>
                <c:pt idx="4801">
                  <c:v>0.44421048787549111</c:v>
                </c:pt>
                <c:pt idx="4802">
                  <c:v>0.2224558724218455</c:v>
                </c:pt>
                <c:pt idx="4803">
                  <c:v>0.21252968722186605</c:v>
                </c:pt>
                <c:pt idx="4804">
                  <c:v>0.62523766451242868</c:v>
                </c:pt>
                <c:pt idx="4805">
                  <c:v>0.64353893405408069</c:v>
                </c:pt>
                <c:pt idx="4806">
                  <c:v>0.62527949283233997</c:v>
                </c:pt>
                <c:pt idx="4807">
                  <c:v>0.66547953156976281</c:v>
                </c:pt>
                <c:pt idx="4808">
                  <c:v>0.51531899540645387</c:v>
                </c:pt>
                <c:pt idx="4809">
                  <c:v>0.27629623253435787</c:v>
                </c:pt>
                <c:pt idx="4810">
                  <c:v>0.28283044542778635</c:v>
                </c:pt>
                <c:pt idx="4811">
                  <c:v>0.34462296595087727</c:v>
                </c:pt>
                <c:pt idx="4812">
                  <c:v>0.15505292814116234</c:v>
                </c:pt>
                <c:pt idx="4813">
                  <c:v>4.2437326695473176E-2</c:v>
                </c:pt>
                <c:pt idx="4814">
                  <c:v>6.7032520087965786E-2</c:v>
                </c:pt>
                <c:pt idx="4815">
                  <c:v>6.0173444168391654E-2</c:v>
                </c:pt>
                <c:pt idx="4816">
                  <c:v>4.931975447176451E-2</c:v>
                </c:pt>
                <c:pt idx="4817">
                  <c:v>1.6504707728629331E-2</c:v>
                </c:pt>
                <c:pt idx="4818">
                  <c:v>0.11671995611227381</c:v>
                </c:pt>
                <c:pt idx="4819">
                  <c:v>7.453520830872673E-2</c:v>
                </c:pt>
                <c:pt idx="4820">
                  <c:v>1.1785127225767411E-2</c:v>
                </c:pt>
                <c:pt idx="4821">
                  <c:v>0.18788268949300058</c:v>
                </c:pt>
                <c:pt idx="4822">
                  <c:v>0.26846315405719356</c:v>
                </c:pt>
                <c:pt idx="4823">
                  <c:v>0.33485038017205238</c:v>
                </c:pt>
                <c:pt idx="4824">
                  <c:v>0.54475690252087028</c:v>
                </c:pt>
                <c:pt idx="4825">
                  <c:v>0.70169412007638421</c:v>
                </c:pt>
                <c:pt idx="4826">
                  <c:v>0.62545076585398296</c:v>
                </c:pt>
                <c:pt idx="4827">
                  <c:v>0.67889552747794135</c:v>
                </c:pt>
                <c:pt idx="4828">
                  <c:v>0.67955461995260502</c:v>
                </c:pt>
                <c:pt idx="4829">
                  <c:v>0.67209925078103283</c:v>
                </c:pt>
                <c:pt idx="4830">
                  <c:v>0.51048342294792071</c:v>
                </c:pt>
                <c:pt idx="4831">
                  <c:v>0.59100384639595549</c:v>
                </c:pt>
                <c:pt idx="4832">
                  <c:v>0.55583268436580036</c:v>
                </c:pt>
                <c:pt idx="4833">
                  <c:v>0.4866004365511325</c:v>
                </c:pt>
                <c:pt idx="4834">
                  <c:v>0.41642106426695058</c:v>
                </c:pt>
                <c:pt idx="4835">
                  <c:v>0.5953833532624373</c:v>
                </c:pt>
                <c:pt idx="4836">
                  <c:v>0.63289253570790782</c:v>
                </c:pt>
                <c:pt idx="4837">
                  <c:v>0.50094627424226923</c:v>
                </c:pt>
                <c:pt idx="4838">
                  <c:v>0.44257446558696278</c:v>
                </c:pt>
                <c:pt idx="4839">
                  <c:v>0.56184126175510207</c:v>
                </c:pt>
                <c:pt idx="4840">
                  <c:v>0.69966445050943427</c:v>
                </c:pt>
                <c:pt idx="4841">
                  <c:v>0.61233041379878306</c:v>
                </c:pt>
                <c:pt idx="4842">
                  <c:v>0.6422626445112507</c:v>
                </c:pt>
                <c:pt idx="4843">
                  <c:v>0.64556630118633684</c:v>
                </c:pt>
                <c:pt idx="4844">
                  <c:v>0.6415062782573846</c:v>
                </c:pt>
                <c:pt idx="4845">
                  <c:v>0.4216383777267767</c:v>
                </c:pt>
                <c:pt idx="4846">
                  <c:v>0.58240628959698104</c:v>
                </c:pt>
                <c:pt idx="4847">
                  <c:v>0.72385349695283274</c:v>
                </c:pt>
                <c:pt idx="4848">
                  <c:v>0.60585824738917471</c:v>
                </c:pt>
                <c:pt idx="4849">
                  <c:v>0.45312607664184124</c:v>
                </c:pt>
                <c:pt idx="4850">
                  <c:v>0.72258723568196204</c:v>
                </c:pt>
                <c:pt idx="4851">
                  <c:v>0.78360461865895981</c:v>
                </c:pt>
                <c:pt idx="4852">
                  <c:v>0.47468989583679111</c:v>
                </c:pt>
                <c:pt idx="4853">
                  <c:v>0.35010221494745331</c:v>
                </c:pt>
                <c:pt idx="4854">
                  <c:v>0.34288186974986101</c:v>
                </c:pt>
                <c:pt idx="4855">
                  <c:v>0.4480606439348005</c:v>
                </c:pt>
                <c:pt idx="4856">
                  <c:v>0.61811206824689624</c:v>
                </c:pt>
                <c:pt idx="4857">
                  <c:v>0.85535853731173583</c:v>
                </c:pt>
                <c:pt idx="4858">
                  <c:v>0.93043926005217847</c:v>
                </c:pt>
                <c:pt idx="4859">
                  <c:v>1.2456376082086358</c:v>
                </c:pt>
                <c:pt idx="4860">
                  <c:v>1.2867703152312604</c:v>
                </c:pt>
                <c:pt idx="4861">
                  <c:v>1.2792104442819399</c:v>
                </c:pt>
                <c:pt idx="4862">
                  <c:v>1.3893601287541699</c:v>
                </c:pt>
                <c:pt idx="4863">
                  <c:v>1.5327145772132391</c:v>
                </c:pt>
                <c:pt idx="4864">
                  <c:v>1.3609661923722469</c:v>
                </c:pt>
                <c:pt idx="4865">
                  <c:v>1.4420331220729337</c:v>
                </c:pt>
                <c:pt idx="4866">
                  <c:v>1.7532352810845238</c:v>
                </c:pt>
                <c:pt idx="4867">
                  <c:v>1.788937887327021</c:v>
                </c:pt>
                <c:pt idx="4868">
                  <c:v>1.850125179748487</c:v>
                </c:pt>
                <c:pt idx="4869">
                  <c:v>2.0029339274555582</c:v>
                </c:pt>
                <c:pt idx="4870">
                  <c:v>2.1633835981211016</c:v>
                </c:pt>
                <c:pt idx="4871">
                  <c:v>2.1698942361411628</c:v>
                </c:pt>
                <c:pt idx="4872">
                  <c:v>2.4071572943926673</c:v>
                </c:pt>
                <c:pt idx="4873">
                  <c:v>2.4255355456412517</c:v>
                </c:pt>
                <c:pt idx="4874">
                  <c:v>2.4827071617019891</c:v>
                </c:pt>
                <c:pt idx="4875">
                  <c:v>2.390696271507645</c:v>
                </c:pt>
                <c:pt idx="4876">
                  <c:v>2.3605839845257086</c:v>
                </c:pt>
                <c:pt idx="4877">
                  <c:v>2.3662110277204258</c:v>
                </c:pt>
                <c:pt idx="4878">
                  <c:v>2.4480173101970824</c:v>
                </c:pt>
                <c:pt idx="4879">
                  <c:v>2.3561756172948938</c:v>
                </c:pt>
                <c:pt idx="4880">
                  <c:v>2.3674002983973454</c:v>
                </c:pt>
                <c:pt idx="4881">
                  <c:v>2.5204046619699421</c:v>
                </c:pt>
                <c:pt idx="4882">
                  <c:v>2.3608257502715428</c:v>
                </c:pt>
                <c:pt idx="4883">
                  <c:v>2.3005332748078628</c:v>
                </c:pt>
                <c:pt idx="4884">
                  <c:v>2.4122342656086486</c:v>
                </c:pt>
                <c:pt idx="4885">
                  <c:v>2.4285442606941063</c:v>
                </c:pt>
                <c:pt idx="4886">
                  <c:v>2.0807880246296295</c:v>
                </c:pt>
                <c:pt idx="4887">
                  <c:v>2.1273100104030425</c:v>
                </c:pt>
                <c:pt idx="4888">
                  <c:v>2.1921955397467063</c:v>
                </c:pt>
                <c:pt idx="4889">
                  <c:v>2.1600914007769814</c:v>
                </c:pt>
                <c:pt idx="4890">
                  <c:v>1.9737515187419739</c:v>
                </c:pt>
                <c:pt idx="4891">
                  <c:v>2.0503690588339456</c:v>
                </c:pt>
                <c:pt idx="4892">
                  <c:v>2.0701422563694933</c:v>
                </c:pt>
                <c:pt idx="4893">
                  <c:v>2.0398488193394559</c:v>
                </c:pt>
                <c:pt idx="4894">
                  <c:v>1.9251358088267034</c:v>
                </c:pt>
                <c:pt idx="4895">
                  <c:v>1.8627773948230453</c:v>
                </c:pt>
                <c:pt idx="4896">
                  <c:v>1.8027166462081763</c:v>
                </c:pt>
                <c:pt idx="4897">
                  <c:v>1.607804697821408</c:v>
                </c:pt>
                <c:pt idx="4898">
                  <c:v>1.5953616746774755</c:v>
                </c:pt>
                <c:pt idx="4899">
                  <c:v>1.6626830326096225</c:v>
                </c:pt>
                <c:pt idx="4900">
                  <c:v>1.7704544767127908</c:v>
                </c:pt>
                <c:pt idx="4901">
                  <c:v>1.5982633314949326</c:v>
                </c:pt>
                <c:pt idx="4902">
                  <c:v>1.6859632928004558</c:v>
                </c:pt>
                <c:pt idx="4903">
                  <c:v>1.7757926652781748</c:v>
                </c:pt>
                <c:pt idx="4904">
                  <c:v>1.7663369169463867</c:v>
                </c:pt>
                <c:pt idx="4905">
                  <c:v>1.483877793915658</c:v>
                </c:pt>
                <c:pt idx="4906">
                  <c:v>1.4678020549187782</c:v>
                </c:pt>
                <c:pt idx="4907">
                  <c:v>1.4933992720427112</c:v>
                </c:pt>
                <c:pt idx="4908">
                  <c:v>1.2323316575724192</c:v>
                </c:pt>
                <c:pt idx="4909">
                  <c:v>0.88757188294049838</c:v>
                </c:pt>
                <c:pt idx="4910">
                  <c:v>0.90362771033799816</c:v>
                </c:pt>
                <c:pt idx="4911">
                  <c:v>0.99379412680028878</c:v>
                </c:pt>
                <c:pt idx="4912">
                  <c:v>0.70255582167006736</c:v>
                </c:pt>
                <c:pt idx="4913">
                  <c:v>0.64440906040212154</c:v>
                </c:pt>
                <c:pt idx="4914">
                  <c:v>0.72236935032457295</c:v>
                </c:pt>
                <c:pt idx="4915">
                  <c:v>0.77975741461237691</c:v>
                </c:pt>
                <c:pt idx="4916">
                  <c:v>0.6458650646450641</c:v>
                </c:pt>
                <c:pt idx="4917">
                  <c:v>0.74301356184947931</c:v>
                </c:pt>
                <c:pt idx="4918">
                  <c:v>0.60158783798224258</c:v>
                </c:pt>
                <c:pt idx="4919">
                  <c:v>0.46345688172382027</c:v>
                </c:pt>
                <c:pt idx="4920">
                  <c:v>0.43919618247732073</c:v>
                </c:pt>
                <c:pt idx="4921">
                  <c:v>0.48541243085268415</c:v>
                </c:pt>
                <c:pt idx="4922">
                  <c:v>0.28293688624002455</c:v>
                </c:pt>
                <c:pt idx="4923">
                  <c:v>4.499504589984249E-2</c:v>
                </c:pt>
                <c:pt idx="4924">
                  <c:v>8.0683804514137814E-2</c:v>
                </c:pt>
                <c:pt idx="4925">
                  <c:v>0.17523461723790534</c:v>
                </c:pt>
                <c:pt idx="4926">
                  <c:v>0.10766347036475432</c:v>
                </c:pt>
                <c:pt idx="4927">
                  <c:v>0.2159618330317461</c:v>
                </c:pt>
                <c:pt idx="4928">
                  <c:v>0.13739442001410884</c:v>
                </c:pt>
                <c:pt idx="4929">
                  <c:v>6.3477561226643386E-2</c:v>
                </c:pt>
                <c:pt idx="4930">
                  <c:v>0.22596133246613759</c:v>
                </c:pt>
                <c:pt idx="4931">
                  <c:v>0.55455721518479018</c:v>
                </c:pt>
                <c:pt idx="4932">
                  <c:v>0.37831555831764296</c:v>
                </c:pt>
                <c:pt idx="4933">
                  <c:v>0.36341280691636246</c:v>
                </c:pt>
                <c:pt idx="4934">
                  <c:v>0.53734389651529813</c:v>
                </c:pt>
                <c:pt idx="4935">
                  <c:v>0.61620004154568075</c:v>
                </c:pt>
                <c:pt idx="4936">
                  <c:v>0.52522268013266882</c:v>
                </c:pt>
                <c:pt idx="4937">
                  <c:v>0.63980171633834249</c:v>
                </c:pt>
                <c:pt idx="4938">
                  <c:v>0.83875186694425419</c:v>
                </c:pt>
                <c:pt idx="4939">
                  <c:v>0.79563680304827522</c:v>
                </c:pt>
                <c:pt idx="4940">
                  <c:v>0.69393276186199804</c:v>
                </c:pt>
                <c:pt idx="4941">
                  <c:v>0.55745989208079627</c:v>
                </c:pt>
                <c:pt idx="4942">
                  <c:v>0.73896735341124165</c:v>
                </c:pt>
                <c:pt idx="4943">
                  <c:v>0.85703100792614406</c:v>
                </c:pt>
                <c:pt idx="4944">
                  <c:v>0.86022887218664168</c:v>
                </c:pt>
                <c:pt idx="4945">
                  <c:v>0.76123835743650181</c:v>
                </c:pt>
                <c:pt idx="4946">
                  <c:v>0.96607695093008505</c:v>
                </c:pt>
                <c:pt idx="4947">
                  <c:v>0.91251765322433975</c:v>
                </c:pt>
                <c:pt idx="4948">
                  <c:v>0.78141469433937949</c:v>
                </c:pt>
                <c:pt idx="4949">
                  <c:v>0.78132334924507063</c:v>
                </c:pt>
                <c:pt idx="4950">
                  <c:v>0.79085216010462911</c:v>
                </c:pt>
                <c:pt idx="4951">
                  <c:v>0.584608255214498</c:v>
                </c:pt>
                <c:pt idx="4952">
                  <c:v>0.39781116351025192</c:v>
                </c:pt>
                <c:pt idx="4953">
                  <c:v>0.41929202376636476</c:v>
                </c:pt>
                <c:pt idx="4954">
                  <c:v>0.35629674061755012</c:v>
                </c:pt>
                <c:pt idx="4955">
                  <c:v>0.33088655778619003</c:v>
                </c:pt>
                <c:pt idx="4956">
                  <c:v>0.223265188521511</c:v>
                </c:pt>
                <c:pt idx="4957">
                  <c:v>0.31758760442924183</c:v>
                </c:pt>
                <c:pt idx="4958">
                  <c:v>0.29687066069670076</c:v>
                </c:pt>
                <c:pt idx="4959">
                  <c:v>0.33974879816437842</c:v>
                </c:pt>
                <c:pt idx="4960">
                  <c:v>0.37115355814094775</c:v>
                </c:pt>
                <c:pt idx="4961">
                  <c:v>0.61055620049119219</c:v>
                </c:pt>
                <c:pt idx="4962">
                  <c:v>0.60690206700741234</c:v>
                </c:pt>
                <c:pt idx="4963">
                  <c:v>0.48761707010815686</c:v>
                </c:pt>
                <c:pt idx="4964">
                  <c:v>0.48615731182137928</c:v>
                </c:pt>
                <c:pt idx="4965">
                  <c:v>0.60168341046367324</c:v>
                </c:pt>
                <c:pt idx="4966">
                  <c:v>0.52249881614734806</c:v>
                </c:pt>
                <c:pt idx="4967">
                  <c:v>0.39300168578178551</c:v>
                </c:pt>
                <c:pt idx="4968">
                  <c:v>0.53617861447220605</c:v>
                </c:pt>
                <c:pt idx="4969">
                  <c:v>0.60769030839182869</c:v>
                </c:pt>
                <c:pt idx="4970">
                  <c:v>0.56427330940933396</c:v>
                </c:pt>
                <c:pt idx="4971">
                  <c:v>0.47810694320777358</c:v>
                </c:pt>
                <c:pt idx="4972">
                  <c:v>0.74802629946287735</c:v>
                </c:pt>
                <c:pt idx="4973">
                  <c:v>0.83889835577754157</c:v>
                </c:pt>
                <c:pt idx="4974">
                  <c:v>0.79620858719020327</c:v>
                </c:pt>
                <c:pt idx="4975">
                  <c:v>0.66963246920205877</c:v>
                </c:pt>
                <c:pt idx="4976">
                  <c:v>0.78597454454371884</c:v>
                </c:pt>
                <c:pt idx="4977">
                  <c:v>0.78884873102715536</c:v>
                </c:pt>
                <c:pt idx="4978">
                  <c:v>0.73149391823431653</c:v>
                </c:pt>
                <c:pt idx="4979">
                  <c:v>0.71272825578580712</c:v>
                </c:pt>
                <c:pt idx="4980">
                  <c:v>0.81083101206095087</c:v>
                </c:pt>
                <c:pt idx="4981">
                  <c:v>0.95273593142667834</c:v>
                </c:pt>
                <c:pt idx="4982">
                  <c:v>1.0434713326223743</c:v>
                </c:pt>
                <c:pt idx="4983">
                  <c:v>1.2079437308340166</c:v>
                </c:pt>
                <c:pt idx="4984">
                  <c:v>1.1986929414665872</c:v>
                </c:pt>
                <c:pt idx="4985">
                  <c:v>1.1218501794210767</c:v>
                </c:pt>
                <c:pt idx="4986">
                  <c:v>1.0105360157285879</c:v>
                </c:pt>
                <c:pt idx="4987">
                  <c:v>1.3448235866810427</c:v>
                </c:pt>
                <c:pt idx="4988">
                  <c:v>1.4860154921881481</c:v>
                </c:pt>
                <c:pt idx="4989">
                  <c:v>1.3121369202860478</c:v>
                </c:pt>
                <c:pt idx="4990">
                  <c:v>1.1331167728285383</c:v>
                </c:pt>
                <c:pt idx="4991">
                  <c:v>1.2489095374432608</c:v>
                </c:pt>
                <c:pt idx="4992">
                  <c:v>1.1360594003675177</c:v>
                </c:pt>
                <c:pt idx="4993">
                  <c:v>0.97820989468247388</c:v>
                </c:pt>
                <c:pt idx="4994">
                  <c:v>1.0399815725724404</c:v>
                </c:pt>
                <c:pt idx="4995">
                  <c:v>1.0343696365044128</c:v>
                </c:pt>
                <c:pt idx="4996">
                  <c:v>0.83567379233484285</c:v>
                </c:pt>
                <c:pt idx="4997">
                  <c:v>0.70370241897293839</c:v>
                </c:pt>
                <c:pt idx="4998">
                  <c:v>0.81279729696157543</c:v>
                </c:pt>
                <c:pt idx="4999">
                  <c:v>0.81996022374032096</c:v>
                </c:pt>
                <c:pt idx="5000">
                  <c:v>0.84264958600875906</c:v>
                </c:pt>
                <c:pt idx="5001">
                  <c:v>0.63140492661363146</c:v>
                </c:pt>
                <c:pt idx="5002">
                  <c:v>0.71800411969765499</c:v>
                </c:pt>
                <c:pt idx="5003">
                  <c:v>0.87459994228471039</c:v>
                </c:pt>
                <c:pt idx="5004">
                  <c:v>0.83008292708094644</c:v>
                </c:pt>
                <c:pt idx="5005">
                  <c:v>0.58193964174809087</c:v>
                </c:pt>
                <c:pt idx="5006">
                  <c:v>0.66377355001137661</c:v>
                </c:pt>
                <c:pt idx="5007">
                  <c:v>0.65082992845284537</c:v>
                </c:pt>
                <c:pt idx="5008">
                  <c:v>0.47168384740086183</c:v>
                </c:pt>
                <c:pt idx="5009">
                  <c:v>0.61882600897307349</c:v>
                </c:pt>
                <c:pt idx="5010">
                  <c:v>0.73800869889940546</c:v>
                </c:pt>
                <c:pt idx="5011">
                  <c:v>0.64253763383505236</c:v>
                </c:pt>
                <c:pt idx="5012">
                  <c:v>0.66846181317561215</c:v>
                </c:pt>
                <c:pt idx="5013">
                  <c:v>0.99278140046145669</c:v>
                </c:pt>
                <c:pt idx="5014">
                  <c:v>0.90092438201722036</c:v>
                </c:pt>
                <c:pt idx="5015">
                  <c:v>0.83311185357633366</c:v>
                </c:pt>
                <c:pt idx="5016">
                  <c:v>0.87801207722324559</c:v>
                </c:pt>
                <c:pt idx="5017">
                  <c:v>0.96327373012266693</c:v>
                </c:pt>
                <c:pt idx="5018">
                  <c:v>0.89230204070446972</c:v>
                </c:pt>
                <c:pt idx="5019">
                  <c:v>0.94734133985177649</c:v>
                </c:pt>
                <c:pt idx="5020">
                  <c:v>0.91639526538949578</c:v>
                </c:pt>
                <c:pt idx="5021">
                  <c:v>0.95504724839291333</c:v>
                </c:pt>
                <c:pt idx="5022">
                  <c:v>1.0413589797920615</c:v>
                </c:pt>
                <c:pt idx="5023">
                  <c:v>0.98784512788534362</c:v>
                </c:pt>
                <c:pt idx="5024">
                  <c:v>1.0061072997225895</c:v>
                </c:pt>
                <c:pt idx="5025">
                  <c:v>1.0737194537202144</c:v>
                </c:pt>
                <c:pt idx="5026">
                  <c:v>0.9555667490770714</c:v>
                </c:pt>
                <c:pt idx="5027">
                  <c:v>0.6716659084094061</c:v>
                </c:pt>
                <c:pt idx="5028">
                  <c:v>0.81045092880158798</c:v>
                </c:pt>
                <c:pt idx="5029">
                  <c:v>0.80860784703690336</c:v>
                </c:pt>
                <c:pt idx="5030">
                  <c:v>0.71031031369672948</c:v>
                </c:pt>
                <c:pt idx="5031">
                  <c:v>0.6628846021788819</c:v>
                </c:pt>
                <c:pt idx="5032">
                  <c:v>0.84506443798455777</c:v>
                </c:pt>
                <c:pt idx="5033">
                  <c:v>0.76608718310727419</c:v>
                </c:pt>
                <c:pt idx="5034">
                  <c:v>0.73257877207008359</c:v>
                </c:pt>
                <c:pt idx="5035">
                  <c:v>0.79734313271270474</c:v>
                </c:pt>
                <c:pt idx="5036">
                  <c:v>0.79910806190771932</c:v>
                </c:pt>
                <c:pt idx="5037">
                  <c:v>0.7257203424698786</c:v>
                </c:pt>
                <c:pt idx="5038">
                  <c:v>0.66883957979272046</c:v>
                </c:pt>
                <c:pt idx="5039">
                  <c:v>0.60532637250904742</c:v>
                </c:pt>
                <c:pt idx="5040">
                  <c:v>0.35564006797814196</c:v>
                </c:pt>
                <c:pt idx="5041">
                  <c:v>0.20408126754312894</c:v>
                </c:pt>
                <c:pt idx="5042">
                  <c:v>5.9034778632518492E-2</c:v>
                </c:pt>
                <c:pt idx="5043">
                  <c:v>4.4176353997902762E-2</c:v>
                </c:pt>
                <c:pt idx="5044">
                  <c:v>0.19308428682216583</c:v>
                </c:pt>
                <c:pt idx="5045">
                  <c:v>0.24970734939162131</c:v>
                </c:pt>
                <c:pt idx="5046">
                  <c:v>0.20295264567446014</c:v>
                </c:pt>
                <c:pt idx="5047">
                  <c:v>4.6262258889599339E-2</c:v>
                </c:pt>
                <c:pt idx="5048">
                  <c:v>0.24126550106514677</c:v>
                </c:pt>
                <c:pt idx="5049">
                  <c:v>0.42467794684810145</c:v>
                </c:pt>
                <c:pt idx="5050">
                  <c:v>0.32601511606136513</c:v>
                </c:pt>
                <c:pt idx="5051">
                  <c:v>0.27417492529374732</c:v>
                </c:pt>
                <c:pt idx="5052">
                  <c:v>0.48987443297099631</c:v>
                </c:pt>
                <c:pt idx="5053">
                  <c:v>0.67542842304911721</c:v>
                </c:pt>
                <c:pt idx="5054">
                  <c:v>0.46823338903079947</c:v>
                </c:pt>
                <c:pt idx="5055">
                  <c:v>0.44415413390293879</c:v>
                </c:pt>
                <c:pt idx="5056">
                  <c:v>0.50012941302791891</c:v>
                </c:pt>
                <c:pt idx="5057">
                  <c:v>0.49301934008005288</c:v>
                </c:pt>
                <c:pt idx="5058">
                  <c:v>0.23629636421799272</c:v>
                </c:pt>
                <c:pt idx="5059">
                  <c:v>0.22614309460597393</c:v>
                </c:pt>
                <c:pt idx="5060">
                  <c:v>0.167934107896343</c:v>
                </c:pt>
                <c:pt idx="5061">
                  <c:v>0.17239547388578691</c:v>
                </c:pt>
                <c:pt idx="5062">
                  <c:v>0.15491617279840364</c:v>
                </c:pt>
                <c:pt idx="5063">
                  <c:v>0.17670885786450219</c:v>
                </c:pt>
                <c:pt idx="5064">
                  <c:v>0.237870572176339</c:v>
                </c:pt>
                <c:pt idx="5065">
                  <c:v>0.33196888296327565</c:v>
                </c:pt>
                <c:pt idx="5066">
                  <c:v>0.3006424909155464</c:v>
                </c:pt>
                <c:pt idx="5067">
                  <c:v>0.12960130758439115</c:v>
                </c:pt>
                <c:pt idx="5068">
                  <c:v>0.10381148674357821</c:v>
                </c:pt>
                <c:pt idx="5069">
                  <c:v>4.9270028205932181E-3</c:v>
                </c:pt>
                <c:pt idx="5070">
                  <c:v>4.3136945307222341E-2</c:v>
                </c:pt>
                <c:pt idx="5071">
                  <c:v>8.5132493492051653E-2</c:v>
                </c:pt>
                <c:pt idx="5072">
                  <c:v>2.7566243422016967E-4</c:v>
                </c:pt>
                <c:pt idx="5073">
                  <c:v>0.32766469874383608</c:v>
                </c:pt>
                <c:pt idx="5074">
                  <c:v>0.16300802959783534</c:v>
                </c:pt>
                <c:pt idx="5075">
                  <c:v>8.0301421414017859E-2</c:v>
                </c:pt>
                <c:pt idx="5076">
                  <c:v>0.13897675598731407</c:v>
                </c:pt>
                <c:pt idx="5077">
                  <c:v>0.10333612952521132</c:v>
                </c:pt>
                <c:pt idx="5078">
                  <c:v>0.26690354858007548</c:v>
                </c:pt>
                <c:pt idx="5079">
                  <c:v>0.30729502616454485</c:v>
                </c:pt>
                <c:pt idx="5080">
                  <c:v>0.23578533407876479</c:v>
                </c:pt>
                <c:pt idx="5081">
                  <c:v>0.21075254131886578</c:v>
                </c:pt>
                <c:pt idx="5082">
                  <c:v>0.2399512677585327</c:v>
                </c:pt>
                <c:pt idx="5083">
                  <c:v>0.42897487014659275</c:v>
                </c:pt>
                <c:pt idx="5084">
                  <c:v>0.42620319190466727</c:v>
                </c:pt>
                <c:pt idx="5085">
                  <c:v>0.4677084871059769</c:v>
                </c:pt>
                <c:pt idx="5086">
                  <c:v>0.64170427906148253</c:v>
                </c:pt>
                <c:pt idx="5087">
                  <c:v>0.93658997802703459</c:v>
                </c:pt>
                <c:pt idx="5088">
                  <c:v>0.81737777785888843</c:v>
                </c:pt>
                <c:pt idx="5089">
                  <c:v>0.91533415096821247</c:v>
                </c:pt>
                <c:pt idx="5090">
                  <c:v>1.1038655093281871</c:v>
                </c:pt>
                <c:pt idx="5091">
                  <c:v>1.0917805505546485</c:v>
                </c:pt>
                <c:pt idx="5092">
                  <c:v>0.91738498397975321</c:v>
                </c:pt>
                <c:pt idx="5093">
                  <c:v>1.0301309333291035</c:v>
                </c:pt>
                <c:pt idx="5094">
                  <c:v>1.1002056578838317</c:v>
                </c:pt>
                <c:pt idx="5095">
                  <c:v>0.97877807098102121</c:v>
                </c:pt>
                <c:pt idx="5096">
                  <c:v>1.0860987655447125</c:v>
                </c:pt>
                <c:pt idx="5097">
                  <c:v>1.2266282482265254</c:v>
                </c:pt>
                <c:pt idx="5098">
                  <c:v>1.363625713963827</c:v>
                </c:pt>
                <c:pt idx="5099">
                  <c:v>1.2527649135882699</c:v>
                </c:pt>
                <c:pt idx="5100">
                  <c:v>1.296624882996672</c:v>
                </c:pt>
                <c:pt idx="5101">
                  <c:v>1.323470960334364</c:v>
                </c:pt>
                <c:pt idx="5102">
                  <c:v>1.4218154078976788</c:v>
                </c:pt>
                <c:pt idx="5103">
                  <c:v>1.2008863888347672</c:v>
                </c:pt>
                <c:pt idx="5104">
                  <c:v>1.1192713960944414</c:v>
                </c:pt>
                <c:pt idx="5105">
                  <c:v>1.1423196585818782</c:v>
                </c:pt>
                <c:pt idx="5106">
                  <c:v>1.0567122536679163</c:v>
                </c:pt>
                <c:pt idx="5107">
                  <c:v>0.88110471868183105</c:v>
                </c:pt>
                <c:pt idx="5108">
                  <c:v>0.99011741708424239</c:v>
                </c:pt>
                <c:pt idx="5109">
                  <c:v>1.1426654915455055</c:v>
                </c:pt>
                <c:pt idx="5110">
                  <c:v>0.89456816640102854</c:v>
                </c:pt>
                <c:pt idx="5111">
                  <c:v>0.74123794253244735</c:v>
                </c:pt>
                <c:pt idx="5112">
                  <c:v>0.77203607207044211</c:v>
                </c:pt>
                <c:pt idx="5113">
                  <c:v>0.79111996780965799</c:v>
                </c:pt>
                <c:pt idx="5114">
                  <c:v>0.5166183180394327</c:v>
                </c:pt>
                <c:pt idx="5115">
                  <c:v>0.588852127341431</c:v>
                </c:pt>
                <c:pt idx="5116">
                  <c:v>0.70242416588632328</c:v>
                </c:pt>
                <c:pt idx="5117">
                  <c:v>0.69184324729189051</c:v>
                </c:pt>
                <c:pt idx="5118">
                  <c:v>0.58170459946950537</c:v>
                </c:pt>
                <c:pt idx="5119">
                  <c:v>0.74864853949534704</c:v>
                </c:pt>
                <c:pt idx="5120">
                  <c:v>0.73151729818100775</c:v>
                </c:pt>
                <c:pt idx="5121">
                  <c:v>0.49078149689045419</c:v>
                </c:pt>
                <c:pt idx="5122">
                  <c:v>0.34241005218682058</c:v>
                </c:pt>
                <c:pt idx="5123">
                  <c:v>0.40690784664212776</c:v>
                </c:pt>
                <c:pt idx="5124">
                  <c:v>0.47563278757544847</c:v>
                </c:pt>
                <c:pt idx="5125">
                  <c:v>0.35985978827726045</c:v>
                </c:pt>
                <c:pt idx="5126">
                  <c:v>0.36099673487772366</c:v>
                </c:pt>
                <c:pt idx="5127">
                  <c:v>0.34403980882567176</c:v>
                </c:pt>
                <c:pt idx="5128">
                  <c:v>0.47794888280687164</c:v>
                </c:pt>
                <c:pt idx="5129">
                  <c:v>0.40246554455777372</c:v>
                </c:pt>
                <c:pt idx="5130">
                  <c:v>0.53678421855708403</c:v>
                </c:pt>
                <c:pt idx="5131">
                  <c:v>0.72248310352982581</c:v>
                </c:pt>
                <c:pt idx="5132">
                  <c:v>0.84528615398252116</c:v>
                </c:pt>
                <c:pt idx="5133">
                  <c:v>0.74377311031494653</c:v>
                </c:pt>
                <c:pt idx="5134">
                  <c:v>0.90641804232782808</c:v>
                </c:pt>
                <c:pt idx="5135">
                  <c:v>1.028218292444705</c:v>
                </c:pt>
                <c:pt idx="5136">
                  <c:v>0.88335971621875586</c:v>
                </c:pt>
                <c:pt idx="5137">
                  <c:v>0.88802041289200895</c:v>
                </c:pt>
                <c:pt idx="5138">
                  <c:v>1.1721264139309822</c:v>
                </c:pt>
                <c:pt idx="5139">
                  <c:v>1.2562207436242447</c:v>
                </c:pt>
                <c:pt idx="5140">
                  <c:v>1.0279255795413262</c:v>
                </c:pt>
                <c:pt idx="5141">
                  <c:v>1.1009979512635037</c:v>
                </c:pt>
                <c:pt idx="5142">
                  <c:v>1.0994849069632857</c:v>
                </c:pt>
                <c:pt idx="5143">
                  <c:v>1.0530800446896176</c:v>
                </c:pt>
                <c:pt idx="5144">
                  <c:v>0.88623406209074695</c:v>
                </c:pt>
                <c:pt idx="5145">
                  <c:v>0.9716286208243855</c:v>
                </c:pt>
                <c:pt idx="5146">
                  <c:v>0.99775421166962452</c:v>
                </c:pt>
                <c:pt idx="5147">
                  <c:v>1.0147169878433544</c:v>
                </c:pt>
                <c:pt idx="5148">
                  <c:v>0.82700868750656897</c:v>
                </c:pt>
                <c:pt idx="5149">
                  <c:v>0.82100186892242233</c:v>
                </c:pt>
                <c:pt idx="5150">
                  <c:v>0.98621046579432936</c:v>
                </c:pt>
                <c:pt idx="5151">
                  <c:v>0.99199644040984636</c:v>
                </c:pt>
                <c:pt idx="5152">
                  <c:v>0.94984175976754104</c:v>
                </c:pt>
                <c:pt idx="5153">
                  <c:v>1.0716860392685905</c:v>
                </c:pt>
                <c:pt idx="5154">
                  <c:v>1.1903952530654627</c:v>
                </c:pt>
                <c:pt idx="5155">
                  <c:v>0.96596901856134998</c:v>
                </c:pt>
                <c:pt idx="5156">
                  <c:v>1.0131228937438628</c:v>
                </c:pt>
                <c:pt idx="5157">
                  <c:v>1.0303572854226648</c:v>
                </c:pt>
                <c:pt idx="5158">
                  <c:v>0.89434310227995462</c:v>
                </c:pt>
                <c:pt idx="5159">
                  <c:v>0.6207921455402331</c:v>
                </c:pt>
                <c:pt idx="5160">
                  <c:v>0.69125974858409345</c:v>
                </c:pt>
                <c:pt idx="5161">
                  <c:v>0.65016186266502984</c:v>
                </c:pt>
                <c:pt idx="5162">
                  <c:v>0.56067274172920334</c:v>
                </c:pt>
                <c:pt idx="5163">
                  <c:v>0.46747696342226719</c:v>
                </c:pt>
                <c:pt idx="5164">
                  <c:v>0.42914319861507899</c:v>
                </c:pt>
                <c:pt idx="5165">
                  <c:v>0.40805778034828866</c:v>
                </c:pt>
                <c:pt idx="5166">
                  <c:v>0.37978539438646952</c:v>
                </c:pt>
                <c:pt idx="5167">
                  <c:v>0.39348230513734017</c:v>
                </c:pt>
                <c:pt idx="5168">
                  <c:v>0.30777788606327983</c:v>
                </c:pt>
                <c:pt idx="5169">
                  <c:v>0.32747509770086336</c:v>
                </c:pt>
                <c:pt idx="5170">
                  <c:v>0.1901905144144217</c:v>
                </c:pt>
                <c:pt idx="5171">
                  <c:v>0.28997341096548024</c:v>
                </c:pt>
                <c:pt idx="5172">
                  <c:v>0.44061809784039796</c:v>
                </c:pt>
                <c:pt idx="5173">
                  <c:v>0.60753502806710613</c:v>
                </c:pt>
                <c:pt idx="5174">
                  <c:v>0.46792524191278861</c:v>
                </c:pt>
                <c:pt idx="5175">
                  <c:v>0.52364603345035365</c:v>
                </c:pt>
                <c:pt idx="5176">
                  <c:v>0.54494393825323739</c:v>
                </c:pt>
                <c:pt idx="5177">
                  <c:v>0.46686691117741419</c:v>
                </c:pt>
                <c:pt idx="5178">
                  <c:v>0.40741346495317488</c:v>
                </c:pt>
                <c:pt idx="5179">
                  <c:v>0.50644980107964399</c:v>
                </c:pt>
                <c:pt idx="5180">
                  <c:v>0.50586212719897639</c:v>
                </c:pt>
                <c:pt idx="5181">
                  <c:v>0.28272165467065979</c:v>
                </c:pt>
                <c:pt idx="5182">
                  <c:v>0.2371496230581045</c:v>
                </c:pt>
                <c:pt idx="5183">
                  <c:v>0.29033337365558365</c:v>
                </c:pt>
                <c:pt idx="5184">
                  <c:v>0.39450373027645824</c:v>
                </c:pt>
                <c:pt idx="5185">
                  <c:v>0.27730584041575068</c:v>
                </c:pt>
                <c:pt idx="5186">
                  <c:v>0.40508223089169559</c:v>
                </c:pt>
                <c:pt idx="5187">
                  <c:v>0.51781995299071426</c:v>
                </c:pt>
                <c:pt idx="5188">
                  <c:v>0.58461034922167043</c:v>
                </c:pt>
                <c:pt idx="5189">
                  <c:v>0.32969851079867263</c:v>
                </c:pt>
                <c:pt idx="5190">
                  <c:v>0.27758209094288466</c:v>
                </c:pt>
                <c:pt idx="5191">
                  <c:v>0.31507370722475281</c:v>
                </c:pt>
                <c:pt idx="5192">
                  <c:v>0.14027029543445024</c:v>
                </c:pt>
                <c:pt idx="5193">
                  <c:v>0.15201903329335875</c:v>
                </c:pt>
                <c:pt idx="5194">
                  <c:v>9.3961796635856465E-2</c:v>
                </c:pt>
                <c:pt idx="5195">
                  <c:v>0.10426533901076429</c:v>
                </c:pt>
                <c:pt idx="5196">
                  <c:v>5.706450777078842E-2</c:v>
                </c:pt>
                <c:pt idx="5197">
                  <c:v>4.932970794799163E-2</c:v>
                </c:pt>
                <c:pt idx="5198">
                  <c:v>0.12299908965627016</c:v>
                </c:pt>
                <c:pt idx="5199">
                  <c:v>0.20803104966525121</c:v>
                </c:pt>
                <c:pt idx="5200">
                  <c:v>1.9575447281424685E-3</c:v>
                </c:pt>
                <c:pt idx="5201">
                  <c:v>0.12168341958947471</c:v>
                </c:pt>
                <c:pt idx="5202">
                  <c:v>8.8073391204996354E-2</c:v>
                </c:pt>
                <c:pt idx="5203">
                  <c:v>5.2479052911013513E-2</c:v>
                </c:pt>
                <c:pt idx="5204">
                  <c:v>0.23458113461844332</c:v>
                </c:pt>
                <c:pt idx="5205">
                  <c:v>0.24556661229878507</c:v>
                </c:pt>
                <c:pt idx="5206">
                  <c:v>0.31408723270210931</c:v>
                </c:pt>
                <c:pt idx="5207">
                  <c:v>0.33462380714795575</c:v>
                </c:pt>
                <c:pt idx="5208">
                  <c:v>0.27679925913154435</c:v>
                </c:pt>
                <c:pt idx="5209">
                  <c:v>8.4034402509189254E-2</c:v>
                </c:pt>
                <c:pt idx="5210">
                  <c:v>0.19718109541059337</c:v>
                </c:pt>
                <c:pt idx="5211">
                  <c:v>0.17904591735759934</c:v>
                </c:pt>
                <c:pt idx="5212">
                  <c:v>0.22440830165071812</c:v>
                </c:pt>
                <c:pt idx="5213">
                  <c:v>0.36195325609622786</c:v>
                </c:pt>
                <c:pt idx="5214">
                  <c:v>0.48662026982174655</c:v>
                </c:pt>
                <c:pt idx="5215">
                  <c:v>0.25997051185447595</c:v>
                </c:pt>
                <c:pt idx="5216">
                  <c:v>0.37018693904423461</c:v>
                </c:pt>
                <c:pt idx="5217">
                  <c:v>0.47561734590275517</c:v>
                </c:pt>
                <c:pt idx="5218">
                  <c:v>0.41511471068261419</c:v>
                </c:pt>
                <c:pt idx="5219">
                  <c:v>0.37128121799609104</c:v>
                </c:pt>
                <c:pt idx="5220">
                  <c:v>0.57042959492341527</c:v>
                </c:pt>
                <c:pt idx="5221">
                  <c:v>0.67218446102810026</c:v>
                </c:pt>
                <c:pt idx="5222">
                  <c:v>0.6704458628258364</c:v>
                </c:pt>
                <c:pt idx="5223">
                  <c:v>0.73275107512066229</c:v>
                </c:pt>
                <c:pt idx="5224">
                  <c:v>0.73568098938884374</c:v>
                </c:pt>
                <c:pt idx="5225">
                  <c:v>0.81800210185354416</c:v>
                </c:pt>
                <c:pt idx="5226">
                  <c:v>0.73053625534559319</c:v>
                </c:pt>
                <c:pt idx="5227">
                  <c:v>0.66930623945988876</c:v>
                </c:pt>
                <c:pt idx="5228">
                  <c:v>0.58220126480842271</c:v>
                </c:pt>
                <c:pt idx="5229">
                  <c:v>0.63303641711771597</c:v>
                </c:pt>
                <c:pt idx="5230">
                  <c:v>0.36848970232869771</c:v>
                </c:pt>
                <c:pt idx="5231">
                  <c:v>0.39626441117409383</c:v>
                </c:pt>
                <c:pt idx="5232">
                  <c:v>0.59039747749713833</c:v>
                </c:pt>
                <c:pt idx="5233">
                  <c:v>0.55646324992032858</c:v>
                </c:pt>
                <c:pt idx="5234">
                  <c:v>0.2529083190367063</c:v>
                </c:pt>
                <c:pt idx="5235">
                  <c:v>0.30443879032861076</c:v>
                </c:pt>
                <c:pt idx="5236">
                  <c:v>0.36699393755642795</c:v>
                </c:pt>
                <c:pt idx="5237">
                  <c:v>4.5195886658869089E-2</c:v>
                </c:pt>
                <c:pt idx="5238">
                  <c:v>0.1056316734323155</c:v>
                </c:pt>
                <c:pt idx="5239">
                  <c:v>4.8491298824467011E-2</c:v>
                </c:pt>
                <c:pt idx="5240">
                  <c:v>0.1981201802474174</c:v>
                </c:pt>
                <c:pt idx="5241">
                  <c:v>0.62206332395070685</c:v>
                </c:pt>
                <c:pt idx="5242">
                  <c:v>0.61311081139575807</c:v>
                </c:pt>
                <c:pt idx="5243">
                  <c:v>0.56079829565037154</c:v>
                </c:pt>
                <c:pt idx="5244">
                  <c:v>0.60168891642627464</c:v>
                </c:pt>
                <c:pt idx="5245">
                  <c:v>0.80116560079815713</c:v>
                </c:pt>
                <c:pt idx="5246">
                  <c:v>0.74348153541903628</c:v>
                </c:pt>
                <c:pt idx="5247">
                  <c:v>0.80486859761225582</c:v>
                </c:pt>
                <c:pt idx="5248">
                  <c:v>1.0908621331034132</c:v>
                </c:pt>
                <c:pt idx="5249">
                  <c:v>1.3974274639791229</c:v>
                </c:pt>
                <c:pt idx="5250">
                  <c:v>1.380977063692064</c:v>
                </c:pt>
                <c:pt idx="5251">
                  <c:v>1.3061709818028127</c:v>
                </c:pt>
                <c:pt idx="5252">
                  <c:v>1.5172029630320116</c:v>
                </c:pt>
                <c:pt idx="5253">
                  <c:v>1.5158020680708282</c:v>
                </c:pt>
                <c:pt idx="5254">
                  <c:v>1.2987167337781238</c:v>
                </c:pt>
                <c:pt idx="5255">
                  <c:v>1.1860319206243168</c:v>
                </c:pt>
                <c:pt idx="5256">
                  <c:v>1.4638595966965222</c:v>
                </c:pt>
                <c:pt idx="5257">
                  <c:v>1.3408129190811651</c:v>
                </c:pt>
                <c:pt idx="5258">
                  <c:v>1.096723743248168</c:v>
                </c:pt>
                <c:pt idx="5259">
                  <c:v>0.99763828951282718</c:v>
                </c:pt>
                <c:pt idx="5260">
                  <c:v>1.2210865686408625</c:v>
                </c:pt>
                <c:pt idx="5261">
                  <c:v>1.2310191112950388</c:v>
                </c:pt>
                <c:pt idx="5262">
                  <c:v>1.2268225569198972</c:v>
                </c:pt>
                <c:pt idx="5263">
                  <c:v>1.2846638477867574</c:v>
                </c:pt>
                <c:pt idx="5264">
                  <c:v>1.3065512534383821</c:v>
                </c:pt>
                <c:pt idx="5265">
                  <c:v>1.2231633874842536</c:v>
                </c:pt>
                <c:pt idx="5266">
                  <c:v>1.1635458895001498</c:v>
                </c:pt>
                <c:pt idx="5267">
                  <c:v>1.3018542641168509</c:v>
                </c:pt>
                <c:pt idx="5268">
                  <c:v>1.3024243971478502</c:v>
                </c:pt>
                <c:pt idx="5269">
                  <c:v>1.1810383297975167</c:v>
                </c:pt>
                <c:pt idx="5270">
                  <c:v>0.98979534594569407</c:v>
                </c:pt>
                <c:pt idx="5271">
                  <c:v>1.069759745896663</c:v>
                </c:pt>
                <c:pt idx="5272">
                  <c:v>0.90964319102914792</c:v>
                </c:pt>
                <c:pt idx="5273">
                  <c:v>0.67609168383871809</c:v>
                </c:pt>
                <c:pt idx="5274">
                  <c:v>0.48203319451188564</c:v>
                </c:pt>
                <c:pt idx="5275">
                  <c:v>0.52329809153460749</c:v>
                </c:pt>
                <c:pt idx="5276">
                  <c:v>0.38782036899119965</c:v>
                </c:pt>
                <c:pt idx="5277">
                  <c:v>0.33409190208213324</c:v>
                </c:pt>
                <c:pt idx="5278">
                  <c:v>0.50330155925980846</c:v>
                </c:pt>
                <c:pt idx="5279">
                  <c:v>0.54881902076844846</c:v>
                </c:pt>
                <c:pt idx="5280">
                  <c:v>0.43554839741456158</c:v>
                </c:pt>
                <c:pt idx="5281">
                  <c:v>0.50626039537617573</c:v>
                </c:pt>
                <c:pt idx="5282">
                  <c:v>0.80734540406094046</c:v>
                </c:pt>
                <c:pt idx="5283">
                  <c:v>0.72872764606659324</c:v>
                </c:pt>
                <c:pt idx="5284">
                  <c:v>0.64009438991658474</c:v>
                </c:pt>
                <c:pt idx="5285">
                  <c:v>0.63876922933963243</c:v>
                </c:pt>
                <c:pt idx="5286">
                  <c:v>0.77575957275809437</c:v>
                </c:pt>
                <c:pt idx="5287">
                  <c:v>0.6658878707566096</c:v>
                </c:pt>
                <c:pt idx="5288">
                  <c:v>0.6658861523528502</c:v>
                </c:pt>
                <c:pt idx="5289">
                  <c:v>0.61281529133126356</c:v>
                </c:pt>
                <c:pt idx="5290">
                  <c:v>0.64737141519659347</c:v>
                </c:pt>
                <c:pt idx="5291">
                  <c:v>0.53613391978077118</c:v>
                </c:pt>
                <c:pt idx="5292">
                  <c:v>0.38399774192355962</c:v>
                </c:pt>
                <c:pt idx="5293">
                  <c:v>0.40109757661336154</c:v>
                </c:pt>
                <c:pt idx="5294">
                  <c:v>0.48615675528721636</c:v>
                </c:pt>
                <c:pt idx="5295">
                  <c:v>0.37759535015717849</c:v>
                </c:pt>
                <c:pt idx="5296">
                  <c:v>0.15287749131166217</c:v>
                </c:pt>
                <c:pt idx="5297">
                  <c:v>0.2120388863695144</c:v>
                </c:pt>
                <c:pt idx="5298">
                  <c:v>0.12343205116229816</c:v>
                </c:pt>
                <c:pt idx="5299">
                  <c:v>4.8163945196710523E-2</c:v>
                </c:pt>
                <c:pt idx="5300">
                  <c:v>1.0012843779846903E-2</c:v>
                </c:pt>
                <c:pt idx="5301">
                  <c:v>0.17050339114215096</c:v>
                </c:pt>
                <c:pt idx="5302">
                  <c:v>9.0733296372232486E-2</c:v>
                </c:pt>
                <c:pt idx="5303">
                  <c:v>5.696615236935354E-2</c:v>
                </c:pt>
                <c:pt idx="5304">
                  <c:v>1.4507307253885715E-2</c:v>
                </c:pt>
                <c:pt idx="5305">
                  <c:v>9.1763604147779176E-2</c:v>
                </c:pt>
                <c:pt idx="5306">
                  <c:v>0.10080307781688413</c:v>
                </c:pt>
                <c:pt idx="5307">
                  <c:v>5.9802244294092644E-3</c:v>
                </c:pt>
                <c:pt idx="5308">
                  <c:v>5.091039750079962E-2</c:v>
                </c:pt>
                <c:pt idx="5309">
                  <c:v>0.12860127846038849</c:v>
                </c:pt>
                <c:pt idx="5310">
                  <c:v>0.27184512310375453</c:v>
                </c:pt>
                <c:pt idx="5311">
                  <c:v>0.51420321829324644</c:v>
                </c:pt>
                <c:pt idx="5312">
                  <c:v>0.41926250652803554</c:v>
                </c:pt>
                <c:pt idx="5313">
                  <c:v>0.47510842185302948</c:v>
                </c:pt>
                <c:pt idx="5314">
                  <c:v>0.58476898687286116</c:v>
                </c:pt>
                <c:pt idx="5315">
                  <c:v>0.63623323473369531</c:v>
                </c:pt>
                <c:pt idx="5316">
                  <c:v>0.44773339834624942</c:v>
                </c:pt>
                <c:pt idx="5317">
                  <c:v>0.56783351212727162</c:v>
                </c:pt>
                <c:pt idx="5318">
                  <c:v>0.66698543936499299</c:v>
                </c:pt>
                <c:pt idx="5319">
                  <c:v>0.61252081623572296</c:v>
                </c:pt>
                <c:pt idx="5320">
                  <c:v>0.53858243980453291</c:v>
                </c:pt>
                <c:pt idx="5321">
                  <c:v>0.65306979729377701</c:v>
                </c:pt>
                <c:pt idx="5322">
                  <c:v>0.769158634346363</c:v>
                </c:pt>
                <c:pt idx="5323">
                  <c:v>0.73657503570003779</c:v>
                </c:pt>
                <c:pt idx="5324">
                  <c:v>0.75177179175283182</c:v>
                </c:pt>
                <c:pt idx="5325">
                  <c:v>0.77600009985301199</c:v>
                </c:pt>
                <c:pt idx="5326">
                  <c:v>0.83126401030785935</c:v>
                </c:pt>
                <c:pt idx="5327">
                  <c:v>0.66914146968447219</c:v>
                </c:pt>
                <c:pt idx="5328">
                  <c:v>0.74625967101720569</c:v>
                </c:pt>
                <c:pt idx="5329">
                  <c:v>0.77468175278289264</c:v>
                </c:pt>
                <c:pt idx="5330">
                  <c:v>0.83473992988292023</c:v>
                </c:pt>
                <c:pt idx="5331">
                  <c:v>0.74982174214433728</c:v>
                </c:pt>
                <c:pt idx="5332">
                  <c:v>0.83344267282598405</c:v>
                </c:pt>
                <c:pt idx="5333">
                  <c:v>0.86598646523768708</c:v>
                </c:pt>
                <c:pt idx="5334">
                  <c:v>0.83336620458452704</c:v>
                </c:pt>
                <c:pt idx="5335">
                  <c:v>0.73670208237851609</c:v>
                </c:pt>
                <c:pt idx="5336">
                  <c:v>0.73941169334612833</c:v>
                </c:pt>
                <c:pt idx="5337">
                  <c:v>0.75567661149529752</c:v>
                </c:pt>
                <c:pt idx="5338">
                  <c:v>0.53484561237605976</c:v>
                </c:pt>
                <c:pt idx="5339">
                  <c:v>0.47836544805831488</c:v>
                </c:pt>
                <c:pt idx="5340">
                  <c:v>0.50026868744920239</c:v>
                </c:pt>
                <c:pt idx="5341">
                  <c:v>0.49464206134794675</c:v>
                </c:pt>
                <c:pt idx="5342">
                  <c:v>0.22998580430697135</c:v>
                </c:pt>
                <c:pt idx="5343">
                  <c:v>0.3345475175370024</c:v>
                </c:pt>
                <c:pt idx="5344">
                  <c:v>0.43450081126500867</c:v>
                </c:pt>
                <c:pt idx="5345">
                  <c:v>0.44437016266473939</c:v>
                </c:pt>
                <c:pt idx="5346">
                  <c:v>0.34593762598662192</c:v>
                </c:pt>
                <c:pt idx="5347">
                  <c:v>0.40947963679718735</c:v>
                </c:pt>
                <c:pt idx="5348">
                  <c:v>0.39708173376775724</c:v>
                </c:pt>
                <c:pt idx="5349">
                  <c:v>0.41862022120425446</c:v>
                </c:pt>
                <c:pt idx="5350">
                  <c:v>0.43328565690379223</c:v>
                </c:pt>
                <c:pt idx="5351">
                  <c:v>0.40892222254572741</c:v>
                </c:pt>
                <c:pt idx="5352">
                  <c:v>0.43976220452507292</c:v>
                </c:pt>
                <c:pt idx="5353">
                  <c:v>0.29164250321244545</c:v>
                </c:pt>
                <c:pt idx="5354">
                  <c:v>0.20245709081540589</c:v>
                </c:pt>
                <c:pt idx="5355">
                  <c:v>0.2414211178634679</c:v>
                </c:pt>
                <c:pt idx="5356">
                  <c:v>0.39127582384977222</c:v>
                </c:pt>
                <c:pt idx="5357">
                  <c:v>0.11217276586133536</c:v>
                </c:pt>
                <c:pt idx="5358">
                  <c:v>5.1281770711125184E-2</c:v>
                </c:pt>
                <c:pt idx="5359">
                  <c:v>0.16646502245636646</c:v>
                </c:pt>
                <c:pt idx="5360">
                  <c:v>0.23185186595822191</c:v>
                </c:pt>
                <c:pt idx="5361">
                  <c:v>0.11596010610904403</c:v>
                </c:pt>
                <c:pt idx="5362">
                  <c:v>0.25150128663085647</c:v>
                </c:pt>
                <c:pt idx="5363">
                  <c:v>0.33642071564331721</c:v>
                </c:pt>
                <c:pt idx="5364">
                  <c:v>0.250509098623869</c:v>
                </c:pt>
                <c:pt idx="5365">
                  <c:v>0.24769135473750031</c:v>
                </c:pt>
                <c:pt idx="5366">
                  <c:v>0.28771488383306304</c:v>
                </c:pt>
                <c:pt idx="5367">
                  <c:v>0.29276714160209172</c:v>
                </c:pt>
                <c:pt idx="5368">
                  <c:v>9.6165498782171899E-2</c:v>
                </c:pt>
                <c:pt idx="5369">
                  <c:v>4.7778700882878292E-2</c:v>
                </c:pt>
                <c:pt idx="5370">
                  <c:v>1.062722050582517E-2</c:v>
                </c:pt>
                <c:pt idx="5371">
                  <c:v>4.782825277255566E-2</c:v>
                </c:pt>
                <c:pt idx="5372">
                  <c:v>0.22755020465606229</c:v>
                </c:pt>
                <c:pt idx="5373">
                  <c:v>0.33067038537265814</c:v>
                </c:pt>
                <c:pt idx="5374">
                  <c:v>0.31508419915724822</c:v>
                </c:pt>
                <c:pt idx="5375">
                  <c:v>0.37052290397138876</c:v>
                </c:pt>
                <c:pt idx="5376">
                  <c:v>0.58643457855848813</c:v>
                </c:pt>
                <c:pt idx="5377">
                  <c:v>0.51266921343521976</c:v>
                </c:pt>
                <c:pt idx="5378">
                  <c:v>0.39300516664813678</c:v>
                </c:pt>
                <c:pt idx="5379">
                  <c:v>0.55089651297021092</c:v>
                </c:pt>
                <c:pt idx="5380">
                  <c:v>0.55064278303436942</c:v>
                </c:pt>
                <c:pt idx="5381">
                  <c:v>0.34245904792329973</c:v>
                </c:pt>
                <c:pt idx="5382">
                  <c:v>0.22701355968116399</c:v>
                </c:pt>
                <c:pt idx="5383">
                  <c:v>0.46953930865639715</c:v>
                </c:pt>
                <c:pt idx="5384">
                  <c:v>0.45278697564881132</c:v>
                </c:pt>
                <c:pt idx="5385">
                  <c:v>0.41531699798922839</c:v>
                </c:pt>
                <c:pt idx="5386">
                  <c:v>0.41557836042510732</c:v>
                </c:pt>
                <c:pt idx="5387">
                  <c:v>0.64352747981595226</c:v>
                </c:pt>
                <c:pt idx="5388">
                  <c:v>0.62271504091036733</c:v>
                </c:pt>
                <c:pt idx="5389">
                  <c:v>0.50567331496723356</c:v>
                </c:pt>
                <c:pt idx="5390">
                  <c:v>0.40842645971560665</c:v>
                </c:pt>
                <c:pt idx="5391">
                  <c:v>0.46323700771558057</c:v>
                </c:pt>
                <c:pt idx="5392">
                  <c:v>0.29543268329036987</c:v>
                </c:pt>
                <c:pt idx="5393">
                  <c:v>4.9505745580181337E-2</c:v>
                </c:pt>
                <c:pt idx="5394">
                  <c:v>0.12771853629650531</c:v>
                </c:pt>
                <c:pt idx="5395">
                  <c:v>0.14630053026463069</c:v>
                </c:pt>
                <c:pt idx="5396">
                  <c:v>0.27709628822146692</c:v>
                </c:pt>
                <c:pt idx="5397">
                  <c:v>0.51255177824710918</c:v>
                </c:pt>
                <c:pt idx="5398">
                  <c:v>0.41107332182894274</c:v>
                </c:pt>
                <c:pt idx="5399">
                  <c:v>0.53670545824026117</c:v>
                </c:pt>
                <c:pt idx="5400">
                  <c:v>0.69829431164405031</c:v>
                </c:pt>
                <c:pt idx="5401">
                  <c:v>0.79109410987052853</c:v>
                </c:pt>
                <c:pt idx="5402">
                  <c:v>0.71534748594901054</c:v>
                </c:pt>
                <c:pt idx="5403">
                  <c:v>0.95638977926637203</c:v>
                </c:pt>
                <c:pt idx="5404">
                  <c:v>1.0987292690966111</c:v>
                </c:pt>
                <c:pt idx="5405">
                  <c:v>1.0711332701340608</c:v>
                </c:pt>
                <c:pt idx="5406">
                  <c:v>1.0902854566930178</c:v>
                </c:pt>
                <c:pt idx="5407">
                  <c:v>1.2852646186771171</c:v>
                </c:pt>
                <c:pt idx="5408">
                  <c:v>1.4225037239592173</c:v>
                </c:pt>
                <c:pt idx="5409">
                  <c:v>1.3201414043202904</c:v>
                </c:pt>
                <c:pt idx="5410">
                  <c:v>1.2916209550949089</c:v>
                </c:pt>
                <c:pt idx="5411">
                  <c:v>1.270048568085604</c:v>
                </c:pt>
                <c:pt idx="5412">
                  <c:v>1.3863410676388173</c:v>
                </c:pt>
                <c:pt idx="5413">
                  <c:v>1.2730603984855022</c:v>
                </c:pt>
                <c:pt idx="5414">
                  <c:v>1.3064192154180696</c:v>
                </c:pt>
                <c:pt idx="5415">
                  <c:v>1.3330308573163039</c:v>
                </c:pt>
                <c:pt idx="5416">
                  <c:v>1.3565595900616334</c:v>
                </c:pt>
                <c:pt idx="5417">
                  <c:v>1.0813735295342981</c:v>
                </c:pt>
                <c:pt idx="5418">
                  <c:v>1.019281950276842</c:v>
                </c:pt>
                <c:pt idx="5419">
                  <c:v>1.0454179843194951</c:v>
                </c:pt>
                <c:pt idx="5420">
                  <c:v>0.9658384968329029</c:v>
                </c:pt>
                <c:pt idx="5421">
                  <c:v>0.91211054518183265</c:v>
                </c:pt>
                <c:pt idx="5422">
                  <c:v>0.91502267309211116</c:v>
                </c:pt>
                <c:pt idx="5423">
                  <c:v>0.83294553927394088</c:v>
                </c:pt>
                <c:pt idx="5424">
                  <c:v>0.61176745943423239</c:v>
                </c:pt>
                <c:pt idx="5425">
                  <c:v>0.68071165805564571</c:v>
                </c:pt>
                <c:pt idx="5426">
                  <c:v>0.65461358593889785</c:v>
                </c:pt>
                <c:pt idx="5427">
                  <c:v>0.54500159809392668</c:v>
                </c:pt>
                <c:pt idx="5428">
                  <c:v>0.28715270146252547</c:v>
                </c:pt>
                <c:pt idx="5429">
                  <c:v>0.25063152114785658</c:v>
                </c:pt>
                <c:pt idx="5430">
                  <c:v>0.101275319842558</c:v>
                </c:pt>
                <c:pt idx="5431">
                  <c:v>3.3153814569587325E-2</c:v>
                </c:pt>
                <c:pt idx="5432">
                  <c:v>0.22529544505728799</c:v>
                </c:pt>
                <c:pt idx="5433">
                  <c:v>0.16816029555793033</c:v>
                </c:pt>
                <c:pt idx="5434">
                  <c:v>6.3518494422102889E-2</c:v>
                </c:pt>
                <c:pt idx="5435">
                  <c:v>0.14909614273178129</c:v>
                </c:pt>
                <c:pt idx="5436">
                  <c:v>0.21034467202511864</c:v>
                </c:pt>
                <c:pt idx="5437">
                  <c:v>1.0295525152898222E-2</c:v>
                </c:pt>
                <c:pt idx="5438">
                  <c:v>0.16594822953025617</c:v>
                </c:pt>
                <c:pt idx="5439">
                  <c:v>0.12102914997078651</c:v>
                </c:pt>
                <c:pt idx="5440">
                  <c:v>0.11657369896420738</c:v>
                </c:pt>
                <c:pt idx="5441">
                  <c:v>2.2561265881197778E-2</c:v>
                </c:pt>
                <c:pt idx="5442">
                  <c:v>0.13327627361372207</c:v>
                </c:pt>
                <c:pt idx="5443">
                  <c:v>0.54780683219224713</c:v>
                </c:pt>
                <c:pt idx="5444">
                  <c:v>0.56940631976757528</c:v>
                </c:pt>
                <c:pt idx="5445">
                  <c:v>0.60581999259137553</c:v>
                </c:pt>
                <c:pt idx="5446">
                  <c:v>0.67984301435595018</c:v>
                </c:pt>
                <c:pt idx="5447">
                  <c:v>0.77219060613033785</c:v>
                </c:pt>
                <c:pt idx="5448">
                  <c:v>0.75937932248698503</c:v>
                </c:pt>
                <c:pt idx="5449">
                  <c:v>0.79837968421827843</c:v>
                </c:pt>
                <c:pt idx="5450">
                  <c:v>0.83774486934354697</c:v>
                </c:pt>
                <c:pt idx="5451">
                  <c:v>0.81379491815572846</c:v>
                </c:pt>
                <c:pt idx="5452">
                  <c:v>0.8571343542110188</c:v>
                </c:pt>
                <c:pt idx="5453">
                  <c:v>0.84186372004331067</c:v>
                </c:pt>
                <c:pt idx="5454">
                  <c:v>0.95889954333189809</c:v>
                </c:pt>
                <c:pt idx="5455">
                  <c:v>0.97677696424401395</c:v>
                </c:pt>
                <c:pt idx="5456">
                  <c:v>1.0546868364601119</c:v>
                </c:pt>
                <c:pt idx="5457">
                  <c:v>1.1013621892529686</c:v>
                </c:pt>
                <c:pt idx="5458">
                  <c:v>1.3126130642314655</c:v>
                </c:pt>
                <c:pt idx="5459">
                  <c:v>1.2662046855179143</c:v>
                </c:pt>
                <c:pt idx="5460">
                  <c:v>1.299189933768214</c:v>
                </c:pt>
                <c:pt idx="5461">
                  <c:v>1.4831207276847271</c:v>
                </c:pt>
                <c:pt idx="5462">
                  <c:v>1.6340627247679493</c:v>
                </c:pt>
                <c:pt idx="5463">
                  <c:v>1.5159345185112389</c:v>
                </c:pt>
                <c:pt idx="5464">
                  <c:v>1.5251858953373127</c:v>
                </c:pt>
                <c:pt idx="5465">
                  <c:v>1.8064787655890104</c:v>
                </c:pt>
                <c:pt idx="5466">
                  <c:v>1.8442536203862527</c:v>
                </c:pt>
                <c:pt idx="5467">
                  <c:v>1.7239630897757161</c:v>
                </c:pt>
                <c:pt idx="5468">
                  <c:v>1.5959006704538474</c:v>
                </c:pt>
                <c:pt idx="5469">
                  <c:v>1.6668868821722278</c:v>
                </c:pt>
                <c:pt idx="5470">
                  <c:v>1.5618002262667081</c:v>
                </c:pt>
                <c:pt idx="5471">
                  <c:v>1.5229326089448845</c:v>
                </c:pt>
                <c:pt idx="5472">
                  <c:v>1.4012011867513194</c:v>
                </c:pt>
                <c:pt idx="5473">
                  <c:v>1.4058854280824162</c:v>
                </c:pt>
                <c:pt idx="5474">
                  <c:v>1.2848274215841089</c:v>
                </c:pt>
                <c:pt idx="5475">
                  <c:v>1.191333514916749</c:v>
                </c:pt>
                <c:pt idx="5476">
                  <c:v>1.1431507216617849</c:v>
                </c:pt>
                <c:pt idx="5477">
                  <c:v>1.118919941767778</c:v>
                </c:pt>
                <c:pt idx="5478">
                  <c:v>0.97213998873881491</c:v>
                </c:pt>
                <c:pt idx="5479">
                  <c:v>0.84722346104249069</c:v>
                </c:pt>
                <c:pt idx="5480">
                  <c:v>0.95648417143199249</c:v>
                </c:pt>
                <c:pt idx="5481">
                  <c:v>0.88195266169327668</c:v>
                </c:pt>
                <c:pt idx="5482">
                  <c:v>0.73902159656571897</c:v>
                </c:pt>
                <c:pt idx="5483">
                  <c:v>0.67862253762447544</c:v>
                </c:pt>
                <c:pt idx="5484">
                  <c:v>0.82778275917667354</c:v>
                </c:pt>
                <c:pt idx="5485">
                  <c:v>0.64075164547443464</c:v>
                </c:pt>
                <c:pt idx="5486">
                  <c:v>0.49960981446563824</c:v>
                </c:pt>
                <c:pt idx="5487">
                  <c:v>0.40987255154384017</c:v>
                </c:pt>
                <c:pt idx="5488">
                  <c:v>0.35143331391175825</c:v>
                </c:pt>
                <c:pt idx="5489">
                  <c:v>9.8909319526300221E-2</c:v>
                </c:pt>
                <c:pt idx="5490">
                  <c:v>9.6195109216983932E-2</c:v>
                </c:pt>
                <c:pt idx="5491">
                  <c:v>0.2176459765774128</c:v>
                </c:pt>
                <c:pt idx="5492">
                  <c:v>0.28454518254374328</c:v>
                </c:pt>
                <c:pt idx="5493">
                  <c:v>0.40358768437290404</c:v>
                </c:pt>
                <c:pt idx="5494">
                  <c:v>0.57223524431951012</c:v>
                </c:pt>
                <c:pt idx="5495">
                  <c:v>0.4521840988266943</c:v>
                </c:pt>
                <c:pt idx="5496">
                  <c:v>0.3543305520998421</c:v>
                </c:pt>
                <c:pt idx="5497">
                  <c:v>0.41106072567302787</c:v>
                </c:pt>
                <c:pt idx="5498">
                  <c:v>0.60740881797007762</c:v>
                </c:pt>
                <c:pt idx="5499">
                  <c:v>0.40164728228672786</c:v>
                </c:pt>
                <c:pt idx="5500">
                  <c:v>0.39978632138982206</c:v>
                </c:pt>
                <c:pt idx="5501">
                  <c:v>0.52808908953949962</c:v>
                </c:pt>
                <c:pt idx="5502">
                  <c:v>0.58810380345476099</c:v>
                </c:pt>
                <c:pt idx="5503">
                  <c:v>0.47842860261225029</c:v>
                </c:pt>
                <c:pt idx="5504">
                  <c:v>0.68327443699207202</c:v>
                </c:pt>
                <c:pt idx="5505">
                  <c:v>0.90253958308789528</c:v>
                </c:pt>
                <c:pt idx="5506">
                  <c:v>0.870546230509885</c:v>
                </c:pt>
                <c:pt idx="5507">
                  <c:v>0.81440730583396448</c:v>
                </c:pt>
                <c:pt idx="5508">
                  <c:v>0.89773586426067309</c:v>
                </c:pt>
                <c:pt idx="5509">
                  <c:v>1.029047326128842</c:v>
                </c:pt>
                <c:pt idx="5510">
                  <c:v>0.93882841861295629</c:v>
                </c:pt>
                <c:pt idx="5511">
                  <c:v>1.0072146256797871</c:v>
                </c:pt>
                <c:pt idx="5512">
                  <c:v>1.0909425639105068</c:v>
                </c:pt>
                <c:pt idx="5513">
                  <c:v>1.2097392316603983</c:v>
                </c:pt>
                <c:pt idx="5514">
                  <c:v>1.0082669175985313</c:v>
                </c:pt>
                <c:pt idx="5515">
                  <c:v>1.0757089509427153</c:v>
                </c:pt>
                <c:pt idx="5516">
                  <c:v>1.2611108932773161</c:v>
                </c:pt>
                <c:pt idx="5517">
                  <c:v>1.3145697502069276</c:v>
                </c:pt>
                <c:pt idx="5518">
                  <c:v>1.0934328499541015</c:v>
                </c:pt>
                <c:pt idx="5519">
                  <c:v>1.1261282963435861</c:v>
                </c:pt>
                <c:pt idx="5520">
                  <c:v>1.2150175111592587</c:v>
                </c:pt>
                <c:pt idx="5521">
                  <c:v>1.0219437576114094</c:v>
                </c:pt>
                <c:pt idx="5522">
                  <c:v>0.94353149696152949</c:v>
                </c:pt>
                <c:pt idx="5523">
                  <c:v>1.0595048516286985</c:v>
                </c:pt>
                <c:pt idx="5524">
                  <c:v>1.1669215683019674</c:v>
                </c:pt>
                <c:pt idx="5525">
                  <c:v>1.0027616095428604</c:v>
                </c:pt>
                <c:pt idx="5526">
                  <c:v>1.1183003678721424</c:v>
                </c:pt>
                <c:pt idx="5527">
                  <c:v>1.2335745332283841</c:v>
                </c:pt>
                <c:pt idx="5528">
                  <c:v>1.2878666732379438</c:v>
                </c:pt>
                <c:pt idx="5529">
                  <c:v>1.1147785833009818</c:v>
                </c:pt>
                <c:pt idx="5530">
                  <c:v>1.1730616447444924</c:v>
                </c:pt>
                <c:pt idx="5531">
                  <c:v>1.2537191025767995</c:v>
                </c:pt>
                <c:pt idx="5532">
                  <c:v>1.2683368243204911</c:v>
                </c:pt>
                <c:pt idx="5533">
                  <c:v>1.1009212824363823</c:v>
                </c:pt>
                <c:pt idx="5534">
                  <c:v>1.0696912296325871</c:v>
                </c:pt>
                <c:pt idx="5535">
                  <c:v>1.1537036910562335</c:v>
                </c:pt>
                <c:pt idx="5536">
                  <c:v>1.0650603307378239</c:v>
                </c:pt>
                <c:pt idx="5537">
                  <c:v>1.0214020299167204</c:v>
                </c:pt>
                <c:pt idx="5538">
                  <c:v>1.1737719318195436</c:v>
                </c:pt>
                <c:pt idx="5539">
                  <c:v>1.3822920991630852</c:v>
                </c:pt>
                <c:pt idx="5540">
                  <c:v>1.1843718591064232</c:v>
                </c:pt>
                <c:pt idx="5541">
                  <c:v>1.2390508410905869</c:v>
                </c:pt>
                <c:pt idx="5542">
                  <c:v>1.3857418907356551</c:v>
                </c:pt>
                <c:pt idx="5543">
                  <c:v>1.3951760097181165</c:v>
                </c:pt>
                <c:pt idx="5544">
                  <c:v>1.0892016391314434</c:v>
                </c:pt>
                <c:pt idx="5545">
                  <c:v>1.1747181619654958</c:v>
                </c:pt>
                <c:pt idx="5546">
                  <c:v>1.262967931684907</c:v>
                </c:pt>
                <c:pt idx="5547">
                  <c:v>1.0855558376511594</c:v>
                </c:pt>
                <c:pt idx="5548">
                  <c:v>0.85329556550576269</c:v>
                </c:pt>
                <c:pt idx="5549">
                  <c:v>0.83015036773976159</c:v>
                </c:pt>
                <c:pt idx="5550">
                  <c:v>0.81030898762253689</c:v>
                </c:pt>
                <c:pt idx="5551">
                  <c:v>0.59771048440232288</c:v>
                </c:pt>
                <c:pt idx="5552">
                  <c:v>0.51866204563380736</c:v>
                </c:pt>
                <c:pt idx="5553">
                  <c:v>0.47274314665993761</c:v>
                </c:pt>
                <c:pt idx="5554">
                  <c:v>0.49516455695919903</c:v>
                </c:pt>
                <c:pt idx="5555">
                  <c:v>0.21419420269423428</c:v>
                </c:pt>
                <c:pt idx="5556">
                  <c:v>0.10940685950574863</c:v>
                </c:pt>
                <c:pt idx="5557">
                  <c:v>0.13123512198831699</c:v>
                </c:pt>
                <c:pt idx="5558">
                  <c:v>0.18997883433829305</c:v>
                </c:pt>
                <c:pt idx="5559">
                  <c:v>4.5486397093231268E-2</c:v>
                </c:pt>
                <c:pt idx="5560">
                  <c:v>5.0783891173457052E-2</c:v>
                </c:pt>
                <c:pt idx="5561">
                  <c:v>5.0524612123444612E-2</c:v>
                </c:pt>
                <c:pt idx="5562">
                  <c:v>1.7952399377121564E-2</c:v>
                </c:pt>
                <c:pt idx="5563">
                  <c:v>0.11154381365559896</c:v>
                </c:pt>
                <c:pt idx="5564">
                  <c:v>5.3578140046552925E-2</c:v>
                </c:pt>
                <c:pt idx="5565">
                  <c:v>4.1811598347646056E-2</c:v>
                </c:pt>
                <c:pt idx="5566">
                  <c:v>0.23049960578312675</c:v>
                </c:pt>
                <c:pt idx="5567">
                  <c:v>0.19642922231134236</c:v>
                </c:pt>
                <c:pt idx="5568">
                  <c:v>0.22543802402707919</c:v>
                </c:pt>
                <c:pt idx="5569">
                  <c:v>0.21391407450750063</c:v>
                </c:pt>
                <c:pt idx="5570">
                  <c:v>0.2979235300325439</c:v>
                </c:pt>
                <c:pt idx="5571">
                  <c:v>0.21423644557342167</c:v>
                </c:pt>
                <c:pt idx="5572">
                  <c:v>0.22305766146905315</c:v>
                </c:pt>
                <c:pt idx="5573">
                  <c:v>0.14203204216342361</c:v>
                </c:pt>
                <c:pt idx="5574">
                  <c:v>0.13757134160848802</c:v>
                </c:pt>
                <c:pt idx="5575">
                  <c:v>1.3446877882161701E-3</c:v>
                </c:pt>
                <c:pt idx="5576">
                  <c:v>0.18163182001550426</c:v>
                </c:pt>
                <c:pt idx="5577">
                  <c:v>0.19849651491060574</c:v>
                </c:pt>
                <c:pt idx="5578">
                  <c:v>0.1441548322954081</c:v>
                </c:pt>
                <c:pt idx="5579">
                  <c:v>0.23447918698980955</c:v>
                </c:pt>
                <c:pt idx="5580">
                  <c:v>0.41889161072674402</c:v>
                </c:pt>
                <c:pt idx="5581">
                  <c:v>0.38001343603131837</c:v>
                </c:pt>
                <c:pt idx="5582">
                  <c:v>0.49301536757256231</c:v>
                </c:pt>
                <c:pt idx="5583">
                  <c:v>0.57933462048482021</c:v>
                </c:pt>
                <c:pt idx="5584">
                  <c:v>0.62209821941705779</c:v>
                </c:pt>
                <c:pt idx="5585">
                  <c:v>0.46417906124491443</c:v>
                </c:pt>
                <c:pt idx="5586">
                  <c:v>0.58262882963365059</c:v>
                </c:pt>
                <c:pt idx="5587">
                  <c:v>0.58975849291255344</c:v>
                </c:pt>
                <c:pt idx="5588">
                  <c:v>0.53868253969035496</c:v>
                </c:pt>
                <c:pt idx="5589">
                  <c:v>0.40806873046416797</c:v>
                </c:pt>
                <c:pt idx="5590">
                  <c:v>0.36564464293479859</c:v>
                </c:pt>
                <c:pt idx="5591">
                  <c:v>0.23861396430704873</c:v>
                </c:pt>
                <c:pt idx="5592">
                  <c:v>4.677426897133441E-2</c:v>
                </c:pt>
                <c:pt idx="5593">
                  <c:v>5.6208176766210316E-2</c:v>
                </c:pt>
                <c:pt idx="5594">
                  <c:v>0.11965646486130008</c:v>
                </c:pt>
                <c:pt idx="5595">
                  <c:v>9.871750509283822E-2</c:v>
                </c:pt>
                <c:pt idx="5596">
                  <c:v>0.21904736234638525</c:v>
                </c:pt>
                <c:pt idx="5597">
                  <c:v>0.19828641414374498</c:v>
                </c:pt>
                <c:pt idx="5598">
                  <c:v>0.23150267253884732</c:v>
                </c:pt>
                <c:pt idx="5599">
                  <c:v>0.23194588568714347</c:v>
                </c:pt>
                <c:pt idx="5600">
                  <c:v>0.44290143476123039</c:v>
                </c:pt>
                <c:pt idx="5601">
                  <c:v>0.41830387416616011</c:v>
                </c:pt>
                <c:pt idx="5602">
                  <c:v>0.42838715744163058</c:v>
                </c:pt>
                <c:pt idx="5603">
                  <c:v>0.57094508404377853</c:v>
                </c:pt>
                <c:pt idx="5604">
                  <c:v>0.72744675374048062</c:v>
                </c:pt>
                <c:pt idx="5605">
                  <c:v>0.68674701184798681</c:v>
                </c:pt>
                <c:pt idx="5606">
                  <c:v>0.70433144543236392</c:v>
                </c:pt>
                <c:pt idx="5607">
                  <c:v>0.84782099481290685</c:v>
                </c:pt>
                <c:pt idx="5608">
                  <c:v>0.82140473538434289</c:v>
                </c:pt>
                <c:pt idx="5609">
                  <c:v>0.76116382478223432</c:v>
                </c:pt>
                <c:pt idx="5610">
                  <c:v>0.76731607906284582</c:v>
                </c:pt>
                <c:pt idx="5611">
                  <c:v>0.89821742842539143</c:v>
                </c:pt>
                <c:pt idx="5612">
                  <c:v>0.69833839828452504</c:v>
                </c:pt>
                <c:pt idx="5613">
                  <c:v>0.55723089128426417</c:v>
                </c:pt>
                <c:pt idx="5614">
                  <c:v>0.4773251941884854</c:v>
                </c:pt>
                <c:pt idx="5615">
                  <c:v>0.57263897449018186</c:v>
                </c:pt>
                <c:pt idx="5616">
                  <c:v>0.42305016977795118</c:v>
                </c:pt>
                <c:pt idx="5617">
                  <c:v>0.25653353921154964</c:v>
                </c:pt>
                <c:pt idx="5618">
                  <c:v>0.21273865129034256</c:v>
                </c:pt>
                <c:pt idx="5619">
                  <c:v>0.25365647070691882</c:v>
                </c:pt>
                <c:pt idx="5620">
                  <c:v>0.15947590074646667</c:v>
                </c:pt>
                <c:pt idx="5621">
                  <c:v>7.2399127391805429E-2</c:v>
                </c:pt>
                <c:pt idx="5622">
                  <c:v>0.20256391805928475</c:v>
                </c:pt>
                <c:pt idx="5623">
                  <c:v>0.13052848122917812</c:v>
                </c:pt>
                <c:pt idx="5624">
                  <c:v>8.9621494305927946E-2</c:v>
                </c:pt>
                <c:pt idx="5625">
                  <c:v>0.24226133506561798</c:v>
                </c:pt>
                <c:pt idx="5626">
                  <c:v>7.0221823233075437E-2</c:v>
                </c:pt>
                <c:pt idx="5627">
                  <c:v>0.22356792007736342</c:v>
                </c:pt>
                <c:pt idx="5628">
                  <c:v>0.40096277509231393</c:v>
                </c:pt>
                <c:pt idx="5629">
                  <c:v>0.467627971756442</c:v>
                </c:pt>
                <c:pt idx="5630">
                  <c:v>0.34694697924888873</c:v>
                </c:pt>
                <c:pt idx="5631">
                  <c:v>0.4256183147550805</c:v>
                </c:pt>
                <c:pt idx="5632">
                  <c:v>0.41552760627700502</c:v>
                </c:pt>
                <c:pt idx="5633">
                  <c:v>0.24293792831200378</c:v>
                </c:pt>
                <c:pt idx="5634">
                  <c:v>0.12460603972543474</c:v>
                </c:pt>
                <c:pt idx="5635">
                  <c:v>0.16145282147850012</c:v>
                </c:pt>
                <c:pt idx="5636">
                  <c:v>0.21813653013634451</c:v>
                </c:pt>
                <c:pt idx="5637">
                  <c:v>8.0980673064271341E-2</c:v>
                </c:pt>
                <c:pt idx="5638">
                  <c:v>7.7863063341504876E-2</c:v>
                </c:pt>
                <c:pt idx="5639">
                  <c:v>8.8168784544456744E-2</c:v>
                </c:pt>
                <c:pt idx="5640">
                  <c:v>9.1722777447172124E-2</c:v>
                </c:pt>
                <c:pt idx="5641">
                  <c:v>0.13939298175862616</c:v>
                </c:pt>
                <c:pt idx="5642">
                  <c:v>9.1718071575477206E-2</c:v>
                </c:pt>
                <c:pt idx="5643">
                  <c:v>5.3553208884522807E-2</c:v>
                </c:pt>
                <c:pt idx="5644">
                  <c:v>0.14332898887291881</c:v>
                </c:pt>
                <c:pt idx="5645">
                  <c:v>0.37792187383172204</c:v>
                </c:pt>
                <c:pt idx="5646">
                  <c:v>0.30635597955549632</c:v>
                </c:pt>
                <c:pt idx="5647">
                  <c:v>0.22707180272742944</c:v>
                </c:pt>
                <c:pt idx="5648">
                  <c:v>0.37787007575837139</c:v>
                </c:pt>
                <c:pt idx="5649">
                  <c:v>0.42772291538649065</c:v>
                </c:pt>
                <c:pt idx="5650">
                  <c:v>0.28250027362638774</c:v>
                </c:pt>
                <c:pt idx="5651">
                  <c:v>0.23009179429549964</c:v>
                </c:pt>
                <c:pt idx="5652">
                  <c:v>0.49504601666295722</c:v>
                </c:pt>
                <c:pt idx="5653">
                  <c:v>0.52310592446663517</c:v>
                </c:pt>
                <c:pt idx="5654">
                  <c:v>0.55239598484684849</c:v>
                </c:pt>
                <c:pt idx="5655">
                  <c:v>0.62973891274340354</c:v>
                </c:pt>
                <c:pt idx="5656">
                  <c:v>0.88779106980182554</c:v>
                </c:pt>
                <c:pt idx="5657">
                  <c:v>0.86685902141468985</c:v>
                </c:pt>
                <c:pt idx="5658">
                  <c:v>0.88137075026065048</c:v>
                </c:pt>
                <c:pt idx="5659">
                  <c:v>0.9732552371891614</c:v>
                </c:pt>
                <c:pt idx="5660">
                  <c:v>1.1555379828120809</c:v>
                </c:pt>
                <c:pt idx="5661">
                  <c:v>1.0561529669928262</c:v>
                </c:pt>
                <c:pt idx="5662">
                  <c:v>0.88695097288918745</c:v>
                </c:pt>
                <c:pt idx="5663">
                  <c:v>0.96073103521681724</c:v>
                </c:pt>
                <c:pt idx="5664">
                  <c:v>0.97657513877480095</c:v>
                </c:pt>
                <c:pt idx="5665">
                  <c:v>0.76296569018717486</c:v>
                </c:pt>
                <c:pt idx="5666">
                  <c:v>0.57369783487480197</c:v>
                </c:pt>
                <c:pt idx="5667">
                  <c:v>0.72569532086100341</c:v>
                </c:pt>
                <c:pt idx="5668">
                  <c:v>0.61006366046794847</c:v>
                </c:pt>
                <c:pt idx="5669">
                  <c:v>0.47139367807488575</c:v>
                </c:pt>
                <c:pt idx="5670">
                  <c:v>0.43393537268853866</c:v>
                </c:pt>
                <c:pt idx="5671">
                  <c:v>0.55673354338482628</c:v>
                </c:pt>
                <c:pt idx="5672">
                  <c:v>0.34449303151410759</c:v>
                </c:pt>
                <c:pt idx="5673">
                  <c:v>0.23591437416501981</c:v>
                </c:pt>
                <c:pt idx="5674">
                  <c:v>0.28096679843095573</c:v>
                </c:pt>
                <c:pt idx="5675">
                  <c:v>0.33046410989485597</c:v>
                </c:pt>
                <c:pt idx="5676">
                  <c:v>0.15903473087997355</c:v>
                </c:pt>
                <c:pt idx="5677">
                  <c:v>4.1012370519752483E-2</c:v>
                </c:pt>
                <c:pt idx="5678">
                  <c:v>0.12950291995285901</c:v>
                </c:pt>
                <c:pt idx="5679">
                  <c:v>0.12215429832878766</c:v>
                </c:pt>
                <c:pt idx="5680">
                  <c:v>1.2523471484092275E-2</c:v>
                </c:pt>
                <c:pt idx="5681">
                  <c:v>0.14044303929989588</c:v>
                </c:pt>
                <c:pt idx="5682">
                  <c:v>2.022763499840885E-2</c:v>
                </c:pt>
                <c:pt idx="5683">
                  <c:v>6.9862235678669005E-2</c:v>
                </c:pt>
                <c:pt idx="5684">
                  <c:v>0.21211565748541206</c:v>
                </c:pt>
                <c:pt idx="5685">
                  <c:v>0.31620818555839869</c:v>
                </c:pt>
                <c:pt idx="5686">
                  <c:v>0.19302883581829633</c:v>
                </c:pt>
                <c:pt idx="5687">
                  <c:v>0.34566014558953972</c:v>
                </c:pt>
                <c:pt idx="5688">
                  <c:v>0.46130498994466929</c:v>
                </c:pt>
                <c:pt idx="5689">
                  <c:v>0.39237677605208587</c:v>
                </c:pt>
                <c:pt idx="5690">
                  <c:v>0.21961729410960795</c:v>
                </c:pt>
                <c:pt idx="5691">
                  <c:v>0.23319624423240259</c:v>
                </c:pt>
                <c:pt idx="5692">
                  <c:v>0.27120972313107183</c:v>
                </c:pt>
                <c:pt idx="5693">
                  <c:v>9.1660314374559571E-2</c:v>
                </c:pt>
                <c:pt idx="5694">
                  <c:v>2.833603658401973E-2</c:v>
                </c:pt>
                <c:pt idx="5695">
                  <c:v>5.2933655517002576E-2</c:v>
                </c:pt>
                <c:pt idx="5696">
                  <c:v>0.13125456438276151</c:v>
                </c:pt>
                <c:pt idx="5697">
                  <c:v>1.6858921927292658E-2</c:v>
                </c:pt>
                <c:pt idx="5698">
                  <c:v>6.4960037231123979E-2</c:v>
                </c:pt>
                <c:pt idx="5699">
                  <c:v>8.629604721852735E-2</c:v>
                </c:pt>
                <c:pt idx="5700">
                  <c:v>0.12821162330687197</c:v>
                </c:pt>
                <c:pt idx="5701">
                  <c:v>0.11392818394375004</c:v>
                </c:pt>
                <c:pt idx="5702">
                  <c:v>0.27540475272480924</c:v>
                </c:pt>
                <c:pt idx="5703">
                  <c:v>0.34130893514530103</c:v>
                </c:pt>
                <c:pt idx="5704">
                  <c:v>0.30687513647777998</c:v>
                </c:pt>
                <c:pt idx="5705">
                  <c:v>0.32588182536226407</c:v>
                </c:pt>
                <c:pt idx="5706">
                  <c:v>0.46318806988008338</c:v>
                </c:pt>
                <c:pt idx="5707">
                  <c:v>0.54414495293606469</c:v>
                </c:pt>
                <c:pt idx="5708">
                  <c:v>0.38639286123346656</c:v>
                </c:pt>
                <c:pt idx="5709">
                  <c:v>0.45575539637108792</c:v>
                </c:pt>
                <c:pt idx="5710">
                  <c:v>0.60076638366105461</c:v>
                </c:pt>
                <c:pt idx="5711">
                  <c:v>0.6589784351977499</c:v>
                </c:pt>
                <c:pt idx="5712">
                  <c:v>0.41717631486038576</c:v>
                </c:pt>
                <c:pt idx="5713">
                  <c:v>0.48486956968283978</c:v>
                </c:pt>
                <c:pt idx="5714">
                  <c:v>0.53063796651675932</c:v>
                </c:pt>
                <c:pt idx="5715">
                  <c:v>0.58089658718450532</c:v>
                </c:pt>
                <c:pt idx="5716">
                  <c:v>0.52091188239193809</c:v>
                </c:pt>
                <c:pt idx="5717">
                  <c:v>0.63517918966480058</c:v>
                </c:pt>
                <c:pt idx="5718">
                  <c:v>0.77203235247259605</c:v>
                </c:pt>
                <c:pt idx="5719">
                  <c:v>0.85920497054072009</c:v>
                </c:pt>
                <c:pt idx="5720">
                  <c:v>0.85054778893448058</c:v>
                </c:pt>
                <c:pt idx="5721">
                  <c:v>0.88845919674103535</c:v>
                </c:pt>
                <c:pt idx="5722">
                  <c:v>1.0386889384365949</c:v>
                </c:pt>
                <c:pt idx="5723">
                  <c:v>0.95046842474262716</c:v>
                </c:pt>
                <c:pt idx="5724">
                  <c:v>0.95729963867943035</c:v>
                </c:pt>
                <c:pt idx="5725">
                  <c:v>1.0622690949800164</c:v>
                </c:pt>
                <c:pt idx="5726">
                  <c:v>1.130651238600646</c:v>
                </c:pt>
                <c:pt idx="5727">
                  <c:v>0.85159606039814895</c:v>
                </c:pt>
                <c:pt idx="5728">
                  <c:v>0.86865561218676413</c:v>
                </c:pt>
                <c:pt idx="5729">
                  <c:v>0.93281695388562413</c:v>
                </c:pt>
                <c:pt idx="5730">
                  <c:v>1.003172391369076</c:v>
                </c:pt>
                <c:pt idx="5731">
                  <c:v>1.0226990839835306</c:v>
                </c:pt>
                <c:pt idx="5732">
                  <c:v>1.1568411065165833</c:v>
                </c:pt>
                <c:pt idx="5733">
                  <c:v>1.2024096418109107</c:v>
                </c:pt>
                <c:pt idx="5734">
                  <c:v>1.1830461868118047</c:v>
                </c:pt>
                <c:pt idx="5735">
                  <c:v>1.1894962338414454</c:v>
                </c:pt>
                <c:pt idx="5736">
                  <c:v>1.1457296082192727</c:v>
                </c:pt>
                <c:pt idx="5737">
                  <c:v>1.1206319595142391</c:v>
                </c:pt>
                <c:pt idx="5738">
                  <c:v>0.8981708886964147</c:v>
                </c:pt>
                <c:pt idx="5739">
                  <c:v>0.90535611531265481</c:v>
                </c:pt>
                <c:pt idx="5740">
                  <c:v>0.99667441294795811</c:v>
                </c:pt>
                <c:pt idx="5741">
                  <c:v>1.0947942567987428</c:v>
                </c:pt>
                <c:pt idx="5742">
                  <c:v>0.88990578412353483</c:v>
                </c:pt>
                <c:pt idx="5743">
                  <c:v>1.0011733719350984</c:v>
                </c:pt>
                <c:pt idx="5744">
                  <c:v>1.2046433060988462</c:v>
                </c:pt>
                <c:pt idx="5745">
                  <c:v>1.3063492418317462</c:v>
                </c:pt>
                <c:pt idx="5746">
                  <c:v>1.261394406096038</c:v>
                </c:pt>
                <c:pt idx="5747">
                  <c:v>1.3720160275687612</c:v>
                </c:pt>
                <c:pt idx="5748">
                  <c:v>1.4434144525311865</c:v>
                </c:pt>
                <c:pt idx="5749">
                  <c:v>1.3726687202847567</c:v>
                </c:pt>
                <c:pt idx="5750">
                  <c:v>1.472504043394012</c:v>
                </c:pt>
                <c:pt idx="5751">
                  <c:v>1.6165679368155801</c:v>
                </c:pt>
                <c:pt idx="5752">
                  <c:v>1.7440925504834806</c:v>
                </c:pt>
                <c:pt idx="5753">
                  <c:v>1.6094554880694563</c:v>
                </c:pt>
                <c:pt idx="5754">
                  <c:v>1.7288195048926958</c:v>
                </c:pt>
                <c:pt idx="5755">
                  <c:v>1.8392589909440666</c:v>
                </c:pt>
                <c:pt idx="5756">
                  <c:v>1.9455764147609718</c:v>
                </c:pt>
                <c:pt idx="5757">
                  <c:v>1.7927757094986772</c:v>
                </c:pt>
                <c:pt idx="5758">
                  <c:v>1.90086988128305</c:v>
                </c:pt>
                <c:pt idx="5759">
                  <c:v>2.0004037047486558</c:v>
                </c:pt>
                <c:pt idx="5760">
                  <c:v>1.9781512450488457</c:v>
                </c:pt>
                <c:pt idx="5761">
                  <c:v>1.8459176278375455</c:v>
                </c:pt>
                <c:pt idx="5762">
                  <c:v>1.9176038462042899</c:v>
                </c:pt>
                <c:pt idx="5763">
                  <c:v>2.1169524724796602</c:v>
                </c:pt>
                <c:pt idx="5764">
                  <c:v>2.0383382521546682</c:v>
                </c:pt>
                <c:pt idx="5765">
                  <c:v>1.9465379300192194</c:v>
                </c:pt>
                <c:pt idx="5766">
                  <c:v>1.9896441333158013</c:v>
                </c:pt>
                <c:pt idx="5767">
                  <c:v>2.0905663658666098</c:v>
                </c:pt>
                <c:pt idx="5768">
                  <c:v>1.7713939083478507</c:v>
                </c:pt>
                <c:pt idx="5769">
                  <c:v>1.6543901951668516</c:v>
                </c:pt>
                <c:pt idx="5770">
                  <c:v>1.5447321041065936</c:v>
                </c:pt>
                <c:pt idx="5771">
                  <c:v>1.4154055583541054</c:v>
                </c:pt>
                <c:pt idx="5772">
                  <c:v>1.152555231948915</c:v>
                </c:pt>
                <c:pt idx="5773">
                  <c:v>1.150757631422056</c:v>
                </c:pt>
                <c:pt idx="5774">
                  <c:v>1.0392827665042883</c:v>
                </c:pt>
                <c:pt idx="5775">
                  <c:v>0.85081678241366743</c:v>
                </c:pt>
                <c:pt idx="5776">
                  <c:v>0.72357571098575058</c:v>
                </c:pt>
                <c:pt idx="5777">
                  <c:v>0.69379314243937906</c:v>
                </c:pt>
                <c:pt idx="5778">
                  <c:v>0.66658838254049124</c:v>
                </c:pt>
                <c:pt idx="5779">
                  <c:v>0.45240795349907348</c:v>
                </c:pt>
                <c:pt idx="5780">
                  <c:v>0.30256863368759546</c:v>
                </c:pt>
                <c:pt idx="5781">
                  <c:v>0.10266284377126267</c:v>
                </c:pt>
                <c:pt idx="5782">
                  <c:v>3.770935717448598E-2</c:v>
                </c:pt>
                <c:pt idx="5783">
                  <c:v>0.43873283070847702</c:v>
                </c:pt>
                <c:pt idx="5784">
                  <c:v>0.49970509913457772</c:v>
                </c:pt>
                <c:pt idx="5785">
                  <c:v>0.43678113419101683</c:v>
                </c:pt>
                <c:pt idx="5786">
                  <c:v>0.4886112686439954</c:v>
                </c:pt>
                <c:pt idx="5787">
                  <c:v>0.7877430245653132</c:v>
                </c:pt>
                <c:pt idx="5788">
                  <c:v>0.723599621543348</c:v>
                </c:pt>
                <c:pt idx="5789">
                  <c:v>0.65824676236464152</c:v>
                </c:pt>
                <c:pt idx="5790">
                  <c:v>0.79241690018545452</c:v>
                </c:pt>
                <c:pt idx="5791">
                  <c:v>0.80855019510566473</c:v>
                </c:pt>
                <c:pt idx="5792">
                  <c:v>0.68080573466148964</c:v>
                </c:pt>
                <c:pt idx="5793">
                  <c:v>0.73604108329042039</c:v>
                </c:pt>
                <c:pt idx="5794">
                  <c:v>1.0134160512510042</c:v>
                </c:pt>
                <c:pt idx="5795">
                  <c:v>1.0103587903818765</c:v>
                </c:pt>
                <c:pt idx="5796">
                  <c:v>0.96262466359593879</c:v>
                </c:pt>
                <c:pt idx="5797">
                  <c:v>0.95225678828406446</c:v>
                </c:pt>
                <c:pt idx="5798">
                  <c:v>1.1594518124595266</c:v>
                </c:pt>
                <c:pt idx="5799">
                  <c:v>1.1255850748242977</c:v>
                </c:pt>
                <c:pt idx="5800">
                  <c:v>1.0952903521826758</c:v>
                </c:pt>
                <c:pt idx="5801">
                  <c:v>1.0821521079540619</c:v>
                </c:pt>
                <c:pt idx="5802">
                  <c:v>1.2350431582578967</c:v>
                </c:pt>
                <c:pt idx="5803">
                  <c:v>1.2309013952204788</c:v>
                </c:pt>
                <c:pt idx="5804">
                  <c:v>1.2384572931674238</c:v>
                </c:pt>
                <c:pt idx="5805">
                  <c:v>1.3247291983186069</c:v>
                </c:pt>
                <c:pt idx="5806">
                  <c:v>1.2805621974519581</c:v>
                </c:pt>
                <c:pt idx="5807">
                  <c:v>1.2056246588078543</c:v>
                </c:pt>
                <c:pt idx="5808">
                  <c:v>1.1690860605767452</c:v>
                </c:pt>
                <c:pt idx="5809">
                  <c:v>1.2547518586414754</c:v>
                </c:pt>
                <c:pt idx="5810">
                  <c:v>1.0420363681105904</c:v>
                </c:pt>
                <c:pt idx="5811">
                  <c:v>0.8808303392860658</c:v>
                </c:pt>
                <c:pt idx="5812">
                  <c:v>0.79506819313092814</c:v>
                </c:pt>
                <c:pt idx="5813">
                  <c:v>0.94905487762445706</c:v>
                </c:pt>
                <c:pt idx="5814">
                  <c:v>0.84741083177978427</c:v>
                </c:pt>
                <c:pt idx="5815">
                  <c:v>0.79247414997820242</c:v>
                </c:pt>
                <c:pt idx="5816">
                  <c:v>0.89792554148765658</c:v>
                </c:pt>
                <c:pt idx="5817">
                  <c:v>1.1166584072570171</c:v>
                </c:pt>
                <c:pt idx="5818">
                  <c:v>1.1246338867695875</c:v>
                </c:pt>
                <c:pt idx="5819">
                  <c:v>1.1200118821368261</c:v>
                </c:pt>
                <c:pt idx="5820">
                  <c:v>1.2611747003053566</c:v>
                </c:pt>
                <c:pt idx="5821">
                  <c:v>1.2837705053126118</c:v>
                </c:pt>
                <c:pt idx="5822">
                  <c:v>1.1768890135980408</c:v>
                </c:pt>
                <c:pt idx="5823">
                  <c:v>1.0670168555874446</c:v>
                </c:pt>
                <c:pt idx="5824">
                  <c:v>1.2476022146553098</c:v>
                </c:pt>
                <c:pt idx="5825">
                  <c:v>1.2198628453055713</c:v>
                </c:pt>
                <c:pt idx="5826">
                  <c:v>1.0784338796331203</c:v>
                </c:pt>
                <c:pt idx="5827">
                  <c:v>0.90008961744720084</c:v>
                </c:pt>
                <c:pt idx="5828">
                  <c:v>1.0058931193265619</c:v>
                </c:pt>
                <c:pt idx="5829">
                  <c:v>0.93284205625107242</c:v>
                </c:pt>
                <c:pt idx="5830">
                  <c:v>0.86280224166929542</c:v>
                </c:pt>
                <c:pt idx="5831">
                  <c:v>0.90065488386282011</c:v>
                </c:pt>
                <c:pt idx="5832">
                  <c:v>1.0059945625500666</c:v>
                </c:pt>
                <c:pt idx="5833">
                  <c:v>0.86079510209830168</c:v>
                </c:pt>
                <c:pt idx="5834">
                  <c:v>0.70776054120132548</c:v>
                </c:pt>
                <c:pt idx="5835">
                  <c:v>0.85251765399929236</c:v>
                </c:pt>
                <c:pt idx="5836">
                  <c:v>0.9247172657470365</c:v>
                </c:pt>
                <c:pt idx="5837">
                  <c:v>0.921435512077454</c:v>
                </c:pt>
                <c:pt idx="5838">
                  <c:v>0.85120296673188456</c:v>
                </c:pt>
                <c:pt idx="5839">
                  <c:v>1.011743880365622</c:v>
                </c:pt>
                <c:pt idx="5840">
                  <c:v>0.93688958291645841</c:v>
                </c:pt>
                <c:pt idx="5841">
                  <c:v>0.78290025369369909</c:v>
                </c:pt>
                <c:pt idx="5842">
                  <c:v>0.61264466008885021</c:v>
                </c:pt>
                <c:pt idx="5843">
                  <c:v>0.72239071552333467</c:v>
                </c:pt>
                <c:pt idx="5844">
                  <c:v>0.62763436540806583</c:v>
                </c:pt>
                <c:pt idx="5845">
                  <c:v>0.43425381085565579</c:v>
                </c:pt>
                <c:pt idx="5846">
                  <c:v>0.32646522447668735</c:v>
                </c:pt>
                <c:pt idx="5847">
                  <c:v>0.30592723226910706</c:v>
                </c:pt>
                <c:pt idx="5848">
                  <c:v>0.11629127775568854</c:v>
                </c:pt>
                <c:pt idx="5849">
                  <c:v>9.4313451494816847E-3</c:v>
                </c:pt>
                <c:pt idx="5850">
                  <c:v>0.13147535273393968</c:v>
                </c:pt>
                <c:pt idx="5851">
                  <c:v>6.8820354296634245E-2</c:v>
                </c:pt>
                <c:pt idx="5852">
                  <c:v>1.6641784533729831E-2</c:v>
                </c:pt>
                <c:pt idx="5853">
                  <c:v>8.6926801356714822E-2</c:v>
                </c:pt>
                <c:pt idx="5854">
                  <c:v>8.0304458074945073E-2</c:v>
                </c:pt>
                <c:pt idx="5855">
                  <c:v>3.2829745777093189E-2</c:v>
                </c:pt>
                <c:pt idx="5856">
                  <c:v>9.3456161752398237E-3</c:v>
                </c:pt>
                <c:pt idx="5857">
                  <c:v>3.4823171732848157E-2</c:v>
                </c:pt>
                <c:pt idx="5858">
                  <c:v>9.895554370486076E-2</c:v>
                </c:pt>
                <c:pt idx="5859">
                  <c:v>6.1902230875768849E-3</c:v>
                </c:pt>
                <c:pt idx="5860">
                  <c:v>0.15338902145702202</c:v>
                </c:pt>
                <c:pt idx="5861">
                  <c:v>9.2749706563717199E-2</c:v>
                </c:pt>
                <c:pt idx="5862">
                  <c:v>6.7199855849750523E-2</c:v>
                </c:pt>
                <c:pt idx="5863">
                  <c:v>0.11231521783792092</c:v>
                </c:pt>
                <c:pt idx="5864">
                  <c:v>7.5658783901712379E-2</c:v>
                </c:pt>
                <c:pt idx="5865">
                  <c:v>0.2132300490938745</c:v>
                </c:pt>
                <c:pt idx="5866">
                  <c:v>0.16221192133409529</c:v>
                </c:pt>
                <c:pt idx="5867">
                  <c:v>9.5981251767954079E-2</c:v>
                </c:pt>
                <c:pt idx="5868">
                  <c:v>2.7056299324757671E-2</c:v>
                </c:pt>
                <c:pt idx="5869">
                  <c:v>0.17739486116152964</c:v>
                </c:pt>
                <c:pt idx="5870">
                  <c:v>9.944842035716972E-2</c:v>
                </c:pt>
                <c:pt idx="5871">
                  <c:v>1.5704284609619312E-2</c:v>
                </c:pt>
                <c:pt idx="5872">
                  <c:v>4.638115553827532E-2</c:v>
                </c:pt>
                <c:pt idx="5873">
                  <c:v>0.12379807157968176</c:v>
                </c:pt>
                <c:pt idx="5874">
                  <c:v>0.1901929272072016</c:v>
                </c:pt>
                <c:pt idx="5875">
                  <c:v>0.20545327138757574</c:v>
                </c:pt>
                <c:pt idx="5876">
                  <c:v>0.30825310703287029</c:v>
                </c:pt>
                <c:pt idx="5877">
                  <c:v>0.39405460767269018</c:v>
                </c:pt>
                <c:pt idx="5878">
                  <c:v>0.33980966302546139</c:v>
                </c:pt>
                <c:pt idx="5879">
                  <c:v>0.22742575291079592</c:v>
                </c:pt>
                <c:pt idx="5880">
                  <c:v>0.27780879531904751</c:v>
                </c:pt>
                <c:pt idx="5881">
                  <c:v>0.16805895172891783</c:v>
                </c:pt>
                <c:pt idx="5882">
                  <c:v>0.18324716105222527</c:v>
                </c:pt>
                <c:pt idx="5883">
                  <c:v>0.13317241648323974</c:v>
                </c:pt>
                <c:pt idx="5884">
                  <c:v>0.20837982871664507</c:v>
                </c:pt>
                <c:pt idx="5885">
                  <c:v>0.16328958168546703</c:v>
                </c:pt>
                <c:pt idx="5886">
                  <c:v>0.23302476009353812</c:v>
                </c:pt>
                <c:pt idx="5887">
                  <c:v>0.34336210375425125</c:v>
                </c:pt>
                <c:pt idx="5888">
                  <c:v>0.58867761248540251</c:v>
                </c:pt>
                <c:pt idx="5889">
                  <c:v>0.61533270874804513</c:v>
                </c:pt>
                <c:pt idx="5890">
                  <c:v>0.50013805496380181</c:v>
                </c:pt>
                <c:pt idx="5891">
                  <c:v>0.60532121379689108</c:v>
                </c:pt>
                <c:pt idx="5892">
                  <c:v>0.66366856773783622</c:v>
                </c:pt>
                <c:pt idx="5893">
                  <c:v>0.49093713806134953</c:v>
                </c:pt>
                <c:pt idx="5894">
                  <c:v>0.37860331661125191</c:v>
                </c:pt>
                <c:pt idx="5895">
                  <c:v>0.52777685291729148</c:v>
                </c:pt>
                <c:pt idx="5896">
                  <c:v>0.29341533887353444</c:v>
                </c:pt>
                <c:pt idx="5897">
                  <c:v>0.19233804087953621</c:v>
                </c:pt>
                <c:pt idx="5898">
                  <c:v>0.3530845373302125</c:v>
                </c:pt>
                <c:pt idx="5899">
                  <c:v>0.54733534938816897</c:v>
                </c:pt>
                <c:pt idx="5900">
                  <c:v>0.37651359700471343</c:v>
                </c:pt>
                <c:pt idx="5901">
                  <c:v>0.32779927680836274</c:v>
                </c:pt>
                <c:pt idx="5902">
                  <c:v>0.34390600646141101</c:v>
                </c:pt>
                <c:pt idx="5903">
                  <c:v>0.4428371452343377</c:v>
                </c:pt>
                <c:pt idx="5904">
                  <c:v>0.50385777918728192</c:v>
                </c:pt>
                <c:pt idx="5905">
                  <c:v>0.51058229196153349</c:v>
                </c:pt>
                <c:pt idx="5906">
                  <c:v>0.61389937181632126</c:v>
                </c:pt>
                <c:pt idx="5907">
                  <c:v>0.66201594156138222</c:v>
                </c:pt>
                <c:pt idx="5908">
                  <c:v>0.610005770570895</c:v>
                </c:pt>
                <c:pt idx="5909">
                  <c:v>0.57225087765992355</c:v>
                </c:pt>
                <c:pt idx="5910">
                  <c:v>0.94369864607840126</c:v>
                </c:pt>
                <c:pt idx="5911">
                  <c:v>0.99925729391487605</c:v>
                </c:pt>
                <c:pt idx="5912">
                  <c:v>0.89350814019918889</c:v>
                </c:pt>
                <c:pt idx="5913">
                  <c:v>0.92201449380682021</c:v>
                </c:pt>
                <c:pt idx="5914">
                  <c:v>1.1183578383401793</c:v>
                </c:pt>
                <c:pt idx="5915">
                  <c:v>0.97477535390731695</c:v>
                </c:pt>
                <c:pt idx="5916">
                  <c:v>1.0102976521265847</c:v>
                </c:pt>
                <c:pt idx="5917">
                  <c:v>1.161354202144663</c:v>
                </c:pt>
                <c:pt idx="5918">
                  <c:v>1.103512941253262</c:v>
                </c:pt>
                <c:pt idx="5919">
                  <c:v>0.93026628708169312</c:v>
                </c:pt>
                <c:pt idx="5920">
                  <c:v>0.94234151193932081</c:v>
                </c:pt>
                <c:pt idx="5921">
                  <c:v>1.037826087938208</c:v>
                </c:pt>
                <c:pt idx="5922">
                  <c:v>0.92882481535077432</c:v>
                </c:pt>
                <c:pt idx="5923">
                  <c:v>0.90049171351374935</c:v>
                </c:pt>
                <c:pt idx="5924">
                  <c:v>0.78855073419857491</c:v>
                </c:pt>
                <c:pt idx="5925">
                  <c:v>0.81051484409795083</c:v>
                </c:pt>
                <c:pt idx="5926">
                  <c:v>0.5944218398894725</c:v>
                </c:pt>
                <c:pt idx="5927">
                  <c:v>0.35912828920303186</c:v>
                </c:pt>
                <c:pt idx="5928">
                  <c:v>0.23070611766470628</c:v>
                </c:pt>
                <c:pt idx="5929">
                  <c:v>0.35005372308642624</c:v>
                </c:pt>
                <c:pt idx="5930">
                  <c:v>0.11668427209256738</c:v>
                </c:pt>
                <c:pt idx="5931">
                  <c:v>0.15587141934589144</c:v>
                </c:pt>
                <c:pt idx="5932">
                  <c:v>0.17987499366979898</c:v>
                </c:pt>
                <c:pt idx="5933">
                  <c:v>0.27587520690961176</c:v>
                </c:pt>
                <c:pt idx="5934">
                  <c:v>0.63109694005524086</c:v>
                </c:pt>
                <c:pt idx="5935">
                  <c:v>0.73313744157577876</c:v>
                </c:pt>
                <c:pt idx="5936">
                  <c:v>0.57589043160707587</c:v>
                </c:pt>
                <c:pt idx="5937">
                  <c:v>0.82210835618614109</c:v>
                </c:pt>
                <c:pt idx="5938">
                  <c:v>1.0861503506892185</c:v>
                </c:pt>
                <c:pt idx="5939">
                  <c:v>1.2404483977280609</c:v>
                </c:pt>
                <c:pt idx="5940">
                  <c:v>1.2182782833712309</c:v>
                </c:pt>
                <c:pt idx="5941">
                  <c:v>1.4705474689127542</c:v>
                </c:pt>
                <c:pt idx="5942">
                  <c:v>1.65258069387032</c:v>
                </c:pt>
                <c:pt idx="5943">
                  <c:v>1.8471098472162337</c:v>
                </c:pt>
                <c:pt idx="5944">
                  <c:v>1.8237628115941242</c:v>
                </c:pt>
                <c:pt idx="5945">
                  <c:v>1.9681555660621277</c:v>
                </c:pt>
                <c:pt idx="5946">
                  <c:v>2.1747680854577345</c:v>
                </c:pt>
                <c:pt idx="5947">
                  <c:v>2.1571606528719585</c:v>
                </c:pt>
                <c:pt idx="5948">
                  <c:v>2.0487478281692835</c:v>
                </c:pt>
                <c:pt idx="5949">
                  <c:v>2.1380151885001664</c:v>
                </c:pt>
                <c:pt idx="5950">
                  <c:v>2.2346656099824402</c:v>
                </c:pt>
                <c:pt idx="5951">
                  <c:v>1.9884184286277726</c:v>
                </c:pt>
                <c:pt idx="5952">
                  <c:v>2.0806583400201699</c:v>
                </c:pt>
                <c:pt idx="5953">
                  <c:v>2.2150851409646992</c:v>
                </c:pt>
                <c:pt idx="5954">
                  <c:v>2.1591067666800159</c:v>
                </c:pt>
                <c:pt idx="5955">
                  <c:v>1.8958781744980153</c:v>
                </c:pt>
                <c:pt idx="5956">
                  <c:v>2.0582486978287045</c:v>
                </c:pt>
                <c:pt idx="5957">
                  <c:v>2.061205847172511</c:v>
                </c:pt>
                <c:pt idx="5958">
                  <c:v>1.8519814963021992</c:v>
                </c:pt>
                <c:pt idx="5959">
                  <c:v>1.6695354133074596</c:v>
                </c:pt>
                <c:pt idx="5960">
                  <c:v>1.7561183434845864</c:v>
                </c:pt>
                <c:pt idx="5961">
                  <c:v>1.8042696416955581</c:v>
                </c:pt>
                <c:pt idx="5962">
                  <c:v>1.6266580210206871</c:v>
                </c:pt>
                <c:pt idx="5963">
                  <c:v>1.3800258011842614</c:v>
                </c:pt>
                <c:pt idx="5964">
                  <c:v>1.2711930910810185</c:v>
                </c:pt>
                <c:pt idx="5965">
                  <c:v>1.37615991262103</c:v>
                </c:pt>
                <c:pt idx="5966">
                  <c:v>1.227146920420108</c:v>
                </c:pt>
                <c:pt idx="5967">
                  <c:v>1.1925307196937078</c:v>
                </c:pt>
                <c:pt idx="5968">
                  <c:v>1.3062067886996471</c:v>
                </c:pt>
                <c:pt idx="5969">
                  <c:v>1.4864843211569738</c:v>
                </c:pt>
                <c:pt idx="5970">
                  <c:v>1.255977345495995</c:v>
                </c:pt>
                <c:pt idx="5971">
                  <c:v>1.2879142434589523</c:v>
                </c:pt>
                <c:pt idx="5972">
                  <c:v>1.4317780668904903</c:v>
                </c:pt>
                <c:pt idx="5973">
                  <c:v>1.3884112893822678</c:v>
                </c:pt>
                <c:pt idx="5974">
                  <c:v>1.1584087483001113</c:v>
                </c:pt>
                <c:pt idx="5975">
                  <c:v>1.1421761562472723</c:v>
                </c:pt>
                <c:pt idx="5976">
                  <c:v>1.1121562488655525</c:v>
                </c:pt>
                <c:pt idx="5977">
                  <c:v>0.8671752536274191</c:v>
                </c:pt>
                <c:pt idx="5978">
                  <c:v>0.86218712285516785</c:v>
                </c:pt>
                <c:pt idx="5979">
                  <c:v>0.96781806514111079</c:v>
                </c:pt>
                <c:pt idx="5980">
                  <c:v>1.0335965998304855</c:v>
                </c:pt>
                <c:pt idx="5981">
                  <c:v>0.8133560797733943</c:v>
                </c:pt>
                <c:pt idx="5982">
                  <c:v>0.81775544185466453</c:v>
                </c:pt>
                <c:pt idx="5983">
                  <c:v>0.8498495189359575</c:v>
                </c:pt>
                <c:pt idx="5984">
                  <c:v>0.92893858221362691</c:v>
                </c:pt>
                <c:pt idx="5985">
                  <c:v>0.71004022238262376</c:v>
                </c:pt>
                <c:pt idx="5986">
                  <c:v>0.62823626309342839</c:v>
                </c:pt>
                <c:pt idx="5987">
                  <c:v>0.60641525311434619</c:v>
                </c:pt>
                <c:pt idx="5988">
                  <c:v>0.53344958727966585</c:v>
                </c:pt>
                <c:pt idx="5989">
                  <c:v>0.29370775407727556</c:v>
                </c:pt>
                <c:pt idx="5990">
                  <c:v>0.27681026886559068</c:v>
                </c:pt>
                <c:pt idx="5991">
                  <c:v>0.40987964367537422</c:v>
                </c:pt>
                <c:pt idx="5992">
                  <c:v>0.2876944277057859</c:v>
                </c:pt>
                <c:pt idx="5993">
                  <c:v>0.23590396383222123</c:v>
                </c:pt>
                <c:pt idx="5994">
                  <c:v>0.25198352486132647</c:v>
                </c:pt>
                <c:pt idx="5995">
                  <c:v>0.24647078114782794</c:v>
                </c:pt>
                <c:pt idx="5996">
                  <c:v>7.7690069899493119E-3</c:v>
                </c:pt>
                <c:pt idx="5997">
                  <c:v>6.5706416640427312E-2</c:v>
                </c:pt>
                <c:pt idx="5998">
                  <c:v>1.1177963148851222E-2</c:v>
                </c:pt>
                <c:pt idx="5999">
                  <c:v>6.4985249768420517E-2</c:v>
                </c:pt>
                <c:pt idx="6000">
                  <c:v>0.2011552954931331</c:v>
                </c:pt>
                <c:pt idx="6001">
                  <c:v>0.16557544322138229</c:v>
                </c:pt>
                <c:pt idx="6002">
                  <c:v>0.16434859740522301</c:v>
                </c:pt>
                <c:pt idx="6003">
                  <c:v>9.479900167851546E-2</c:v>
                </c:pt>
                <c:pt idx="6004">
                  <c:v>6.5310155877141618E-2</c:v>
                </c:pt>
                <c:pt idx="6005">
                  <c:v>8.9095026769930696E-2</c:v>
                </c:pt>
                <c:pt idx="6006">
                  <c:v>5.2194674271977437E-2</c:v>
                </c:pt>
                <c:pt idx="6007">
                  <c:v>0.20168784660031075</c:v>
                </c:pt>
                <c:pt idx="6008">
                  <c:v>0.33563785174435018</c:v>
                </c:pt>
                <c:pt idx="6009">
                  <c:v>0.31808061323358411</c:v>
                </c:pt>
                <c:pt idx="6010">
                  <c:v>0.19733646071994754</c:v>
                </c:pt>
                <c:pt idx="6011">
                  <c:v>0.50927022097861241</c:v>
                </c:pt>
                <c:pt idx="6012">
                  <c:v>0.5807311697518629</c:v>
                </c:pt>
                <c:pt idx="6013">
                  <c:v>0.48595962736153175</c:v>
                </c:pt>
                <c:pt idx="6014">
                  <c:v>0.43380131350459938</c:v>
                </c:pt>
                <c:pt idx="6015">
                  <c:v>0.50592240878614292</c:v>
                </c:pt>
                <c:pt idx="6016">
                  <c:v>0.22173853480800126</c:v>
                </c:pt>
                <c:pt idx="6017">
                  <c:v>2.7614563538402914E-2</c:v>
                </c:pt>
                <c:pt idx="6018">
                  <c:v>7.9614907336295559E-2</c:v>
                </c:pt>
                <c:pt idx="6019">
                  <c:v>7.0580033704328304E-2</c:v>
                </c:pt>
                <c:pt idx="6020">
                  <c:v>3.8278157267559065E-2</c:v>
                </c:pt>
                <c:pt idx="6021">
                  <c:v>9.4844445019766049E-2</c:v>
                </c:pt>
                <c:pt idx="6022">
                  <c:v>1.4875817261217117E-2</c:v>
                </c:pt>
                <c:pt idx="6023">
                  <c:v>6.367238754423038E-2</c:v>
                </c:pt>
                <c:pt idx="6024">
                  <c:v>9.8486680532143267E-2</c:v>
                </c:pt>
                <c:pt idx="6025">
                  <c:v>0.18374901276170263</c:v>
                </c:pt>
                <c:pt idx="6026">
                  <c:v>8.851630101839375E-2</c:v>
                </c:pt>
                <c:pt idx="6027">
                  <c:v>0.29839605747026904</c:v>
                </c:pt>
                <c:pt idx="6028">
                  <c:v>0.47309972067963585</c:v>
                </c:pt>
                <c:pt idx="6029">
                  <c:v>0.48100472912382858</c:v>
                </c:pt>
                <c:pt idx="6030">
                  <c:v>0.4088415549777169</c:v>
                </c:pt>
                <c:pt idx="6031">
                  <c:v>0.65894377921584368</c:v>
                </c:pt>
                <c:pt idx="6032">
                  <c:v>0.77721983814097872</c:v>
                </c:pt>
                <c:pt idx="6033">
                  <c:v>0.56555863732177714</c:v>
                </c:pt>
                <c:pt idx="6034">
                  <c:v>0.44766854642391174</c:v>
                </c:pt>
                <c:pt idx="6035">
                  <c:v>0.4132420769347584</c:v>
                </c:pt>
                <c:pt idx="6036">
                  <c:v>0.40403863947993934</c:v>
                </c:pt>
                <c:pt idx="6037">
                  <c:v>0.36792756434987395</c:v>
                </c:pt>
                <c:pt idx="6038">
                  <c:v>0.61465908428188765</c:v>
                </c:pt>
                <c:pt idx="6039">
                  <c:v>0.74453588419684791</c:v>
                </c:pt>
                <c:pt idx="6040">
                  <c:v>0.86626979270777971</c:v>
                </c:pt>
                <c:pt idx="6041">
                  <c:v>0.72481788926778146</c:v>
                </c:pt>
                <c:pt idx="6042">
                  <c:v>0.71801200490145001</c:v>
                </c:pt>
                <c:pt idx="6043">
                  <c:v>0.75731499389821622</c:v>
                </c:pt>
                <c:pt idx="6044">
                  <c:v>0.82958914245914639</c:v>
                </c:pt>
                <c:pt idx="6045">
                  <c:v>0.72303247539037485</c:v>
                </c:pt>
                <c:pt idx="6046">
                  <c:v>0.67221467799448942</c:v>
                </c:pt>
                <c:pt idx="6047">
                  <c:v>0.66239937531982163</c:v>
                </c:pt>
                <c:pt idx="6048">
                  <c:v>0.4644840377664271</c:v>
                </c:pt>
                <c:pt idx="6049">
                  <c:v>0.43015979957130213</c:v>
                </c:pt>
                <c:pt idx="6050">
                  <c:v>0.58174664679376953</c:v>
                </c:pt>
                <c:pt idx="6051">
                  <c:v>0.70184362229577801</c:v>
                </c:pt>
                <c:pt idx="6052">
                  <c:v>0.45910202170372982</c:v>
                </c:pt>
                <c:pt idx="6053">
                  <c:v>0.48439826629863025</c:v>
                </c:pt>
                <c:pt idx="6054">
                  <c:v>0.49425799859446118</c:v>
                </c:pt>
                <c:pt idx="6055">
                  <c:v>0.38332222504192193</c:v>
                </c:pt>
                <c:pt idx="6056">
                  <c:v>0.12398170338888914</c:v>
                </c:pt>
                <c:pt idx="6057">
                  <c:v>0.2001708955619943</c:v>
                </c:pt>
                <c:pt idx="6058">
                  <c:v>0.13363036011290719</c:v>
                </c:pt>
                <c:pt idx="6059">
                  <c:v>6.5087259907405048E-2</c:v>
                </c:pt>
                <c:pt idx="6060">
                  <c:v>7.2205448806960337E-2</c:v>
                </c:pt>
                <c:pt idx="6061">
                  <c:v>0.13947475794253261</c:v>
                </c:pt>
                <c:pt idx="6062">
                  <c:v>0.2365120861973129</c:v>
                </c:pt>
                <c:pt idx="6063">
                  <c:v>0.17828273757295643</c:v>
                </c:pt>
                <c:pt idx="6064">
                  <c:v>0.24240036716768898</c:v>
                </c:pt>
                <c:pt idx="6065">
                  <c:v>0.18762011682469104</c:v>
                </c:pt>
                <c:pt idx="6066">
                  <c:v>0.11796665093328418</c:v>
                </c:pt>
                <c:pt idx="6067">
                  <c:v>0.10408855304820197</c:v>
                </c:pt>
                <c:pt idx="6068">
                  <c:v>8.5682995144249041E-2</c:v>
                </c:pt>
                <c:pt idx="6069">
                  <c:v>4.1355920305258143E-2</c:v>
                </c:pt>
                <c:pt idx="6070">
                  <c:v>1.2682604085888505E-3</c:v>
                </c:pt>
                <c:pt idx="6071">
                  <c:v>0.28349248898714607</c:v>
                </c:pt>
                <c:pt idx="6072">
                  <c:v>0.25896778758432359</c:v>
                </c:pt>
                <c:pt idx="6073">
                  <c:v>3.6367390635665409E-3</c:v>
                </c:pt>
                <c:pt idx="6074">
                  <c:v>8.3450781201420132E-2</c:v>
                </c:pt>
                <c:pt idx="6075">
                  <c:v>5.8933048485539929E-2</c:v>
                </c:pt>
                <c:pt idx="6076">
                  <c:v>0.24057198488811826</c:v>
                </c:pt>
                <c:pt idx="6077">
                  <c:v>0.28636929024874691</c:v>
                </c:pt>
                <c:pt idx="6078">
                  <c:v>0.11276231700321471</c:v>
                </c:pt>
                <c:pt idx="6079">
                  <c:v>0.22025070584125006</c:v>
                </c:pt>
                <c:pt idx="6080">
                  <c:v>0.20214752508861022</c:v>
                </c:pt>
                <c:pt idx="6081">
                  <c:v>0.3239568445835464</c:v>
                </c:pt>
                <c:pt idx="6082">
                  <c:v>0.63570060206993373</c:v>
                </c:pt>
                <c:pt idx="6083">
                  <c:v>0.5704151872350095</c:v>
                </c:pt>
                <c:pt idx="6084">
                  <c:v>0.62886265301202604</c:v>
                </c:pt>
                <c:pt idx="6085">
                  <c:v>0.80365231266592418</c:v>
                </c:pt>
                <c:pt idx="6086">
                  <c:v>0.97531816087893541</c:v>
                </c:pt>
                <c:pt idx="6087">
                  <c:v>0.91504560051487949</c:v>
                </c:pt>
                <c:pt idx="6088">
                  <c:v>0.86791262042662631</c:v>
                </c:pt>
                <c:pt idx="6089">
                  <c:v>1.0142546924342881</c:v>
                </c:pt>
                <c:pt idx="6090">
                  <c:v>1.2727421107015451</c:v>
                </c:pt>
                <c:pt idx="6091">
                  <c:v>1.348894231819048</c:v>
                </c:pt>
                <c:pt idx="6092">
                  <c:v>1.3254053083343913</c:v>
                </c:pt>
                <c:pt idx="6093">
                  <c:v>1.6032298067605537</c:v>
                </c:pt>
                <c:pt idx="6094">
                  <c:v>1.7112934958104207</c:v>
                </c:pt>
                <c:pt idx="6095">
                  <c:v>1.6152373001744773</c:v>
                </c:pt>
                <c:pt idx="6096">
                  <c:v>1.6054015062870877</c:v>
                </c:pt>
                <c:pt idx="6097">
                  <c:v>1.9139767897010609</c:v>
                </c:pt>
                <c:pt idx="6098">
                  <c:v>1.7763479258266255</c:v>
                </c:pt>
                <c:pt idx="6099">
                  <c:v>1.5931065890014009</c:v>
                </c:pt>
                <c:pt idx="6100">
                  <c:v>1.5867964356170736</c:v>
                </c:pt>
                <c:pt idx="6101">
                  <c:v>1.6392784483322835</c:v>
                </c:pt>
                <c:pt idx="6102">
                  <c:v>1.5660643150630496</c:v>
                </c:pt>
                <c:pt idx="6103">
                  <c:v>1.6672802735886965</c:v>
                </c:pt>
                <c:pt idx="6104">
                  <c:v>1.7715667119490728</c:v>
                </c:pt>
                <c:pt idx="6105">
                  <c:v>1.6750330569563761</c:v>
                </c:pt>
                <c:pt idx="6106">
                  <c:v>1.6100906871619156</c:v>
                </c:pt>
                <c:pt idx="6107">
                  <c:v>1.4946997750905444</c:v>
                </c:pt>
                <c:pt idx="6108">
                  <c:v>1.5182266079342994</c:v>
                </c:pt>
                <c:pt idx="6109">
                  <c:v>1.4659592504059982</c:v>
                </c:pt>
                <c:pt idx="6110">
                  <c:v>1.3217106433443844</c:v>
                </c:pt>
                <c:pt idx="6111">
                  <c:v>1.0350472349347706</c:v>
                </c:pt>
                <c:pt idx="6112">
                  <c:v>1.1346592069782178</c:v>
                </c:pt>
                <c:pt idx="6113">
                  <c:v>1.032452667066257</c:v>
                </c:pt>
                <c:pt idx="6114">
                  <c:v>0.80668318123251537</c:v>
                </c:pt>
                <c:pt idx="6115">
                  <c:v>0.82633553989040909</c:v>
                </c:pt>
                <c:pt idx="6116">
                  <c:v>1.0515764903349321</c:v>
                </c:pt>
                <c:pt idx="6117">
                  <c:v>0.86963261929746538</c:v>
                </c:pt>
                <c:pt idx="6118">
                  <c:v>0.68516697372553481</c:v>
                </c:pt>
                <c:pt idx="6119">
                  <c:v>0.86709740014323167</c:v>
                </c:pt>
                <c:pt idx="6120">
                  <c:v>0.87982274774318059</c:v>
                </c:pt>
                <c:pt idx="6121">
                  <c:v>0.73639166147816337</c:v>
                </c:pt>
                <c:pt idx="6122">
                  <c:v>0.6998845704129264</c:v>
                </c:pt>
                <c:pt idx="6123">
                  <c:v>0.82003457186995732</c:v>
                </c:pt>
                <c:pt idx="6124">
                  <c:v>0.68235352305460029</c:v>
                </c:pt>
                <c:pt idx="6125">
                  <c:v>0.72012846215889481</c:v>
                </c:pt>
                <c:pt idx="6126">
                  <c:v>0.72741812162269159</c:v>
                </c:pt>
                <c:pt idx="6127">
                  <c:v>0.8230193473555858</c:v>
                </c:pt>
                <c:pt idx="6128">
                  <c:v>0.82645619325952602</c:v>
                </c:pt>
                <c:pt idx="6129">
                  <c:v>0.8061795314318938</c:v>
                </c:pt>
                <c:pt idx="6130">
                  <c:v>0.67993811348941047</c:v>
                </c:pt>
                <c:pt idx="6131">
                  <c:v>0.69911791345303387</c:v>
                </c:pt>
                <c:pt idx="6132">
                  <c:v>0.61559554496611968</c:v>
                </c:pt>
                <c:pt idx="6133">
                  <c:v>0.50235156698948824</c:v>
                </c:pt>
                <c:pt idx="6134">
                  <c:v>0.72928402455342956</c:v>
                </c:pt>
                <c:pt idx="6135">
                  <c:v>0.85587202015185504</c:v>
                </c:pt>
                <c:pt idx="6136">
                  <c:v>0.72891872444710604</c:v>
                </c:pt>
                <c:pt idx="6137">
                  <c:v>0.71397171302520568</c:v>
                </c:pt>
                <c:pt idx="6138">
                  <c:v>1.0406171294333</c:v>
                </c:pt>
                <c:pt idx="6139">
                  <c:v>0.94068717512610633</c:v>
                </c:pt>
                <c:pt idx="6140">
                  <c:v>0.90546586158635001</c:v>
                </c:pt>
                <c:pt idx="6141">
                  <c:v>1.0452433478425573</c:v>
                </c:pt>
                <c:pt idx="6142">
                  <c:v>1.1604487813392936</c:v>
                </c:pt>
                <c:pt idx="6143">
                  <c:v>1.0074659061824305</c:v>
                </c:pt>
                <c:pt idx="6144">
                  <c:v>0.92629421030500003</c:v>
                </c:pt>
                <c:pt idx="6145">
                  <c:v>0.77767029271414145</c:v>
                </c:pt>
                <c:pt idx="6146">
                  <c:v>0.64570619715743538</c:v>
                </c:pt>
                <c:pt idx="6147">
                  <c:v>0.63788983254564324</c:v>
                </c:pt>
                <c:pt idx="6148">
                  <c:v>0.47154843350354203</c:v>
                </c:pt>
                <c:pt idx="6149">
                  <c:v>0.41100400885060484</c:v>
                </c:pt>
                <c:pt idx="6150">
                  <c:v>0.39324495979118401</c:v>
                </c:pt>
                <c:pt idx="6151">
                  <c:v>0.24618402881230272</c:v>
                </c:pt>
                <c:pt idx="6152">
                  <c:v>4.8101484765080915E-2</c:v>
                </c:pt>
                <c:pt idx="6153">
                  <c:v>0.13725296479243743</c:v>
                </c:pt>
                <c:pt idx="6154">
                  <c:v>7.2899061040911262E-2</c:v>
                </c:pt>
                <c:pt idx="6155">
                  <c:v>0.14565126222753788</c:v>
                </c:pt>
                <c:pt idx="6156">
                  <c:v>0.15955287584917111</c:v>
                </c:pt>
                <c:pt idx="6157">
                  <c:v>1.123942716912385E-2</c:v>
                </c:pt>
                <c:pt idx="6158">
                  <c:v>0.12903015886923064</c:v>
                </c:pt>
                <c:pt idx="6159">
                  <c:v>0.11124794573523178</c:v>
                </c:pt>
                <c:pt idx="6160">
                  <c:v>4.8136841877399972E-2</c:v>
                </c:pt>
                <c:pt idx="6161">
                  <c:v>9.7512369089212125E-3</c:v>
                </c:pt>
                <c:pt idx="6162">
                  <c:v>7.7023319841766025E-2</c:v>
                </c:pt>
                <c:pt idx="6163">
                  <c:v>0.13095529248149917</c:v>
                </c:pt>
                <c:pt idx="6164">
                  <c:v>0.15740657918486622</c:v>
                </c:pt>
                <c:pt idx="6165">
                  <c:v>0.26161615918670522</c:v>
                </c:pt>
                <c:pt idx="6166">
                  <c:v>0.28614992287056906</c:v>
                </c:pt>
                <c:pt idx="6167">
                  <c:v>0.50339536069738977</c:v>
                </c:pt>
                <c:pt idx="6168">
                  <c:v>0.48211729188533248</c:v>
                </c:pt>
                <c:pt idx="6169">
                  <c:v>0.59167419495715579</c:v>
                </c:pt>
                <c:pt idx="6170">
                  <c:v>0.76239728533970252</c:v>
                </c:pt>
                <c:pt idx="6171">
                  <c:v>0.80485354637864948</c:v>
                </c:pt>
                <c:pt idx="6172">
                  <c:v>0.5465540518730525</c:v>
                </c:pt>
                <c:pt idx="6173">
                  <c:v>0.56191356338235443</c:v>
                </c:pt>
                <c:pt idx="6174">
                  <c:v>0.66286629823470578</c:v>
                </c:pt>
                <c:pt idx="6175">
                  <c:v>0.56379895327073215</c:v>
                </c:pt>
                <c:pt idx="6176">
                  <c:v>0.56674645959638292</c:v>
                </c:pt>
                <c:pt idx="6177">
                  <c:v>0.66322640316806236</c:v>
                </c:pt>
                <c:pt idx="6178">
                  <c:v>0.64859858911557944</c:v>
                </c:pt>
                <c:pt idx="6179">
                  <c:v>0.43611207528797213</c:v>
                </c:pt>
                <c:pt idx="6180">
                  <c:v>0.49925919131385821</c:v>
                </c:pt>
                <c:pt idx="6181">
                  <c:v>0.55826754951067792</c:v>
                </c:pt>
                <c:pt idx="6182">
                  <c:v>0.66816437042405652</c:v>
                </c:pt>
                <c:pt idx="6183">
                  <c:v>0.59851052697352258</c:v>
                </c:pt>
                <c:pt idx="6184">
                  <c:v>0.66138719682327052</c:v>
                </c:pt>
                <c:pt idx="6185">
                  <c:v>0.65279664635478252</c:v>
                </c:pt>
                <c:pt idx="6186">
                  <c:v>0.65971092824203725</c:v>
                </c:pt>
                <c:pt idx="6187">
                  <c:v>0.58638262716219702</c:v>
                </c:pt>
                <c:pt idx="6188">
                  <c:v>0.66472638257660732</c:v>
                </c:pt>
                <c:pt idx="6189">
                  <c:v>0.72751102369667675</c:v>
                </c:pt>
                <c:pt idx="6190">
                  <c:v>0.61111113129944961</c:v>
                </c:pt>
                <c:pt idx="6191">
                  <c:v>0.62157364642674862</c:v>
                </c:pt>
                <c:pt idx="6192">
                  <c:v>0.77232396452632468</c:v>
                </c:pt>
                <c:pt idx="6193">
                  <c:v>0.89253513234597148</c:v>
                </c:pt>
                <c:pt idx="6194">
                  <c:v>0.68067632290113655</c:v>
                </c:pt>
                <c:pt idx="6195">
                  <c:v>0.72807528437661673</c:v>
                </c:pt>
                <c:pt idx="6196">
                  <c:v>0.80965031863626014</c:v>
                </c:pt>
                <c:pt idx="6197">
                  <c:v>0.84430464082839551</c:v>
                </c:pt>
                <c:pt idx="6198">
                  <c:v>0.70547326813667621</c:v>
                </c:pt>
                <c:pt idx="6199">
                  <c:v>0.89258745430158926</c:v>
                </c:pt>
                <c:pt idx="6200">
                  <c:v>1.0370968404295446</c:v>
                </c:pt>
                <c:pt idx="6201">
                  <c:v>1.0006161828881524</c:v>
                </c:pt>
                <c:pt idx="6202">
                  <c:v>0.91202894977835047</c:v>
                </c:pt>
                <c:pt idx="6203">
                  <c:v>1.019813306380194</c:v>
                </c:pt>
                <c:pt idx="6204">
                  <c:v>1.1455793936988976</c:v>
                </c:pt>
                <c:pt idx="6205">
                  <c:v>1.1308499666269745</c:v>
                </c:pt>
                <c:pt idx="6206">
                  <c:v>1.2331919821540267</c:v>
                </c:pt>
                <c:pt idx="6207">
                  <c:v>1.3429401629401974</c:v>
                </c:pt>
                <c:pt idx="6208">
                  <c:v>1.4076456793688243</c:v>
                </c:pt>
                <c:pt idx="6209">
                  <c:v>1.1295397153196591</c:v>
                </c:pt>
                <c:pt idx="6210">
                  <c:v>1.0850117253810885</c:v>
                </c:pt>
                <c:pt idx="6211">
                  <c:v>1.1980881088923563</c:v>
                </c:pt>
                <c:pt idx="6212">
                  <c:v>1.4071103796410813</c:v>
                </c:pt>
                <c:pt idx="6213">
                  <c:v>1.3988730176123059</c:v>
                </c:pt>
                <c:pt idx="6214">
                  <c:v>1.6704944890213695</c:v>
                </c:pt>
                <c:pt idx="6215">
                  <c:v>1.8766469231360667</c:v>
                </c:pt>
                <c:pt idx="6216">
                  <c:v>1.800111939407832</c:v>
                </c:pt>
                <c:pt idx="6217">
                  <c:v>1.7416379979402405</c:v>
                </c:pt>
                <c:pt idx="6218">
                  <c:v>1.9492037832121358</c:v>
                </c:pt>
                <c:pt idx="6219">
                  <c:v>1.9985328294450908</c:v>
                </c:pt>
                <c:pt idx="6220">
                  <c:v>1.7136819751052301</c:v>
                </c:pt>
                <c:pt idx="6221">
                  <c:v>1.7331215997425613</c:v>
                </c:pt>
                <c:pt idx="6222">
                  <c:v>1.8394658664016994</c:v>
                </c:pt>
                <c:pt idx="6223">
                  <c:v>1.8846967353636945</c:v>
                </c:pt>
                <c:pt idx="6224">
                  <c:v>1.7269758562921784</c:v>
                </c:pt>
                <c:pt idx="6225">
                  <c:v>1.8602504594014935</c:v>
                </c:pt>
                <c:pt idx="6226">
                  <c:v>1.8945300379569163</c:v>
                </c:pt>
                <c:pt idx="6227">
                  <c:v>1.9292697426253851</c:v>
                </c:pt>
                <c:pt idx="6228">
                  <c:v>1.8432931808469799</c:v>
                </c:pt>
                <c:pt idx="6229">
                  <c:v>1.9481157815697749</c:v>
                </c:pt>
                <c:pt idx="6230">
                  <c:v>2.1003053408627848</c:v>
                </c:pt>
                <c:pt idx="6231">
                  <c:v>2.0720619149936361</c:v>
                </c:pt>
                <c:pt idx="6232">
                  <c:v>1.8041292915626608</c:v>
                </c:pt>
                <c:pt idx="6233">
                  <c:v>1.6141289811166535</c:v>
                </c:pt>
                <c:pt idx="6234">
                  <c:v>1.6146209221291552</c:v>
                </c:pt>
                <c:pt idx="6235">
                  <c:v>1.453017727260391</c:v>
                </c:pt>
                <c:pt idx="6236">
                  <c:v>1.5886057728478935</c:v>
                </c:pt>
                <c:pt idx="6237">
                  <c:v>1.8925486855288276</c:v>
                </c:pt>
                <c:pt idx="6238">
                  <c:v>2.0399751317655457</c:v>
                </c:pt>
                <c:pt idx="6239">
                  <c:v>1.7487810704372628</c:v>
                </c:pt>
                <c:pt idx="6240">
                  <c:v>1.7905553148879918</c:v>
                </c:pt>
                <c:pt idx="6241">
                  <c:v>1.7957418574354622</c:v>
                </c:pt>
                <c:pt idx="6242">
                  <c:v>1.5890047470778192</c:v>
                </c:pt>
                <c:pt idx="6243">
                  <c:v>1.3101781681803619</c:v>
                </c:pt>
                <c:pt idx="6244">
                  <c:v>1.2775177551890131</c:v>
                </c:pt>
                <c:pt idx="6245">
                  <c:v>1.1526974425930792</c:v>
                </c:pt>
                <c:pt idx="6246">
                  <c:v>0.94908100016781494</c:v>
                </c:pt>
                <c:pt idx="6247">
                  <c:v>0.98360145219286321</c:v>
                </c:pt>
                <c:pt idx="6248">
                  <c:v>1.2042485022425859</c:v>
                </c:pt>
                <c:pt idx="6249">
                  <c:v>1.4285379754299616</c:v>
                </c:pt>
                <c:pt idx="6250">
                  <c:v>1.3557159232491574</c:v>
                </c:pt>
                <c:pt idx="6251">
                  <c:v>1.4394202287020008</c:v>
                </c:pt>
                <c:pt idx="6252">
                  <c:v>1.5199146889756971</c:v>
                </c:pt>
                <c:pt idx="6253">
                  <c:v>1.6306048180877437</c:v>
                </c:pt>
                <c:pt idx="6254">
                  <c:v>1.4898718128859159</c:v>
                </c:pt>
                <c:pt idx="6255">
                  <c:v>1.6198162098008515</c:v>
                </c:pt>
                <c:pt idx="6256">
                  <c:v>1.6697021970422172</c:v>
                </c:pt>
                <c:pt idx="6257">
                  <c:v>1.4977293381126187</c:v>
                </c:pt>
                <c:pt idx="6258">
                  <c:v>1.2689983571333829</c:v>
                </c:pt>
                <c:pt idx="6259">
                  <c:v>1.2931350548478662</c:v>
                </c:pt>
                <c:pt idx="6260">
                  <c:v>1.34129269333671</c:v>
                </c:pt>
                <c:pt idx="6261">
                  <c:v>1.3098439563897879</c:v>
                </c:pt>
                <c:pt idx="6262">
                  <c:v>1.37877201202995</c:v>
                </c:pt>
                <c:pt idx="6263">
                  <c:v>1.3451282925473467</c:v>
                </c:pt>
                <c:pt idx="6264">
                  <c:v>1.1673620656138106</c:v>
                </c:pt>
                <c:pt idx="6265">
                  <c:v>0.83712940941632752</c:v>
                </c:pt>
                <c:pt idx="6266">
                  <c:v>0.82292052542615579</c:v>
                </c:pt>
                <c:pt idx="6267">
                  <c:v>0.83825681617072845</c:v>
                </c:pt>
                <c:pt idx="6268">
                  <c:v>0.91993186496020507</c:v>
                </c:pt>
                <c:pt idx="6269">
                  <c:v>0.65573418869455891</c:v>
                </c:pt>
                <c:pt idx="6270">
                  <c:v>0.52363187546957879</c:v>
                </c:pt>
                <c:pt idx="6271">
                  <c:v>0.57700024907377023</c:v>
                </c:pt>
                <c:pt idx="6272">
                  <c:v>0.6838105818911544</c:v>
                </c:pt>
                <c:pt idx="6273">
                  <c:v>0.54353220915773459</c:v>
                </c:pt>
                <c:pt idx="6274">
                  <c:v>0.51660995396794163</c:v>
                </c:pt>
                <c:pt idx="6275">
                  <c:v>0.60954099561106045</c:v>
                </c:pt>
                <c:pt idx="6276">
                  <c:v>0.45622092738130626</c:v>
                </c:pt>
                <c:pt idx="6277">
                  <c:v>0.36025654545340413</c:v>
                </c:pt>
                <c:pt idx="6278">
                  <c:v>0.41548278476531197</c:v>
                </c:pt>
                <c:pt idx="6279">
                  <c:v>0.48906992572645214</c:v>
                </c:pt>
                <c:pt idx="6280">
                  <c:v>0.1286418877516895</c:v>
                </c:pt>
                <c:pt idx="6281">
                  <c:v>2.7867492270955641E-2</c:v>
                </c:pt>
                <c:pt idx="6282">
                  <c:v>3.1276017367795506E-2</c:v>
                </c:pt>
                <c:pt idx="6283">
                  <c:v>7.8065787569904233E-2</c:v>
                </c:pt>
                <c:pt idx="6284">
                  <c:v>1.66300282147267E-2</c:v>
                </c:pt>
                <c:pt idx="6285">
                  <c:v>0.17607960822158852</c:v>
                </c:pt>
                <c:pt idx="6286">
                  <c:v>0.29786647400748545</c:v>
                </c:pt>
                <c:pt idx="6287">
                  <c:v>0.22007341064679453</c:v>
                </c:pt>
                <c:pt idx="6288">
                  <c:v>0.10708659829269829</c:v>
                </c:pt>
                <c:pt idx="6289">
                  <c:v>0.16250970124875952</c:v>
                </c:pt>
                <c:pt idx="6290">
                  <c:v>0.30257553119637559</c:v>
                </c:pt>
                <c:pt idx="6291">
                  <c:v>0.2752483190071946</c:v>
                </c:pt>
                <c:pt idx="6292">
                  <c:v>0.33961943384699289</c:v>
                </c:pt>
                <c:pt idx="6293">
                  <c:v>0.44689473794888768</c:v>
                </c:pt>
                <c:pt idx="6294">
                  <c:v>0.50900520406935001</c:v>
                </c:pt>
                <c:pt idx="6295">
                  <c:v>0.28575780849754784</c:v>
                </c:pt>
                <c:pt idx="6296">
                  <c:v>0.42605218724496607</c:v>
                </c:pt>
                <c:pt idx="6297">
                  <c:v>0.68070451931045683</c:v>
                </c:pt>
                <c:pt idx="6298">
                  <c:v>0.77131858115815821</c:v>
                </c:pt>
                <c:pt idx="6299">
                  <c:v>0.47860405767739245</c:v>
                </c:pt>
                <c:pt idx="6300">
                  <c:v>0.38822199290925807</c:v>
                </c:pt>
                <c:pt idx="6301">
                  <c:v>0.38021874047468818</c:v>
                </c:pt>
                <c:pt idx="6302">
                  <c:v>0.2424691405744821</c:v>
                </c:pt>
                <c:pt idx="6303">
                  <c:v>7.0501954420095103E-2</c:v>
                </c:pt>
                <c:pt idx="6304">
                  <c:v>6.1346464330366945E-2</c:v>
                </c:pt>
                <c:pt idx="6305">
                  <c:v>2.8941495274712681E-2</c:v>
                </c:pt>
                <c:pt idx="6306">
                  <c:v>0.29729272865863021</c:v>
                </c:pt>
                <c:pt idx="6307">
                  <c:v>0.42918334780090284</c:v>
                </c:pt>
                <c:pt idx="6308">
                  <c:v>0.47139538733643338</c:v>
                </c:pt>
                <c:pt idx="6309">
                  <c:v>0.43374622296565835</c:v>
                </c:pt>
                <c:pt idx="6310">
                  <c:v>0.66198171221901903</c:v>
                </c:pt>
                <c:pt idx="6311">
                  <c:v>0.75287824716981322</c:v>
                </c:pt>
                <c:pt idx="6312">
                  <c:v>0.88441949875132564</c:v>
                </c:pt>
                <c:pt idx="6313">
                  <c:v>0.99742434769610133</c:v>
                </c:pt>
                <c:pt idx="6314">
                  <c:v>1.2526443753688408</c:v>
                </c:pt>
                <c:pt idx="6315">
                  <c:v>1.3118732648638338</c:v>
                </c:pt>
                <c:pt idx="6316">
                  <c:v>1.2749832864586614</c:v>
                </c:pt>
                <c:pt idx="6317">
                  <c:v>1.4721194634818595</c:v>
                </c:pt>
                <c:pt idx="6318">
                  <c:v>1.7105116502383111</c:v>
                </c:pt>
                <c:pt idx="6319">
                  <c:v>1.7359052891238596</c:v>
                </c:pt>
                <c:pt idx="6320">
                  <c:v>1.6579710173199924</c:v>
                </c:pt>
                <c:pt idx="6321">
                  <c:v>1.884317175855605</c:v>
                </c:pt>
                <c:pt idx="6322">
                  <c:v>1.8830194771576814</c:v>
                </c:pt>
                <c:pt idx="6323">
                  <c:v>1.8426300520132304</c:v>
                </c:pt>
                <c:pt idx="6324">
                  <c:v>1.9345981292418177</c:v>
                </c:pt>
                <c:pt idx="6325">
                  <c:v>2.2222414268284219</c:v>
                </c:pt>
                <c:pt idx="6326">
                  <c:v>2.1609082613393533</c:v>
                </c:pt>
                <c:pt idx="6327">
                  <c:v>2.1197804547828047</c:v>
                </c:pt>
                <c:pt idx="6328">
                  <c:v>2.1769986595216215</c:v>
                </c:pt>
                <c:pt idx="6329">
                  <c:v>2.3224166919946985</c:v>
                </c:pt>
                <c:pt idx="6330">
                  <c:v>2.3830693835813626</c:v>
                </c:pt>
                <c:pt idx="6331">
                  <c:v>2.4416207743581904</c:v>
                </c:pt>
                <c:pt idx="6332">
                  <c:v>2.4842980083698682</c:v>
                </c:pt>
                <c:pt idx="6333">
                  <c:v>2.4954747602477383</c:v>
                </c:pt>
                <c:pt idx="6334">
                  <c:v>2.514147743775875</c:v>
                </c:pt>
                <c:pt idx="6335">
                  <c:v>2.4638854039181104</c:v>
                </c:pt>
                <c:pt idx="6336">
                  <c:v>2.6267733742190882</c:v>
                </c:pt>
                <c:pt idx="6337">
                  <c:v>2.6187379457351136</c:v>
                </c:pt>
                <c:pt idx="6338">
                  <c:v>2.4923297639449333</c:v>
                </c:pt>
                <c:pt idx="6339">
                  <c:v>2.3363351230887712</c:v>
                </c:pt>
                <c:pt idx="6340">
                  <c:v>2.3994079777074626</c:v>
                </c:pt>
                <c:pt idx="6341">
                  <c:v>2.226061092004239</c:v>
                </c:pt>
                <c:pt idx="6342">
                  <c:v>2.1044056801921811</c:v>
                </c:pt>
                <c:pt idx="6343">
                  <c:v>2.0285584480656169</c:v>
                </c:pt>
                <c:pt idx="6344">
                  <c:v>1.8604536120689599</c:v>
                </c:pt>
                <c:pt idx="6345">
                  <c:v>1.583043819000109</c:v>
                </c:pt>
                <c:pt idx="6346">
                  <c:v>1.4872162644572045</c:v>
                </c:pt>
                <c:pt idx="6347">
                  <c:v>1.4941090495392937</c:v>
                </c:pt>
                <c:pt idx="6348">
                  <c:v>1.3552121759886278</c:v>
                </c:pt>
                <c:pt idx="6349">
                  <c:v>1.3179362659991309</c:v>
                </c:pt>
                <c:pt idx="6350">
                  <c:v>1.3082701816556646</c:v>
                </c:pt>
                <c:pt idx="6351">
                  <c:v>1.4632709281560676</c:v>
                </c:pt>
                <c:pt idx="6352">
                  <c:v>1.4088979002508695</c:v>
                </c:pt>
                <c:pt idx="6353">
                  <c:v>1.3566168204426083</c:v>
                </c:pt>
                <c:pt idx="6354">
                  <c:v>1.3114469115182485</c:v>
                </c:pt>
                <c:pt idx="6355">
                  <c:v>1.5085823179445388</c:v>
                </c:pt>
                <c:pt idx="6356">
                  <c:v>1.450821460509222</c:v>
                </c:pt>
                <c:pt idx="6357">
                  <c:v>1.2910394892358585</c:v>
                </c:pt>
                <c:pt idx="6358">
                  <c:v>1.2142966743501862</c:v>
                </c:pt>
                <c:pt idx="6359">
                  <c:v>1.1637985101000763</c:v>
                </c:pt>
                <c:pt idx="6360">
                  <c:v>0.95936317485618838</c:v>
                </c:pt>
                <c:pt idx="6361">
                  <c:v>0.89811571834188908</c:v>
                </c:pt>
                <c:pt idx="6362">
                  <c:v>1.122232017879282</c:v>
                </c:pt>
                <c:pt idx="6363">
                  <c:v>1.0551791808426756</c:v>
                </c:pt>
                <c:pt idx="6364">
                  <c:v>0.9088796384277007</c:v>
                </c:pt>
                <c:pt idx="6365">
                  <c:v>0.90898465804648887</c:v>
                </c:pt>
                <c:pt idx="6366">
                  <c:v>1.1213763680824853</c:v>
                </c:pt>
                <c:pt idx="6367">
                  <c:v>0.94955382842846059</c:v>
                </c:pt>
                <c:pt idx="6368">
                  <c:v>0.80300633139947974</c:v>
                </c:pt>
                <c:pt idx="6369">
                  <c:v>0.72023730179904</c:v>
                </c:pt>
                <c:pt idx="6370">
                  <c:v>0.73579109766596806</c:v>
                </c:pt>
                <c:pt idx="6371">
                  <c:v>0.54443076077436103</c:v>
                </c:pt>
                <c:pt idx="6372">
                  <c:v>0.46091370236916585</c:v>
                </c:pt>
                <c:pt idx="6373">
                  <c:v>0.55879225867879101</c:v>
                </c:pt>
                <c:pt idx="6374">
                  <c:v>0.6339580901657933</c:v>
                </c:pt>
                <c:pt idx="6375">
                  <c:v>0.46859795880351052</c:v>
                </c:pt>
                <c:pt idx="6376">
                  <c:v>0.21520078641674312</c:v>
                </c:pt>
                <c:pt idx="6377">
                  <c:v>0.2164522318232045</c:v>
                </c:pt>
                <c:pt idx="6378">
                  <c:v>0.19253443370926449</c:v>
                </c:pt>
                <c:pt idx="6379">
                  <c:v>0.17518601243405918</c:v>
                </c:pt>
                <c:pt idx="6380">
                  <c:v>1.4511797383433223E-2</c:v>
                </c:pt>
                <c:pt idx="6381">
                  <c:v>8.7845902486599181E-2</c:v>
                </c:pt>
                <c:pt idx="6382">
                  <c:v>0.49593025238067301</c:v>
                </c:pt>
                <c:pt idx="6383">
                  <c:v>0.78222111374163583</c:v>
                </c:pt>
                <c:pt idx="6384">
                  <c:v>0.83246241713681912</c:v>
                </c:pt>
                <c:pt idx="6385">
                  <c:v>0.65967384885285929</c:v>
                </c:pt>
                <c:pt idx="6386">
                  <c:v>0.72848151220537827</c:v>
                </c:pt>
                <c:pt idx="6387">
                  <c:v>0.71518672308610998</c:v>
                </c:pt>
                <c:pt idx="6388">
                  <c:v>0.5483573400913061</c:v>
                </c:pt>
                <c:pt idx="6389">
                  <c:v>0.59947107910874609</c:v>
                </c:pt>
                <c:pt idx="6390">
                  <c:v>0.75457600474611908</c:v>
                </c:pt>
                <c:pt idx="6391">
                  <c:v>0.85884477608196219</c:v>
                </c:pt>
                <c:pt idx="6392">
                  <c:v>0.82460871857460105</c:v>
                </c:pt>
                <c:pt idx="6393">
                  <c:v>0.99116566734249667</c:v>
                </c:pt>
                <c:pt idx="6394">
                  <c:v>1.1877401120378925</c:v>
                </c:pt>
                <c:pt idx="6395">
                  <c:v>1.5250243513558233</c:v>
                </c:pt>
                <c:pt idx="6396">
                  <c:v>1.5160470128357466</c:v>
                </c:pt>
                <c:pt idx="6397">
                  <c:v>1.527564397970663</c:v>
                </c:pt>
                <c:pt idx="6398">
                  <c:v>1.5562154710953702</c:v>
                </c:pt>
                <c:pt idx="6399">
                  <c:v>1.5507742053561659</c:v>
                </c:pt>
                <c:pt idx="6400">
                  <c:v>1.3109179510073039</c:v>
                </c:pt>
                <c:pt idx="6401">
                  <c:v>1.3195817027594452</c:v>
                </c:pt>
                <c:pt idx="6402">
                  <c:v>1.4194423466285091</c:v>
                </c:pt>
                <c:pt idx="6403">
                  <c:v>1.2557069537544963</c:v>
                </c:pt>
                <c:pt idx="6404">
                  <c:v>1.2316796049120651</c:v>
                </c:pt>
                <c:pt idx="6405">
                  <c:v>1.485674920100893</c:v>
                </c:pt>
                <c:pt idx="6406">
                  <c:v>1.6413471646924616</c:v>
                </c:pt>
                <c:pt idx="6407">
                  <c:v>1.4589109741632182</c:v>
                </c:pt>
                <c:pt idx="6408">
                  <c:v>1.5090998001539613</c:v>
                </c:pt>
                <c:pt idx="6409">
                  <c:v>1.4204783450469778</c:v>
                </c:pt>
                <c:pt idx="6410">
                  <c:v>1.2563464240390552</c:v>
                </c:pt>
                <c:pt idx="6411">
                  <c:v>0.98800444379265895</c:v>
                </c:pt>
                <c:pt idx="6412">
                  <c:v>0.99876727095427742</c:v>
                </c:pt>
                <c:pt idx="6413">
                  <c:v>1.003948335017987</c:v>
                </c:pt>
                <c:pt idx="6414">
                  <c:v>0.99861370410559447</c:v>
                </c:pt>
                <c:pt idx="6415">
                  <c:v>0.86911763643295648</c:v>
                </c:pt>
                <c:pt idx="6416">
                  <c:v>0.91640724517072236</c:v>
                </c:pt>
                <c:pt idx="6417">
                  <c:v>1.1278893178477469</c:v>
                </c:pt>
                <c:pt idx="6418">
                  <c:v>1.1443267681382692</c:v>
                </c:pt>
                <c:pt idx="6419">
                  <c:v>1.184147311329375</c:v>
                </c:pt>
                <c:pt idx="6420">
                  <c:v>1.310291266305835</c:v>
                </c:pt>
                <c:pt idx="6421">
                  <c:v>1.3471689254322161</c:v>
                </c:pt>
                <c:pt idx="6422">
                  <c:v>0.95969043232706219</c:v>
                </c:pt>
                <c:pt idx="6423">
                  <c:v>0.8892176008890732</c:v>
                </c:pt>
                <c:pt idx="6424">
                  <c:v>0.90106641635494034</c:v>
                </c:pt>
                <c:pt idx="6425">
                  <c:v>0.91154601418206516</c:v>
                </c:pt>
                <c:pt idx="6426">
                  <c:v>0.78146860458318945</c:v>
                </c:pt>
                <c:pt idx="6427">
                  <c:v>0.94661070812408366</c:v>
                </c:pt>
                <c:pt idx="6428">
                  <c:v>1.0935494376791919</c:v>
                </c:pt>
                <c:pt idx="6429">
                  <c:v>1.2072076568784091</c:v>
                </c:pt>
                <c:pt idx="6430">
                  <c:v>1.3390648252246371</c:v>
                </c:pt>
                <c:pt idx="6431">
                  <c:v>1.6121613285914618</c:v>
                </c:pt>
                <c:pt idx="6432">
                  <c:v>1.7451775852432694</c:v>
                </c:pt>
                <c:pt idx="6433">
                  <c:v>1.48448738646875</c:v>
                </c:pt>
                <c:pt idx="6434">
                  <c:v>1.2107733759622683</c:v>
                </c:pt>
                <c:pt idx="6435">
                  <c:v>1.0577125084508714</c:v>
                </c:pt>
                <c:pt idx="6436">
                  <c:v>1.0317217676381718</c:v>
                </c:pt>
                <c:pt idx="6437">
                  <c:v>0.75438700461417341</c:v>
                </c:pt>
                <c:pt idx="6438">
                  <c:v>0.73090702812663511</c:v>
                </c:pt>
                <c:pt idx="6439">
                  <c:v>0.78519053992067134</c:v>
                </c:pt>
                <c:pt idx="6440">
                  <c:v>0.81872233683118267</c:v>
                </c:pt>
                <c:pt idx="6441">
                  <c:v>0.59977784074665907</c:v>
                </c:pt>
                <c:pt idx="6442">
                  <c:v>0.66736420111880168</c:v>
                </c:pt>
                <c:pt idx="6443">
                  <c:v>0.80191653187521239</c:v>
                </c:pt>
                <c:pt idx="6444">
                  <c:v>0.67272834466314291</c:v>
                </c:pt>
                <c:pt idx="6445">
                  <c:v>0.4108225588680896</c:v>
                </c:pt>
                <c:pt idx="6446">
                  <c:v>0.26864980885646139</c:v>
                </c:pt>
                <c:pt idx="6447">
                  <c:v>7.4628612434579578E-2</c:v>
                </c:pt>
                <c:pt idx="6448">
                  <c:v>0.33817399844546736</c:v>
                </c:pt>
                <c:pt idx="6449">
                  <c:v>0.44578215910040098</c:v>
                </c:pt>
                <c:pt idx="6450">
                  <c:v>0.40226060450896683</c:v>
                </c:pt>
                <c:pt idx="6451">
                  <c:v>0.27898236956612732</c:v>
                </c:pt>
                <c:pt idx="6452">
                  <c:v>0.36231408471374416</c:v>
                </c:pt>
                <c:pt idx="6453">
                  <c:v>0.29413513404487684</c:v>
                </c:pt>
                <c:pt idx="6454">
                  <c:v>0.32176466126077163</c:v>
                </c:pt>
                <c:pt idx="6455">
                  <c:v>0.32365292356584974</c:v>
                </c:pt>
                <c:pt idx="6456">
                  <c:v>0.48398944225557378</c:v>
                </c:pt>
                <c:pt idx="6457">
                  <c:v>0.49823236090379525</c:v>
                </c:pt>
                <c:pt idx="6458">
                  <c:v>0.52323549405873759</c:v>
                </c:pt>
                <c:pt idx="6459">
                  <c:v>0.70004063579209064</c:v>
                </c:pt>
                <c:pt idx="6460">
                  <c:v>0.78960696320171908</c:v>
                </c:pt>
                <c:pt idx="6461">
                  <c:v>0.6377992336595365</c:v>
                </c:pt>
                <c:pt idx="6462">
                  <c:v>0.47722796898330477</c:v>
                </c:pt>
                <c:pt idx="6463">
                  <c:v>0.56268162872639049</c:v>
                </c:pt>
                <c:pt idx="6464">
                  <c:v>0.29121036312416154</c:v>
                </c:pt>
                <c:pt idx="6465">
                  <c:v>0.10242700754776921</c:v>
                </c:pt>
                <c:pt idx="6466">
                  <c:v>0.41193846207281049</c:v>
                </c:pt>
                <c:pt idx="6467">
                  <c:v>0.40432772371378073</c:v>
                </c:pt>
                <c:pt idx="6468">
                  <c:v>0.65123385832325109</c:v>
                </c:pt>
                <c:pt idx="6469">
                  <c:v>0.7715410691751684</c:v>
                </c:pt>
                <c:pt idx="6470">
                  <c:v>0.7164565487782748</c:v>
                </c:pt>
                <c:pt idx="6471">
                  <c:v>0.47384830579250653</c:v>
                </c:pt>
                <c:pt idx="6472">
                  <c:v>0.45576705740965856</c:v>
                </c:pt>
                <c:pt idx="6473">
                  <c:v>0.66769235145710226</c:v>
                </c:pt>
                <c:pt idx="6474">
                  <c:v>0.92394017216217228</c:v>
                </c:pt>
                <c:pt idx="6475">
                  <c:v>1.1490479329610701</c:v>
                </c:pt>
                <c:pt idx="6476">
                  <c:v>1.2894493465336652</c:v>
                </c:pt>
                <c:pt idx="6477">
                  <c:v>1.4671688013453088</c:v>
                </c:pt>
                <c:pt idx="6478">
                  <c:v>1.3683196616697657</c:v>
                </c:pt>
                <c:pt idx="6479">
                  <c:v>1.3871697571912733</c:v>
                </c:pt>
                <c:pt idx="6480">
                  <c:v>1.3947176839315762</c:v>
                </c:pt>
                <c:pt idx="6481">
                  <c:v>1.383715630878434</c:v>
                </c:pt>
                <c:pt idx="6482">
                  <c:v>1.069907734844481</c:v>
                </c:pt>
                <c:pt idx="6483">
                  <c:v>0.98099005823041108</c:v>
                </c:pt>
                <c:pt idx="6484">
                  <c:v>0.87509095020140137</c:v>
                </c:pt>
                <c:pt idx="6485">
                  <c:v>0.7674486116853898</c:v>
                </c:pt>
                <c:pt idx="6486">
                  <c:v>0.69926466762046113</c:v>
                </c:pt>
                <c:pt idx="6487">
                  <c:v>0.89655702585685704</c:v>
                </c:pt>
                <c:pt idx="6488">
                  <c:v>1.0162893996122451</c:v>
                </c:pt>
                <c:pt idx="6489">
                  <c:v>0.87696645734931733</c:v>
                </c:pt>
                <c:pt idx="6490">
                  <c:v>0.82986794652710416</c:v>
                </c:pt>
                <c:pt idx="6491">
                  <c:v>0.78725487718146914</c:v>
                </c:pt>
                <c:pt idx="6492">
                  <c:v>0.6769371076588161</c:v>
                </c:pt>
                <c:pt idx="6493">
                  <c:v>0.30147700391276788</c:v>
                </c:pt>
                <c:pt idx="6494">
                  <c:v>0.13776011528152154</c:v>
                </c:pt>
                <c:pt idx="6495">
                  <c:v>6.4371279922624702E-2</c:v>
                </c:pt>
                <c:pt idx="6496">
                  <c:v>0.22093609846064466</c:v>
                </c:pt>
                <c:pt idx="6497">
                  <c:v>0.47553480276186555</c:v>
                </c:pt>
                <c:pt idx="6498">
                  <c:v>0.4637718736052866</c:v>
                </c:pt>
                <c:pt idx="6499">
                  <c:v>0.39345925924849667</c:v>
                </c:pt>
                <c:pt idx="6500">
                  <c:v>0.38300942922484804</c:v>
                </c:pt>
                <c:pt idx="6501">
                  <c:v>0.53695615467784208</c:v>
                </c:pt>
                <c:pt idx="6502">
                  <c:v>0.55905072691342361</c:v>
                </c:pt>
                <c:pt idx="6503">
                  <c:v>0.61615367503129015</c:v>
                </c:pt>
                <c:pt idx="6504">
                  <c:v>0.88788930004663003</c:v>
                </c:pt>
                <c:pt idx="6505">
                  <c:v>1.0056722257605981</c:v>
                </c:pt>
                <c:pt idx="6506">
                  <c:v>1.0430407831749837</c:v>
                </c:pt>
                <c:pt idx="6507">
                  <c:v>1.1332572979220701</c:v>
                </c:pt>
                <c:pt idx="6508">
                  <c:v>1.425688010524151</c:v>
                </c:pt>
                <c:pt idx="6509">
                  <c:v>1.3598105257840749</c:v>
                </c:pt>
                <c:pt idx="6510">
                  <c:v>1.2933944816657401</c:v>
                </c:pt>
                <c:pt idx="6511">
                  <c:v>1.2833891531464756</c:v>
                </c:pt>
                <c:pt idx="6512">
                  <c:v>1.4022803996543547</c:v>
                </c:pt>
                <c:pt idx="6513">
                  <c:v>1.251474466728058</c:v>
                </c:pt>
                <c:pt idx="6514">
                  <c:v>1.1079469432290936</c:v>
                </c:pt>
                <c:pt idx="6515">
                  <c:v>1.2179548049545847</c:v>
                </c:pt>
                <c:pt idx="6516">
                  <c:v>1.4844162089570061</c:v>
                </c:pt>
                <c:pt idx="6517">
                  <c:v>1.564264405230519</c:v>
                </c:pt>
                <c:pt idx="6518">
                  <c:v>1.5361655342914697</c:v>
                </c:pt>
                <c:pt idx="6519">
                  <c:v>1.7931603824178515</c:v>
                </c:pt>
                <c:pt idx="6520">
                  <c:v>1.8959220705836946</c:v>
                </c:pt>
                <c:pt idx="6521">
                  <c:v>1.7253075134382314</c:v>
                </c:pt>
                <c:pt idx="6522">
                  <c:v>1.5825435872659155</c:v>
                </c:pt>
                <c:pt idx="6523">
                  <c:v>1.883294360992581</c:v>
                </c:pt>
                <c:pt idx="6524">
                  <c:v>1.8743442609680894</c:v>
                </c:pt>
                <c:pt idx="6525">
                  <c:v>1.7758295076270905</c:v>
                </c:pt>
                <c:pt idx="6526">
                  <c:v>1.8843480774968824</c:v>
                </c:pt>
                <c:pt idx="6527">
                  <c:v>2.1185748389423154</c:v>
                </c:pt>
                <c:pt idx="6528">
                  <c:v>2.0569487964907567</c:v>
                </c:pt>
                <c:pt idx="6529">
                  <c:v>2.1254478869953757</c:v>
                </c:pt>
                <c:pt idx="6530">
                  <c:v>2.3772598864192207</c:v>
                </c:pt>
                <c:pt idx="6531">
                  <c:v>2.4721302804549992</c:v>
                </c:pt>
                <c:pt idx="6532">
                  <c:v>2.3706696141109624</c:v>
                </c:pt>
                <c:pt idx="6533">
                  <c:v>2.2523735502236599</c:v>
                </c:pt>
                <c:pt idx="6534">
                  <c:v>2.2554861929951979</c:v>
                </c:pt>
                <c:pt idx="6535">
                  <c:v>2.0875533594163214</c:v>
                </c:pt>
                <c:pt idx="6536">
                  <c:v>1.9787770844014876</c:v>
                </c:pt>
                <c:pt idx="6537">
                  <c:v>1.9123559262761871</c:v>
                </c:pt>
                <c:pt idx="6538">
                  <c:v>2.1519669286623158</c:v>
                </c:pt>
                <c:pt idx="6539">
                  <c:v>2.2737766404945923</c:v>
                </c:pt>
                <c:pt idx="6540">
                  <c:v>2.3281011508767238</c:v>
                </c:pt>
                <c:pt idx="6541">
                  <c:v>2.3693772144839889</c:v>
                </c:pt>
                <c:pt idx="6542">
                  <c:v>2.5316496145350338</c:v>
                </c:pt>
                <c:pt idx="6543">
                  <c:v>2.4011558435981488</c:v>
                </c:pt>
                <c:pt idx="6544">
                  <c:v>2.2329803753275215</c:v>
                </c:pt>
                <c:pt idx="6545">
                  <c:v>2.3548783188213678</c:v>
                </c:pt>
                <c:pt idx="6546">
                  <c:v>2.3070996464474613</c:v>
                </c:pt>
                <c:pt idx="6547">
                  <c:v>1.9497462089605624</c:v>
                </c:pt>
                <c:pt idx="6548">
                  <c:v>1.5779932008008424</c:v>
                </c:pt>
                <c:pt idx="6549">
                  <c:v>1.4166208351314982</c:v>
                </c:pt>
                <c:pt idx="6550">
                  <c:v>1.1142173356170546</c:v>
                </c:pt>
                <c:pt idx="6551">
                  <c:v>1.1138623598068818</c:v>
                </c:pt>
                <c:pt idx="6552">
                  <c:v>1.2456035769430467</c:v>
                </c:pt>
                <c:pt idx="6553">
                  <c:v>1.3121080003114995</c:v>
                </c:pt>
                <c:pt idx="6554">
                  <c:v>0.99531647739136098</c:v>
                </c:pt>
                <c:pt idx="6555">
                  <c:v>0.67506442260197552</c:v>
                </c:pt>
                <c:pt idx="6556">
                  <c:v>0.42404438254030641</c:v>
                </c:pt>
                <c:pt idx="6557">
                  <c:v>0.44439948733249368</c:v>
                </c:pt>
                <c:pt idx="6558">
                  <c:v>0.45774284083960071</c:v>
                </c:pt>
                <c:pt idx="6559">
                  <c:v>0.24697081665777487</c:v>
                </c:pt>
                <c:pt idx="6560">
                  <c:v>4.7265620311551793E-2</c:v>
                </c:pt>
                <c:pt idx="6561">
                  <c:v>0.42256121097607013</c:v>
                </c:pt>
                <c:pt idx="6562">
                  <c:v>0.76909784435839934</c:v>
                </c:pt>
                <c:pt idx="6563">
                  <c:v>0.92818206116057467</c:v>
                </c:pt>
                <c:pt idx="6564">
                  <c:v>0.64756907473538594</c:v>
                </c:pt>
                <c:pt idx="6565">
                  <c:v>0.6674381192623946</c:v>
                </c:pt>
                <c:pt idx="6566">
                  <c:v>0.85072478308779997</c:v>
                </c:pt>
                <c:pt idx="6567">
                  <c:v>1.0146609890041445</c:v>
                </c:pt>
                <c:pt idx="6568">
                  <c:v>1.0239061140572436</c:v>
                </c:pt>
                <c:pt idx="6569">
                  <c:v>1.3779370512738311</c:v>
                </c:pt>
                <c:pt idx="6570">
                  <c:v>1.5854708899782208</c:v>
                </c:pt>
                <c:pt idx="6571">
                  <c:v>1.5523783663025514</c:v>
                </c:pt>
                <c:pt idx="6572">
                  <c:v>1.5758216697790974</c:v>
                </c:pt>
                <c:pt idx="6573">
                  <c:v>1.8671787347393189</c:v>
                </c:pt>
                <c:pt idx="6574">
                  <c:v>2.1147897614731539</c:v>
                </c:pt>
                <c:pt idx="6575">
                  <c:v>2.1146585929235227</c:v>
                </c:pt>
                <c:pt idx="6576">
                  <c:v>2.016821916741443</c:v>
                </c:pt>
                <c:pt idx="6577">
                  <c:v>1.9100751627444945</c:v>
                </c:pt>
                <c:pt idx="6578">
                  <c:v>1.9896710324119447</c:v>
                </c:pt>
                <c:pt idx="6579">
                  <c:v>1.8646671977135185</c:v>
                </c:pt>
                <c:pt idx="6580">
                  <c:v>1.8996988048233749</c:v>
                </c:pt>
                <c:pt idx="6581">
                  <c:v>2.0094580179878374</c:v>
                </c:pt>
                <c:pt idx="6582">
                  <c:v>2.1018123078972737</c:v>
                </c:pt>
                <c:pt idx="6583">
                  <c:v>1.9588035424372374</c:v>
                </c:pt>
                <c:pt idx="6584">
                  <c:v>2.1793435597873176</c:v>
                </c:pt>
                <c:pt idx="6585">
                  <c:v>2.5306010492074651</c:v>
                </c:pt>
                <c:pt idx="6586">
                  <c:v>2.6021198907610037</c:v>
                </c:pt>
                <c:pt idx="6587">
                  <c:v>2.4729190158617951</c:v>
                </c:pt>
                <c:pt idx="6588">
                  <c:v>2.4651978679905677</c:v>
                </c:pt>
                <c:pt idx="6589">
                  <c:v>2.3996225484307061</c:v>
                </c:pt>
                <c:pt idx="6590">
                  <c:v>2.0946301053957428</c:v>
                </c:pt>
                <c:pt idx="6591">
                  <c:v>2.0632852042980856</c:v>
                </c:pt>
                <c:pt idx="6592">
                  <c:v>2.1968544178422671</c:v>
                </c:pt>
                <c:pt idx="6593">
                  <c:v>2.3643690622538482</c:v>
                </c:pt>
                <c:pt idx="6594">
                  <c:v>2.1349756539994238</c:v>
                </c:pt>
                <c:pt idx="6595">
                  <c:v>2.1467828786907734</c:v>
                </c:pt>
                <c:pt idx="6596">
                  <c:v>2.3468209605964288</c:v>
                </c:pt>
                <c:pt idx="6597">
                  <c:v>2.6159126874908458</c:v>
                </c:pt>
                <c:pt idx="6598">
                  <c:v>2.5361812937352481</c:v>
                </c:pt>
                <c:pt idx="6599">
                  <c:v>2.5907689806021286</c:v>
                </c:pt>
                <c:pt idx="6600">
                  <c:v>2.6659065629817551</c:v>
                </c:pt>
                <c:pt idx="6601">
                  <c:v>2.4877269765106336</c:v>
                </c:pt>
                <c:pt idx="6602">
                  <c:v>2.3118128414746191</c:v>
                </c:pt>
                <c:pt idx="6603">
                  <c:v>2.3559271357263425</c:v>
                </c:pt>
                <c:pt idx="6604">
                  <c:v>2.3502939934070808</c:v>
                </c:pt>
                <c:pt idx="6605">
                  <c:v>2.0124219960472978</c:v>
                </c:pt>
                <c:pt idx="6606">
                  <c:v>2.0480561340738883</c:v>
                </c:pt>
                <c:pt idx="6607">
                  <c:v>2.1857901741130785</c:v>
                </c:pt>
                <c:pt idx="6608">
                  <c:v>2.2748051314939768</c:v>
                </c:pt>
                <c:pt idx="6609">
                  <c:v>2.241284674609699</c:v>
                </c:pt>
                <c:pt idx="6610">
                  <c:v>2.5722902460050143</c:v>
                </c:pt>
                <c:pt idx="6611">
                  <c:v>2.645463360516036</c:v>
                </c:pt>
                <c:pt idx="6612">
                  <c:v>2.4107500635441754</c:v>
                </c:pt>
                <c:pt idx="6613">
                  <c:v>1.9548167372678416</c:v>
                </c:pt>
                <c:pt idx="6614">
                  <c:v>1.7060283118642063</c:v>
                </c:pt>
                <c:pt idx="6615">
                  <c:v>1.5870873115396393</c:v>
                </c:pt>
                <c:pt idx="6616">
                  <c:v>1.5046831502050597</c:v>
                </c:pt>
                <c:pt idx="6617">
                  <c:v>1.5217702669470783</c:v>
                </c:pt>
                <c:pt idx="6618">
                  <c:v>1.5497776139305928</c:v>
                </c:pt>
                <c:pt idx="6619">
                  <c:v>1.4784614252189927</c:v>
                </c:pt>
                <c:pt idx="6620">
                  <c:v>1.2596292007147996</c:v>
                </c:pt>
                <c:pt idx="6621">
                  <c:v>1.4916215071026995</c:v>
                </c:pt>
                <c:pt idx="6622">
                  <c:v>1.7690135302644536</c:v>
                </c:pt>
                <c:pt idx="6623">
                  <c:v>1.8714110314575341</c:v>
                </c:pt>
                <c:pt idx="6624">
                  <c:v>1.5103994063022774</c:v>
                </c:pt>
                <c:pt idx="6625">
                  <c:v>1.2922306378245199</c:v>
                </c:pt>
                <c:pt idx="6626">
                  <c:v>1.0410753986350236</c:v>
                </c:pt>
                <c:pt idx="6627">
                  <c:v>0.67344543767382503</c:v>
                </c:pt>
                <c:pt idx="6628">
                  <c:v>0.24708321412128642</c:v>
                </c:pt>
                <c:pt idx="6629">
                  <c:v>0.14567534946066574</c:v>
                </c:pt>
                <c:pt idx="6630">
                  <c:v>7.1912278881727465E-2</c:v>
                </c:pt>
                <c:pt idx="6631">
                  <c:v>0.12397284045086931</c:v>
                </c:pt>
                <c:pt idx="6632">
                  <c:v>4.0249142403409044E-2</c:v>
                </c:pt>
                <c:pt idx="6633">
                  <c:v>0.22166257508387344</c:v>
                </c:pt>
                <c:pt idx="6634">
                  <c:v>0.41371683846145801</c:v>
                </c:pt>
                <c:pt idx="6635">
                  <c:v>0.31274168882087094</c:v>
                </c:pt>
                <c:pt idx="6636">
                  <c:v>0.26854896816718488</c:v>
                </c:pt>
                <c:pt idx="6637">
                  <c:v>8.539638719785847E-2</c:v>
                </c:pt>
                <c:pt idx="6638">
                  <c:v>5.4172320182332978E-2</c:v>
                </c:pt>
                <c:pt idx="6639">
                  <c:v>5.3800229769990437E-2</c:v>
                </c:pt>
                <c:pt idx="6640">
                  <c:v>1.5802459154092618E-2</c:v>
                </c:pt>
                <c:pt idx="6641">
                  <c:v>4.2877199153642076E-2</c:v>
                </c:pt>
                <c:pt idx="6642">
                  <c:v>5.163691747819521E-2</c:v>
                </c:pt>
                <c:pt idx="6643">
                  <c:v>6.913095106986189E-2</c:v>
                </c:pt>
                <c:pt idx="6644">
                  <c:v>0.29904385838716374</c:v>
                </c:pt>
                <c:pt idx="6645">
                  <c:v>0.49503749547943987</c:v>
                </c:pt>
                <c:pt idx="6646">
                  <c:v>0.4646334515942987</c:v>
                </c:pt>
                <c:pt idx="6647">
                  <c:v>0.56103524630167967</c:v>
                </c:pt>
                <c:pt idx="6648">
                  <c:v>0.61149110687037544</c:v>
                </c:pt>
                <c:pt idx="6649">
                  <c:v>0.4875043374354342</c:v>
                </c:pt>
                <c:pt idx="6650">
                  <c:v>6.2898264434296802E-2</c:v>
                </c:pt>
                <c:pt idx="6651">
                  <c:v>2.6947712305898097E-2</c:v>
                </c:pt>
                <c:pt idx="6652">
                  <c:v>6.4370149327993786E-2</c:v>
                </c:pt>
                <c:pt idx="6653">
                  <c:v>6.0092547084859893E-2</c:v>
                </c:pt>
                <c:pt idx="6654">
                  <c:v>0.1913460496120698</c:v>
                </c:pt>
                <c:pt idx="6655">
                  <c:v>5.1054666867338394E-3</c:v>
                </c:pt>
                <c:pt idx="6656">
                  <c:v>0.263959038229993</c:v>
                </c:pt>
                <c:pt idx="6657">
                  <c:v>0.36435800574698241</c:v>
                </c:pt>
                <c:pt idx="6658">
                  <c:v>0.3367687366240899</c:v>
                </c:pt>
                <c:pt idx="6659">
                  <c:v>0.32852105261734854</c:v>
                </c:pt>
                <c:pt idx="6660">
                  <c:v>0.16262090838651622</c:v>
                </c:pt>
                <c:pt idx="6661">
                  <c:v>0.36558844616901154</c:v>
                </c:pt>
                <c:pt idx="6662">
                  <c:v>0.70563831945400157</c:v>
                </c:pt>
                <c:pt idx="6663">
                  <c:v>0.78018971567168682</c:v>
                </c:pt>
                <c:pt idx="6664">
                  <c:v>0.80694483092924407</c:v>
                </c:pt>
                <c:pt idx="6665">
                  <c:v>1.1800106239671861</c:v>
                </c:pt>
                <c:pt idx="6666">
                  <c:v>1.255517991892954</c:v>
                </c:pt>
                <c:pt idx="6667">
                  <c:v>1.2252550545716421</c:v>
                </c:pt>
                <c:pt idx="6668">
                  <c:v>1.2339199067474182</c:v>
                </c:pt>
                <c:pt idx="6669">
                  <c:v>1.3776230004213919</c:v>
                </c:pt>
                <c:pt idx="6670">
                  <c:v>1.1387097732276834</c:v>
                </c:pt>
                <c:pt idx="6671">
                  <c:v>0.94835882232388524</c:v>
                </c:pt>
                <c:pt idx="6672">
                  <c:v>1.1743372683738513</c:v>
                </c:pt>
                <c:pt idx="6673">
                  <c:v>1.6136366499480173</c:v>
                </c:pt>
                <c:pt idx="6674">
                  <c:v>1.8982696963566037</c:v>
                </c:pt>
                <c:pt idx="6675">
                  <c:v>2.0471980187829808</c:v>
                </c:pt>
                <c:pt idx="6676">
                  <c:v>2.1203840109106213</c:v>
                </c:pt>
                <c:pt idx="6677">
                  <c:v>1.8309067280479807</c:v>
                </c:pt>
                <c:pt idx="6678">
                  <c:v>1.6155429100979339</c:v>
                </c:pt>
                <c:pt idx="6679">
                  <c:v>1.5188262976910314</c:v>
                </c:pt>
                <c:pt idx="6680">
                  <c:v>1.6253448701151902</c:v>
                </c:pt>
                <c:pt idx="6681">
                  <c:v>1.406938478079844</c:v>
                </c:pt>
                <c:pt idx="6682">
                  <c:v>1.1003109529453976</c:v>
                </c:pt>
                <c:pt idx="6683">
                  <c:v>0.88312986433881024</c:v>
                </c:pt>
                <c:pt idx="6684">
                  <c:v>0.98316657187600565</c:v>
                </c:pt>
                <c:pt idx="6685">
                  <c:v>0.93811524298738469</c:v>
                </c:pt>
                <c:pt idx="6686">
                  <c:v>0.93586050677015853</c:v>
                </c:pt>
                <c:pt idx="6687">
                  <c:v>1.2218482381461535</c:v>
                </c:pt>
                <c:pt idx="6688">
                  <c:v>1.3514411622155684</c:v>
                </c:pt>
                <c:pt idx="6689">
                  <c:v>1.1304288983160473</c:v>
                </c:pt>
                <c:pt idx="6690">
                  <c:v>0.97201419555773594</c:v>
                </c:pt>
                <c:pt idx="6691">
                  <c:v>1.1158352819889843</c:v>
                </c:pt>
                <c:pt idx="6692">
                  <c:v>0.911358226652349</c:v>
                </c:pt>
                <c:pt idx="6693">
                  <c:v>0.61930142889181972</c:v>
                </c:pt>
                <c:pt idx="6694">
                  <c:v>0.4431988590338225</c:v>
                </c:pt>
                <c:pt idx="6695">
                  <c:v>0.67341734475218595</c:v>
                </c:pt>
                <c:pt idx="6696">
                  <c:v>0.77124292618266943</c:v>
                </c:pt>
                <c:pt idx="6697">
                  <c:v>0.86698020724517322</c:v>
                </c:pt>
                <c:pt idx="6698">
                  <c:v>0.92875306537804247</c:v>
                </c:pt>
                <c:pt idx="6699">
                  <c:v>1.1133720480674951</c:v>
                </c:pt>
                <c:pt idx="6700">
                  <c:v>1.1523170902999957</c:v>
                </c:pt>
                <c:pt idx="6701">
                  <c:v>1.1124967639654486</c:v>
                </c:pt>
                <c:pt idx="6702">
                  <c:v>1.146436434830602</c:v>
                </c:pt>
                <c:pt idx="6703">
                  <c:v>1.1551330525664125</c:v>
                </c:pt>
                <c:pt idx="6704">
                  <c:v>1.1382092049082573</c:v>
                </c:pt>
                <c:pt idx="6705">
                  <c:v>1.062623236744241</c:v>
                </c:pt>
                <c:pt idx="6706">
                  <c:v>1.2736575779697381</c:v>
                </c:pt>
                <c:pt idx="6707">
                  <c:v>1.3252375755008627</c:v>
                </c:pt>
                <c:pt idx="6708">
                  <c:v>1.3541908729745864</c:v>
                </c:pt>
                <c:pt idx="6709">
                  <c:v>1.4932747366131971</c:v>
                </c:pt>
                <c:pt idx="6710">
                  <c:v>1.9970362756972482</c:v>
                </c:pt>
                <c:pt idx="6711">
                  <c:v>2.1656023477683486</c:v>
                </c:pt>
                <c:pt idx="6712">
                  <c:v>2.2460530452501173</c:v>
                </c:pt>
                <c:pt idx="6713">
                  <c:v>2.4294130377064329</c:v>
                </c:pt>
                <c:pt idx="6714">
                  <c:v>2.5406161800047045</c:v>
                </c:pt>
                <c:pt idx="6715">
                  <c:v>2.4634615482357285</c:v>
                </c:pt>
                <c:pt idx="6716">
                  <c:v>2.4011831499395146</c:v>
                </c:pt>
                <c:pt idx="6717">
                  <c:v>2.4252181989655028</c:v>
                </c:pt>
                <c:pt idx="6718">
                  <c:v>2.332662649398026</c:v>
                </c:pt>
                <c:pt idx="6719">
                  <c:v>2.3134681216379009</c:v>
                </c:pt>
                <c:pt idx="6720">
                  <c:v>2.2974548808936843</c:v>
                </c:pt>
                <c:pt idx="6721">
                  <c:v>2.5494820032516938</c:v>
                </c:pt>
                <c:pt idx="6722">
                  <c:v>2.6144420326421196</c:v>
                </c:pt>
                <c:pt idx="6723">
                  <c:v>2.5051308241769705</c:v>
                </c:pt>
                <c:pt idx="6724">
                  <c:v>2.3092455930740172</c:v>
                </c:pt>
                <c:pt idx="6725">
                  <c:v>2.4138489198255422</c:v>
                </c:pt>
                <c:pt idx="6726">
                  <c:v>2.4248548261533371</c:v>
                </c:pt>
                <c:pt idx="6727">
                  <c:v>2.4586336301513723</c:v>
                </c:pt>
                <c:pt idx="6728">
                  <c:v>2.5218345953769115</c:v>
                </c:pt>
                <c:pt idx="6729">
                  <c:v>2.3795958063561398</c:v>
                </c:pt>
                <c:pt idx="6730">
                  <c:v>2.0259660267614024</c:v>
                </c:pt>
                <c:pt idx="6731">
                  <c:v>1.8937553058341705</c:v>
                </c:pt>
                <c:pt idx="6732">
                  <c:v>2.2214341027815716</c:v>
                </c:pt>
                <c:pt idx="6733">
                  <c:v>2.5176825880282814</c:v>
                </c:pt>
                <c:pt idx="6734">
                  <c:v>2.629809241989514</c:v>
                </c:pt>
                <c:pt idx="6735">
                  <c:v>2.4636192971220403</c:v>
                </c:pt>
                <c:pt idx="6736">
                  <c:v>2.3458665646209642</c:v>
                </c:pt>
                <c:pt idx="6737">
                  <c:v>2.127105081355424</c:v>
                </c:pt>
                <c:pt idx="6738">
                  <c:v>2.1577098427783024</c:v>
                </c:pt>
                <c:pt idx="6739">
                  <c:v>2.201294964647424</c:v>
                </c:pt>
                <c:pt idx="6740">
                  <c:v>2.2003219153626623</c:v>
                </c:pt>
                <c:pt idx="6741">
                  <c:v>1.7363424167948645</c:v>
                </c:pt>
                <c:pt idx="6742">
                  <c:v>0.97051078489716813</c:v>
                </c:pt>
                <c:pt idx="6743">
                  <c:v>0.30312448193597685</c:v>
                </c:pt>
                <c:pt idx="6744">
                  <c:v>0.18219508779500559</c:v>
                </c:pt>
                <c:pt idx="6745">
                  <c:v>0.38009295742276228</c:v>
                </c:pt>
                <c:pt idx="6746">
                  <c:v>0.5171344018317825</c:v>
                </c:pt>
                <c:pt idx="6747">
                  <c:v>0.62037720187652212</c:v>
                </c:pt>
                <c:pt idx="6748">
                  <c:v>0.31859754290052145</c:v>
                </c:pt>
                <c:pt idx="6749">
                  <c:v>0.22202992741860061</c:v>
                </c:pt>
                <c:pt idx="6750">
                  <c:v>0.58781371665929294</c:v>
                </c:pt>
                <c:pt idx="6751">
                  <c:v>0.31774042575299077</c:v>
                </c:pt>
                <c:pt idx="6752">
                  <c:v>0.23579497774492886</c:v>
                </c:pt>
                <c:pt idx="6753">
                  <c:v>0.32535703015687734</c:v>
                </c:pt>
                <c:pt idx="6754">
                  <c:v>0.68369441028018585</c:v>
                </c:pt>
                <c:pt idx="6755">
                  <c:v>1.3571523721890391</c:v>
                </c:pt>
                <c:pt idx="6756">
                  <c:v>2.2535445182743237</c:v>
                </c:pt>
                <c:pt idx="6757">
                  <c:v>2.4874903222267131</c:v>
                </c:pt>
                <c:pt idx="6758">
                  <c:v>2.0373559021551406</c:v>
                </c:pt>
                <c:pt idx="6759">
                  <c:v>1.5844672399280424</c:v>
                </c:pt>
                <c:pt idx="6760">
                  <c:v>1.4430742248183204</c:v>
                </c:pt>
                <c:pt idx="6761">
                  <c:v>1.6475464953596266</c:v>
                </c:pt>
                <c:pt idx="6762">
                  <c:v>1.7840006003314408</c:v>
                </c:pt>
                <c:pt idx="6763">
                  <c:v>2.0068831950042787</c:v>
                </c:pt>
                <c:pt idx="6764">
                  <c:v>2.1879065818915384</c:v>
                </c:pt>
                <c:pt idx="6765">
                  <c:v>2.2473509575269039</c:v>
                </c:pt>
                <c:pt idx="6766">
                  <c:v>1.9843404447320401</c:v>
                </c:pt>
                <c:pt idx="6767">
                  <c:v>2.247880484950973</c:v>
                </c:pt>
                <c:pt idx="6768">
                  <c:v>2.6845353835505441</c:v>
                </c:pt>
                <c:pt idx="6769">
                  <c:v>2.7815199148209313</c:v>
                </c:pt>
                <c:pt idx="6770">
                  <c:v>2.5910208113154609</c:v>
                </c:pt>
                <c:pt idx="6771">
                  <c:v>2.5402393953179696</c:v>
                </c:pt>
                <c:pt idx="6772">
                  <c:v>2.3189861513536369</c:v>
                </c:pt>
                <c:pt idx="6773">
                  <c:v>1.9430371680466527</c:v>
                </c:pt>
                <c:pt idx="6774">
                  <c:v>1.8267020245573016</c:v>
                </c:pt>
                <c:pt idx="6775">
                  <c:v>1.8532760306235665</c:v>
                </c:pt>
                <c:pt idx="6776">
                  <c:v>1.9673331449716216</c:v>
                </c:pt>
                <c:pt idx="6777">
                  <c:v>2.0969867779279756</c:v>
                </c:pt>
                <c:pt idx="6778">
                  <c:v>2.5168056727520294</c:v>
                </c:pt>
                <c:pt idx="6779">
                  <c:v>2.8314573113058046</c:v>
                </c:pt>
                <c:pt idx="6780">
                  <c:v>3.1226936132146084</c:v>
                </c:pt>
                <c:pt idx="6781">
                  <c:v>3.1974388511673806</c:v>
                </c:pt>
                <c:pt idx="6782">
                  <c:v>3.3516986199338135</c:v>
                </c:pt>
                <c:pt idx="6783">
                  <c:v>3.2400981968475335</c:v>
                </c:pt>
                <c:pt idx="6784">
                  <c:v>2.9223603601757433</c:v>
                </c:pt>
                <c:pt idx="6785">
                  <c:v>2.6135285761250437</c:v>
                </c:pt>
                <c:pt idx="6786">
                  <c:v>2.7018828415412113</c:v>
                </c:pt>
                <c:pt idx="6787">
                  <c:v>2.8854109053975563</c:v>
                </c:pt>
                <c:pt idx="6788">
                  <c:v>2.8571386190610255</c:v>
                </c:pt>
                <c:pt idx="6789">
                  <c:v>3.0281440434192355</c:v>
                </c:pt>
                <c:pt idx="6790">
                  <c:v>3.4142797682369772</c:v>
                </c:pt>
                <c:pt idx="6791">
                  <c:v>3.738388716826647</c:v>
                </c:pt>
                <c:pt idx="6792">
                  <c:v>3.7441893108430566</c:v>
                </c:pt>
                <c:pt idx="6793">
                  <c:v>4.1245715060689356</c:v>
                </c:pt>
                <c:pt idx="6794">
                  <c:v>4.3792127777573384</c:v>
                </c:pt>
                <c:pt idx="6795">
                  <c:v>4.2196150664007064</c:v>
                </c:pt>
                <c:pt idx="6796">
                  <c:v>3.7127364247108594</c:v>
                </c:pt>
                <c:pt idx="6797">
                  <c:v>3.5593445711031553</c:v>
                </c:pt>
                <c:pt idx="6798">
                  <c:v>3.4357650614654007</c:v>
                </c:pt>
                <c:pt idx="6799">
                  <c:v>3.2545809652186057</c:v>
                </c:pt>
                <c:pt idx="6800">
                  <c:v>3.177399576700163</c:v>
                </c:pt>
                <c:pt idx="6801">
                  <c:v>3.3382263867081994</c:v>
                </c:pt>
                <c:pt idx="6802">
                  <c:v>3.5442461746408505</c:v>
                </c:pt>
                <c:pt idx="6803">
                  <c:v>3.6542581025059189</c:v>
                </c:pt>
                <c:pt idx="6804">
                  <c:v>3.9577861654594777</c:v>
                </c:pt>
                <c:pt idx="6805">
                  <c:v>4.0927891713642026</c:v>
                </c:pt>
                <c:pt idx="6806">
                  <c:v>3.9456782495496965</c:v>
                </c:pt>
                <c:pt idx="6807">
                  <c:v>3.3779051271507248</c:v>
                </c:pt>
                <c:pt idx="6808">
                  <c:v>3.0322824941302438</c:v>
                </c:pt>
                <c:pt idx="6809">
                  <c:v>2.6687913876750882</c:v>
                </c:pt>
                <c:pt idx="6810">
                  <c:v>2.4092130351676442</c:v>
                </c:pt>
                <c:pt idx="6811">
                  <c:v>2.1033184372471521</c:v>
                </c:pt>
                <c:pt idx="6812">
                  <c:v>2.1234982978809942</c:v>
                </c:pt>
                <c:pt idx="6813">
                  <c:v>2.2206688414977247</c:v>
                </c:pt>
                <c:pt idx="6814">
                  <c:v>2.2639085597912723</c:v>
                </c:pt>
                <c:pt idx="6815">
                  <c:v>2.3054145539963558</c:v>
                </c:pt>
                <c:pt idx="6816">
                  <c:v>2.5445125119411407</c:v>
                </c:pt>
                <c:pt idx="6817">
                  <c:v>2.7519409077409316</c:v>
                </c:pt>
                <c:pt idx="6818">
                  <c:v>2.4946380515070539</c:v>
                </c:pt>
                <c:pt idx="6819">
                  <c:v>2.3075876332292768</c:v>
                </c:pt>
                <c:pt idx="6820">
                  <c:v>2.1021847568885681</c:v>
                </c:pt>
                <c:pt idx="6821">
                  <c:v>1.7450994993447653</c:v>
                </c:pt>
                <c:pt idx="6822">
                  <c:v>0.94798561835360173</c:v>
                </c:pt>
                <c:pt idx="6823">
                  <c:v>0.56799022323921733</c:v>
                </c:pt>
                <c:pt idx="6824">
                  <c:v>0.62944100642497469</c:v>
                </c:pt>
                <c:pt idx="6825">
                  <c:v>0.97995345917212884</c:v>
                </c:pt>
                <c:pt idx="6826">
                  <c:v>1.1609190808216141</c:v>
                </c:pt>
                <c:pt idx="6827">
                  <c:v>1.5692380515049447</c:v>
                </c:pt>
                <c:pt idx="6828">
                  <c:v>1.9924749730637821</c:v>
                </c:pt>
                <c:pt idx="6829">
                  <c:v>1.9481381925498593</c:v>
                </c:pt>
                <c:pt idx="6830">
                  <c:v>1.7020033827430656</c:v>
                </c:pt>
                <c:pt idx="6831">
                  <c:v>1.6993126655311723</c:v>
                </c:pt>
                <c:pt idx="6832">
                  <c:v>1.7080860701247684</c:v>
                </c:pt>
                <c:pt idx="6833">
                  <c:v>1.2981588596730842</c:v>
                </c:pt>
                <c:pt idx="6834">
                  <c:v>1.0966329305944282</c:v>
                </c:pt>
                <c:pt idx="6835">
                  <c:v>0.89180341440866462</c:v>
                </c:pt>
                <c:pt idx="6836">
                  <c:v>0.7351595110245257</c:v>
                </c:pt>
                <c:pt idx="6837">
                  <c:v>0.62043598282308876</c:v>
                </c:pt>
                <c:pt idx="6838">
                  <c:v>0.88912626536371553</c:v>
                </c:pt>
                <c:pt idx="6839">
                  <c:v>1.1139033891458552</c:v>
                </c:pt>
                <c:pt idx="6840">
                  <c:v>1.3410412896437753</c:v>
                </c:pt>
                <c:pt idx="6841">
                  <c:v>1.3182362603874402</c:v>
                </c:pt>
                <c:pt idx="6842">
                  <c:v>1.1233470731610793</c:v>
                </c:pt>
                <c:pt idx="6843">
                  <c:v>0.77648085677749901</c:v>
                </c:pt>
                <c:pt idx="6844">
                  <c:v>0.23898957473457694</c:v>
                </c:pt>
                <c:pt idx="6845">
                  <c:v>0.12706768913657163</c:v>
                </c:pt>
                <c:pt idx="6846">
                  <c:v>0.17543213913232192</c:v>
                </c:pt>
                <c:pt idx="6847">
                  <c:v>0.17210762674765823</c:v>
                </c:pt>
                <c:pt idx="6848">
                  <c:v>0.50827081118290884</c:v>
                </c:pt>
                <c:pt idx="6849">
                  <c:v>0.49673711041855206</c:v>
                </c:pt>
                <c:pt idx="6850">
                  <c:v>0.31728525641349803</c:v>
                </c:pt>
                <c:pt idx="6851">
                  <c:v>0.23830425967956437</c:v>
                </c:pt>
                <c:pt idx="6852">
                  <c:v>0.45685833994104907</c:v>
                </c:pt>
                <c:pt idx="6853">
                  <c:v>0.37515783534379077</c:v>
                </c:pt>
                <c:pt idx="6854">
                  <c:v>0.43349191109752816</c:v>
                </c:pt>
                <c:pt idx="6855">
                  <c:v>0.87410727329218529</c:v>
                </c:pt>
                <c:pt idx="6856">
                  <c:v>1.6432994616266603</c:v>
                </c:pt>
                <c:pt idx="6857">
                  <c:v>2.1937786810938817</c:v>
                </c:pt>
                <c:pt idx="6858">
                  <c:v>2.3771078359831015</c:v>
                </c:pt>
                <c:pt idx="6859">
                  <c:v>2.3979991019815339</c:v>
                </c:pt>
                <c:pt idx="6860">
                  <c:v>2.3685228711811419</c:v>
                </c:pt>
                <c:pt idx="6861">
                  <c:v>2.3831100740836755</c:v>
                </c:pt>
                <c:pt idx="6862">
                  <c:v>2.2578602309420859</c:v>
                </c:pt>
                <c:pt idx="6863">
                  <c:v>2.2754767935067544</c:v>
                </c:pt>
                <c:pt idx="6864">
                  <c:v>2.0990501846895029</c:v>
                </c:pt>
                <c:pt idx="6865">
                  <c:v>1.9538358015111661</c:v>
                </c:pt>
                <c:pt idx="6866">
                  <c:v>2.0310864632528252</c:v>
                </c:pt>
                <c:pt idx="6867">
                  <c:v>2.5364699539296423</c:v>
                </c:pt>
                <c:pt idx="6868">
                  <c:v>2.8807837237731642</c:v>
                </c:pt>
                <c:pt idx="6869">
                  <c:v>3.1764742197544642</c:v>
                </c:pt>
                <c:pt idx="6870">
                  <c:v>3.4593513236610578</c:v>
                </c:pt>
                <c:pt idx="6871">
                  <c:v>3.5502538633456675</c:v>
                </c:pt>
                <c:pt idx="6872">
                  <c:v>3.2484348829991099</c:v>
                </c:pt>
                <c:pt idx="6873">
                  <c:v>2.8948575830763743</c:v>
                </c:pt>
                <c:pt idx="6874">
                  <c:v>2.9129160429255152</c:v>
                </c:pt>
                <c:pt idx="6875">
                  <c:v>2.8005039769256688</c:v>
                </c:pt>
                <c:pt idx="6876">
                  <c:v>2.4700608974000788</c:v>
                </c:pt>
                <c:pt idx="6877">
                  <c:v>2.3238877080218683</c:v>
                </c:pt>
                <c:pt idx="6878">
                  <c:v>2.5603075903542534</c:v>
                </c:pt>
                <c:pt idx="6879">
                  <c:v>2.3871205408090885</c:v>
                </c:pt>
                <c:pt idx="6880">
                  <c:v>2.2834324127315311</c:v>
                </c:pt>
                <c:pt idx="6881">
                  <c:v>2.432306857322537</c:v>
                </c:pt>
                <c:pt idx="6882">
                  <c:v>2.5616579614200496</c:v>
                </c:pt>
                <c:pt idx="6883">
                  <c:v>2.3617408715998476</c:v>
                </c:pt>
                <c:pt idx="6884">
                  <c:v>2.2178474623928874</c:v>
                </c:pt>
                <c:pt idx="6885">
                  <c:v>2.15661995989311</c:v>
                </c:pt>
                <c:pt idx="6886">
                  <c:v>2.1736412699176375</c:v>
                </c:pt>
                <c:pt idx="6887">
                  <c:v>2.2556759019293509</c:v>
                </c:pt>
                <c:pt idx="6888">
                  <c:v>2.2958150607503853</c:v>
                </c:pt>
                <c:pt idx="6889">
                  <c:v>2.4568393433827427</c:v>
                </c:pt>
                <c:pt idx="6890">
                  <c:v>2.4550672102885436</c:v>
                </c:pt>
                <c:pt idx="6891">
                  <c:v>2.4624727945785878</c:v>
                </c:pt>
                <c:pt idx="6892">
                  <c:v>2.5631053011448928</c:v>
                </c:pt>
                <c:pt idx="6893">
                  <c:v>2.8784386084602289</c:v>
                </c:pt>
                <c:pt idx="6894">
                  <c:v>2.8570558247945619</c:v>
                </c:pt>
                <c:pt idx="6895">
                  <c:v>2.8071711235237431</c:v>
                </c:pt>
                <c:pt idx="6896">
                  <c:v>2.7606104837490899</c:v>
                </c:pt>
                <c:pt idx="6897">
                  <c:v>2.7030477147044163</c:v>
                </c:pt>
                <c:pt idx="6898">
                  <c:v>2.4500978614224933</c:v>
                </c:pt>
                <c:pt idx="6899">
                  <c:v>2.3718798886588739</c:v>
                </c:pt>
                <c:pt idx="6900">
                  <c:v>2.6234381384530372</c:v>
                </c:pt>
                <c:pt idx="6901">
                  <c:v>2.8704058512619026</c:v>
                </c:pt>
                <c:pt idx="6902">
                  <c:v>2.9645857638860074</c:v>
                </c:pt>
                <c:pt idx="6903">
                  <c:v>2.9186367383573688</c:v>
                </c:pt>
                <c:pt idx="6904">
                  <c:v>2.9994025795950869</c:v>
                </c:pt>
                <c:pt idx="6905">
                  <c:v>3.0494619203748843</c:v>
                </c:pt>
                <c:pt idx="6906">
                  <c:v>3.2268510651498943</c:v>
                </c:pt>
                <c:pt idx="6907">
                  <c:v>3.2874161393269672</c:v>
                </c:pt>
                <c:pt idx="6908">
                  <c:v>3.4391620758490729</c:v>
                </c:pt>
                <c:pt idx="6909">
                  <c:v>3.2910371392310465</c:v>
                </c:pt>
                <c:pt idx="6910">
                  <c:v>2.9505124716341884</c:v>
                </c:pt>
                <c:pt idx="6911">
                  <c:v>2.7798116897238705</c:v>
                </c:pt>
                <c:pt idx="6912">
                  <c:v>2.9870841967762125</c:v>
                </c:pt>
                <c:pt idx="6913">
                  <c:v>2.9503658793120806</c:v>
                </c:pt>
                <c:pt idx="6914">
                  <c:v>2.7636975864490667</c:v>
                </c:pt>
                <c:pt idx="6915">
                  <c:v>2.7850456829993027</c:v>
                </c:pt>
                <c:pt idx="6916">
                  <c:v>2.7992166420136391</c:v>
                </c:pt>
                <c:pt idx="6917">
                  <c:v>2.8308269521262543</c:v>
                </c:pt>
                <c:pt idx="6918">
                  <c:v>2.8951648372071497</c:v>
                </c:pt>
                <c:pt idx="6919">
                  <c:v>2.8591094039412561</c:v>
                </c:pt>
                <c:pt idx="6920">
                  <c:v>2.5491225367752244</c:v>
                </c:pt>
                <c:pt idx="6921">
                  <c:v>2.5109599695102234</c:v>
                </c:pt>
                <c:pt idx="6922">
                  <c:v>2.4849915223884591</c:v>
                </c:pt>
                <c:pt idx="6923">
                  <c:v>2.415817364766502</c:v>
                </c:pt>
                <c:pt idx="6924">
                  <c:v>2.2247734636405401</c:v>
                </c:pt>
                <c:pt idx="6925">
                  <c:v>2.2886925308686759</c:v>
                </c:pt>
                <c:pt idx="6926">
                  <c:v>2.396739827670328</c:v>
                </c:pt>
                <c:pt idx="6927">
                  <c:v>2.4234918403001684</c:v>
                </c:pt>
                <c:pt idx="6928">
                  <c:v>2.0642891113698227</c:v>
                </c:pt>
                <c:pt idx="6929">
                  <c:v>1.411569926628033</c:v>
                </c:pt>
                <c:pt idx="6930">
                  <c:v>0.80437253482803195</c:v>
                </c:pt>
                <c:pt idx="6931">
                  <c:v>0.37739119847610825</c:v>
                </c:pt>
                <c:pt idx="6932">
                  <c:v>0.24174090388747427</c:v>
                </c:pt>
                <c:pt idx="6933">
                  <c:v>0.28258048700176985</c:v>
                </c:pt>
                <c:pt idx="6934">
                  <c:v>0.421671658253707</c:v>
                </c:pt>
                <c:pt idx="6935">
                  <c:v>3.2973397211057964E-2</c:v>
                </c:pt>
                <c:pt idx="6936">
                  <c:v>0.46196044409363823</c:v>
                </c:pt>
                <c:pt idx="6937">
                  <c:v>0.75406877394995098</c:v>
                </c:pt>
                <c:pt idx="6938">
                  <c:v>0.49122885897187496</c:v>
                </c:pt>
                <c:pt idx="6939">
                  <c:v>0.10417917265499321</c:v>
                </c:pt>
                <c:pt idx="6940">
                  <c:v>0.28089565349853807</c:v>
                </c:pt>
                <c:pt idx="6941">
                  <c:v>0.22648886142920066</c:v>
                </c:pt>
                <c:pt idx="6942">
                  <c:v>0.29110933643024239</c:v>
                </c:pt>
                <c:pt idx="6943">
                  <c:v>1.0587935032543214</c:v>
                </c:pt>
                <c:pt idx="6944">
                  <c:v>1.6220849636470589</c:v>
                </c:pt>
                <c:pt idx="6945">
                  <c:v>1.569050018648473</c:v>
                </c:pt>
                <c:pt idx="6946">
                  <c:v>1.1835533379633716</c:v>
                </c:pt>
                <c:pt idx="6947">
                  <c:v>0.80319375502361678</c:v>
                </c:pt>
                <c:pt idx="6948">
                  <c:v>0.85812422304030411</c:v>
                </c:pt>
                <c:pt idx="6949">
                  <c:v>1.0257140871284049</c:v>
                </c:pt>
                <c:pt idx="6950">
                  <c:v>1.3866591093378937</c:v>
                </c:pt>
                <c:pt idx="6951">
                  <c:v>1.4748390146380026</c:v>
                </c:pt>
                <c:pt idx="6952">
                  <c:v>1.3602142018930499</c:v>
                </c:pt>
                <c:pt idx="6953">
                  <c:v>1.059134489171933</c:v>
                </c:pt>
                <c:pt idx="6954">
                  <c:v>1.2926696865664256</c:v>
                </c:pt>
                <c:pt idx="6955">
                  <c:v>1.8305143850480747</c:v>
                </c:pt>
                <c:pt idx="6956">
                  <c:v>2.1772840244460783</c:v>
                </c:pt>
                <c:pt idx="6957">
                  <c:v>2.2550633642295526</c:v>
                </c:pt>
                <c:pt idx="6958">
                  <c:v>2.2233560740436258</c:v>
                </c:pt>
                <c:pt idx="6959">
                  <c:v>1.9583466841801296</c:v>
                </c:pt>
                <c:pt idx="6960">
                  <c:v>1.5786382749496664</c:v>
                </c:pt>
                <c:pt idx="6961">
                  <c:v>1.6016349514783292</c:v>
                </c:pt>
                <c:pt idx="6962">
                  <c:v>1.6879168359149408</c:v>
                </c:pt>
                <c:pt idx="6963">
                  <c:v>1.7563431778250207</c:v>
                </c:pt>
                <c:pt idx="6964">
                  <c:v>1.6119921983596728</c:v>
                </c:pt>
                <c:pt idx="6965">
                  <c:v>1.8310903852656732</c:v>
                </c:pt>
                <c:pt idx="6966">
                  <c:v>2.4028218685092853</c:v>
                </c:pt>
                <c:pt idx="6967">
                  <c:v>3.0792332498463488</c:v>
                </c:pt>
                <c:pt idx="6968">
                  <c:v>3.2526600797637695</c:v>
                </c:pt>
                <c:pt idx="6969">
                  <c:v>3.348377845696616</c:v>
                </c:pt>
                <c:pt idx="6970">
                  <c:v>3.2638375647212463</c:v>
                </c:pt>
                <c:pt idx="6971">
                  <c:v>2.7587479510554385</c:v>
                </c:pt>
                <c:pt idx="6972">
                  <c:v>2.2807877100387541</c:v>
                </c:pt>
                <c:pt idx="6973">
                  <c:v>2.3158981245034078</c:v>
                </c:pt>
                <c:pt idx="6974">
                  <c:v>2.5651808236923568</c:v>
                </c:pt>
                <c:pt idx="6975">
                  <c:v>2.4536206011832764</c:v>
                </c:pt>
                <c:pt idx="6976">
                  <c:v>2.4590035852028027</c:v>
                </c:pt>
                <c:pt idx="6977">
                  <c:v>2.6863181204922082</c:v>
                </c:pt>
                <c:pt idx="6978">
                  <c:v>3.1129859121801644</c:v>
                </c:pt>
                <c:pt idx="6979">
                  <c:v>3.3301178864336096</c:v>
                </c:pt>
                <c:pt idx="6980">
                  <c:v>3.8766453301449877</c:v>
                </c:pt>
                <c:pt idx="6981">
                  <c:v>4.3094790738764512</c:v>
                </c:pt>
                <c:pt idx="6982">
                  <c:v>4.277229084600437</c:v>
                </c:pt>
                <c:pt idx="6983">
                  <c:v>3.7099705429231977</c:v>
                </c:pt>
                <c:pt idx="6984">
                  <c:v>3.219554452558433</c:v>
                </c:pt>
                <c:pt idx="6985">
                  <c:v>2.8306353254000616</c:v>
                </c:pt>
                <c:pt idx="6986">
                  <c:v>2.586272149669758</c:v>
                </c:pt>
                <c:pt idx="6987">
                  <c:v>2.682454822978702</c:v>
                </c:pt>
                <c:pt idx="6988">
                  <c:v>2.9251137630230697</c:v>
                </c:pt>
                <c:pt idx="6989">
                  <c:v>3.2331391557200124</c:v>
                </c:pt>
                <c:pt idx="6990">
                  <c:v>3.297516267149863</c:v>
                </c:pt>
                <c:pt idx="6991">
                  <c:v>3.4818097317672718</c:v>
                </c:pt>
                <c:pt idx="6992">
                  <c:v>3.5579236646062036</c:v>
                </c:pt>
                <c:pt idx="6993">
                  <c:v>3.4492440735610073</c:v>
                </c:pt>
                <c:pt idx="6994">
                  <c:v>2.9205975169002301</c:v>
                </c:pt>
                <c:pt idx="6995">
                  <c:v>2.5720787049505764</c:v>
                </c:pt>
                <c:pt idx="6996">
                  <c:v>2.180229817926862</c:v>
                </c:pt>
                <c:pt idx="6997">
                  <c:v>1.8298480011519194</c:v>
                </c:pt>
                <c:pt idx="6998">
                  <c:v>1.6517576727212622</c:v>
                </c:pt>
                <c:pt idx="6999">
                  <c:v>1.8534787840013758</c:v>
                </c:pt>
                <c:pt idx="7000">
                  <c:v>2.0834600543254789</c:v>
                </c:pt>
                <c:pt idx="7001">
                  <c:v>2.2618593817459236</c:v>
                </c:pt>
                <c:pt idx="7002">
                  <c:v>2.7055093744249925</c:v>
                </c:pt>
                <c:pt idx="7003">
                  <c:v>3.0234644580717549</c:v>
                </c:pt>
                <c:pt idx="7004">
                  <c:v>3.0744736996883173</c:v>
                </c:pt>
                <c:pt idx="7005">
                  <c:v>2.8055135957805124</c:v>
                </c:pt>
                <c:pt idx="7006">
                  <c:v>2.7309959444051444</c:v>
                </c:pt>
                <c:pt idx="7007">
                  <c:v>2.4399709690374198</c:v>
                </c:pt>
                <c:pt idx="7008">
                  <c:v>2.0195440544720462</c:v>
                </c:pt>
                <c:pt idx="7009">
                  <c:v>1.446369592060581</c:v>
                </c:pt>
                <c:pt idx="7010">
                  <c:v>1.2731756390912128</c:v>
                </c:pt>
                <c:pt idx="7011">
                  <c:v>1.37176494582821</c:v>
                </c:pt>
                <c:pt idx="7012">
                  <c:v>1.7281675517624804</c:v>
                </c:pt>
                <c:pt idx="7013">
                  <c:v>2.2609900594207524</c:v>
                </c:pt>
                <c:pt idx="7014">
                  <c:v>2.9313842562715902</c:v>
                </c:pt>
                <c:pt idx="7015">
                  <c:v>3.2033967415535085</c:v>
                </c:pt>
                <c:pt idx="7016">
                  <c:v>2.8980476709002838</c:v>
                </c:pt>
                <c:pt idx="7017">
                  <c:v>2.6044893285315065</c:v>
                </c:pt>
                <c:pt idx="7018">
                  <c:v>2.3315099355935969</c:v>
                </c:pt>
                <c:pt idx="7019">
                  <c:v>2.1642703776131063</c:v>
                </c:pt>
                <c:pt idx="7020">
                  <c:v>1.8442823333348235</c:v>
                </c:pt>
                <c:pt idx="7021">
                  <c:v>1.7422779745418611</c:v>
                </c:pt>
                <c:pt idx="7022">
                  <c:v>1.4638453555162831</c:v>
                </c:pt>
                <c:pt idx="7023">
                  <c:v>1.2024085189816063</c:v>
                </c:pt>
                <c:pt idx="7024">
                  <c:v>1.0397649654540944</c:v>
                </c:pt>
                <c:pt idx="7025">
                  <c:v>1.3215024028817477</c:v>
                </c:pt>
                <c:pt idx="7026">
                  <c:v>1.6692266845461439</c:v>
                </c:pt>
                <c:pt idx="7027">
                  <c:v>1.9407773841219895</c:v>
                </c:pt>
                <c:pt idx="7028">
                  <c:v>1.944775023412149</c:v>
                </c:pt>
                <c:pt idx="7029">
                  <c:v>1.4582310836095926</c:v>
                </c:pt>
                <c:pt idx="7030">
                  <c:v>0.7564920240921631</c:v>
                </c:pt>
                <c:pt idx="7031">
                  <c:v>6.8681654516209001E-2</c:v>
                </c:pt>
                <c:pt idx="7032">
                  <c:v>0.30816352986187656</c:v>
                </c:pt>
                <c:pt idx="7033">
                  <c:v>0.55382170407162024</c:v>
                </c:pt>
                <c:pt idx="7034">
                  <c:v>0.62378652192506934</c:v>
                </c:pt>
                <c:pt idx="7035">
                  <c:v>0.80156611533247135</c:v>
                </c:pt>
                <c:pt idx="7036">
                  <c:v>0.54130416224928579</c:v>
                </c:pt>
                <c:pt idx="7037">
                  <c:v>0.19183428321638818</c:v>
                </c:pt>
                <c:pt idx="7038">
                  <c:v>1.7672845780345448E-2</c:v>
                </c:pt>
                <c:pt idx="7039">
                  <c:v>0.19433859968285994</c:v>
                </c:pt>
                <c:pt idx="7040">
                  <c:v>0.32201991051789403</c:v>
                </c:pt>
                <c:pt idx="7041">
                  <c:v>0.652597115843224</c:v>
                </c:pt>
                <c:pt idx="7042">
                  <c:v>1.1649762909157926</c:v>
                </c:pt>
                <c:pt idx="7043">
                  <c:v>1.5663924505805218</c:v>
                </c:pt>
                <c:pt idx="7044">
                  <c:v>1.7836463660787225</c:v>
                </c:pt>
                <c:pt idx="7045">
                  <c:v>1.9882988064822027</c:v>
                </c:pt>
                <c:pt idx="7046">
                  <c:v>2.41464650610668</c:v>
                </c:pt>
                <c:pt idx="7047">
                  <c:v>2.4887666829003248</c:v>
                </c:pt>
                <c:pt idx="7048">
                  <c:v>2.3407747221338497</c:v>
                </c:pt>
                <c:pt idx="7049">
                  <c:v>2.0897360560766933</c:v>
                </c:pt>
                <c:pt idx="7050">
                  <c:v>1.9782853032043841</c:v>
                </c:pt>
                <c:pt idx="7051">
                  <c:v>1.7865241258738487</c:v>
                </c:pt>
                <c:pt idx="7052">
                  <c:v>1.8875604371163599</c:v>
                </c:pt>
                <c:pt idx="7053">
                  <c:v>2.0229076070652128</c:v>
                </c:pt>
                <c:pt idx="7054">
                  <c:v>2.3333694409748813</c:v>
                </c:pt>
                <c:pt idx="7055">
                  <c:v>2.5623797367565109</c:v>
                </c:pt>
                <c:pt idx="7056">
                  <c:v>2.6494637481978875</c:v>
                </c:pt>
                <c:pt idx="7057">
                  <c:v>2.7382957328157862</c:v>
                </c:pt>
                <c:pt idx="7058">
                  <c:v>2.8149149601780965</c:v>
                </c:pt>
                <c:pt idx="7059">
                  <c:v>2.7265050604343317</c:v>
                </c:pt>
                <c:pt idx="7060">
                  <c:v>2.8920184020812041</c:v>
                </c:pt>
                <c:pt idx="7061">
                  <c:v>3.5332389596489246</c:v>
                </c:pt>
                <c:pt idx="7062">
                  <c:v>3.6076796635379846</c:v>
                </c:pt>
                <c:pt idx="7063">
                  <c:v>3.3067241349585621</c:v>
                </c:pt>
                <c:pt idx="7064">
                  <c:v>3.0966608879581292</c:v>
                </c:pt>
                <c:pt idx="7065">
                  <c:v>3.2033148842301022</c:v>
                </c:pt>
                <c:pt idx="7066">
                  <c:v>3.1042411543950514</c:v>
                </c:pt>
                <c:pt idx="7067">
                  <c:v>3.0040811831027399</c:v>
                </c:pt>
                <c:pt idx="7068">
                  <c:v>2.9793060833605018</c:v>
                </c:pt>
                <c:pt idx="7069">
                  <c:v>3.0244975448070188</c:v>
                </c:pt>
                <c:pt idx="7070">
                  <c:v>2.785488877506308</c:v>
                </c:pt>
                <c:pt idx="7071">
                  <c:v>2.4691352026308104</c:v>
                </c:pt>
                <c:pt idx="7072">
                  <c:v>2.4176681268145708</c:v>
                </c:pt>
                <c:pt idx="7073">
                  <c:v>2.3274511198561547</c:v>
                </c:pt>
                <c:pt idx="7074">
                  <c:v>2.1755543036680383</c:v>
                </c:pt>
                <c:pt idx="7075">
                  <c:v>2.2444397675805527</c:v>
                </c:pt>
                <c:pt idx="7076">
                  <c:v>2.5336644271756623</c:v>
                </c:pt>
                <c:pt idx="7077">
                  <c:v>2.340265172686566</c:v>
                </c:pt>
                <c:pt idx="7078">
                  <c:v>2.1168108925333042</c:v>
                </c:pt>
                <c:pt idx="7079">
                  <c:v>2.0627035746504561</c:v>
                </c:pt>
                <c:pt idx="7080">
                  <c:v>2.1949824705506225</c:v>
                </c:pt>
                <c:pt idx="7081">
                  <c:v>2.1631066117121778</c:v>
                </c:pt>
                <c:pt idx="7082">
                  <c:v>2.2966770435198414</c:v>
                </c:pt>
                <c:pt idx="7083">
                  <c:v>2.3871254543051199</c:v>
                </c:pt>
                <c:pt idx="7084">
                  <c:v>2.3312880701782972</c:v>
                </c:pt>
                <c:pt idx="7085">
                  <c:v>2.2066842034816228</c:v>
                </c:pt>
                <c:pt idx="7086">
                  <c:v>2.1318556773087232</c:v>
                </c:pt>
                <c:pt idx="7087">
                  <c:v>2.2771551539502646</c:v>
                </c:pt>
                <c:pt idx="7088">
                  <c:v>2.5297625978838463</c:v>
                </c:pt>
                <c:pt idx="7089">
                  <c:v>2.5939930689876105</c:v>
                </c:pt>
                <c:pt idx="7090">
                  <c:v>2.4133567822694695</c:v>
                </c:pt>
                <c:pt idx="7091">
                  <c:v>2.5101796511231651</c:v>
                </c:pt>
                <c:pt idx="7092">
                  <c:v>2.4768139157258702</c:v>
                </c:pt>
                <c:pt idx="7093">
                  <c:v>2.4701360423633996</c:v>
                </c:pt>
                <c:pt idx="7094">
                  <c:v>2.5318747300146658</c:v>
                </c:pt>
                <c:pt idx="7095">
                  <c:v>2.7526118922714451</c:v>
                </c:pt>
                <c:pt idx="7096">
                  <c:v>2.8331465860638403</c:v>
                </c:pt>
                <c:pt idx="7097">
                  <c:v>2.8729534287759009</c:v>
                </c:pt>
                <c:pt idx="7098">
                  <c:v>2.6998481167410748</c:v>
                </c:pt>
                <c:pt idx="7099">
                  <c:v>2.5229942408963479</c:v>
                </c:pt>
                <c:pt idx="7100">
                  <c:v>2.3126402941678594</c:v>
                </c:pt>
                <c:pt idx="7101">
                  <c:v>2.1006908330959821</c:v>
                </c:pt>
                <c:pt idx="7102">
                  <c:v>2.2396104155021441</c:v>
                </c:pt>
                <c:pt idx="7103">
                  <c:v>2.1547537942709378</c:v>
                </c:pt>
                <c:pt idx="7104">
                  <c:v>2.072908572974844</c:v>
                </c:pt>
                <c:pt idx="7105">
                  <c:v>2.7560280109875328</c:v>
                </c:pt>
                <c:pt idx="7106">
                  <c:v>3.6606465201206451</c:v>
                </c:pt>
                <c:pt idx="7107">
                  <c:v>3.2866591513523149</c:v>
                </c:pt>
                <c:pt idx="7108">
                  <c:v>2.8425338998920688</c:v>
                </c:pt>
                <c:pt idx="7109">
                  <c:v>3.090365181840665</c:v>
                </c:pt>
                <c:pt idx="7110">
                  <c:v>3.3679648801668001</c:v>
                </c:pt>
                <c:pt idx="7111">
                  <c:v>3.0607480259062894</c:v>
                </c:pt>
                <c:pt idx="7112">
                  <c:v>2.358874677353358</c:v>
                </c:pt>
                <c:pt idx="7113">
                  <c:v>1.3003412251048805</c:v>
                </c:pt>
                <c:pt idx="7114">
                  <c:v>0.28002704192943595</c:v>
                </c:pt>
                <c:pt idx="7115">
                  <c:v>0.19011553574954965</c:v>
                </c:pt>
                <c:pt idx="7116">
                  <c:v>6.1147518773454479E-3</c:v>
                </c:pt>
                <c:pt idx="7117">
                  <c:v>0.4390324195830817</c:v>
                </c:pt>
                <c:pt idx="7118">
                  <c:v>0.23857305034469611</c:v>
                </c:pt>
                <c:pt idx="7119">
                  <c:v>0.15354509936761707</c:v>
                </c:pt>
                <c:pt idx="7120">
                  <c:v>0.44503525837552749</c:v>
                </c:pt>
                <c:pt idx="7121">
                  <c:v>0.57461456061432381</c:v>
                </c:pt>
                <c:pt idx="7122">
                  <c:v>0.63294076224380413</c:v>
                </c:pt>
                <c:pt idx="7123">
                  <c:v>0.19849730379893016</c:v>
                </c:pt>
                <c:pt idx="7124">
                  <c:v>0.13815970471523098</c:v>
                </c:pt>
                <c:pt idx="7125">
                  <c:v>0.78279328480658661</c:v>
                </c:pt>
                <c:pt idx="7126">
                  <c:v>2.0749923669156303</c:v>
                </c:pt>
                <c:pt idx="7127">
                  <c:v>3.3425493441746075</c:v>
                </c:pt>
                <c:pt idx="7128">
                  <c:v>3.7618800093946501</c:v>
                </c:pt>
                <c:pt idx="7129">
                  <c:v>3.3854174859839925</c:v>
                </c:pt>
                <c:pt idx="7130">
                  <c:v>2.7481412585660427</c:v>
                </c:pt>
                <c:pt idx="7131">
                  <c:v>2.3621216318372875</c:v>
                </c:pt>
                <c:pt idx="7132">
                  <c:v>2.2966249539695718</c:v>
                </c:pt>
                <c:pt idx="7133">
                  <c:v>2.6701399408338933</c:v>
                </c:pt>
                <c:pt idx="7134">
                  <c:v>2.7226738802350026</c:v>
                </c:pt>
                <c:pt idx="7135">
                  <c:v>2.4921015722657716</c:v>
                </c:pt>
                <c:pt idx="7136">
                  <c:v>2.0901553008398497</c:v>
                </c:pt>
                <c:pt idx="7137">
                  <c:v>2.178744267819082</c:v>
                </c:pt>
                <c:pt idx="7138">
                  <c:v>2.5105172046414213</c:v>
                </c:pt>
                <c:pt idx="7139">
                  <c:v>2.9140771299682582</c:v>
                </c:pt>
                <c:pt idx="7140">
                  <c:v>3.2665871067945309</c:v>
                </c:pt>
                <c:pt idx="7141">
                  <c:v>3.5996583768636814</c:v>
                </c:pt>
                <c:pt idx="7142">
                  <c:v>3.2956977688512001</c:v>
                </c:pt>
                <c:pt idx="7143">
                  <c:v>2.5253523857592244</c:v>
                </c:pt>
                <c:pt idx="7144">
                  <c:v>2.1517013368678164</c:v>
                </c:pt>
                <c:pt idx="7145">
                  <c:v>2.0256080702978254</c:v>
                </c:pt>
                <c:pt idx="7146">
                  <c:v>1.9374812420000711</c:v>
                </c:pt>
                <c:pt idx="7147">
                  <c:v>1.7533541188782253</c:v>
                </c:pt>
                <c:pt idx="7148">
                  <c:v>1.9221111245286306</c:v>
                </c:pt>
                <c:pt idx="7149">
                  <c:v>2.4247002628260299</c:v>
                </c:pt>
                <c:pt idx="7150">
                  <c:v>3.1208977731303662</c:v>
                </c:pt>
                <c:pt idx="7151">
                  <c:v>3.3937084206273691</c:v>
                </c:pt>
                <c:pt idx="7152">
                  <c:v>3.7517454106871764</c:v>
                </c:pt>
                <c:pt idx="7153">
                  <c:v>3.7201672274579689</c:v>
                </c:pt>
                <c:pt idx="7154">
                  <c:v>2.9994550055580116</c:v>
                </c:pt>
                <c:pt idx="7155">
                  <c:v>2.4172480208064995</c:v>
                </c:pt>
                <c:pt idx="7156">
                  <c:v>2.507292022455923</c:v>
                </c:pt>
                <c:pt idx="7157">
                  <c:v>2.4257249103944729</c:v>
                </c:pt>
                <c:pt idx="7158">
                  <c:v>2.0140068836764042</c:v>
                </c:pt>
                <c:pt idx="7159">
                  <c:v>2.0225385580589768</c:v>
                </c:pt>
                <c:pt idx="7160">
                  <c:v>2.1877853077145435</c:v>
                </c:pt>
                <c:pt idx="7161">
                  <c:v>2.3149082961399743</c:v>
                </c:pt>
                <c:pt idx="7162">
                  <c:v>2.5793460345948858</c:v>
                </c:pt>
                <c:pt idx="7163">
                  <c:v>3.4927602505913034</c:v>
                </c:pt>
                <c:pt idx="7164">
                  <c:v>4.149304189992705</c:v>
                </c:pt>
                <c:pt idx="7165">
                  <c:v>4.2215232300713845</c:v>
                </c:pt>
                <c:pt idx="7166">
                  <c:v>3.8150179500577872</c:v>
                </c:pt>
                <c:pt idx="7167">
                  <c:v>3.4891431900246506</c:v>
                </c:pt>
                <c:pt idx="7168">
                  <c:v>2.7548985553510406</c:v>
                </c:pt>
                <c:pt idx="7169">
                  <c:v>1.915071581675621</c:v>
                </c:pt>
                <c:pt idx="7170">
                  <c:v>1.4825722072749672</c:v>
                </c:pt>
                <c:pt idx="7171">
                  <c:v>1.5893025769789957</c:v>
                </c:pt>
                <c:pt idx="7172">
                  <c:v>1.9191060414890755</c:v>
                </c:pt>
                <c:pt idx="7173">
                  <c:v>2.1698047851691404</c:v>
                </c:pt>
                <c:pt idx="7174">
                  <c:v>2.625300140105816</c:v>
                </c:pt>
                <c:pt idx="7175">
                  <c:v>3.156997515711641</c:v>
                </c:pt>
                <c:pt idx="7176">
                  <c:v>3.4590557674910452</c:v>
                </c:pt>
                <c:pt idx="7177">
                  <c:v>3.0092311936493426</c:v>
                </c:pt>
                <c:pt idx="7178">
                  <c:v>2.6390588899199185</c:v>
                </c:pt>
                <c:pt idx="7179">
                  <c:v>2.2977492022560337</c:v>
                </c:pt>
                <c:pt idx="7180">
                  <c:v>1.7375677838061709</c:v>
                </c:pt>
                <c:pt idx="7181">
                  <c:v>0.8465740282495775</c:v>
                </c:pt>
                <c:pt idx="7182">
                  <c:v>0.50929861730779624</c:v>
                </c:pt>
                <c:pt idx="7183">
                  <c:v>0.6801647362698211</c:v>
                </c:pt>
                <c:pt idx="7184">
                  <c:v>1.1125083681180463</c:v>
                </c:pt>
                <c:pt idx="7185">
                  <c:v>1.7890260011126513</c:v>
                </c:pt>
                <c:pt idx="7186">
                  <c:v>2.457879433982523</c:v>
                </c:pt>
                <c:pt idx="7187">
                  <c:v>2.6446701649167395</c:v>
                </c:pt>
                <c:pt idx="7188">
                  <c:v>2.30352897302489</c:v>
                </c:pt>
                <c:pt idx="7189">
                  <c:v>2.1308535102669222</c:v>
                </c:pt>
                <c:pt idx="7190">
                  <c:v>1.9418856776585631</c:v>
                </c:pt>
                <c:pt idx="7191">
                  <c:v>1.5794596804455707</c:v>
                </c:pt>
                <c:pt idx="7192">
                  <c:v>0.68903680872403483</c:v>
                </c:pt>
                <c:pt idx="7193">
                  <c:v>5.7155627165017542E-3</c:v>
                </c:pt>
                <c:pt idx="7194">
                  <c:v>0.34335282527491429</c:v>
                </c:pt>
                <c:pt idx="7195">
                  <c:v>0.28051941179581674</c:v>
                </c:pt>
                <c:pt idx="7196">
                  <c:v>2.5055165179692196E-2</c:v>
                </c:pt>
                <c:pt idx="7197">
                  <c:v>0.81483339978028102</c:v>
                </c:pt>
                <c:pt idx="7198">
                  <c:v>1.3684663125612109</c:v>
                </c:pt>
                <c:pt idx="7199">
                  <c:v>1.1108754180536227</c:v>
                </c:pt>
                <c:pt idx="7200">
                  <c:v>0.59705764664627758</c:v>
                </c:pt>
                <c:pt idx="7201">
                  <c:v>3.0403070240221375E-2</c:v>
                </c:pt>
                <c:pt idx="7202">
                  <c:v>0.83786316170935216</c:v>
                </c:pt>
                <c:pt idx="7203">
                  <c:v>1.8706233963410897</c:v>
                </c:pt>
                <c:pt idx="7204">
                  <c:v>2.2972038239525601</c:v>
                </c:pt>
                <c:pt idx="7205">
                  <c:v>2.2044061738765701</c:v>
                </c:pt>
                <c:pt idx="7206">
                  <c:v>1.7319580292597541</c:v>
                </c:pt>
                <c:pt idx="7207">
                  <c:v>1.6079540263399474</c:v>
                </c:pt>
                <c:pt idx="7208">
                  <c:v>1.3784059805469002</c:v>
                </c:pt>
                <c:pt idx="7209">
                  <c:v>0.71601408325852989</c:v>
                </c:pt>
                <c:pt idx="7210">
                  <c:v>5.5249082541324102E-2</c:v>
                </c:pt>
                <c:pt idx="7211">
                  <c:v>0.14058582478444981</c:v>
                </c:pt>
                <c:pt idx="7212">
                  <c:v>0.25855305151348928</c:v>
                </c:pt>
                <c:pt idx="7213">
                  <c:v>0.37442774770438203</c:v>
                </c:pt>
                <c:pt idx="7214">
                  <c:v>0.90158402775794388</c:v>
                </c:pt>
                <c:pt idx="7215">
                  <c:v>1.2255295704014082</c:v>
                </c:pt>
                <c:pt idx="7216">
                  <c:v>1.0596924424393832</c:v>
                </c:pt>
                <c:pt idx="7217">
                  <c:v>0.84555821120479757</c:v>
                </c:pt>
                <c:pt idx="7218">
                  <c:v>0.97869518799301169</c:v>
                </c:pt>
                <c:pt idx="7219">
                  <c:v>0.79266797267041422</c:v>
                </c:pt>
                <c:pt idx="7220">
                  <c:v>0.39798739532973171</c:v>
                </c:pt>
                <c:pt idx="7221">
                  <c:v>0.11364475844119659</c:v>
                </c:pt>
                <c:pt idx="7222">
                  <c:v>0.15478180413854736</c:v>
                </c:pt>
                <c:pt idx="7223">
                  <c:v>0.11679578497080123</c:v>
                </c:pt>
                <c:pt idx="7224">
                  <c:v>7.424538649226875E-3</c:v>
                </c:pt>
                <c:pt idx="7225">
                  <c:v>0.26420175029556292</c:v>
                </c:pt>
                <c:pt idx="7226">
                  <c:v>0.65327221316354067</c:v>
                </c:pt>
                <c:pt idx="7227">
                  <c:v>0.72004376820501603</c:v>
                </c:pt>
                <c:pt idx="7228">
                  <c:v>0.68229612672273809</c:v>
                </c:pt>
                <c:pt idx="7229">
                  <c:v>0.96015234743672628</c:v>
                </c:pt>
                <c:pt idx="7230">
                  <c:v>1.1656071713090903</c:v>
                </c:pt>
                <c:pt idx="7231">
                  <c:v>1.0305122194944438</c:v>
                </c:pt>
                <c:pt idx="7232">
                  <c:v>0.60597235344941414</c:v>
                </c:pt>
                <c:pt idx="7233">
                  <c:v>0.24555018574871712</c:v>
                </c:pt>
                <c:pt idx="7234">
                  <c:v>0.30040625928454412</c:v>
                </c:pt>
                <c:pt idx="7235">
                  <c:v>0.64107426282891777</c:v>
                </c:pt>
                <c:pt idx="7236">
                  <c:v>0.88774206709587011</c:v>
                </c:pt>
                <c:pt idx="7237">
                  <c:v>0.94337729346836996</c:v>
                </c:pt>
                <c:pt idx="7238">
                  <c:v>1.1151099342267652</c:v>
                </c:pt>
                <c:pt idx="7239">
                  <c:v>1.0454323017413065</c:v>
                </c:pt>
                <c:pt idx="7240">
                  <c:v>0.90149760003903467</c:v>
                </c:pt>
                <c:pt idx="7241">
                  <c:v>0.90160720210491085</c:v>
                </c:pt>
                <c:pt idx="7242">
                  <c:v>0.85631458440249886</c:v>
                </c:pt>
                <c:pt idx="7243">
                  <c:v>0.66944411985606234</c:v>
                </c:pt>
                <c:pt idx="7244">
                  <c:v>0.48540712716174061</c:v>
                </c:pt>
                <c:pt idx="7245">
                  <c:v>0.33199909085268131</c:v>
                </c:pt>
                <c:pt idx="7246">
                  <c:v>0.22923130313046702</c:v>
                </c:pt>
                <c:pt idx="7247">
                  <c:v>0.60245703652620219</c:v>
                </c:pt>
                <c:pt idx="7248">
                  <c:v>0.76743462268983031</c:v>
                </c:pt>
                <c:pt idx="7249">
                  <c:v>0.71803610304676591</c:v>
                </c:pt>
                <c:pt idx="7250">
                  <c:v>0.78411124422163703</c:v>
                </c:pt>
                <c:pt idx="7251">
                  <c:v>0.87991255301909432</c:v>
                </c:pt>
                <c:pt idx="7252">
                  <c:v>1.3540484720133843</c:v>
                </c:pt>
                <c:pt idx="7253">
                  <c:v>1.7046886071722929</c:v>
                </c:pt>
                <c:pt idx="7254">
                  <c:v>1.8720874640546918</c:v>
                </c:pt>
                <c:pt idx="7255">
                  <c:v>2.0261886505657918</c:v>
                </c:pt>
                <c:pt idx="7256">
                  <c:v>1.9690762836224325</c:v>
                </c:pt>
                <c:pt idx="7257">
                  <c:v>1.6445458122188568</c:v>
                </c:pt>
                <c:pt idx="7258">
                  <c:v>1.5521935901635389</c:v>
                </c:pt>
                <c:pt idx="7259">
                  <c:v>1.8895507402091276</c:v>
                </c:pt>
                <c:pt idx="7260">
                  <c:v>1.7615997463518338</c:v>
                </c:pt>
                <c:pt idx="7261">
                  <c:v>1.2036233278174338</c:v>
                </c:pt>
                <c:pt idx="7262">
                  <c:v>0.82846243145967624</c:v>
                </c:pt>
                <c:pt idx="7263">
                  <c:v>1.1035846490803598</c:v>
                </c:pt>
                <c:pt idx="7264">
                  <c:v>1.1999017251558772</c:v>
                </c:pt>
                <c:pt idx="7265">
                  <c:v>1.2651493142027574</c:v>
                </c:pt>
                <c:pt idx="7266">
                  <c:v>1.3739876052676467</c:v>
                </c:pt>
                <c:pt idx="7267">
                  <c:v>1.64276913288698</c:v>
                </c:pt>
                <c:pt idx="7268">
                  <c:v>2.0662417672029973</c:v>
                </c:pt>
                <c:pt idx="7269">
                  <c:v>2.7952797610757094</c:v>
                </c:pt>
                <c:pt idx="7270">
                  <c:v>3.0244743443697084</c:v>
                </c:pt>
                <c:pt idx="7271">
                  <c:v>2.5978538402265681</c:v>
                </c:pt>
                <c:pt idx="7272">
                  <c:v>2.4451498464796457</c:v>
                </c:pt>
                <c:pt idx="7273">
                  <c:v>2.5959832540262244</c:v>
                </c:pt>
                <c:pt idx="7274">
                  <c:v>2.6190738727685479</c:v>
                </c:pt>
                <c:pt idx="7275">
                  <c:v>2.3502585454619416</c:v>
                </c:pt>
                <c:pt idx="7276">
                  <c:v>2.410456831303859</c:v>
                </c:pt>
                <c:pt idx="7277">
                  <c:v>2.8534554196640953</c:v>
                </c:pt>
                <c:pt idx="7278">
                  <c:v>3.5644385025479286</c:v>
                </c:pt>
                <c:pt idx="7279">
                  <c:v>3.710840837671741</c:v>
                </c:pt>
                <c:pt idx="7280">
                  <c:v>3.7004251968722972</c:v>
                </c:pt>
                <c:pt idx="7281">
                  <c:v>3.9494013781291732</c:v>
                </c:pt>
                <c:pt idx="7282">
                  <c:v>4.0666909878699293</c:v>
                </c:pt>
                <c:pt idx="7283">
                  <c:v>3.6539836814486302</c:v>
                </c:pt>
                <c:pt idx="7284">
                  <c:v>3.4322342085329351</c:v>
                </c:pt>
                <c:pt idx="7285">
                  <c:v>3.7039846538523644</c:v>
                </c:pt>
                <c:pt idx="7286">
                  <c:v>3.7981546489210682</c:v>
                </c:pt>
                <c:pt idx="7287">
                  <c:v>3.4504314440943089</c:v>
                </c:pt>
                <c:pt idx="7288">
                  <c:v>2.9926283565156031</c:v>
                </c:pt>
                <c:pt idx="7289">
                  <c:v>3.1292041965980757</c:v>
                </c:pt>
                <c:pt idx="7290">
                  <c:v>3.2832980145232971</c:v>
                </c:pt>
                <c:pt idx="7291">
                  <c:v>3.135548892942825</c:v>
                </c:pt>
                <c:pt idx="7292">
                  <c:v>2.8632982080940756</c:v>
                </c:pt>
                <c:pt idx="7293">
                  <c:v>2.9012709297406034</c:v>
                </c:pt>
                <c:pt idx="7294">
                  <c:v>2.3158474233748456</c:v>
                </c:pt>
                <c:pt idx="7295">
                  <c:v>1.0579812486303597</c:v>
                </c:pt>
                <c:pt idx="7296">
                  <c:v>0.1786957663046107</c:v>
                </c:pt>
                <c:pt idx="7297">
                  <c:v>0.70370330876487319</c:v>
                </c:pt>
                <c:pt idx="7298">
                  <c:v>0.85027942029436221</c:v>
                </c:pt>
                <c:pt idx="7299">
                  <c:v>1.0266557549370663</c:v>
                </c:pt>
                <c:pt idx="7300">
                  <c:v>1.1776531952169393</c:v>
                </c:pt>
                <c:pt idx="7301">
                  <c:v>1.4638862164036723</c:v>
                </c:pt>
                <c:pt idx="7302">
                  <c:v>2.0350731430249702</c:v>
                </c:pt>
                <c:pt idx="7303">
                  <c:v>2.5453996316891825</c:v>
                </c:pt>
                <c:pt idx="7304">
                  <c:v>2.1455094594575015</c:v>
                </c:pt>
                <c:pt idx="7305">
                  <c:v>1.7359462254710973</c:v>
                </c:pt>
                <c:pt idx="7306">
                  <c:v>1.8271853655509265</c:v>
                </c:pt>
                <c:pt idx="7307">
                  <c:v>2.6398734529406731</c:v>
                </c:pt>
                <c:pt idx="7308">
                  <c:v>3.8381690748526349</c:v>
                </c:pt>
                <c:pt idx="7309">
                  <c:v>5.2559018935531157</c:v>
                </c:pt>
                <c:pt idx="7310">
                  <c:v>5.7781802574680539</c:v>
                </c:pt>
                <c:pt idx="7311">
                  <c:v>5.1855466193589663</c:v>
                </c:pt>
                <c:pt idx="7312">
                  <c:v>4.2058890141786538</c:v>
                </c:pt>
                <c:pt idx="7313">
                  <c:v>3.7278675976563691</c:v>
                </c:pt>
                <c:pt idx="7314">
                  <c:v>3.8481288365866808</c:v>
                </c:pt>
                <c:pt idx="7315">
                  <c:v>3.9451462304293861</c:v>
                </c:pt>
                <c:pt idx="7316">
                  <c:v>3.9149733572549636</c:v>
                </c:pt>
                <c:pt idx="7317">
                  <c:v>3.7713236236726031</c:v>
                </c:pt>
                <c:pt idx="7318">
                  <c:v>3.7434286619486645</c:v>
                </c:pt>
                <c:pt idx="7319">
                  <c:v>3.4569495727451711</c:v>
                </c:pt>
                <c:pt idx="7320">
                  <c:v>3.708644698246641</c:v>
                </c:pt>
                <c:pt idx="7321">
                  <c:v>4.4163412828501967</c:v>
                </c:pt>
                <c:pt idx="7322">
                  <c:v>5.0038533023062</c:v>
                </c:pt>
                <c:pt idx="7323">
                  <c:v>4.7378648119128624</c:v>
                </c:pt>
                <c:pt idx="7324">
                  <c:v>4.4579956897821873</c:v>
                </c:pt>
                <c:pt idx="7325">
                  <c:v>4.3274053992486525</c:v>
                </c:pt>
                <c:pt idx="7326">
                  <c:v>3.8965021067284176</c:v>
                </c:pt>
                <c:pt idx="7327">
                  <c:v>3.1007383491668836</c:v>
                </c:pt>
                <c:pt idx="7328">
                  <c:v>2.573447899677495</c:v>
                </c:pt>
                <c:pt idx="7329">
                  <c:v>2.5481646440256744</c:v>
                </c:pt>
                <c:pt idx="7330">
                  <c:v>2.5468943652570868</c:v>
                </c:pt>
                <c:pt idx="7331">
                  <c:v>2.6978699632373573</c:v>
                </c:pt>
                <c:pt idx="7332">
                  <c:v>2.9968452906095924</c:v>
                </c:pt>
                <c:pt idx="7333">
                  <c:v>3.4747386833051777</c:v>
                </c:pt>
                <c:pt idx="7334">
                  <c:v>3.5635288315518086</c:v>
                </c:pt>
                <c:pt idx="7335">
                  <c:v>3.6623360688840325</c:v>
                </c:pt>
                <c:pt idx="7336">
                  <c:v>3.383401033384275</c:v>
                </c:pt>
                <c:pt idx="7337">
                  <c:v>2.6572380891707814</c:v>
                </c:pt>
                <c:pt idx="7338">
                  <c:v>1.8073635678667461</c:v>
                </c:pt>
                <c:pt idx="7339">
                  <c:v>1.7128617973186691</c:v>
                </c:pt>
                <c:pt idx="7340">
                  <c:v>1.8730750294340979</c:v>
                </c:pt>
                <c:pt idx="7341">
                  <c:v>1.8235894166822071</c:v>
                </c:pt>
                <c:pt idx="7342">
                  <c:v>1.9634026542298497</c:v>
                </c:pt>
                <c:pt idx="7343">
                  <c:v>2.3586272183425261</c:v>
                </c:pt>
                <c:pt idx="7344">
                  <c:v>2.6639436794520281</c:v>
                </c:pt>
                <c:pt idx="7345">
                  <c:v>2.6460379106835643</c:v>
                </c:pt>
                <c:pt idx="7346">
                  <c:v>2.9791145632573444</c:v>
                </c:pt>
                <c:pt idx="7347">
                  <c:v>3.3521041779534406</c:v>
                </c:pt>
                <c:pt idx="7348">
                  <c:v>3.3546254097574391</c:v>
                </c:pt>
                <c:pt idx="7349">
                  <c:v>2.6303683994518106</c:v>
                </c:pt>
                <c:pt idx="7350">
                  <c:v>2.0479973813902985</c:v>
                </c:pt>
                <c:pt idx="7351">
                  <c:v>1.5437272782840754</c:v>
                </c:pt>
                <c:pt idx="7352">
                  <c:v>1.3118913313800782</c:v>
                </c:pt>
                <c:pt idx="7353">
                  <c:v>1.5171215175807711</c:v>
                </c:pt>
                <c:pt idx="7354">
                  <c:v>2.1979830053884521</c:v>
                </c:pt>
                <c:pt idx="7355">
                  <c:v>2.9190455369869452</c:v>
                </c:pt>
                <c:pt idx="7356">
                  <c:v>3.4963381909391194</c:v>
                </c:pt>
                <c:pt idx="7357">
                  <c:v>3.8115643009660038</c:v>
                </c:pt>
                <c:pt idx="7358">
                  <c:v>3.6589757524565556</c:v>
                </c:pt>
                <c:pt idx="7359">
                  <c:v>3.4421954230852516</c:v>
                </c:pt>
                <c:pt idx="7360">
                  <c:v>3.141145896274808</c:v>
                </c:pt>
                <c:pt idx="7361">
                  <c:v>2.8446487228714998</c:v>
                </c:pt>
                <c:pt idx="7362">
                  <c:v>2.1684066307095717</c:v>
                </c:pt>
                <c:pt idx="7363">
                  <c:v>1.4396016363963637</c:v>
                </c:pt>
                <c:pt idx="7364">
                  <c:v>0.77204798053733015</c:v>
                </c:pt>
                <c:pt idx="7365">
                  <c:v>0.63147763203928786</c:v>
                </c:pt>
                <c:pt idx="7366">
                  <c:v>0.57612192974185739</c:v>
                </c:pt>
                <c:pt idx="7367">
                  <c:v>0.49246066877554995</c:v>
                </c:pt>
                <c:pt idx="7368">
                  <c:v>0.26905090929200348</c:v>
                </c:pt>
                <c:pt idx="7369">
                  <c:v>1.5028609869282228E-2</c:v>
                </c:pt>
                <c:pt idx="7370">
                  <c:v>0.40794936650813263</c:v>
                </c:pt>
                <c:pt idx="7371">
                  <c:v>1.0832563886834321</c:v>
                </c:pt>
                <c:pt idx="7372">
                  <c:v>1.515324633465398</c:v>
                </c:pt>
                <c:pt idx="7373">
                  <c:v>1.4224442298186548</c:v>
                </c:pt>
                <c:pt idx="7374">
                  <c:v>1.3039500603662493</c:v>
                </c:pt>
                <c:pt idx="7375">
                  <c:v>1.7263795131931774</c:v>
                </c:pt>
                <c:pt idx="7376">
                  <c:v>1.7144761690669519</c:v>
                </c:pt>
                <c:pt idx="7377">
                  <c:v>1.2244274983883483</c:v>
                </c:pt>
                <c:pt idx="7378">
                  <c:v>0.56467604898426638</c:v>
                </c:pt>
                <c:pt idx="7379">
                  <c:v>6.5422055414105618E-2</c:v>
                </c:pt>
                <c:pt idx="7380">
                  <c:v>0.5829423013178161</c:v>
                </c:pt>
                <c:pt idx="7381">
                  <c:v>0.79585162552826194</c:v>
                </c:pt>
                <c:pt idx="7382">
                  <c:v>0.65582168462948998</c:v>
                </c:pt>
                <c:pt idx="7383">
                  <c:v>0.49424951429290687</c:v>
                </c:pt>
                <c:pt idx="7384">
                  <c:v>0.43180281272115861</c:v>
                </c:pt>
                <c:pt idx="7385">
                  <c:v>0.35097942209023358</c:v>
                </c:pt>
                <c:pt idx="7386">
                  <c:v>0.24301468027194639</c:v>
                </c:pt>
                <c:pt idx="7387">
                  <c:v>0.26707939962104232</c:v>
                </c:pt>
                <c:pt idx="7388">
                  <c:v>9.0000214848483751E-2</c:v>
                </c:pt>
                <c:pt idx="7389">
                  <c:v>0.11331129816919239</c:v>
                </c:pt>
                <c:pt idx="7390">
                  <c:v>0.27249876229233605</c:v>
                </c:pt>
                <c:pt idx="7391">
                  <c:v>4.4748105436109853E-3</c:v>
                </c:pt>
                <c:pt idx="7392">
                  <c:v>0.11943053410392235</c:v>
                </c:pt>
                <c:pt idx="7393">
                  <c:v>6.6521164669927302E-2</c:v>
                </c:pt>
                <c:pt idx="7394">
                  <c:v>0.76871115909073895</c:v>
                </c:pt>
                <c:pt idx="7395">
                  <c:v>1.4004631715782305</c:v>
                </c:pt>
                <c:pt idx="7396">
                  <c:v>1.8905548350113464</c:v>
                </c:pt>
                <c:pt idx="7397">
                  <c:v>2.4375617849649887</c:v>
                </c:pt>
                <c:pt idx="7398">
                  <c:v>3.064036382212012</c:v>
                </c:pt>
                <c:pt idx="7399">
                  <c:v>3.402763390534135</c:v>
                </c:pt>
                <c:pt idx="7400">
                  <c:v>3.435605269772334</c:v>
                </c:pt>
                <c:pt idx="7401">
                  <c:v>3.6853093825783816</c:v>
                </c:pt>
                <c:pt idx="7402">
                  <c:v>3.799377503041514</c:v>
                </c:pt>
                <c:pt idx="7403">
                  <c:v>3.5686870261877175</c:v>
                </c:pt>
                <c:pt idx="7404">
                  <c:v>3.1294694740828448</c:v>
                </c:pt>
                <c:pt idx="7405">
                  <c:v>3.0953366511072038</c:v>
                </c:pt>
                <c:pt idx="7406">
                  <c:v>3.1900644507113034</c:v>
                </c:pt>
                <c:pt idx="7407">
                  <c:v>3.5442825222222076</c:v>
                </c:pt>
                <c:pt idx="7408">
                  <c:v>3.8856421179385476</c:v>
                </c:pt>
                <c:pt idx="7409">
                  <c:v>4.091226709220086</c:v>
                </c:pt>
                <c:pt idx="7410">
                  <c:v>4.1263035791654179</c:v>
                </c:pt>
                <c:pt idx="7411">
                  <c:v>4.4615185201230254</c:v>
                </c:pt>
                <c:pt idx="7412">
                  <c:v>5.1537033687237566</c:v>
                </c:pt>
                <c:pt idx="7413">
                  <c:v>5.5869671417262223</c:v>
                </c:pt>
                <c:pt idx="7414">
                  <c:v>5.6063481861975601</c:v>
                </c:pt>
                <c:pt idx="7415">
                  <c:v>5.6485533328853421</c:v>
                </c:pt>
                <c:pt idx="7416">
                  <c:v>5.8722839776526037</c:v>
                </c:pt>
                <c:pt idx="7417">
                  <c:v>5.6230013944021415</c:v>
                </c:pt>
                <c:pt idx="7418">
                  <c:v>5.3961735994651212</c:v>
                </c:pt>
                <c:pt idx="7419">
                  <c:v>5.714189853844224</c:v>
                </c:pt>
                <c:pt idx="7420">
                  <c:v>6.2578013162026513</c:v>
                </c:pt>
                <c:pt idx="7421">
                  <c:v>6.0536338547768551</c:v>
                </c:pt>
                <c:pt idx="7422">
                  <c:v>5.583248107509637</c:v>
                </c:pt>
                <c:pt idx="7423">
                  <c:v>5.1531413602769423</c:v>
                </c:pt>
                <c:pt idx="7424">
                  <c:v>4.6245052218554683</c:v>
                </c:pt>
                <c:pt idx="7425">
                  <c:v>3.8475272287861837</c:v>
                </c:pt>
                <c:pt idx="7426">
                  <c:v>3.3241367582689909</c:v>
                </c:pt>
                <c:pt idx="7427">
                  <c:v>3.2082527409241512</c:v>
                </c:pt>
                <c:pt idx="7428">
                  <c:v>3.1459317955401982</c:v>
                </c:pt>
                <c:pt idx="7429">
                  <c:v>3.0001338815122995</c:v>
                </c:pt>
                <c:pt idx="7430">
                  <c:v>2.6847467763847419</c:v>
                </c:pt>
                <c:pt idx="7431">
                  <c:v>2.4691740453226352</c:v>
                </c:pt>
                <c:pt idx="7432">
                  <c:v>2.2479618208224892</c:v>
                </c:pt>
                <c:pt idx="7433">
                  <c:v>2.2521013478020686</c:v>
                </c:pt>
                <c:pt idx="7434">
                  <c:v>2.4182479868547193</c:v>
                </c:pt>
                <c:pt idx="7435">
                  <c:v>2.8670490088859362</c:v>
                </c:pt>
                <c:pt idx="7436">
                  <c:v>2.8639225174617242</c:v>
                </c:pt>
                <c:pt idx="7437">
                  <c:v>2.5168856633655725</c:v>
                </c:pt>
                <c:pt idx="7438">
                  <c:v>2.2795460076248326</c:v>
                </c:pt>
                <c:pt idx="7439">
                  <c:v>2.2695297051001901</c:v>
                </c:pt>
                <c:pt idx="7440">
                  <c:v>2.0652910078394022</c:v>
                </c:pt>
                <c:pt idx="7441">
                  <c:v>1.9193449963098708</c:v>
                </c:pt>
                <c:pt idx="7442">
                  <c:v>2.0739478808591585</c:v>
                </c:pt>
                <c:pt idx="7443">
                  <c:v>2.0004865236099314</c:v>
                </c:pt>
                <c:pt idx="7444">
                  <c:v>1.6903806731267226</c:v>
                </c:pt>
                <c:pt idx="7445">
                  <c:v>1.58344922298068</c:v>
                </c:pt>
                <c:pt idx="7446">
                  <c:v>2.0024965792367864</c:v>
                </c:pt>
                <c:pt idx="7447">
                  <c:v>2.2239104108974765</c:v>
                </c:pt>
                <c:pt idx="7448">
                  <c:v>2.2316285907571318</c:v>
                </c:pt>
                <c:pt idx="7449">
                  <c:v>2.15080723253678</c:v>
                </c:pt>
                <c:pt idx="7450">
                  <c:v>2.3254627221158368</c:v>
                </c:pt>
                <c:pt idx="7451">
                  <c:v>2.4203863277028712</c:v>
                </c:pt>
                <c:pt idx="7452">
                  <c:v>2.562718823858396</c:v>
                </c:pt>
                <c:pt idx="7453">
                  <c:v>2.6599874603322808</c:v>
                </c:pt>
                <c:pt idx="7454">
                  <c:v>2.7297970289490716</c:v>
                </c:pt>
                <c:pt idx="7455">
                  <c:v>2.7586863405923774</c:v>
                </c:pt>
                <c:pt idx="7456">
                  <c:v>2.6297999129819614</c:v>
                </c:pt>
                <c:pt idx="7457">
                  <c:v>2.4611434047014167</c:v>
                </c:pt>
                <c:pt idx="7458">
                  <c:v>2.4712026074898721</c:v>
                </c:pt>
                <c:pt idx="7459">
                  <c:v>2.7241743306482449</c:v>
                </c:pt>
                <c:pt idx="7460">
                  <c:v>3.0484873603535583</c:v>
                </c:pt>
                <c:pt idx="7461">
                  <c:v>3.6290667846857692</c:v>
                </c:pt>
                <c:pt idx="7462">
                  <c:v>3.8181897394610971</c:v>
                </c:pt>
                <c:pt idx="7463">
                  <c:v>3.7518559106206646</c:v>
                </c:pt>
                <c:pt idx="7464">
                  <c:v>3.8593597764451015</c:v>
                </c:pt>
                <c:pt idx="7465">
                  <c:v>4.1667905678150126</c:v>
                </c:pt>
                <c:pt idx="7466">
                  <c:v>4.0686689448381905</c:v>
                </c:pt>
                <c:pt idx="7467">
                  <c:v>3.9155818420765005</c:v>
                </c:pt>
                <c:pt idx="7468">
                  <c:v>3.9325742745747885</c:v>
                </c:pt>
                <c:pt idx="7469">
                  <c:v>3.9334683148539504</c:v>
                </c:pt>
                <c:pt idx="7470">
                  <c:v>3.7817233275915036</c:v>
                </c:pt>
                <c:pt idx="7471">
                  <c:v>3.7103476082686999</c:v>
                </c:pt>
                <c:pt idx="7472">
                  <c:v>4.0515472641994501</c:v>
                </c:pt>
                <c:pt idx="7473">
                  <c:v>4.2831450039128249</c:v>
                </c:pt>
                <c:pt idx="7474">
                  <c:v>3.9620700488893332</c:v>
                </c:pt>
                <c:pt idx="7475">
                  <c:v>3.2045012717247996</c:v>
                </c:pt>
                <c:pt idx="7476">
                  <c:v>2.448062169875822</c:v>
                </c:pt>
                <c:pt idx="7477">
                  <c:v>1.3465276876356445</c:v>
                </c:pt>
                <c:pt idx="7478">
                  <c:v>0.59137635039359093</c:v>
                </c:pt>
                <c:pt idx="7479">
                  <c:v>0.39872185986003306</c:v>
                </c:pt>
                <c:pt idx="7480">
                  <c:v>0.38277152372379319</c:v>
                </c:pt>
                <c:pt idx="7481">
                  <c:v>0.12937793232555705</c:v>
                </c:pt>
                <c:pt idx="7482">
                  <c:v>4.6137657209364136E-2</c:v>
                </c:pt>
                <c:pt idx="7483">
                  <c:v>0.44837780462341037</c:v>
                </c:pt>
                <c:pt idx="7484">
                  <c:v>1.1160782824956605</c:v>
                </c:pt>
                <c:pt idx="7485">
                  <c:v>1.3565297247829102</c:v>
                </c:pt>
                <c:pt idx="7486">
                  <c:v>0.92735000132741963</c:v>
                </c:pt>
                <c:pt idx="7487">
                  <c:v>0.39187860184910406</c:v>
                </c:pt>
                <c:pt idx="7488">
                  <c:v>0.72531615234612357</c:v>
                </c:pt>
                <c:pt idx="7489">
                  <c:v>1.6897503656485711</c:v>
                </c:pt>
                <c:pt idx="7490">
                  <c:v>2.9560989798627793</c:v>
                </c:pt>
                <c:pt idx="7491">
                  <c:v>3.7912802136170711</c:v>
                </c:pt>
                <c:pt idx="7492">
                  <c:v>4.1369107653713275</c:v>
                </c:pt>
                <c:pt idx="7493">
                  <c:v>3.5864257434603628</c:v>
                </c:pt>
                <c:pt idx="7494">
                  <c:v>2.746123452967602</c:v>
                </c:pt>
                <c:pt idx="7495">
                  <c:v>2.1474588369452574</c:v>
                </c:pt>
                <c:pt idx="7496">
                  <c:v>2.1376039923917767</c:v>
                </c:pt>
                <c:pt idx="7497">
                  <c:v>2.3922484897264962</c:v>
                </c:pt>
                <c:pt idx="7498">
                  <c:v>2.6051604813881828</c:v>
                </c:pt>
                <c:pt idx="7499">
                  <c:v>2.6157130429591415</c:v>
                </c:pt>
                <c:pt idx="7500">
                  <c:v>2.4693965928393058</c:v>
                </c:pt>
                <c:pt idx="7501">
                  <c:v>2.683242087683837</c:v>
                </c:pt>
                <c:pt idx="7502">
                  <c:v>3.0421148202987363</c:v>
                </c:pt>
                <c:pt idx="7503">
                  <c:v>3.2553415093040527</c:v>
                </c:pt>
                <c:pt idx="7504">
                  <c:v>2.9935447515691394</c:v>
                </c:pt>
                <c:pt idx="7505">
                  <c:v>2.6010796586054643</c:v>
                </c:pt>
                <c:pt idx="7506">
                  <c:v>1.8675986120941555</c:v>
                </c:pt>
                <c:pt idx="7507">
                  <c:v>1.2971581592575423</c:v>
                </c:pt>
                <c:pt idx="7508">
                  <c:v>0.86662423893615159</c:v>
                </c:pt>
                <c:pt idx="7509">
                  <c:v>0.63029589964139809</c:v>
                </c:pt>
                <c:pt idx="7510">
                  <c:v>0.62440491924607322</c:v>
                </c:pt>
                <c:pt idx="7511">
                  <c:v>1.0197260100244225</c:v>
                </c:pt>
                <c:pt idx="7512">
                  <c:v>1.5978092795234256</c:v>
                </c:pt>
                <c:pt idx="7513">
                  <c:v>2.2513838067086263</c:v>
                </c:pt>
                <c:pt idx="7514">
                  <c:v>3.1021549635382732</c:v>
                </c:pt>
                <c:pt idx="7515">
                  <c:v>3.7772830952682992</c:v>
                </c:pt>
                <c:pt idx="7516">
                  <c:v>3.9391702077834201</c:v>
                </c:pt>
                <c:pt idx="7517">
                  <c:v>3.26941028073982</c:v>
                </c:pt>
                <c:pt idx="7518">
                  <c:v>2.8367786721017652</c:v>
                </c:pt>
                <c:pt idx="7519">
                  <c:v>2.6443966408791049</c:v>
                </c:pt>
                <c:pt idx="7520">
                  <c:v>2.1668980362960202</c:v>
                </c:pt>
                <c:pt idx="7521">
                  <c:v>1.4922737309981851</c:v>
                </c:pt>
                <c:pt idx="7522">
                  <c:v>1.7232417062385996</c:v>
                </c:pt>
                <c:pt idx="7523">
                  <c:v>1.9679496795201379</c:v>
                </c:pt>
                <c:pt idx="7524">
                  <c:v>1.7614426567510133</c:v>
                </c:pt>
                <c:pt idx="7525">
                  <c:v>1.7596028285416843</c:v>
                </c:pt>
                <c:pt idx="7526">
                  <c:v>2.1914876655887072</c:v>
                </c:pt>
                <c:pt idx="7527">
                  <c:v>2.7038860049598759</c:v>
                </c:pt>
                <c:pt idx="7528">
                  <c:v>3.192801293434933</c:v>
                </c:pt>
                <c:pt idx="7529">
                  <c:v>3.5577488011033633</c:v>
                </c:pt>
                <c:pt idx="7530">
                  <c:v>3.42326022342891</c:v>
                </c:pt>
                <c:pt idx="7531">
                  <c:v>3.1274325354904944</c:v>
                </c:pt>
                <c:pt idx="7532">
                  <c:v>2.5127529766424566</c:v>
                </c:pt>
                <c:pt idx="7533">
                  <c:v>2.1999494921360432</c:v>
                </c:pt>
                <c:pt idx="7534">
                  <c:v>2.4344312416260161</c:v>
                </c:pt>
                <c:pt idx="7535">
                  <c:v>3.3352910746611029</c:v>
                </c:pt>
                <c:pt idx="7536">
                  <c:v>4.3227121776069302</c:v>
                </c:pt>
                <c:pt idx="7537">
                  <c:v>5.4294193580011898</c:v>
                </c:pt>
                <c:pt idx="7538">
                  <c:v>6.1443532427257832</c:v>
                </c:pt>
                <c:pt idx="7539">
                  <c:v>6.2476215177192831</c:v>
                </c:pt>
                <c:pt idx="7540">
                  <c:v>5.9987155526476794</c:v>
                </c:pt>
                <c:pt idx="7541">
                  <c:v>6.0147366376571929</c:v>
                </c:pt>
                <c:pt idx="7542">
                  <c:v>6.1054080637306418</c:v>
                </c:pt>
                <c:pt idx="7543">
                  <c:v>5.5746238180739516</c:v>
                </c:pt>
                <c:pt idx="7544">
                  <c:v>5.0008261068627702</c:v>
                </c:pt>
                <c:pt idx="7545">
                  <c:v>4.5585616398662347</c:v>
                </c:pt>
                <c:pt idx="7546">
                  <c:v>4.1376938860742172</c:v>
                </c:pt>
                <c:pt idx="7547">
                  <c:v>3.5621555364752893</c:v>
                </c:pt>
                <c:pt idx="7548">
                  <c:v>3.8088251163748383</c:v>
                </c:pt>
                <c:pt idx="7549">
                  <c:v>4.4222091096462766</c:v>
                </c:pt>
                <c:pt idx="7550">
                  <c:v>4.740496472117238</c:v>
                </c:pt>
                <c:pt idx="7551">
                  <c:v>4.3706160977930422</c:v>
                </c:pt>
                <c:pt idx="7552">
                  <c:v>4.1959410405748248</c:v>
                </c:pt>
                <c:pt idx="7553">
                  <c:v>4.1536264752639163</c:v>
                </c:pt>
                <c:pt idx="7554">
                  <c:v>3.7574922522498602</c:v>
                </c:pt>
                <c:pt idx="7555">
                  <c:v>3.223841641768435</c:v>
                </c:pt>
                <c:pt idx="7556">
                  <c:v>3.0720642692557623</c:v>
                </c:pt>
                <c:pt idx="7557">
                  <c:v>2.9583989446685997</c:v>
                </c:pt>
                <c:pt idx="7558">
                  <c:v>2.3692764643720583</c:v>
                </c:pt>
                <c:pt idx="7559">
                  <c:v>2.17964501558615</c:v>
                </c:pt>
                <c:pt idx="7560">
                  <c:v>2.606558885708206</c:v>
                </c:pt>
                <c:pt idx="7561">
                  <c:v>3.1539325742495312</c:v>
                </c:pt>
                <c:pt idx="7562">
                  <c:v>2.9792889318323788</c:v>
                </c:pt>
                <c:pt idx="7563">
                  <c:v>2.8480501969229048</c:v>
                </c:pt>
                <c:pt idx="7564">
                  <c:v>2.8047278013380694</c:v>
                </c:pt>
                <c:pt idx="7565">
                  <c:v>2.4297460851145383</c:v>
                </c:pt>
                <c:pt idx="7566">
                  <c:v>1.5648251775650743</c:v>
                </c:pt>
                <c:pt idx="7567">
                  <c:v>1.1614358741985846</c:v>
                </c:pt>
                <c:pt idx="7568">
                  <c:v>0.95318076160557563</c:v>
                </c:pt>
                <c:pt idx="7569">
                  <c:v>0.58511748753714676</c:v>
                </c:pt>
                <c:pt idx="7570">
                  <c:v>0.46697474942753558</c:v>
                </c:pt>
                <c:pt idx="7571">
                  <c:v>0.6099941115242502</c:v>
                </c:pt>
                <c:pt idx="7572">
                  <c:v>0.95741115293512302</c:v>
                </c:pt>
                <c:pt idx="7573">
                  <c:v>1.2762325719392091</c:v>
                </c:pt>
                <c:pt idx="7574">
                  <c:v>1.4254040170259001</c:v>
                </c:pt>
                <c:pt idx="7575">
                  <c:v>1.2034999852115236</c:v>
                </c:pt>
                <c:pt idx="7576">
                  <c:v>1.1939494799743788</c:v>
                </c:pt>
                <c:pt idx="7577">
                  <c:v>0.87617574903902518</c:v>
                </c:pt>
                <c:pt idx="7578">
                  <c:v>0.51691448629632131</c:v>
                </c:pt>
                <c:pt idx="7579">
                  <c:v>0.30703948756779953</c:v>
                </c:pt>
                <c:pt idx="7580">
                  <c:v>5.9251861019928187E-2</c:v>
                </c:pt>
                <c:pt idx="7581">
                  <c:v>0.55295284372742781</c:v>
                </c:pt>
                <c:pt idx="7582">
                  <c:v>0.85592359583910027</c:v>
                </c:pt>
                <c:pt idx="7583">
                  <c:v>0.85278446204431946</c:v>
                </c:pt>
                <c:pt idx="7584">
                  <c:v>0.91579029134033441</c:v>
                </c:pt>
                <c:pt idx="7585">
                  <c:v>0.9808045157779165</c:v>
                </c:pt>
                <c:pt idx="7586">
                  <c:v>1.000012249322356</c:v>
                </c:pt>
                <c:pt idx="7587">
                  <c:v>0.99627587050871846</c:v>
                </c:pt>
                <c:pt idx="7588">
                  <c:v>1.461473537898746</c:v>
                </c:pt>
                <c:pt idx="7589">
                  <c:v>1.8955620981643371</c:v>
                </c:pt>
                <c:pt idx="7590">
                  <c:v>2.0874449896570568</c:v>
                </c:pt>
                <c:pt idx="7591">
                  <c:v>2.0254489684698704</c:v>
                </c:pt>
                <c:pt idx="7592">
                  <c:v>2.2575101500043511</c:v>
                </c:pt>
                <c:pt idx="7593">
                  <c:v>2.2802454723351686</c:v>
                </c:pt>
                <c:pt idx="7594">
                  <c:v>2.2447903510407232</c:v>
                </c:pt>
                <c:pt idx="7595">
                  <c:v>2.2559856208565856</c:v>
                </c:pt>
                <c:pt idx="7596">
                  <c:v>2.3184388837423868</c:v>
                </c:pt>
                <c:pt idx="7597">
                  <c:v>2.1817391929749288</c:v>
                </c:pt>
                <c:pt idx="7598">
                  <c:v>1.9491512116048977</c:v>
                </c:pt>
                <c:pt idx="7599">
                  <c:v>2.0135321364991103</c:v>
                </c:pt>
                <c:pt idx="7600">
                  <c:v>2.3295452914943189</c:v>
                </c:pt>
                <c:pt idx="7601">
                  <c:v>2.5361738874172786</c:v>
                </c:pt>
                <c:pt idx="7602">
                  <c:v>2.5829501851981429</c:v>
                </c:pt>
                <c:pt idx="7603">
                  <c:v>2.9406309309271337</c:v>
                </c:pt>
                <c:pt idx="7604">
                  <c:v>2.9207438739846969</c:v>
                </c:pt>
                <c:pt idx="7605">
                  <c:v>2.6535777539383312</c:v>
                </c:pt>
                <c:pt idx="7606">
                  <c:v>2.4932013182940089</c:v>
                </c:pt>
                <c:pt idx="7607">
                  <c:v>2.3876201734406259</c:v>
                </c:pt>
                <c:pt idx="7608">
                  <c:v>2.0988544936311384</c:v>
                </c:pt>
                <c:pt idx="7609">
                  <c:v>2.3305437391243431</c:v>
                </c:pt>
                <c:pt idx="7610">
                  <c:v>2.6942074182277116</c:v>
                </c:pt>
                <c:pt idx="7611">
                  <c:v>2.5446744415585942</c:v>
                </c:pt>
                <c:pt idx="7612">
                  <c:v>2.1219474812874513</c:v>
                </c:pt>
                <c:pt idx="7613">
                  <c:v>1.6574736033472748</c:v>
                </c:pt>
                <c:pt idx="7614">
                  <c:v>1.2253244295315078</c:v>
                </c:pt>
                <c:pt idx="7615">
                  <c:v>1.0326583047143192</c:v>
                </c:pt>
                <c:pt idx="7616">
                  <c:v>1.3553262999070761</c:v>
                </c:pt>
                <c:pt idx="7617">
                  <c:v>1.5745379591598492</c:v>
                </c:pt>
                <c:pt idx="7618">
                  <c:v>1.6824593534438881</c:v>
                </c:pt>
                <c:pt idx="7619">
                  <c:v>1.5932128248561617</c:v>
                </c:pt>
                <c:pt idx="7620">
                  <c:v>1.6883363078785776</c:v>
                </c:pt>
                <c:pt idx="7621">
                  <c:v>1.6970913766569957</c:v>
                </c:pt>
                <c:pt idx="7622">
                  <c:v>1.6378441799729424</c:v>
                </c:pt>
                <c:pt idx="7623">
                  <c:v>1.413606308162608</c:v>
                </c:pt>
                <c:pt idx="7624">
                  <c:v>1.3571028993546803</c:v>
                </c:pt>
                <c:pt idx="7625">
                  <c:v>1.3841675561879185</c:v>
                </c:pt>
                <c:pt idx="7626">
                  <c:v>1.2849405122141644</c:v>
                </c:pt>
                <c:pt idx="7627">
                  <c:v>1.0986171108368725</c:v>
                </c:pt>
                <c:pt idx="7628">
                  <c:v>0.99201646704617463</c:v>
                </c:pt>
                <c:pt idx="7629">
                  <c:v>1.0146550995214243</c:v>
                </c:pt>
                <c:pt idx="7630">
                  <c:v>0.76921153294979638</c:v>
                </c:pt>
                <c:pt idx="7631">
                  <c:v>0.63943545089751153</c:v>
                </c:pt>
                <c:pt idx="7632">
                  <c:v>0.67777182199034547</c:v>
                </c:pt>
                <c:pt idx="7633">
                  <c:v>0.96729779764235579</c:v>
                </c:pt>
                <c:pt idx="7634">
                  <c:v>0.99561927636751646</c:v>
                </c:pt>
                <c:pt idx="7635">
                  <c:v>0.95999253519382366</c:v>
                </c:pt>
                <c:pt idx="7636">
                  <c:v>0.73907868154819734</c:v>
                </c:pt>
                <c:pt idx="7637">
                  <c:v>0.34349751602908962</c:v>
                </c:pt>
                <c:pt idx="7638">
                  <c:v>0.41924981426109942</c:v>
                </c:pt>
                <c:pt idx="7639">
                  <c:v>0.92785978000125735</c:v>
                </c:pt>
                <c:pt idx="7640">
                  <c:v>0.68621106492834949</c:v>
                </c:pt>
                <c:pt idx="7641">
                  <c:v>0.35663695465250056</c:v>
                </c:pt>
                <c:pt idx="7642">
                  <c:v>0.44612437257412907</c:v>
                </c:pt>
                <c:pt idx="7643">
                  <c:v>0.62435950802649454</c:v>
                </c:pt>
                <c:pt idx="7644">
                  <c:v>0.62806939984761179</c:v>
                </c:pt>
                <c:pt idx="7645">
                  <c:v>0.9426965444945502</c:v>
                </c:pt>
                <c:pt idx="7646">
                  <c:v>0.97612629699014908</c:v>
                </c:pt>
                <c:pt idx="7647">
                  <c:v>0.77192175477691538</c:v>
                </c:pt>
                <c:pt idx="7648">
                  <c:v>0.47701482146620233</c:v>
                </c:pt>
                <c:pt idx="7649">
                  <c:v>0.52431717173353709</c:v>
                </c:pt>
                <c:pt idx="7650">
                  <c:v>0.5902148732947532</c:v>
                </c:pt>
                <c:pt idx="7651">
                  <c:v>0.67166166673364514</c:v>
                </c:pt>
                <c:pt idx="7652">
                  <c:v>0.33912367880194982</c:v>
                </c:pt>
                <c:pt idx="7653">
                  <c:v>9.9625023803733503E-2</c:v>
                </c:pt>
                <c:pt idx="7654">
                  <c:v>0.36346693883450754</c:v>
                </c:pt>
                <c:pt idx="7655">
                  <c:v>0.41521519172842014</c:v>
                </c:pt>
                <c:pt idx="7656">
                  <c:v>0.17262570504995445</c:v>
                </c:pt>
                <c:pt idx="7657">
                  <c:v>0.39772329685669594</c:v>
                </c:pt>
                <c:pt idx="7658">
                  <c:v>1.1908191248652424</c:v>
                </c:pt>
                <c:pt idx="7659">
                  <c:v>1.4194379481434649</c:v>
                </c:pt>
                <c:pt idx="7660">
                  <c:v>1.2239685740217501</c:v>
                </c:pt>
                <c:pt idx="7661">
                  <c:v>0.95292206251615119</c:v>
                </c:pt>
                <c:pt idx="7662">
                  <c:v>1.0284355125304203</c:v>
                </c:pt>
                <c:pt idx="7663">
                  <c:v>0.83369997816430852</c:v>
                </c:pt>
                <c:pt idx="7664">
                  <c:v>0.86487338200859321</c:v>
                </c:pt>
                <c:pt idx="7665">
                  <c:v>1.2406328529897339</c:v>
                </c:pt>
                <c:pt idx="7666">
                  <c:v>1.2560041794204104</c:v>
                </c:pt>
                <c:pt idx="7667">
                  <c:v>0.49271242670493109</c:v>
                </c:pt>
                <c:pt idx="7668">
                  <c:v>0.12759606084988273</c:v>
                </c:pt>
                <c:pt idx="7669">
                  <c:v>0.75302668135780571</c:v>
                </c:pt>
                <c:pt idx="7670">
                  <c:v>1.7013753186327323</c:v>
                </c:pt>
                <c:pt idx="7671">
                  <c:v>2.7420748760282176</c:v>
                </c:pt>
                <c:pt idx="7672">
                  <c:v>3.7037269440594089</c:v>
                </c:pt>
                <c:pt idx="7673">
                  <c:v>4.1284789997981806</c:v>
                </c:pt>
                <c:pt idx="7674">
                  <c:v>3.3303037793460764</c:v>
                </c:pt>
                <c:pt idx="7675">
                  <c:v>2.4510461744984426</c:v>
                </c:pt>
                <c:pt idx="7676">
                  <c:v>2.109790605991436</c:v>
                </c:pt>
                <c:pt idx="7677">
                  <c:v>2.2717858412349665</c:v>
                </c:pt>
                <c:pt idx="7678">
                  <c:v>2.1789053119344333</c:v>
                </c:pt>
                <c:pt idx="7679">
                  <c:v>2.2974349741988798</c:v>
                </c:pt>
                <c:pt idx="7680">
                  <c:v>2.5150477611506248</c:v>
                </c:pt>
                <c:pt idx="7681">
                  <c:v>2.5485805929071566</c:v>
                </c:pt>
                <c:pt idx="7682">
                  <c:v>2.5683069758637456</c:v>
                </c:pt>
                <c:pt idx="7683">
                  <c:v>3.0599791337570506</c:v>
                </c:pt>
                <c:pt idx="7684">
                  <c:v>3.5768494359286649</c:v>
                </c:pt>
                <c:pt idx="7685">
                  <c:v>3.2609445109097255</c:v>
                </c:pt>
                <c:pt idx="7686">
                  <c:v>2.9038645326624533</c:v>
                </c:pt>
                <c:pt idx="7687">
                  <c:v>2.9045627391331608</c:v>
                </c:pt>
                <c:pt idx="7688">
                  <c:v>2.6468843672089477</c:v>
                </c:pt>
                <c:pt idx="7689">
                  <c:v>1.6498076674149238</c:v>
                </c:pt>
                <c:pt idx="7690">
                  <c:v>1.0599113724914839</c:v>
                </c:pt>
                <c:pt idx="7691">
                  <c:v>0.71415430427279281</c:v>
                </c:pt>
                <c:pt idx="7692">
                  <c:v>0.58046206703719627</c:v>
                </c:pt>
                <c:pt idx="7693">
                  <c:v>0.7240685659080689</c:v>
                </c:pt>
                <c:pt idx="7694">
                  <c:v>1.3990350818319239</c:v>
                </c:pt>
                <c:pt idx="7695">
                  <c:v>2.2063437982677994</c:v>
                </c:pt>
                <c:pt idx="7696">
                  <c:v>2.8510545427124927</c:v>
                </c:pt>
                <c:pt idx="7697">
                  <c:v>2.907244850768484</c:v>
                </c:pt>
                <c:pt idx="7698">
                  <c:v>2.3507882328359542</c:v>
                </c:pt>
                <c:pt idx="7699">
                  <c:v>1.5232670707689289</c:v>
                </c:pt>
                <c:pt idx="7700">
                  <c:v>0.66640415775229811</c:v>
                </c:pt>
                <c:pt idx="7701">
                  <c:v>0.39200900060011667</c:v>
                </c:pt>
                <c:pt idx="7702">
                  <c:v>0.38689324489836929</c:v>
                </c:pt>
                <c:pt idx="7703">
                  <c:v>0.49162772264202048</c:v>
                </c:pt>
                <c:pt idx="7704">
                  <c:v>0.59310000620278336</c:v>
                </c:pt>
                <c:pt idx="7705">
                  <c:v>0.997571104915004</c:v>
                </c:pt>
                <c:pt idx="7706">
                  <c:v>1.2288804601903074</c:v>
                </c:pt>
                <c:pt idx="7707">
                  <c:v>1.6850595986258903</c:v>
                </c:pt>
                <c:pt idx="7708">
                  <c:v>2.2567743177895903</c:v>
                </c:pt>
                <c:pt idx="7709">
                  <c:v>2.8886306091935383</c:v>
                </c:pt>
                <c:pt idx="7710">
                  <c:v>3.187447768915237</c:v>
                </c:pt>
                <c:pt idx="7711">
                  <c:v>2.9494798829885651</c:v>
                </c:pt>
                <c:pt idx="7712">
                  <c:v>2.3275498214838883</c:v>
                </c:pt>
                <c:pt idx="7713">
                  <c:v>1.7009678587268036</c:v>
                </c:pt>
                <c:pt idx="7714">
                  <c:v>1.333935023721299</c:v>
                </c:pt>
                <c:pt idx="7715">
                  <c:v>1.2537936824991744</c:v>
                </c:pt>
                <c:pt idx="7716">
                  <c:v>1.9407951195016309</c:v>
                </c:pt>
                <c:pt idx="7717">
                  <c:v>2.9197088568448657</c:v>
                </c:pt>
                <c:pt idx="7718">
                  <c:v>3.9183792157126298</c:v>
                </c:pt>
                <c:pt idx="7719">
                  <c:v>4.3419924623596762</c:v>
                </c:pt>
                <c:pt idx="7720">
                  <c:v>4.4228521650736905</c:v>
                </c:pt>
                <c:pt idx="7721">
                  <c:v>4.0797689596705951</c:v>
                </c:pt>
                <c:pt idx="7722">
                  <c:v>3.6227872169854565</c:v>
                </c:pt>
                <c:pt idx="7723">
                  <c:v>2.9181080607302752</c:v>
                </c:pt>
                <c:pt idx="7724">
                  <c:v>2.322307716063158</c:v>
                </c:pt>
                <c:pt idx="7725">
                  <c:v>1.9376295959856034</c:v>
                </c:pt>
                <c:pt idx="7726">
                  <c:v>1.5402944334873019</c:v>
                </c:pt>
                <c:pt idx="7727">
                  <c:v>1.0530892503346561</c:v>
                </c:pt>
                <c:pt idx="7728">
                  <c:v>0.92383357182503456</c:v>
                </c:pt>
                <c:pt idx="7729">
                  <c:v>1.4456864555199003</c:v>
                </c:pt>
                <c:pt idx="7730">
                  <c:v>1.783078819929949</c:v>
                </c:pt>
                <c:pt idx="7731">
                  <c:v>2.1385149645570496</c:v>
                </c:pt>
                <c:pt idx="7732">
                  <c:v>2.4136349393078671</c:v>
                </c:pt>
                <c:pt idx="7733">
                  <c:v>2.2481455645422774</c:v>
                </c:pt>
                <c:pt idx="7734">
                  <c:v>1.6135176230603396</c:v>
                </c:pt>
                <c:pt idx="7735">
                  <c:v>1.5289631708282068</c:v>
                </c:pt>
                <c:pt idx="7736">
                  <c:v>1.2601475471689381</c:v>
                </c:pt>
                <c:pt idx="7737">
                  <c:v>0.61827746278062135</c:v>
                </c:pt>
                <c:pt idx="7738">
                  <c:v>2.2795940026762107E-2</c:v>
                </c:pt>
                <c:pt idx="7739">
                  <c:v>0.29840754764834454</c:v>
                </c:pt>
                <c:pt idx="7740">
                  <c:v>0.21714548353042096</c:v>
                </c:pt>
                <c:pt idx="7741">
                  <c:v>9.9732254158888534E-2</c:v>
                </c:pt>
                <c:pt idx="7742">
                  <c:v>3.3213783836381072E-2</c:v>
                </c:pt>
                <c:pt idx="7743">
                  <c:v>0.2537564333611444</c:v>
                </c:pt>
                <c:pt idx="7744">
                  <c:v>0.18819232913687722</c:v>
                </c:pt>
                <c:pt idx="7745">
                  <c:v>0.80196294788025524</c:v>
                </c:pt>
                <c:pt idx="7746">
                  <c:v>1.6492654680199212</c:v>
                </c:pt>
                <c:pt idx="7747">
                  <c:v>2.1288408843003572</c:v>
                </c:pt>
                <c:pt idx="7748">
                  <c:v>2.3793329761041271</c:v>
                </c:pt>
                <c:pt idx="7749">
                  <c:v>2.8602430053557804</c:v>
                </c:pt>
                <c:pt idx="7750">
                  <c:v>2.9783950277810973</c:v>
                </c:pt>
                <c:pt idx="7751">
                  <c:v>2.9459641152753364</c:v>
                </c:pt>
                <c:pt idx="7752">
                  <c:v>2.7075206527322946</c:v>
                </c:pt>
                <c:pt idx="7753">
                  <c:v>2.2447093257638895</c:v>
                </c:pt>
                <c:pt idx="7754">
                  <c:v>1.7617882715268567</c:v>
                </c:pt>
                <c:pt idx="7755">
                  <c:v>1.3976495579339481</c:v>
                </c:pt>
                <c:pt idx="7756">
                  <c:v>1.1979207505928193</c:v>
                </c:pt>
                <c:pt idx="7757">
                  <c:v>1.0180272537856081</c:v>
                </c:pt>
                <c:pt idx="7758">
                  <c:v>0.952265661091803</c:v>
                </c:pt>
                <c:pt idx="7759">
                  <c:v>0.94470733830590925</c:v>
                </c:pt>
                <c:pt idx="7760">
                  <c:v>1.103701069311668</c:v>
                </c:pt>
                <c:pt idx="7761">
                  <c:v>0.91886738509566368</c:v>
                </c:pt>
                <c:pt idx="7762">
                  <c:v>0.64298172166844969</c:v>
                </c:pt>
                <c:pt idx="7763">
                  <c:v>0.24932900128661428</c:v>
                </c:pt>
                <c:pt idx="7764">
                  <c:v>0.11790311044738999</c:v>
                </c:pt>
                <c:pt idx="7765">
                  <c:v>8.5311113282128481E-2</c:v>
                </c:pt>
                <c:pt idx="7766">
                  <c:v>0.38162693623493382</c:v>
                </c:pt>
                <c:pt idx="7767">
                  <c:v>0.43294580057973109</c:v>
                </c:pt>
                <c:pt idx="7768">
                  <c:v>0.22544998597861587</c:v>
                </c:pt>
                <c:pt idx="7769">
                  <c:v>0.14613344943347251</c:v>
                </c:pt>
                <c:pt idx="7770">
                  <c:v>3.8736697299506684E-2</c:v>
                </c:pt>
                <c:pt idx="7771">
                  <c:v>0.5338353400756235</c:v>
                </c:pt>
                <c:pt idx="7772">
                  <c:v>0.72536861710645795</c:v>
                </c:pt>
                <c:pt idx="7773">
                  <c:v>0.96483787456444747</c:v>
                </c:pt>
                <c:pt idx="7774">
                  <c:v>1.0439896623909655</c:v>
                </c:pt>
                <c:pt idx="7775">
                  <c:v>1.1410478679063354</c:v>
                </c:pt>
                <c:pt idx="7776">
                  <c:v>1.3383532677792866</c:v>
                </c:pt>
                <c:pt idx="7777">
                  <c:v>1.6756775664132673</c:v>
                </c:pt>
                <c:pt idx="7778">
                  <c:v>1.6675263126171371</c:v>
                </c:pt>
                <c:pt idx="7779">
                  <c:v>1.8517852428279618</c:v>
                </c:pt>
                <c:pt idx="7780">
                  <c:v>2.0405091703189444</c:v>
                </c:pt>
                <c:pt idx="7781">
                  <c:v>2.3363669233416644</c:v>
                </c:pt>
                <c:pt idx="7782">
                  <c:v>2.902428542872352</c:v>
                </c:pt>
                <c:pt idx="7783">
                  <c:v>3.3403963312627623</c:v>
                </c:pt>
                <c:pt idx="7784">
                  <c:v>3.4840575784419476</c:v>
                </c:pt>
                <c:pt idx="7785">
                  <c:v>3.6194796536041309</c:v>
                </c:pt>
                <c:pt idx="7786">
                  <c:v>3.9599611651302249</c:v>
                </c:pt>
                <c:pt idx="7787">
                  <c:v>4.0289705424567881</c:v>
                </c:pt>
                <c:pt idx="7788">
                  <c:v>3.8825585903395794</c:v>
                </c:pt>
                <c:pt idx="7789">
                  <c:v>3.8616197647869397</c:v>
                </c:pt>
                <c:pt idx="7790">
                  <c:v>4.5173207964087387</c:v>
                </c:pt>
                <c:pt idx="7791">
                  <c:v>4.6552712669589136</c:v>
                </c:pt>
                <c:pt idx="7792">
                  <c:v>4.2708871412798244</c:v>
                </c:pt>
                <c:pt idx="7793">
                  <c:v>4.2924923984250967</c:v>
                </c:pt>
                <c:pt idx="7794">
                  <c:v>4.4452671640415637</c:v>
                </c:pt>
                <c:pt idx="7795">
                  <c:v>4.0997176252790943</c:v>
                </c:pt>
                <c:pt idx="7796">
                  <c:v>4.1982168663287593</c:v>
                </c:pt>
                <c:pt idx="7797">
                  <c:v>4.62979580332411</c:v>
                </c:pt>
                <c:pt idx="7798">
                  <c:v>4.5741834083222193</c:v>
                </c:pt>
                <c:pt idx="7799">
                  <c:v>4.3391453631938273</c:v>
                </c:pt>
                <c:pt idx="7800">
                  <c:v>4.0087928679525167</c:v>
                </c:pt>
                <c:pt idx="7801">
                  <c:v>3.8227794256319099</c:v>
                </c:pt>
                <c:pt idx="7802">
                  <c:v>3.7583391529707724</c:v>
                </c:pt>
                <c:pt idx="7803">
                  <c:v>3.5846968463464806</c:v>
                </c:pt>
                <c:pt idx="7804">
                  <c:v>2.9435117729947375</c:v>
                </c:pt>
                <c:pt idx="7805">
                  <c:v>2.55117704130154</c:v>
                </c:pt>
                <c:pt idx="7806">
                  <c:v>2.36467516677987</c:v>
                </c:pt>
                <c:pt idx="7807">
                  <c:v>2.4395361022421609</c:v>
                </c:pt>
                <c:pt idx="7808">
                  <c:v>2.5168073950014103</c:v>
                </c:pt>
                <c:pt idx="7809">
                  <c:v>2.5428910912536029</c:v>
                </c:pt>
                <c:pt idx="7810">
                  <c:v>2.4340313174237771</c:v>
                </c:pt>
                <c:pt idx="7811">
                  <c:v>2.1409580482010169</c:v>
                </c:pt>
                <c:pt idx="7812">
                  <c:v>2.1270995607261307</c:v>
                </c:pt>
                <c:pt idx="7813">
                  <c:v>2.5291132949793282</c:v>
                </c:pt>
                <c:pt idx="7814">
                  <c:v>2.7961397085674902</c:v>
                </c:pt>
                <c:pt idx="7815">
                  <c:v>2.7577120303160125</c:v>
                </c:pt>
                <c:pt idx="7816">
                  <c:v>2.9832068471062851</c:v>
                </c:pt>
                <c:pt idx="7817">
                  <c:v>2.761141406190518</c:v>
                </c:pt>
                <c:pt idx="7818">
                  <c:v>2.121956478465238</c:v>
                </c:pt>
                <c:pt idx="7819">
                  <c:v>1.6373899462348245</c:v>
                </c:pt>
                <c:pt idx="7820">
                  <c:v>1.9094221557027891</c:v>
                </c:pt>
                <c:pt idx="7821">
                  <c:v>2.2696536493525166</c:v>
                </c:pt>
                <c:pt idx="7822">
                  <c:v>2.3066915461018507</c:v>
                </c:pt>
                <c:pt idx="7823">
                  <c:v>2.1524630700716005</c:v>
                </c:pt>
                <c:pt idx="7824">
                  <c:v>2.3467384688593729</c:v>
                </c:pt>
                <c:pt idx="7825">
                  <c:v>2.3167465624949566</c:v>
                </c:pt>
                <c:pt idx="7826">
                  <c:v>2.0629474254421778</c:v>
                </c:pt>
                <c:pt idx="7827">
                  <c:v>2.2783771892433959</c:v>
                </c:pt>
                <c:pt idx="7828">
                  <c:v>2.3044260609955538</c:v>
                </c:pt>
                <c:pt idx="7829">
                  <c:v>1.9411293179497231</c:v>
                </c:pt>
                <c:pt idx="7830">
                  <c:v>1.8994508081074786</c:v>
                </c:pt>
                <c:pt idx="7831">
                  <c:v>2.1536026372956347</c:v>
                </c:pt>
                <c:pt idx="7832">
                  <c:v>1.8922398644976726</c:v>
                </c:pt>
                <c:pt idx="7833">
                  <c:v>1.7379809251084057</c:v>
                </c:pt>
                <c:pt idx="7834">
                  <c:v>1.7361206826712148</c:v>
                </c:pt>
                <c:pt idx="7835">
                  <c:v>1.9179930746563931</c:v>
                </c:pt>
                <c:pt idx="7836">
                  <c:v>1.8690441135917943</c:v>
                </c:pt>
                <c:pt idx="7837">
                  <c:v>1.4340881023071046</c:v>
                </c:pt>
                <c:pt idx="7838">
                  <c:v>0.84098810819809522</c:v>
                </c:pt>
                <c:pt idx="7839">
                  <c:v>0.30101429339931318</c:v>
                </c:pt>
                <c:pt idx="7840">
                  <c:v>0.32877713013397081</c:v>
                </c:pt>
                <c:pt idx="7841">
                  <c:v>0.46647841712079741</c:v>
                </c:pt>
                <c:pt idx="7842">
                  <c:v>5.2417912342124673E-2</c:v>
                </c:pt>
                <c:pt idx="7843">
                  <c:v>0.1416765356783749</c:v>
                </c:pt>
                <c:pt idx="7844">
                  <c:v>6.5983507544340902E-2</c:v>
                </c:pt>
                <c:pt idx="7845">
                  <c:v>0.29086198219826853</c:v>
                </c:pt>
                <c:pt idx="7846">
                  <c:v>0.43758451001001131</c:v>
                </c:pt>
                <c:pt idx="7847">
                  <c:v>0.73426412852828671</c:v>
                </c:pt>
                <c:pt idx="7848">
                  <c:v>0.6263072446397846</c:v>
                </c:pt>
                <c:pt idx="7849">
                  <c:v>0.57390215586595961</c:v>
                </c:pt>
                <c:pt idx="7850">
                  <c:v>1.0648569439491311</c:v>
                </c:pt>
                <c:pt idx="7851">
                  <c:v>2.2835253089707939</c:v>
                </c:pt>
                <c:pt idx="7852">
                  <c:v>3.6063860770733558</c:v>
                </c:pt>
                <c:pt idx="7853">
                  <c:v>4.4950957197614105</c:v>
                </c:pt>
                <c:pt idx="7854">
                  <c:v>4.537053442484039</c:v>
                </c:pt>
                <c:pt idx="7855">
                  <c:v>4.0023677353846372</c:v>
                </c:pt>
                <c:pt idx="7856">
                  <c:v>3.8905339129145688</c:v>
                </c:pt>
                <c:pt idx="7857">
                  <c:v>3.8256920643685501</c:v>
                </c:pt>
                <c:pt idx="7858">
                  <c:v>3.6184515323411257</c:v>
                </c:pt>
                <c:pt idx="7859">
                  <c:v>3.6427373332445159</c:v>
                </c:pt>
                <c:pt idx="7860">
                  <c:v>3.9722134007184215</c:v>
                </c:pt>
                <c:pt idx="7861">
                  <c:v>3.8911896728920379</c:v>
                </c:pt>
                <c:pt idx="7862">
                  <c:v>4.352137375710738</c:v>
                </c:pt>
                <c:pt idx="7863">
                  <c:v>4.7355381874981166</c:v>
                </c:pt>
                <c:pt idx="7864">
                  <c:v>4.5295767463951062</c:v>
                </c:pt>
                <c:pt idx="7865">
                  <c:v>4.3502771861506231</c:v>
                </c:pt>
                <c:pt idx="7866">
                  <c:v>4.3838500923027937</c:v>
                </c:pt>
                <c:pt idx="7867">
                  <c:v>3.8080000473368552</c:v>
                </c:pt>
                <c:pt idx="7868">
                  <c:v>3.1363605568992181</c:v>
                </c:pt>
                <c:pt idx="7869">
                  <c:v>2.7489628795860899</c:v>
                </c:pt>
                <c:pt idx="7870">
                  <c:v>2.1003415991768879</c:v>
                </c:pt>
                <c:pt idx="7871">
                  <c:v>1.4640090142152324</c:v>
                </c:pt>
                <c:pt idx="7872">
                  <c:v>1.0743586560119951</c:v>
                </c:pt>
                <c:pt idx="7873">
                  <c:v>1.4643923498476314</c:v>
                </c:pt>
                <c:pt idx="7874">
                  <c:v>1.9823273531211867</c:v>
                </c:pt>
                <c:pt idx="7875">
                  <c:v>2.1570413132256121</c:v>
                </c:pt>
                <c:pt idx="7876">
                  <c:v>2.3115307560504714</c:v>
                </c:pt>
                <c:pt idx="7877">
                  <c:v>3.1045960013476877</c:v>
                </c:pt>
                <c:pt idx="7878">
                  <c:v>3.3576612428682995</c:v>
                </c:pt>
                <c:pt idx="7879">
                  <c:v>2.9285136366282751</c:v>
                </c:pt>
                <c:pt idx="7880">
                  <c:v>2.2528490720695427</c:v>
                </c:pt>
                <c:pt idx="7881">
                  <c:v>1.7918288937671305</c:v>
                </c:pt>
                <c:pt idx="7882">
                  <c:v>1.5526058410277987</c:v>
                </c:pt>
                <c:pt idx="7883">
                  <c:v>1.4492979931116596</c:v>
                </c:pt>
                <c:pt idx="7884">
                  <c:v>1.8847737332035668</c:v>
                </c:pt>
                <c:pt idx="7885">
                  <c:v>2.7339680835512929</c:v>
                </c:pt>
                <c:pt idx="7886">
                  <c:v>3.1192751230178191</c:v>
                </c:pt>
                <c:pt idx="7887">
                  <c:v>3.0289613085018905</c:v>
                </c:pt>
                <c:pt idx="7888">
                  <c:v>3.6640502294301367</c:v>
                </c:pt>
                <c:pt idx="7889">
                  <c:v>4.231754488025004</c:v>
                </c:pt>
                <c:pt idx="7890">
                  <c:v>4.6286076059624151</c:v>
                </c:pt>
                <c:pt idx="7891">
                  <c:v>4.9417005720846188</c:v>
                </c:pt>
                <c:pt idx="7892">
                  <c:v>4.9276151002181585</c:v>
                </c:pt>
                <c:pt idx="7893">
                  <c:v>4.293518632934151</c:v>
                </c:pt>
                <c:pt idx="7894">
                  <c:v>3.6415010774460743</c:v>
                </c:pt>
                <c:pt idx="7895">
                  <c:v>2.8342505557758111</c:v>
                </c:pt>
                <c:pt idx="7896">
                  <c:v>2.4753586599787107</c:v>
                </c:pt>
                <c:pt idx="7897">
                  <c:v>3.0492404060800502</c:v>
                </c:pt>
                <c:pt idx="7898">
                  <c:v>3.6233110725711777</c:v>
                </c:pt>
                <c:pt idx="7899">
                  <c:v>4.1420281915539769</c:v>
                </c:pt>
                <c:pt idx="7900">
                  <c:v>4.739782280981645</c:v>
                </c:pt>
                <c:pt idx="7901">
                  <c:v>4.8097695785865575</c:v>
                </c:pt>
                <c:pt idx="7902">
                  <c:v>4.1329442163238319</c:v>
                </c:pt>
                <c:pt idx="7903">
                  <c:v>3.9915023217314904</c:v>
                </c:pt>
                <c:pt idx="7904">
                  <c:v>3.9080810513233315</c:v>
                </c:pt>
                <c:pt idx="7905">
                  <c:v>3.5596831644346798</c:v>
                </c:pt>
                <c:pt idx="7906">
                  <c:v>2.9996323859505942</c:v>
                </c:pt>
                <c:pt idx="7907">
                  <c:v>2.6124304973393939</c:v>
                </c:pt>
                <c:pt idx="7908">
                  <c:v>2.131070591656778</c:v>
                </c:pt>
                <c:pt idx="7909">
                  <c:v>2.0378679274711096</c:v>
                </c:pt>
                <c:pt idx="7910">
                  <c:v>2.2872713865466396</c:v>
                </c:pt>
                <c:pt idx="7911">
                  <c:v>2.4904919774703496</c:v>
                </c:pt>
                <c:pt idx="7912">
                  <c:v>2.484759904143544</c:v>
                </c:pt>
                <c:pt idx="7913">
                  <c:v>1.9331640901693889</c:v>
                </c:pt>
                <c:pt idx="7914">
                  <c:v>1.1760270846879606</c:v>
                </c:pt>
                <c:pt idx="7915">
                  <c:v>0.96560317668605489</c:v>
                </c:pt>
                <c:pt idx="7916">
                  <c:v>1.0431138687378283</c:v>
                </c:pt>
                <c:pt idx="7917">
                  <c:v>5.1039765563178019E-2</c:v>
                </c:pt>
                <c:pt idx="7918">
                  <c:v>1.0167831679492938</c:v>
                </c:pt>
                <c:pt idx="7919">
                  <c:v>1.073329334777819</c:v>
                </c:pt>
                <c:pt idx="7920">
                  <c:v>1.0811486014672824</c:v>
                </c:pt>
                <c:pt idx="7921">
                  <c:v>1.3164646050175128</c:v>
                </c:pt>
                <c:pt idx="7922">
                  <c:v>0.8302264078492958</c:v>
                </c:pt>
                <c:pt idx="7923">
                  <c:v>0.55192003779223953</c:v>
                </c:pt>
                <c:pt idx="7924">
                  <c:v>0.98063766700423916</c:v>
                </c:pt>
                <c:pt idx="7925">
                  <c:v>1.3705872462752327</c:v>
                </c:pt>
                <c:pt idx="7926">
                  <c:v>1.463992414804556</c:v>
                </c:pt>
                <c:pt idx="7927">
                  <c:v>1.7289635866835937</c:v>
                </c:pt>
                <c:pt idx="7928">
                  <c:v>2.4127550124838866</c:v>
                </c:pt>
                <c:pt idx="7929">
                  <c:v>2.8680959904426988</c:v>
                </c:pt>
                <c:pt idx="7930">
                  <c:v>3.0579548602229529</c:v>
                </c:pt>
                <c:pt idx="7931">
                  <c:v>3.1250514200388633</c:v>
                </c:pt>
                <c:pt idx="7932">
                  <c:v>3.5013761803424996</c:v>
                </c:pt>
                <c:pt idx="7933">
                  <c:v>3.5108669225603193</c:v>
                </c:pt>
                <c:pt idx="7934">
                  <c:v>3.2330660153474788</c:v>
                </c:pt>
                <c:pt idx="7935">
                  <c:v>2.8200647333740863</c:v>
                </c:pt>
                <c:pt idx="7936">
                  <c:v>2.5718396301356545</c:v>
                </c:pt>
                <c:pt idx="7937">
                  <c:v>2.3178575153050565</c:v>
                </c:pt>
                <c:pt idx="7938">
                  <c:v>2.0565871111685681</c:v>
                </c:pt>
                <c:pt idx="7939">
                  <c:v>2.0996097598149106</c:v>
                </c:pt>
                <c:pt idx="7940">
                  <c:v>2.6424112041214149</c:v>
                </c:pt>
                <c:pt idx="7941">
                  <c:v>3.3176865155664146</c:v>
                </c:pt>
                <c:pt idx="7942">
                  <c:v>3.2932998440795496</c:v>
                </c:pt>
                <c:pt idx="7943">
                  <c:v>2.7961012021212057</c:v>
                </c:pt>
                <c:pt idx="7944">
                  <c:v>2.2416494189851912</c:v>
                </c:pt>
                <c:pt idx="7945">
                  <c:v>1.7523141038683492</c:v>
                </c:pt>
                <c:pt idx="7946">
                  <c:v>1.0664284077355428</c:v>
                </c:pt>
                <c:pt idx="7947">
                  <c:v>1.2907663091737578</c:v>
                </c:pt>
                <c:pt idx="7948">
                  <c:v>1.8504369573446739</c:v>
                </c:pt>
                <c:pt idx="7949">
                  <c:v>1.411379911173404</c:v>
                </c:pt>
                <c:pt idx="7950">
                  <c:v>0.49858807342792666</c:v>
                </c:pt>
                <c:pt idx="7951">
                  <c:v>0.70060385940191416</c:v>
                </c:pt>
                <c:pt idx="7952">
                  <c:v>1.0787447212523897</c:v>
                </c:pt>
                <c:pt idx="7953">
                  <c:v>0.826778176648719</c:v>
                </c:pt>
                <c:pt idx="7954">
                  <c:v>0.46427035148905765</c:v>
                </c:pt>
                <c:pt idx="7955">
                  <c:v>0.36596963803654292</c:v>
                </c:pt>
                <c:pt idx="7956">
                  <c:v>0.64579360670706776</c:v>
                </c:pt>
                <c:pt idx="7957">
                  <c:v>0.71122276214538427</c:v>
                </c:pt>
                <c:pt idx="7958">
                  <c:v>0.37788167478004908</c:v>
                </c:pt>
                <c:pt idx="7959">
                  <c:v>7.2111014200810453E-2</c:v>
                </c:pt>
                <c:pt idx="7960">
                  <c:v>0.26867907303460936</c:v>
                </c:pt>
                <c:pt idx="7961">
                  <c:v>0.27102488996736629</c:v>
                </c:pt>
                <c:pt idx="7962">
                  <c:v>0.40374541474225062</c:v>
                </c:pt>
                <c:pt idx="7963">
                  <c:v>0.56284603234008501</c:v>
                </c:pt>
                <c:pt idx="7964">
                  <c:v>0.34987029258014801</c:v>
                </c:pt>
                <c:pt idx="7965">
                  <c:v>0.58155944586651787</c:v>
                </c:pt>
                <c:pt idx="7966">
                  <c:v>0.53816453439167766</c:v>
                </c:pt>
                <c:pt idx="7967">
                  <c:v>6.250301943380987E-2</c:v>
                </c:pt>
                <c:pt idx="7968">
                  <c:v>0.29723020925590687</c:v>
                </c:pt>
                <c:pt idx="7969">
                  <c:v>0.66734976821198622</c:v>
                </c:pt>
                <c:pt idx="7970">
                  <c:v>0.52435195685364322</c:v>
                </c:pt>
                <c:pt idx="7971">
                  <c:v>0.56522689878269738</c:v>
                </c:pt>
                <c:pt idx="7972">
                  <c:v>0.77727170057928974</c:v>
                </c:pt>
                <c:pt idx="7973">
                  <c:v>1.7733718305172745</c:v>
                </c:pt>
                <c:pt idx="7974">
                  <c:v>1.9433210753212347</c:v>
                </c:pt>
                <c:pt idx="7975">
                  <c:v>0.20019614929073176</c:v>
                </c:pt>
                <c:pt idx="7976">
                  <c:v>1.618269273174278</c:v>
                </c:pt>
                <c:pt idx="7977">
                  <c:v>8.2320527098017515E-2</c:v>
                </c:pt>
                <c:pt idx="7978">
                  <c:v>0.47262235194170743</c:v>
                </c:pt>
                <c:pt idx="7979">
                  <c:v>0.44867731182160886</c:v>
                </c:pt>
                <c:pt idx="7980">
                  <c:v>0.15250833071574654</c:v>
                </c:pt>
                <c:pt idx="7981">
                  <c:v>0.64430406016910802</c:v>
                </c:pt>
                <c:pt idx="7982">
                  <c:v>0.65067158555691129</c:v>
                </c:pt>
                <c:pt idx="7983">
                  <c:v>0.36788673358210688</c:v>
                </c:pt>
                <c:pt idx="7984">
                  <c:v>0.19783225001044785</c:v>
                </c:pt>
                <c:pt idx="7985">
                  <c:v>0.25838087125095816</c:v>
                </c:pt>
                <c:pt idx="7986">
                  <c:v>0.21888811390585816</c:v>
                </c:pt>
                <c:pt idx="7987">
                  <c:v>0.33391709211069581</c:v>
                </c:pt>
                <c:pt idx="7988">
                  <c:v>0.57510101202515762</c:v>
                </c:pt>
                <c:pt idx="7989">
                  <c:v>2.4434487368024058</c:v>
                </c:pt>
                <c:pt idx="7990">
                  <c:v>3.2422670389395236</c:v>
                </c:pt>
                <c:pt idx="7991">
                  <c:v>3.0083723956487898</c:v>
                </c:pt>
                <c:pt idx="7992">
                  <c:v>3.0347535425063157</c:v>
                </c:pt>
                <c:pt idx="7993">
                  <c:v>2.945259330211961</c:v>
                </c:pt>
                <c:pt idx="7994">
                  <c:v>3.0605061691700008</c:v>
                </c:pt>
                <c:pt idx="7995">
                  <c:v>3.6162092316447354</c:v>
                </c:pt>
                <c:pt idx="7996">
                  <c:v>4.1120258811100081</c:v>
                </c:pt>
                <c:pt idx="7997">
                  <c:v>4.4320251152765753</c:v>
                </c:pt>
                <c:pt idx="7998">
                  <c:v>4.287065450041716</c:v>
                </c:pt>
                <c:pt idx="7999">
                  <c:v>3.3660739561331816</c:v>
                </c:pt>
                <c:pt idx="8000">
                  <c:v>2.1275859106831074</c:v>
                </c:pt>
                <c:pt idx="8001">
                  <c:v>1.7273070757693412</c:v>
                </c:pt>
                <c:pt idx="8002">
                  <c:v>1.4459346615136421</c:v>
                </c:pt>
                <c:pt idx="8003">
                  <c:v>0.79980171878344486</c:v>
                </c:pt>
                <c:pt idx="8004">
                  <c:v>0.67238788212001277</c:v>
                </c:pt>
                <c:pt idx="8005">
                  <c:v>1.5550964495604467</c:v>
                </c:pt>
                <c:pt idx="8006">
                  <c:v>1.3854222656820052</c:v>
                </c:pt>
                <c:pt idx="8007">
                  <c:v>0.36188946133628885</c:v>
                </c:pt>
                <c:pt idx="8008">
                  <c:v>0.21995110420750907</c:v>
                </c:pt>
                <c:pt idx="8009">
                  <c:v>0.77839694052962849</c:v>
                </c:pt>
                <c:pt idx="8010">
                  <c:v>0.89486361477363374</c:v>
                </c:pt>
                <c:pt idx="8011">
                  <c:v>0.31233702999217106</c:v>
                </c:pt>
                <c:pt idx="8012">
                  <c:v>0.61523910497022238</c:v>
                </c:pt>
                <c:pt idx="8013">
                  <c:v>0.88314952027216997</c:v>
                </c:pt>
                <c:pt idx="8014">
                  <c:v>0.1203987624570988</c:v>
                </c:pt>
                <c:pt idx="8015">
                  <c:v>1.0049868452776509</c:v>
                </c:pt>
                <c:pt idx="8016">
                  <c:v>1.6342780372779806</c:v>
                </c:pt>
                <c:pt idx="8017">
                  <c:v>1.6382930468605454</c:v>
                </c:pt>
                <c:pt idx="8018">
                  <c:v>0.40573678636624533</c:v>
                </c:pt>
                <c:pt idx="8019">
                  <c:v>1.3826793847954215</c:v>
                </c:pt>
                <c:pt idx="8020">
                  <c:v>2.014331778844805</c:v>
                </c:pt>
                <c:pt idx="8021">
                  <c:v>2.0367784320815794</c:v>
                </c:pt>
                <c:pt idx="8022">
                  <c:v>1.7220586212523896</c:v>
                </c:pt>
                <c:pt idx="8023">
                  <c:v>0.70292144326003791</c:v>
                </c:pt>
                <c:pt idx="8024">
                  <c:v>0.68431418902701302</c:v>
                </c:pt>
                <c:pt idx="8025">
                  <c:v>1.7799347507050756</c:v>
                </c:pt>
                <c:pt idx="8026">
                  <c:v>2.4190357464723169</c:v>
                </c:pt>
                <c:pt idx="8027">
                  <c:v>2.6793391909316551</c:v>
                </c:pt>
                <c:pt idx="8028">
                  <c:v>2.4945072717473842</c:v>
                </c:pt>
                <c:pt idx="8029">
                  <c:v>2.209256432004636</c:v>
                </c:pt>
                <c:pt idx="8030">
                  <c:v>1.5379716264873533</c:v>
                </c:pt>
                <c:pt idx="8031">
                  <c:v>1.0597106664335358</c:v>
                </c:pt>
                <c:pt idx="8032">
                  <c:v>0.98652855909030079</c:v>
                </c:pt>
                <c:pt idx="8033">
                  <c:v>0.91434099598818142</c:v>
                </c:pt>
                <c:pt idx="8034">
                  <c:v>0.34508208368183579</c:v>
                </c:pt>
                <c:pt idx="8035">
                  <c:v>0.503939479136434</c:v>
                </c:pt>
                <c:pt idx="8036">
                  <c:v>1.2095789948480213</c:v>
                </c:pt>
                <c:pt idx="8037">
                  <c:v>1.2607343471379282</c:v>
                </c:pt>
                <c:pt idx="8038">
                  <c:v>0.78435690247974832</c:v>
                </c:pt>
                <c:pt idx="8039">
                  <c:v>0.12216144816297492</c:v>
                </c:pt>
                <c:pt idx="8040">
                  <c:v>0.98626293904005169</c:v>
                </c:pt>
                <c:pt idx="8041">
                  <c:v>1.9208584169179637</c:v>
                </c:pt>
                <c:pt idx="8042">
                  <c:v>2.1204055192533753</c:v>
                </c:pt>
                <c:pt idx="8043">
                  <c:v>2.5140411407429872</c:v>
                </c:pt>
                <c:pt idx="8044">
                  <c:v>2.6952039845691704</c:v>
                </c:pt>
                <c:pt idx="8045">
                  <c:v>2.9913453590821804</c:v>
                </c:pt>
                <c:pt idx="8046">
                  <c:v>3.8956513605639049</c:v>
                </c:pt>
                <c:pt idx="8047">
                  <c:v>4.6360052213426064</c:v>
                </c:pt>
                <c:pt idx="8048">
                  <c:v>4.244423593347844</c:v>
                </c:pt>
                <c:pt idx="8049">
                  <c:v>4.1722050252660052</c:v>
                </c:pt>
                <c:pt idx="8050">
                  <c:v>4.3463718043139385</c:v>
                </c:pt>
                <c:pt idx="8051">
                  <c:v>4.1587974369478022</c:v>
                </c:pt>
                <c:pt idx="8052">
                  <c:v>3.9535948787780661</c:v>
                </c:pt>
                <c:pt idx="8053">
                  <c:v>3.7867749739151044</c:v>
                </c:pt>
                <c:pt idx="8054">
                  <c:v>3.4710017194562459</c:v>
                </c:pt>
                <c:pt idx="8055">
                  <c:v>3.6344529908091001</c:v>
                </c:pt>
                <c:pt idx="8056">
                  <c:v>4.6370274267990368</c:v>
                </c:pt>
                <c:pt idx="8057">
                  <c:v>5.4758944833633691</c:v>
                </c:pt>
                <c:pt idx="8058">
                  <c:v>5.6743742320700061</c:v>
                </c:pt>
                <c:pt idx="8059">
                  <c:v>5.1617230700466461</c:v>
                </c:pt>
                <c:pt idx="8060">
                  <c:v>4.8807897094790196</c:v>
                </c:pt>
                <c:pt idx="8061">
                  <c:v>4.1800954258570471</c:v>
                </c:pt>
                <c:pt idx="8062">
                  <c:v>2.6805262470177054</c:v>
                </c:pt>
                <c:pt idx="8063">
                  <c:v>1.3492250283674163</c:v>
                </c:pt>
                <c:pt idx="8064">
                  <c:v>1.2808816566184149</c:v>
                </c:pt>
                <c:pt idx="8065">
                  <c:v>1.4934437650993446</c:v>
                </c:pt>
                <c:pt idx="8066">
                  <c:v>1.6998352444232687</c:v>
                </c:pt>
                <c:pt idx="8067">
                  <c:v>2.4769698805589933</c:v>
                </c:pt>
                <c:pt idx="8068">
                  <c:v>3.4909263809372542</c:v>
                </c:pt>
                <c:pt idx="8069">
                  <c:v>3.899213866993974</c:v>
                </c:pt>
                <c:pt idx="8070">
                  <c:v>3.4602100478895741</c:v>
                </c:pt>
                <c:pt idx="8071">
                  <c:v>3.3425249584097778</c:v>
                </c:pt>
                <c:pt idx="8072">
                  <c:v>4.1548325600243023</c:v>
                </c:pt>
                <c:pt idx="8073">
                  <c:v>4.9938211684684735</c:v>
                </c:pt>
                <c:pt idx="8074">
                  <c:v>4.1665206349004293</c:v>
                </c:pt>
                <c:pt idx="8075">
                  <c:v>3.2452395660369948</c:v>
                </c:pt>
                <c:pt idx="8076">
                  <c:v>3.3080069628590847</c:v>
                </c:pt>
                <c:pt idx="8077">
                  <c:v>3.8171456078531953</c:v>
                </c:pt>
                <c:pt idx="8078">
                  <c:v>4.4161223747820326</c:v>
                </c:pt>
                <c:pt idx="8079">
                  <c:v>5.5798428524787038</c:v>
                </c:pt>
                <c:pt idx="8080">
                  <c:v>6.1909045314769049</c:v>
                </c:pt>
                <c:pt idx="8081">
                  <c:v>6.1329057226430237</c:v>
                </c:pt>
                <c:pt idx="8082">
                  <c:v>6.0728310604763038</c:v>
                </c:pt>
                <c:pt idx="8083">
                  <c:v>5.0473243861782757</c:v>
                </c:pt>
                <c:pt idx="8084">
                  <c:v>3.4694341924541838</c:v>
                </c:pt>
                <c:pt idx="8085">
                  <c:v>2.92444920926346</c:v>
                </c:pt>
                <c:pt idx="8086">
                  <c:v>3.1942957558493621</c:v>
                </c:pt>
                <c:pt idx="8087">
                  <c:v>3.2769178233049123</c:v>
                </c:pt>
                <c:pt idx="8088">
                  <c:v>3.8728379127621064</c:v>
                </c:pt>
                <c:pt idx="8089">
                  <c:v>3.8374048672661853</c:v>
                </c:pt>
                <c:pt idx="8090">
                  <c:v>3.2557349555672133</c:v>
                </c:pt>
                <c:pt idx="8091">
                  <c:v>3.102659081403627</c:v>
                </c:pt>
                <c:pt idx="8092">
                  <c:v>3.0882570854740541</c:v>
                </c:pt>
                <c:pt idx="8093">
                  <c:v>2.6632197840641272</c:v>
                </c:pt>
                <c:pt idx="8094">
                  <c:v>2.6122141068230187</c:v>
                </c:pt>
                <c:pt idx="8095">
                  <c:v>2.1138942511765704</c:v>
                </c:pt>
                <c:pt idx="8096">
                  <c:v>1.0001806474131065</c:v>
                </c:pt>
                <c:pt idx="8097">
                  <c:v>0.6087433306246508</c:v>
                </c:pt>
                <c:pt idx="8098">
                  <c:v>0.60108634480332146</c:v>
                </c:pt>
                <c:pt idx="8099">
                  <c:v>0.55644934049397676</c:v>
                </c:pt>
                <c:pt idx="8100">
                  <c:v>0.50355712223068938</c:v>
                </c:pt>
                <c:pt idx="8101">
                  <c:v>0.15832767946075244</c:v>
                </c:pt>
                <c:pt idx="8102">
                  <c:v>0.46102336379771103</c:v>
                </c:pt>
                <c:pt idx="8103">
                  <c:v>0.52676475651004306</c:v>
                </c:pt>
                <c:pt idx="8104">
                  <c:v>0.69688866008521355</c:v>
                </c:pt>
                <c:pt idx="8105">
                  <c:v>0.29452612525197086</c:v>
                </c:pt>
                <c:pt idx="8106">
                  <c:v>0.27985731397306068</c:v>
                </c:pt>
                <c:pt idx="8107">
                  <c:v>0.79150862345553552</c:v>
                </c:pt>
                <c:pt idx="8108">
                  <c:v>2.8041972960202672</c:v>
                </c:pt>
                <c:pt idx="8109">
                  <c:v>3.4906256830355429</c:v>
                </c:pt>
                <c:pt idx="8110">
                  <c:v>3.6755390064195401</c:v>
                </c:pt>
                <c:pt idx="8111">
                  <c:v>4.3507867771134991</c:v>
                </c:pt>
                <c:pt idx="8112">
                  <c:v>4.3396402326258636</c:v>
                </c:pt>
                <c:pt idx="8113">
                  <c:v>3.6844401762774792</c:v>
                </c:pt>
                <c:pt idx="8114">
                  <c:v>3.2427228336460825</c:v>
                </c:pt>
                <c:pt idx="8115">
                  <c:v>3.4092965021828929</c:v>
                </c:pt>
                <c:pt idx="8116">
                  <c:v>3.5511103877735746</c:v>
                </c:pt>
                <c:pt idx="8117">
                  <c:v>3.823048346926238</c:v>
                </c:pt>
                <c:pt idx="8118">
                  <c:v>4.1785406014286277</c:v>
                </c:pt>
                <c:pt idx="8119">
                  <c:v>4.3713585460737132</c:v>
                </c:pt>
                <c:pt idx="8120">
                  <c:v>3.9574763691517822</c:v>
                </c:pt>
                <c:pt idx="8121">
                  <c:v>3.816522713856477</c:v>
                </c:pt>
                <c:pt idx="8122">
                  <c:v>3.9344551986322669</c:v>
                </c:pt>
                <c:pt idx="8123">
                  <c:v>3.9619884872311673</c:v>
                </c:pt>
                <c:pt idx="8124">
                  <c:v>4.3293351983110453</c:v>
                </c:pt>
                <c:pt idx="8125">
                  <c:v>4.8009843772595877</c:v>
                </c:pt>
                <c:pt idx="8126">
                  <c:v>4.6452249605173721</c:v>
                </c:pt>
                <c:pt idx="8127">
                  <c:v>4.0787833662147941</c:v>
                </c:pt>
                <c:pt idx="8128">
                  <c:v>3.8067819299439507</c:v>
                </c:pt>
                <c:pt idx="8129">
                  <c:v>3.9520537730765835</c:v>
                </c:pt>
                <c:pt idx="8130">
                  <c:v>4.8952653453332005</c:v>
                </c:pt>
                <c:pt idx="8131">
                  <c:v>5.5898141638626591</c:v>
                </c:pt>
                <c:pt idx="8132">
                  <c:v>5.6143323558614568</c:v>
                </c:pt>
                <c:pt idx="8133">
                  <c:v>5.6371565275462983</c:v>
                </c:pt>
                <c:pt idx="8134">
                  <c:v>6.2143262324664672</c:v>
                </c:pt>
                <c:pt idx="8135">
                  <c:v>6.4142950183792715</c:v>
                </c:pt>
                <c:pt idx="8136">
                  <c:v>5.7856865078959938</c:v>
                </c:pt>
                <c:pt idx="8137">
                  <c:v>5.0298418451425535</c:v>
                </c:pt>
                <c:pt idx="8138">
                  <c:v>5.2572061894979196</c:v>
                </c:pt>
                <c:pt idx="8139">
                  <c:v>5.643221892096693</c:v>
                </c:pt>
                <c:pt idx="8140">
                  <c:v>4.5614249713940636</c:v>
                </c:pt>
                <c:pt idx="8141">
                  <c:v>3.0606922276851209</c:v>
                </c:pt>
                <c:pt idx="8142">
                  <c:v>2.6229120742583585</c:v>
                </c:pt>
                <c:pt idx="8143">
                  <c:v>2.7285435009165568</c:v>
                </c:pt>
                <c:pt idx="8144">
                  <c:v>2.6295354994331999</c:v>
                </c:pt>
                <c:pt idx="8145">
                  <c:v>3.1951575499612197</c:v>
                </c:pt>
                <c:pt idx="8146">
                  <c:v>3.606071463135792</c:v>
                </c:pt>
                <c:pt idx="8147">
                  <c:v>3.1793539095201284</c:v>
                </c:pt>
                <c:pt idx="8148">
                  <c:v>2.8248675377519117</c:v>
                </c:pt>
                <c:pt idx="8149">
                  <c:v>3.4238603627769408</c:v>
                </c:pt>
                <c:pt idx="8150">
                  <c:v>3.5342113712644272</c:v>
                </c:pt>
                <c:pt idx="8151">
                  <c:v>3.1369668750824293</c:v>
                </c:pt>
                <c:pt idx="8152">
                  <c:v>3.4669027243009376</c:v>
                </c:pt>
                <c:pt idx="8153">
                  <c:v>3.8712454986725753</c:v>
                </c:pt>
                <c:pt idx="8154">
                  <c:v>3.7998694073281332</c:v>
                </c:pt>
                <c:pt idx="8155">
                  <c:v>4.318722661135677</c:v>
                </c:pt>
                <c:pt idx="8156">
                  <c:v>4.8522725476943425</c:v>
                </c:pt>
                <c:pt idx="8157">
                  <c:v>3.8803149910263048</c:v>
                </c:pt>
                <c:pt idx="8158">
                  <c:v>3.0500520065723951</c:v>
                </c:pt>
                <c:pt idx="8159">
                  <c:v>3.09307276723951</c:v>
                </c:pt>
                <c:pt idx="8160">
                  <c:v>2.9725254744331897</c:v>
                </c:pt>
                <c:pt idx="8161">
                  <c:v>2.5913725939633521</c:v>
                </c:pt>
                <c:pt idx="8162">
                  <c:v>2.435862141940536</c:v>
                </c:pt>
                <c:pt idx="8163">
                  <c:v>1.5737432516637226</c:v>
                </c:pt>
                <c:pt idx="8164">
                  <c:v>0.73724021688269392</c:v>
                </c:pt>
                <c:pt idx="8165">
                  <c:v>0.6399816163844001</c:v>
                </c:pt>
                <c:pt idx="8166">
                  <c:v>0.55241087675933009</c:v>
                </c:pt>
                <c:pt idx="8167">
                  <c:v>0.24898805326015339</c:v>
                </c:pt>
                <c:pt idx="8168">
                  <c:v>0.30891349058395923</c:v>
                </c:pt>
                <c:pt idx="8169">
                  <c:v>0.44020975593019029</c:v>
                </c:pt>
                <c:pt idx="8170">
                  <c:v>4.4341359414430404E-2</c:v>
                </c:pt>
                <c:pt idx="8171">
                  <c:v>0.32795690173504743</c:v>
                </c:pt>
                <c:pt idx="8172">
                  <c:v>0.1040296158568208</c:v>
                </c:pt>
                <c:pt idx="8173">
                  <c:v>6.5784309625489978E-2</c:v>
                </c:pt>
                <c:pt idx="8174">
                  <c:v>1.0171930393434936</c:v>
                </c:pt>
                <c:pt idx="8175">
                  <c:v>1.532798896183829</c:v>
                </c:pt>
                <c:pt idx="8176">
                  <c:v>1.1578089318163083</c:v>
                </c:pt>
                <c:pt idx="8177">
                  <c:v>0.63909401870747251</c:v>
                </c:pt>
                <c:pt idx="8178">
                  <c:v>0.72804949970819921</c:v>
                </c:pt>
                <c:pt idx="8179">
                  <c:v>0.81780393461946632</c:v>
                </c:pt>
                <c:pt idx="8180">
                  <c:v>0.67181020573073447</c:v>
                </c:pt>
                <c:pt idx="8181">
                  <c:v>0.33394276581555982</c:v>
                </c:pt>
                <c:pt idx="8182">
                  <c:v>0.27991588973184101</c:v>
                </c:pt>
                <c:pt idx="8183">
                  <c:v>0.97125894181226879</c:v>
                </c:pt>
                <c:pt idx="8184">
                  <c:v>1.3973968125292759</c:v>
                </c:pt>
                <c:pt idx="8185">
                  <c:v>1.2987944594391787</c:v>
                </c:pt>
                <c:pt idx="8186">
                  <c:v>1.1538424844765798</c:v>
                </c:pt>
                <c:pt idx="8187">
                  <c:v>0.58359325453400146</c:v>
                </c:pt>
                <c:pt idx="8188">
                  <c:v>7.9542410463035562E-2</c:v>
                </c:pt>
                <c:pt idx="8189">
                  <c:v>0.37761393973994295</c:v>
                </c:pt>
                <c:pt idx="8190">
                  <c:v>0.49835421378381373</c:v>
                </c:pt>
                <c:pt idx="8191">
                  <c:v>1.0637802690756057</c:v>
                </c:pt>
                <c:pt idx="8192">
                  <c:v>1.0288254167040236</c:v>
                </c:pt>
                <c:pt idx="8193">
                  <c:v>0.24075006581926806</c:v>
                </c:pt>
                <c:pt idx="8194">
                  <c:v>0.62184651963239412</c:v>
                </c:pt>
                <c:pt idx="8195">
                  <c:v>0.95651007950475675</c:v>
                </c:pt>
                <c:pt idx="8196">
                  <c:v>0.77419077970393113</c:v>
                </c:pt>
                <c:pt idx="8197">
                  <c:v>0.85902435265786758</c:v>
                </c:pt>
                <c:pt idx="8198">
                  <c:v>0.87780555848555419</c:v>
                </c:pt>
                <c:pt idx="8199">
                  <c:v>9.6138437864573323E-2</c:v>
                </c:pt>
                <c:pt idx="8200">
                  <c:v>1.3719319782639268</c:v>
                </c:pt>
                <c:pt idx="8201">
                  <c:v>1.8034246934025984</c:v>
                </c:pt>
                <c:pt idx="8202">
                  <c:v>2.321308293790608</c:v>
                </c:pt>
                <c:pt idx="8203">
                  <c:v>1.7982004385871269</c:v>
                </c:pt>
                <c:pt idx="8204">
                  <c:v>0.44351896920683975</c:v>
                </c:pt>
                <c:pt idx="8205">
                  <c:v>0.59622329689687215</c:v>
                </c:pt>
                <c:pt idx="8206">
                  <c:v>1.5698952011040488</c:v>
                </c:pt>
                <c:pt idx="8207">
                  <c:v>0.82055174835948019</c:v>
                </c:pt>
                <c:pt idx="8208">
                  <c:v>6.8739706629367792E-2</c:v>
                </c:pt>
                <c:pt idx="8209">
                  <c:v>6.596614549207791E-2</c:v>
                </c:pt>
                <c:pt idx="8210">
                  <c:v>0.380573040390356</c:v>
                </c:pt>
                <c:pt idx="8211">
                  <c:v>0.46202868892888782</c:v>
                </c:pt>
                <c:pt idx="8212">
                  <c:v>0.4246564452183228</c:v>
                </c:pt>
                <c:pt idx="8213">
                  <c:v>1.6575157640914051</c:v>
                </c:pt>
                <c:pt idx="8214">
                  <c:v>2.3450741477326926</c:v>
                </c:pt>
                <c:pt idx="8215">
                  <c:v>2.0642711452670852</c:v>
                </c:pt>
                <c:pt idx="8216">
                  <c:v>1.0134286862177266</c:v>
                </c:pt>
                <c:pt idx="8217">
                  <c:v>0.99840681429911138</c:v>
                </c:pt>
                <c:pt idx="8218">
                  <c:v>1.5910614928332196</c:v>
                </c:pt>
                <c:pt idx="8219">
                  <c:v>1.6986588826539228</c:v>
                </c:pt>
                <c:pt idx="8220">
                  <c:v>1.3672355099853568</c:v>
                </c:pt>
                <c:pt idx="8221">
                  <c:v>1.3759355644038453</c:v>
                </c:pt>
                <c:pt idx="8222">
                  <c:v>1.2717098808366236</c:v>
                </c:pt>
                <c:pt idx="8223">
                  <c:v>1.1733509731871823</c:v>
                </c:pt>
                <c:pt idx="8224">
                  <c:v>1.7881675667356827</c:v>
                </c:pt>
                <c:pt idx="8225">
                  <c:v>2.6293630579171814</c:v>
                </c:pt>
                <c:pt idx="8226">
                  <c:v>2.9134255759480157</c:v>
                </c:pt>
                <c:pt idx="8227">
                  <c:v>3.0998601565355428</c:v>
                </c:pt>
                <c:pt idx="8228">
                  <c:v>3.7473861804438333</c:v>
                </c:pt>
                <c:pt idx="8229">
                  <c:v>3.4810023486198727</c:v>
                </c:pt>
                <c:pt idx="8230">
                  <c:v>2.3655354132101398</c:v>
                </c:pt>
                <c:pt idx="8231">
                  <c:v>1.3286659014893478</c:v>
                </c:pt>
                <c:pt idx="8232">
                  <c:v>1.2518707696666613</c:v>
                </c:pt>
                <c:pt idx="8233">
                  <c:v>1.7880737057876666</c:v>
                </c:pt>
                <c:pt idx="8234">
                  <c:v>2.1541593715538192</c:v>
                </c:pt>
                <c:pt idx="8235">
                  <c:v>1.7625135913572889</c:v>
                </c:pt>
                <c:pt idx="8236">
                  <c:v>2.0470939676450568</c:v>
                </c:pt>
                <c:pt idx="8237">
                  <c:v>2.9364520672255292</c:v>
                </c:pt>
                <c:pt idx="8238">
                  <c:v>3.0668210329973871</c:v>
                </c:pt>
                <c:pt idx="8239">
                  <c:v>2.9347362055923139</c:v>
                </c:pt>
                <c:pt idx="8240">
                  <c:v>2.9495922952816018</c:v>
                </c:pt>
                <c:pt idx="8241">
                  <c:v>2.0948889279685674</c:v>
                </c:pt>
                <c:pt idx="8242">
                  <c:v>0.51140117983588551</c:v>
                </c:pt>
                <c:pt idx="8243">
                  <c:v>0.17229060514681183</c:v>
                </c:pt>
                <c:pt idx="8244">
                  <c:v>0.12778499701066015</c:v>
                </c:pt>
                <c:pt idx="8245">
                  <c:v>0.19261003145904509</c:v>
                </c:pt>
                <c:pt idx="8246">
                  <c:v>0.33088210603432378</c:v>
                </c:pt>
                <c:pt idx="8247">
                  <c:v>0.91230137534524069</c:v>
                </c:pt>
                <c:pt idx="8248">
                  <c:v>1.7261830142486987</c:v>
                </c:pt>
                <c:pt idx="8249">
                  <c:v>2.02880168747539</c:v>
                </c:pt>
                <c:pt idx="8250">
                  <c:v>1.9633932900068303</c:v>
                </c:pt>
                <c:pt idx="8251">
                  <c:v>2.5878194665182632</c:v>
                </c:pt>
                <c:pt idx="8252">
                  <c:v>3.0821663932018093</c:v>
                </c:pt>
                <c:pt idx="8253">
                  <c:v>2.8812134822636013</c:v>
                </c:pt>
                <c:pt idx="8254">
                  <c:v>2.8126730051414528</c:v>
                </c:pt>
                <c:pt idx="8255">
                  <c:v>2.5300534592706301</c:v>
                </c:pt>
                <c:pt idx="8256">
                  <c:v>1.8599213634077805</c:v>
                </c:pt>
                <c:pt idx="8257">
                  <c:v>1.6548143566607418</c:v>
                </c:pt>
                <c:pt idx="8258">
                  <c:v>2.3608262364951345</c:v>
                </c:pt>
                <c:pt idx="8259">
                  <c:v>2.7479567295381906</c:v>
                </c:pt>
                <c:pt idx="8260">
                  <c:v>2.7848876034684134</c:v>
                </c:pt>
                <c:pt idx="8261">
                  <c:v>2.8890690211781305</c:v>
                </c:pt>
                <c:pt idx="8262">
                  <c:v>3.4384033207218496</c:v>
                </c:pt>
                <c:pt idx="8263">
                  <c:v>3.3441563322018331</c:v>
                </c:pt>
                <c:pt idx="8264">
                  <c:v>2.7278629058831525</c:v>
                </c:pt>
                <c:pt idx="8265">
                  <c:v>2.7561672454043911</c:v>
                </c:pt>
                <c:pt idx="8266">
                  <c:v>3.0349321556387561</c:v>
                </c:pt>
                <c:pt idx="8267">
                  <c:v>2.2273495836623542</c:v>
                </c:pt>
                <c:pt idx="8268">
                  <c:v>1.3162682611967049</c:v>
                </c:pt>
                <c:pt idx="8269">
                  <c:v>1.5608809011998079</c:v>
                </c:pt>
                <c:pt idx="8270">
                  <c:v>2.0232145349511024</c:v>
                </c:pt>
                <c:pt idx="8271">
                  <c:v>2.4101035558090427</c:v>
                </c:pt>
                <c:pt idx="8272">
                  <c:v>2.3122531245848785</c:v>
                </c:pt>
                <c:pt idx="8273">
                  <c:v>1.8724317656756768</c:v>
                </c:pt>
                <c:pt idx="8274">
                  <c:v>1.8123241090125484</c:v>
                </c:pt>
                <c:pt idx="8275">
                  <c:v>2.1617223324771779</c:v>
                </c:pt>
                <c:pt idx="8276">
                  <c:v>1.2367745687030354</c:v>
                </c:pt>
                <c:pt idx="8277">
                  <c:v>0.17011763890111509</c:v>
                </c:pt>
                <c:pt idx="8278">
                  <c:v>4.5171114642495791E-2</c:v>
                </c:pt>
                <c:pt idx="8279">
                  <c:v>0.20891992905689039</c:v>
                </c:pt>
                <c:pt idx="8280">
                  <c:v>0.78977506670171849</c:v>
                </c:pt>
                <c:pt idx="8281">
                  <c:v>0.67328498727763175</c:v>
                </c:pt>
                <c:pt idx="8282">
                  <c:v>0.16838024025015408</c:v>
                </c:pt>
                <c:pt idx="8283">
                  <c:v>7.4718953359167561E-2</c:v>
                </c:pt>
                <c:pt idx="8284">
                  <c:v>0.3764657090255995</c:v>
                </c:pt>
                <c:pt idx="8285">
                  <c:v>0.61916814487233707</c:v>
                </c:pt>
                <c:pt idx="8286">
                  <c:v>1.1441614133364508</c:v>
                </c:pt>
                <c:pt idx="8287">
                  <c:v>1.3218254588027674</c:v>
                </c:pt>
                <c:pt idx="8288">
                  <c:v>1.1487211075835226</c:v>
                </c:pt>
                <c:pt idx="8289">
                  <c:v>0.79805728244251228</c:v>
                </c:pt>
                <c:pt idx="8290">
                  <c:v>0.1058530027625767</c:v>
                </c:pt>
                <c:pt idx="8291">
                  <c:v>0.94126719912204204</c:v>
                </c:pt>
                <c:pt idx="8292">
                  <c:v>0.61183564548158786</c:v>
                </c:pt>
                <c:pt idx="8293">
                  <c:v>1.3590222723762979E-2</c:v>
                </c:pt>
                <c:pt idx="8294">
                  <c:v>0.95981474783819321</c:v>
                </c:pt>
                <c:pt idx="8295">
                  <c:v>1.4692621548508806</c:v>
                </c:pt>
                <c:pt idx="8296">
                  <c:v>0.29377315068199489</c:v>
                </c:pt>
                <c:pt idx="8297">
                  <c:v>0.13081661882227469</c:v>
                </c:pt>
                <c:pt idx="8298">
                  <c:v>0.78968932316520857</c:v>
                </c:pt>
                <c:pt idx="8299">
                  <c:v>0.78898816372250646</c:v>
                </c:pt>
                <c:pt idx="8300">
                  <c:v>0.31251828969310924</c:v>
                </c:pt>
                <c:pt idx="8301">
                  <c:v>0.30384341951198784</c:v>
                </c:pt>
                <c:pt idx="8302">
                  <c:v>0.7435442874948478</c:v>
                </c:pt>
                <c:pt idx="8303">
                  <c:v>1.1116196037170447</c:v>
                </c:pt>
                <c:pt idx="8304">
                  <c:v>1.6312788279344537</c:v>
                </c:pt>
                <c:pt idx="8305">
                  <c:v>1.6752268525646197</c:v>
                </c:pt>
                <c:pt idx="8306">
                  <c:v>1.5345534942352708</c:v>
                </c:pt>
                <c:pt idx="8307">
                  <c:v>1.7904537193216388</c:v>
                </c:pt>
                <c:pt idx="8308">
                  <c:v>1.9762813266876154</c:v>
                </c:pt>
                <c:pt idx="8309">
                  <c:v>1.5003646736430516</c:v>
                </c:pt>
                <c:pt idx="8310">
                  <c:v>1.522289636368193</c:v>
                </c:pt>
                <c:pt idx="8311">
                  <c:v>2.8137333688435624</c:v>
                </c:pt>
                <c:pt idx="8312">
                  <c:v>3.3281735314616809</c:v>
                </c:pt>
                <c:pt idx="8313">
                  <c:v>2.3683778284644084</c:v>
                </c:pt>
                <c:pt idx="8314">
                  <c:v>1.9431354223975652</c:v>
                </c:pt>
                <c:pt idx="8315">
                  <c:v>2.7439843283881342</c:v>
                </c:pt>
                <c:pt idx="8316">
                  <c:v>2.6233354851870212</c:v>
                </c:pt>
                <c:pt idx="8317">
                  <c:v>2.2645811955353849</c:v>
                </c:pt>
                <c:pt idx="8318">
                  <c:v>3.0475969732327917</c:v>
                </c:pt>
                <c:pt idx="8319">
                  <c:v>3.4615613952452695</c:v>
                </c:pt>
                <c:pt idx="8320">
                  <c:v>2.6575996264434902</c:v>
                </c:pt>
                <c:pt idx="8321">
                  <c:v>2.9053404010567467</c:v>
                </c:pt>
                <c:pt idx="8322">
                  <c:v>3.4974422585432636</c:v>
                </c:pt>
                <c:pt idx="8323">
                  <c:v>2.7946008217319962</c:v>
                </c:pt>
                <c:pt idx="8324">
                  <c:v>2.6037503342380424</c:v>
                </c:pt>
                <c:pt idx="8325">
                  <c:v>3.2641269926624714</c:v>
                </c:pt>
                <c:pt idx="8326">
                  <c:v>3.2971978008792258</c:v>
                </c:pt>
                <c:pt idx="8327">
                  <c:v>3.3781279286729262</c:v>
                </c:pt>
                <c:pt idx="8328">
                  <c:v>4.368063478936179</c:v>
                </c:pt>
                <c:pt idx="8329">
                  <c:v>4.8239155317532907</c:v>
                </c:pt>
                <c:pt idx="8330">
                  <c:v>4.8620576975438947</c:v>
                </c:pt>
                <c:pt idx="8331">
                  <c:v>4.5456298662586683</c:v>
                </c:pt>
                <c:pt idx="8332">
                  <c:v>3.9825799462322093</c:v>
                </c:pt>
                <c:pt idx="8333">
                  <c:v>3.7615593168647883</c:v>
                </c:pt>
                <c:pt idx="8334">
                  <c:v>3.9248043519789393</c:v>
                </c:pt>
                <c:pt idx="8335">
                  <c:v>3.8929058917242285</c:v>
                </c:pt>
                <c:pt idx="8336">
                  <c:v>3.9372451390956007</c:v>
                </c:pt>
                <c:pt idx="8337">
                  <c:v>3.9946005933311417</c:v>
                </c:pt>
                <c:pt idx="8338">
                  <c:v>4.3846185599969516</c:v>
                </c:pt>
                <c:pt idx="8339">
                  <c:v>4.9523232011199543</c:v>
                </c:pt>
                <c:pt idx="8340">
                  <c:v>4.2928871696660398</c:v>
                </c:pt>
                <c:pt idx="8341">
                  <c:v>3.8135841436184132</c:v>
                </c:pt>
                <c:pt idx="8342">
                  <c:v>5.1726728130383046</c:v>
                </c:pt>
                <c:pt idx="8343">
                  <c:v>5.9671087245194281</c:v>
                </c:pt>
                <c:pt idx="8344">
                  <c:v>4.6274752264853651</c:v>
                </c:pt>
                <c:pt idx="8345">
                  <c:v>4.1828876834536732</c:v>
                </c:pt>
                <c:pt idx="8346">
                  <c:v>4.7933211002209895</c:v>
                </c:pt>
                <c:pt idx="8347">
                  <c:v>4.3871055744511516</c:v>
                </c:pt>
                <c:pt idx="8348">
                  <c:v>3.5068380346513424</c:v>
                </c:pt>
                <c:pt idx="8349">
                  <c:v>3.5467810322590578</c:v>
                </c:pt>
                <c:pt idx="8350">
                  <c:v>3.6138994356616356</c:v>
                </c:pt>
                <c:pt idx="8351">
                  <c:v>3.6113031361370034</c:v>
                </c:pt>
                <c:pt idx="8352">
                  <c:v>4.0338936663319869</c:v>
                </c:pt>
                <c:pt idx="8353">
                  <c:v>3.8337944586218855</c:v>
                </c:pt>
                <c:pt idx="8354">
                  <c:v>3.0685644766038846</c:v>
                </c:pt>
                <c:pt idx="8355">
                  <c:v>3.1354668069868277</c:v>
                </c:pt>
                <c:pt idx="8356">
                  <c:v>3.3559047653578462</c:v>
                </c:pt>
                <c:pt idx="8357">
                  <c:v>2.4161536656269815</c:v>
                </c:pt>
                <c:pt idx="8358">
                  <c:v>2.0275023986847795</c:v>
                </c:pt>
                <c:pt idx="8359">
                  <c:v>2.142882243954225</c:v>
                </c:pt>
                <c:pt idx="8360">
                  <c:v>1.2022362400859015</c:v>
                </c:pt>
                <c:pt idx="8361">
                  <c:v>0.1200363838737335</c:v>
                </c:pt>
                <c:pt idx="8362">
                  <c:v>2.7476282746080827E-2</c:v>
                </c:pt>
                <c:pt idx="8363">
                  <c:v>0.68787907247521662</c:v>
                </c:pt>
                <c:pt idx="8364">
                  <c:v>1.2007563026152317</c:v>
                </c:pt>
                <c:pt idx="8365">
                  <c:v>0.99216323751592217</c:v>
                </c:pt>
                <c:pt idx="8366">
                  <c:v>7.3106159251183911E-3</c:v>
                </c:pt>
                <c:pt idx="8367">
                  <c:v>0.66153101066538333</c:v>
                </c:pt>
                <c:pt idx="8368">
                  <c:v>0.64552460877921902</c:v>
                </c:pt>
                <c:pt idx="8369">
                  <c:v>0.65553381648642528</c:v>
                </c:pt>
                <c:pt idx="8370">
                  <c:v>1.2369309394828525</c:v>
                </c:pt>
                <c:pt idx="8371">
                  <c:v>1.7568457171406484</c:v>
                </c:pt>
                <c:pt idx="8372">
                  <c:v>1.982686847499525</c:v>
                </c:pt>
                <c:pt idx="8373">
                  <c:v>1.780770882482452</c:v>
                </c:pt>
                <c:pt idx="8374">
                  <c:v>1.8174815815478942</c:v>
                </c:pt>
                <c:pt idx="8375">
                  <c:v>1.6702854063013994</c:v>
                </c:pt>
                <c:pt idx="8376">
                  <c:v>1.3085435731064958</c:v>
                </c:pt>
                <c:pt idx="8377">
                  <c:v>1.2839306495477327</c:v>
                </c:pt>
                <c:pt idx="8378">
                  <c:v>2.0914253995816421</c:v>
                </c:pt>
                <c:pt idx="8379">
                  <c:v>3.005571554527124</c:v>
                </c:pt>
                <c:pt idx="8380">
                  <c:v>3.3795410919447759</c:v>
                </c:pt>
                <c:pt idx="8381">
                  <c:v>3.4608589663639711</c:v>
                </c:pt>
                <c:pt idx="8382">
                  <c:v>3.5442657310257561</c:v>
                </c:pt>
                <c:pt idx="8383">
                  <c:v>3.5483415647275098</c:v>
                </c:pt>
                <c:pt idx="8384">
                  <c:v>3.5203656555793108</c:v>
                </c:pt>
                <c:pt idx="8385">
                  <c:v>4.0198743773408951</c:v>
                </c:pt>
                <c:pt idx="8386">
                  <c:v>4.0301712843443616</c:v>
                </c:pt>
                <c:pt idx="8387">
                  <c:v>3.757570221614003</c:v>
                </c:pt>
                <c:pt idx="8388">
                  <c:v>3.9810117358440897</c:v>
                </c:pt>
                <c:pt idx="8389">
                  <c:v>4.1290402484855413</c:v>
                </c:pt>
                <c:pt idx="8390">
                  <c:v>3.069125685777772</c:v>
                </c:pt>
                <c:pt idx="8391">
                  <c:v>2.737187596763119</c:v>
                </c:pt>
                <c:pt idx="8392">
                  <c:v>4.0283226118469058</c:v>
                </c:pt>
                <c:pt idx="8393">
                  <c:v>5.5523695317179449</c:v>
                </c:pt>
                <c:pt idx="8394">
                  <c:v>6.1294561384828929</c:v>
                </c:pt>
                <c:pt idx="8395">
                  <c:v>5.8608828782231317</c:v>
                </c:pt>
                <c:pt idx="8396">
                  <c:v>5.3249016359559711</c:v>
                </c:pt>
                <c:pt idx="8397">
                  <c:v>5.0885866204565247</c:v>
                </c:pt>
                <c:pt idx="8398">
                  <c:v>5.1934261646337134</c:v>
                </c:pt>
                <c:pt idx="8399">
                  <c:v>4.7871216117235296</c:v>
                </c:pt>
                <c:pt idx="8400">
                  <c:v>4.804552680434945</c:v>
                </c:pt>
                <c:pt idx="8401">
                  <c:v>5.5880714855737743</c:v>
                </c:pt>
                <c:pt idx="8402">
                  <c:v>5.9435889882758861</c:v>
                </c:pt>
                <c:pt idx="8403">
                  <c:v>5.3134043445768295</c:v>
                </c:pt>
                <c:pt idx="8404">
                  <c:v>5.8972026143888705</c:v>
                </c:pt>
                <c:pt idx="8405">
                  <c:v>6.9575194527575608</c:v>
                </c:pt>
                <c:pt idx="8406">
                  <c:v>6.5817683034934289</c:v>
                </c:pt>
                <c:pt idx="8407">
                  <c:v>5.8025975480422725</c:v>
                </c:pt>
                <c:pt idx="8408">
                  <c:v>5.9844023125589043</c:v>
                </c:pt>
                <c:pt idx="8409">
                  <c:v>6.2077491138213201</c:v>
                </c:pt>
                <c:pt idx="8410">
                  <c:v>5.6698197371227907</c:v>
                </c:pt>
                <c:pt idx="8411">
                  <c:v>4.1005600313374995</c:v>
                </c:pt>
                <c:pt idx="8412">
                  <c:v>2.4184830039781353</c:v>
                </c:pt>
                <c:pt idx="8413">
                  <c:v>2.9504784936103094</c:v>
                </c:pt>
                <c:pt idx="8414">
                  <c:v>3.9021336239803244</c:v>
                </c:pt>
                <c:pt idx="8415">
                  <c:v>3.3804000060944492</c:v>
                </c:pt>
                <c:pt idx="8416">
                  <c:v>3.2432533668690455</c:v>
                </c:pt>
                <c:pt idx="8417">
                  <c:v>4.5698958444874007</c:v>
                </c:pt>
                <c:pt idx="8418">
                  <c:v>5.1577268111434265</c:v>
                </c:pt>
                <c:pt idx="8419">
                  <c:v>5.3132783603765716</c:v>
                </c:pt>
                <c:pt idx="8420">
                  <c:v>5.3270343259135124</c:v>
                </c:pt>
                <c:pt idx="8421">
                  <c:v>4.7661657174942889</c:v>
                </c:pt>
                <c:pt idx="8422">
                  <c:v>4.0038911814178562</c:v>
                </c:pt>
                <c:pt idx="8423">
                  <c:v>3.2135620548570438</c:v>
                </c:pt>
                <c:pt idx="8424">
                  <c:v>2.6193869920041619</c:v>
                </c:pt>
                <c:pt idx="8425">
                  <c:v>2.7472530296249036</c:v>
                </c:pt>
                <c:pt idx="8426">
                  <c:v>3.194805400504376</c:v>
                </c:pt>
                <c:pt idx="8427">
                  <c:v>3.3090226766756388</c:v>
                </c:pt>
                <c:pt idx="8428">
                  <c:v>3.5903239481597691</c:v>
                </c:pt>
                <c:pt idx="8429">
                  <c:v>3.7913169874847155</c:v>
                </c:pt>
                <c:pt idx="8430">
                  <c:v>4.616125221209594</c:v>
                </c:pt>
                <c:pt idx="8431">
                  <c:v>5.5876453407159108</c:v>
                </c:pt>
                <c:pt idx="8432">
                  <c:v>5.5027385584269695</c:v>
                </c:pt>
                <c:pt idx="8433">
                  <c:v>4.5693810251267459</c:v>
                </c:pt>
                <c:pt idx="8434">
                  <c:v>4.5605724282709357</c:v>
                </c:pt>
                <c:pt idx="8435">
                  <c:v>4.9536087228417287</c:v>
                </c:pt>
                <c:pt idx="8436">
                  <c:v>4.4829419513411013</c:v>
                </c:pt>
                <c:pt idx="8437">
                  <c:v>3.591173344494647</c:v>
                </c:pt>
                <c:pt idx="8438">
                  <c:v>3.7348978572238578</c:v>
                </c:pt>
                <c:pt idx="8439">
                  <c:v>4.9217999668180425</c:v>
                </c:pt>
                <c:pt idx="8440">
                  <c:v>5.7048939322137473</c:v>
                </c:pt>
                <c:pt idx="8441">
                  <c:v>6.4545463400294043</c:v>
                </c:pt>
                <c:pt idx="8442">
                  <c:v>7.0515172245582267</c:v>
                </c:pt>
                <c:pt idx="8443">
                  <c:v>6.6728298206653829</c:v>
                </c:pt>
                <c:pt idx="8444">
                  <c:v>5.6157626989992329</c:v>
                </c:pt>
                <c:pt idx="8445">
                  <c:v>5.5490137292487498</c:v>
                </c:pt>
                <c:pt idx="8446">
                  <c:v>5.6012757974099241</c:v>
                </c:pt>
                <c:pt idx="8447">
                  <c:v>5.0950459470148317</c:v>
                </c:pt>
                <c:pt idx="8448">
                  <c:v>4.1352555418115768</c:v>
                </c:pt>
                <c:pt idx="8449">
                  <c:v>3.3170134369243591</c:v>
                </c:pt>
                <c:pt idx="8450">
                  <c:v>2.7659558750741535</c:v>
                </c:pt>
                <c:pt idx="8451">
                  <c:v>2.648277598956434</c:v>
                </c:pt>
                <c:pt idx="8452">
                  <c:v>3.2458728204621536</c:v>
                </c:pt>
                <c:pt idx="8453">
                  <c:v>3.9078957739566968</c:v>
                </c:pt>
                <c:pt idx="8454">
                  <c:v>3.3428051790119193</c:v>
                </c:pt>
                <c:pt idx="8455">
                  <c:v>1.8926028040400134</c:v>
                </c:pt>
                <c:pt idx="8456">
                  <c:v>1.8110781277171721</c:v>
                </c:pt>
                <c:pt idx="8457">
                  <c:v>2.5606101069964113</c:v>
                </c:pt>
                <c:pt idx="8458">
                  <c:v>2.5268030396678247</c:v>
                </c:pt>
                <c:pt idx="8459">
                  <c:v>1.1553905836296865</c:v>
                </c:pt>
                <c:pt idx="8460">
                  <c:v>9.4149646648319596E-2</c:v>
                </c:pt>
                <c:pt idx="8461">
                  <c:v>0.18535404104677067</c:v>
                </c:pt>
                <c:pt idx="8462">
                  <c:v>0.10987169967648835</c:v>
                </c:pt>
                <c:pt idx="8463">
                  <c:v>0.11247306848868543</c:v>
                </c:pt>
                <c:pt idx="8464">
                  <c:v>0.58612571766319466</c:v>
                </c:pt>
                <c:pt idx="8465">
                  <c:v>0.51557707052334312</c:v>
                </c:pt>
                <c:pt idx="8466">
                  <c:v>0.3144233175225688</c:v>
                </c:pt>
                <c:pt idx="8467">
                  <c:v>0.79681922040300712</c:v>
                </c:pt>
                <c:pt idx="8468">
                  <c:v>0.89072087779886022</c:v>
                </c:pt>
                <c:pt idx="8469">
                  <c:v>0.6729767543886469</c:v>
                </c:pt>
                <c:pt idx="8470">
                  <c:v>0.27966585321569948</c:v>
                </c:pt>
                <c:pt idx="8471">
                  <c:v>0.77343861444982931</c:v>
                </c:pt>
                <c:pt idx="8472">
                  <c:v>1.67764737650602</c:v>
                </c:pt>
                <c:pt idx="8473">
                  <c:v>1.0914274559165138</c:v>
                </c:pt>
                <c:pt idx="8474">
                  <c:v>0.74601463923150124</c:v>
                </c:pt>
                <c:pt idx="8475">
                  <c:v>0.86752401276418656</c:v>
                </c:pt>
                <c:pt idx="8476">
                  <c:v>0.91336652360995263</c:v>
                </c:pt>
                <c:pt idx="8477">
                  <c:v>0.85504751523519529</c:v>
                </c:pt>
                <c:pt idx="8478">
                  <c:v>0.23671518631789645</c:v>
                </c:pt>
                <c:pt idx="8479">
                  <c:v>0.47973224746346954</c:v>
                </c:pt>
                <c:pt idx="8480">
                  <c:v>0.1582006724431464</c:v>
                </c:pt>
                <c:pt idx="8481">
                  <c:v>0.96702118053638442</c:v>
                </c:pt>
                <c:pt idx="8482">
                  <c:v>0.72159210596169965</c:v>
                </c:pt>
                <c:pt idx="8483">
                  <c:v>0.71847496892835494</c:v>
                </c:pt>
                <c:pt idx="8484">
                  <c:v>0.85456840462028083</c:v>
                </c:pt>
                <c:pt idx="8485">
                  <c:v>0.74658846229196607</c:v>
                </c:pt>
                <c:pt idx="8486">
                  <c:v>0.45907410052703224</c:v>
                </c:pt>
                <c:pt idx="8487">
                  <c:v>0.24388132028261067</c:v>
                </c:pt>
                <c:pt idx="8488">
                  <c:v>0.12021306834785417</c:v>
                </c:pt>
                <c:pt idx="8489">
                  <c:v>0.18765611953670103</c:v>
                </c:pt>
                <c:pt idx="8490">
                  <c:v>0.11024863724551714</c:v>
                </c:pt>
                <c:pt idx="8491">
                  <c:v>0.164895962266153</c:v>
                </c:pt>
                <c:pt idx="8492">
                  <c:v>1.172065264298805E-2</c:v>
                </c:pt>
                <c:pt idx="8493">
                  <c:v>0.30499977283227686</c:v>
                </c:pt>
                <c:pt idx="8494">
                  <c:v>0.24799555716054256</c:v>
                </c:pt>
                <c:pt idx="8495">
                  <c:v>0.64538815356648316</c:v>
                </c:pt>
                <c:pt idx="8496">
                  <c:v>0.16021258072206068</c:v>
                </c:pt>
                <c:pt idx="8497">
                  <c:v>1.8381172047079009E-2</c:v>
                </c:pt>
                <c:pt idx="8498">
                  <c:v>0.56932163738155772</c:v>
                </c:pt>
                <c:pt idx="8499">
                  <c:v>0.61991406861244958</c:v>
                </c:pt>
                <c:pt idx="8500">
                  <c:v>0.2434616568065251</c:v>
                </c:pt>
                <c:pt idx="8501">
                  <c:v>0.33252451659538007</c:v>
                </c:pt>
                <c:pt idx="8502">
                  <c:v>0.18998738214075672</c:v>
                </c:pt>
                <c:pt idx="8503">
                  <c:v>0.62556922105914614</c:v>
                </c:pt>
                <c:pt idx="8504">
                  <c:v>1.0157952428977279</c:v>
                </c:pt>
                <c:pt idx="8505">
                  <c:v>0.47385249900962956</c:v>
                </c:pt>
                <c:pt idx="8506">
                  <c:v>0.44881735552243507</c:v>
                </c:pt>
                <c:pt idx="8507">
                  <c:v>1.1833172912370711</c:v>
                </c:pt>
                <c:pt idx="8508">
                  <c:v>1.6512334311655101</c:v>
                </c:pt>
                <c:pt idx="8509">
                  <c:v>1.4141145022373078</c:v>
                </c:pt>
                <c:pt idx="8510">
                  <c:v>1.0505474961209356</c:v>
                </c:pt>
                <c:pt idx="8511">
                  <c:v>1.6819090063057949</c:v>
                </c:pt>
                <c:pt idx="8512">
                  <c:v>2.5224697157015585</c:v>
                </c:pt>
                <c:pt idx="8513">
                  <c:v>2.5113789001341926</c:v>
                </c:pt>
                <c:pt idx="8514">
                  <c:v>2.0516618502472257</c:v>
                </c:pt>
                <c:pt idx="8515">
                  <c:v>2.3756821818598262</c:v>
                </c:pt>
                <c:pt idx="8516">
                  <c:v>2.6059394655763732</c:v>
                </c:pt>
                <c:pt idx="8517">
                  <c:v>2.4751591142389451</c:v>
                </c:pt>
                <c:pt idx="8518">
                  <c:v>2.3797577672347141</c:v>
                </c:pt>
                <c:pt idx="8519">
                  <c:v>2.6868454936002246</c:v>
                </c:pt>
                <c:pt idx="8520">
                  <c:v>3.0716571248287958</c:v>
                </c:pt>
                <c:pt idx="8521">
                  <c:v>3.3187720207204192</c:v>
                </c:pt>
                <c:pt idx="8522">
                  <c:v>3.1837042353382543</c:v>
                </c:pt>
                <c:pt idx="8523">
                  <c:v>3.1095198820283279</c:v>
                </c:pt>
                <c:pt idx="8524">
                  <c:v>3.8715348238296956</c:v>
                </c:pt>
                <c:pt idx="8525">
                  <c:v>4.7180578004272871</c:v>
                </c:pt>
                <c:pt idx="8526">
                  <c:v>4.2916518545396514</c:v>
                </c:pt>
                <c:pt idx="8527">
                  <c:v>3.0117276335697398</c:v>
                </c:pt>
                <c:pt idx="8528">
                  <c:v>3.1931623506676665</c:v>
                </c:pt>
                <c:pt idx="8529">
                  <c:v>4.3100944786266924</c:v>
                </c:pt>
                <c:pt idx="8530">
                  <c:v>4.4659391378255924</c:v>
                </c:pt>
                <c:pt idx="8531">
                  <c:v>3.911945788190927</c:v>
                </c:pt>
                <c:pt idx="8532">
                  <c:v>4.1894545845565236</c:v>
                </c:pt>
                <c:pt idx="8533">
                  <c:v>4.2374095138743852</c:v>
                </c:pt>
                <c:pt idx="8534">
                  <c:v>3.8283501584600823</c:v>
                </c:pt>
                <c:pt idx="8535">
                  <c:v>4.1260242789796706</c:v>
                </c:pt>
                <c:pt idx="8536">
                  <c:v>4.6168747981946776</c:v>
                </c:pt>
                <c:pt idx="8537">
                  <c:v>4.4575102487767166</c:v>
                </c:pt>
                <c:pt idx="8538">
                  <c:v>4.4071604417470143</c:v>
                </c:pt>
                <c:pt idx="8539">
                  <c:v>4.4642568392427417</c:v>
                </c:pt>
                <c:pt idx="8540">
                  <c:v>3.7613330087473984</c:v>
                </c:pt>
                <c:pt idx="8541">
                  <c:v>3.362778006612567</c:v>
                </c:pt>
                <c:pt idx="8542">
                  <c:v>3.2374752707276153</c:v>
                </c:pt>
                <c:pt idx="8543">
                  <c:v>2.5513441154559886</c:v>
                </c:pt>
                <c:pt idx="8544">
                  <c:v>1.9355744060090383</c:v>
                </c:pt>
                <c:pt idx="8545">
                  <c:v>3.1599143057032153</c:v>
                </c:pt>
                <c:pt idx="8546">
                  <c:v>4.4760866176546248</c:v>
                </c:pt>
                <c:pt idx="8547">
                  <c:v>3.9057574665776182</c:v>
                </c:pt>
                <c:pt idx="8548">
                  <c:v>2.7258888213653898</c:v>
                </c:pt>
                <c:pt idx="8549">
                  <c:v>2.9345062373994706</c:v>
                </c:pt>
                <c:pt idx="8550">
                  <c:v>3.4054892177560401</c:v>
                </c:pt>
                <c:pt idx="8551">
                  <c:v>3.3013600323987733</c:v>
                </c:pt>
                <c:pt idx="8552">
                  <c:v>3.5011304499193256</c:v>
                </c:pt>
                <c:pt idx="8553">
                  <c:v>3.742948590074795</c:v>
                </c:pt>
                <c:pt idx="8554">
                  <c:v>3.7229062918662033</c:v>
                </c:pt>
                <c:pt idx="8555">
                  <c:v>4.0795994312591333</c:v>
                </c:pt>
                <c:pt idx="8556">
                  <c:v>5.0893977541921611</c:v>
                </c:pt>
                <c:pt idx="8557">
                  <c:v>5.3343736605701482</c:v>
                </c:pt>
                <c:pt idx="8558">
                  <c:v>4.4381736000682395</c:v>
                </c:pt>
                <c:pt idx="8559">
                  <c:v>3.4680708536782334</c:v>
                </c:pt>
                <c:pt idx="8560">
                  <c:v>3.5410185408830195</c:v>
                </c:pt>
                <c:pt idx="8561">
                  <c:v>2.9778734239341875</c:v>
                </c:pt>
                <c:pt idx="8562">
                  <c:v>1.8059023360165694</c:v>
                </c:pt>
                <c:pt idx="8563">
                  <c:v>2.1261763151200079</c:v>
                </c:pt>
                <c:pt idx="8564">
                  <c:v>2.9216061213428426</c:v>
                </c:pt>
                <c:pt idx="8565">
                  <c:v>2.2316012193280632</c:v>
                </c:pt>
                <c:pt idx="8566">
                  <c:v>2.0386018001822497</c:v>
                </c:pt>
                <c:pt idx="8567">
                  <c:v>2.8328970795257149</c:v>
                </c:pt>
                <c:pt idx="8568">
                  <c:v>2.1644445914263111</c:v>
                </c:pt>
                <c:pt idx="8569">
                  <c:v>1.0801025367078041</c:v>
                </c:pt>
                <c:pt idx="8570">
                  <c:v>1.2001806653269207</c:v>
                </c:pt>
                <c:pt idx="8571">
                  <c:v>1.8699790795497009</c:v>
                </c:pt>
                <c:pt idx="8572">
                  <c:v>1.8277551910551684</c:v>
                </c:pt>
                <c:pt idx="8573">
                  <c:v>0.7260542681677884</c:v>
                </c:pt>
                <c:pt idx="8574">
                  <c:v>1.2991350958709926</c:v>
                </c:pt>
                <c:pt idx="8575">
                  <c:v>2.3170885645129093</c:v>
                </c:pt>
                <c:pt idx="8576">
                  <c:v>2.2123330157687251</c:v>
                </c:pt>
                <c:pt idx="8577">
                  <c:v>2.0080806754883045</c:v>
                </c:pt>
                <c:pt idx="8578">
                  <c:v>1.964502163843554</c:v>
                </c:pt>
                <c:pt idx="8579">
                  <c:v>1.8569002941296622</c:v>
                </c:pt>
                <c:pt idx="8580">
                  <c:v>2.079008967797237</c:v>
                </c:pt>
                <c:pt idx="8581">
                  <c:v>3.1130384307787136</c:v>
                </c:pt>
                <c:pt idx="8582">
                  <c:v>4.0409973171263616</c:v>
                </c:pt>
                <c:pt idx="8583">
                  <c:v>3.9499146341889562</c:v>
                </c:pt>
                <c:pt idx="8584">
                  <c:v>3.3538107709969402</c:v>
                </c:pt>
                <c:pt idx="8585">
                  <c:v>3.5452953951598225</c:v>
                </c:pt>
                <c:pt idx="8586">
                  <c:v>3.9068152929539224</c:v>
                </c:pt>
                <c:pt idx="8587">
                  <c:v>4.4118903721656713</c:v>
                </c:pt>
                <c:pt idx="8588">
                  <c:v>4.7889201565768271</c:v>
                </c:pt>
                <c:pt idx="8589">
                  <c:v>4.8737396216551936</c:v>
                </c:pt>
                <c:pt idx="8590">
                  <c:v>4.6742072540813977</c:v>
                </c:pt>
                <c:pt idx="8591">
                  <c:v>4.7232342811833217</c:v>
                </c:pt>
                <c:pt idx="8592">
                  <c:v>4.4818641331741844</c:v>
                </c:pt>
                <c:pt idx="8593">
                  <c:v>3.7433330327381666</c:v>
                </c:pt>
                <c:pt idx="8594">
                  <c:v>3.1252834243326046</c:v>
                </c:pt>
                <c:pt idx="8595">
                  <c:v>3.4483592442381084</c:v>
                </c:pt>
                <c:pt idx="8596">
                  <c:v>4.2650662947105769</c:v>
                </c:pt>
                <c:pt idx="8597">
                  <c:v>3.9973822418316303</c:v>
                </c:pt>
                <c:pt idx="8598">
                  <c:v>3.5545824836646824</c:v>
                </c:pt>
                <c:pt idx="8599">
                  <c:v>3.6999902526718182</c:v>
                </c:pt>
                <c:pt idx="8600">
                  <c:v>3.7521379149134417</c:v>
                </c:pt>
                <c:pt idx="8601">
                  <c:v>3.0229429813346971</c:v>
                </c:pt>
                <c:pt idx="8602">
                  <c:v>2.4108194281861199</c:v>
                </c:pt>
                <c:pt idx="8603">
                  <c:v>1.593751011320617</c:v>
                </c:pt>
                <c:pt idx="8604">
                  <c:v>0.87737886445494029</c:v>
                </c:pt>
                <c:pt idx="8605">
                  <c:v>0.50144080565259141</c:v>
                </c:pt>
                <c:pt idx="8606">
                  <c:v>0.64575370344384819</c:v>
                </c:pt>
                <c:pt idx="8607">
                  <c:v>1.3795042674503166</c:v>
                </c:pt>
                <c:pt idx="8608">
                  <c:v>2.1152659956741733</c:v>
                </c:pt>
                <c:pt idx="8609">
                  <c:v>2.5425375704017945</c:v>
                </c:pt>
                <c:pt idx="8610">
                  <c:v>2.7986905882908997</c:v>
                </c:pt>
                <c:pt idx="8611">
                  <c:v>2.7718273989765509</c:v>
                </c:pt>
                <c:pt idx="8612">
                  <c:v>2.9409214827027803</c:v>
                </c:pt>
                <c:pt idx="8613">
                  <c:v>3.9175451723069008</c:v>
                </c:pt>
                <c:pt idx="8614">
                  <c:v>3.8483848787592998</c:v>
                </c:pt>
                <c:pt idx="8615">
                  <c:v>3.1453633975549251</c:v>
                </c:pt>
                <c:pt idx="8616">
                  <c:v>3.1307882191724143</c:v>
                </c:pt>
                <c:pt idx="8617">
                  <c:v>3.277043911140026</c:v>
                </c:pt>
                <c:pt idx="8618">
                  <c:v>2.9908269690223173</c:v>
                </c:pt>
                <c:pt idx="8619">
                  <c:v>3.4463581433482933</c:v>
                </c:pt>
                <c:pt idx="8620">
                  <c:v>4.1476112377696372</c:v>
                </c:pt>
                <c:pt idx="8621">
                  <c:v>4.7259171181798134</c:v>
                </c:pt>
                <c:pt idx="8622">
                  <c:v>5.2899223984901198</c:v>
                </c:pt>
                <c:pt idx="8623">
                  <c:v>5.514808288328279</c:v>
                </c:pt>
                <c:pt idx="8624">
                  <c:v>5.5640239837651881</c:v>
                </c:pt>
                <c:pt idx="8625">
                  <c:v>5.0028998197026908</c:v>
                </c:pt>
                <c:pt idx="8626">
                  <c:v>4.0928267102786027</c:v>
                </c:pt>
                <c:pt idx="8627">
                  <c:v>3.496072346555299</c:v>
                </c:pt>
                <c:pt idx="8628">
                  <c:v>3.3880021201886263</c:v>
                </c:pt>
                <c:pt idx="8629">
                  <c:v>2.9302195008442729</c:v>
                </c:pt>
                <c:pt idx="8630">
                  <c:v>2.6265826806908588</c:v>
                </c:pt>
                <c:pt idx="8631">
                  <c:v>2.2326732708241397</c:v>
                </c:pt>
                <c:pt idx="8632">
                  <c:v>1.9921772584256834</c:v>
                </c:pt>
                <c:pt idx="8633">
                  <c:v>1.9293613425102607</c:v>
                </c:pt>
                <c:pt idx="8634">
                  <c:v>2.0479073854835352</c:v>
                </c:pt>
                <c:pt idx="8635">
                  <c:v>2.3495246501752862</c:v>
                </c:pt>
                <c:pt idx="8636">
                  <c:v>2.2659593941531027</c:v>
                </c:pt>
                <c:pt idx="8637">
                  <c:v>1.2457670265186001</c:v>
                </c:pt>
                <c:pt idx="8638">
                  <c:v>0.16951737322008453</c:v>
                </c:pt>
                <c:pt idx="8639">
                  <c:v>0.23250108906075528</c:v>
                </c:pt>
                <c:pt idx="8640">
                  <c:v>0.54405811010459404</c:v>
                </c:pt>
                <c:pt idx="8641">
                  <c:v>1.0259730527150599</c:v>
                </c:pt>
                <c:pt idx="8642">
                  <c:v>2.31565697984307</c:v>
                </c:pt>
                <c:pt idx="8643">
                  <c:v>2.8191421223639317</c:v>
                </c:pt>
                <c:pt idx="8644">
                  <c:v>1.6462562313251228</c:v>
                </c:pt>
                <c:pt idx="8645">
                  <c:v>0.87045955495119065</c:v>
                </c:pt>
                <c:pt idx="8646">
                  <c:v>1.5935643525405527</c:v>
                </c:pt>
                <c:pt idx="8647">
                  <c:v>1.7136367316245182</c:v>
                </c:pt>
                <c:pt idx="8648">
                  <c:v>1.6119985465953066</c:v>
                </c:pt>
                <c:pt idx="8649">
                  <c:v>2.0674473950828243</c:v>
                </c:pt>
                <c:pt idx="8650">
                  <c:v>2.2135786478904964</c:v>
                </c:pt>
                <c:pt idx="8651">
                  <c:v>2.3241128737355718</c:v>
                </c:pt>
                <c:pt idx="8652">
                  <c:v>2.9147545304867566</c:v>
                </c:pt>
                <c:pt idx="8653">
                  <c:v>3.4486712544851077</c:v>
                </c:pt>
                <c:pt idx="8654">
                  <c:v>3.4876361179139161</c:v>
                </c:pt>
                <c:pt idx="8655">
                  <c:v>3.3856020746734909</c:v>
                </c:pt>
                <c:pt idx="8656">
                  <c:v>2.9862014346481045</c:v>
                </c:pt>
                <c:pt idx="8657">
                  <c:v>2.6296213961116837</c:v>
                </c:pt>
                <c:pt idx="8658">
                  <c:v>2.4739266118378636</c:v>
                </c:pt>
                <c:pt idx="8659">
                  <c:v>2.8469527397939061</c:v>
                </c:pt>
                <c:pt idx="8660">
                  <c:v>2.6747983849672243</c:v>
                </c:pt>
                <c:pt idx="8661">
                  <c:v>1.9960544609905682</c:v>
                </c:pt>
                <c:pt idx="8662">
                  <c:v>1.8807906504856633</c:v>
                </c:pt>
                <c:pt idx="8663">
                  <c:v>2.5065881298179153</c:v>
                </c:pt>
                <c:pt idx="8664">
                  <c:v>2.8892435579138351</c:v>
                </c:pt>
                <c:pt idx="8665">
                  <c:v>2.6246950759939942</c:v>
                </c:pt>
                <c:pt idx="8666">
                  <c:v>2.199143180344826</c:v>
                </c:pt>
                <c:pt idx="8667">
                  <c:v>2.4570108768531114</c:v>
                </c:pt>
                <c:pt idx="8668">
                  <c:v>2.9823371589683179</c:v>
                </c:pt>
                <c:pt idx="8669">
                  <c:v>2.4375830317191411</c:v>
                </c:pt>
                <c:pt idx="8670">
                  <c:v>2.2592426157558281</c:v>
                </c:pt>
                <c:pt idx="8671">
                  <c:v>2.5501851010030108</c:v>
                </c:pt>
                <c:pt idx="8672">
                  <c:v>2.1883788487202378</c:v>
                </c:pt>
                <c:pt idx="8673">
                  <c:v>1.9525673350214361</c:v>
                </c:pt>
                <c:pt idx="8674">
                  <c:v>2.5012771405137499</c:v>
                </c:pt>
                <c:pt idx="8675">
                  <c:v>2.3022161969712189</c:v>
                </c:pt>
                <c:pt idx="8676">
                  <c:v>2.3062259202644917</c:v>
                </c:pt>
                <c:pt idx="8677">
                  <c:v>2.4627303715009727</c:v>
                </c:pt>
                <c:pt idx="8678">
                  <c:v>1.8519677744951206</c:v>
                </c:pt>
                <c:pt idx="8679">
                  <c:v>2.1014475979116147</c:v>
                </c:pt>
                <c:pt idx="8680">
                  <c:v>3.0113800303678473</c:v>
                </c:pt>
                <c:pt idx="8681">
                  <c:v>2.4743396832103235</c:v>
                </c:pt>
                <c:pt idx="8682">
                  <c:v>1.5259791221070573</c:v>
                </c:pt>
                <c:pt idx="8683">
                  <c:v>1.8925600579430384</c:v>
                </c:pt>
                <c:pt idx="8684">
                  <c:v>2.2792639119717393</c:v>
                </c:pt>
                <c:pt idx="8685">
                  <c:v>2.2846646880121417</c:v>
                </c:pt>
                <c:pt idx="8686">
                  <c:v>2.2956753280323299</c:v>
                </c:pt>
                <c:pt idx="8687">
                  <c:v>2.7449313864903457</c:v>
                </c:pt>
                <c:pt idx="8688">
                  <c:v>2.5726938496640979</c:v>
                </c:pt>
                <c:pt idx="8689">
                  <c:v>1.9292012194013619</c:v>
                </c:pt>
                <c:pt idx="8690">
                  <c:v>2.3270919937488541</c:v>
                </c:pt>
                <c:pt idx="8691">
                  <c:v>2.9202934508141061</c:v>
                </c:pt>
                <c:pt idx="8692">
                  <c:v>1.9821595511901726</c:v>
                </c:pt>
                <c:pt idx="8693">
                  <c:v>1.6751707066950214</c:v>
                </c:pt>
                <c:pt idx="8694">
                  <c:v>2.5689045269656221</c:v>
                </c:pt>
                <c:pt idx="8695">
                  <c:v>2.174839504702299</c:v>
                </c:pt>
                <c:pt idx="8696">
                  <c:v>1.5089917243442617</c:v>
                </c:pt>
                <c:pt idx="8697">
                  <c:v>1.855970023069702</c:v>
                </c:pt>
                <c:pt idx="8698">
                  <c:v>2.107709290257159</c:v>
                </c:pt>
                <c:pt idx="8699">
                  <c:v>1.6270373276538126</c:v>
                </c:pt>
                <c:pt idx="8700">
                  <c:v>1.069827560546539</c:v>
                </c:pt>
                <c:pt idx="8701">
                  <c:v>0.84046031985571545</c:v>
                </c:pt>
                <c:pt idx="8702">
                  <c:v>1.5362383691940205</c:v>
                </c:pt>
                <c:pt idx="8703">
                  <c:v>1.235881422592388</c:v>
                </c:pt>
                <c:pt idx="8704">
                  <c:v>0.18658949987351492</c:v>
                </c:pt>
                <c:pt idx="8705">
                  <c:v>0.21280099046792955</c:v>
                </c:pt>
                <c:pt idx="8706">
                  <c:v>1.0094747735264331</c:v>
                </c:pt>
                <c:pt idx="8707">
                  <c:v>0.93849635752340399</c:v>
                </c:pt>
                <c:pt idx="8708">
                  <c:v>0.21457336201687016</c:v>
                </c:pt>
                <c:pt idx="8709">
                  <c:v>0.75838674303612663</c:v>
                </c:pt>
                <c:pt idx="8710">
                  <c:v>0.71601351977158245</c:v>
                </c:pt>
                <c:pt idx="8711">
                  <c:v>0.65932383910990877</c:v>
                </c:pt>
                <c:pt idx="8712">
                  <c:v>0.77844859976434244</c:v>
                </c:pt>
                <c:pt idx="8713">
                  <c:v>0.44468025105985398</c:v>
                </c:pt>
                <c:pt idx="8714">
                  <c:v>0.20368703815600298</c:v>
                </c:pt>
                <c:pt idx="8715">
                  <c:v>0.17760727171954693</c:v>
                </c:pt>
                <c:pt idx="8716">
                  <c:v>0.62523471596717983</c:v>
                </c:pt>
                <c:pt idx="8717">
                  <c:v>0.86899190544782445</c:v>
                </c:pt>
                <c:pt idx="8718">
                  <c:v>0.4544756171302855</c:v>
                </c:pt>
                <c:pt idx="8719">
                  <c:v>0.18782658019884146</c:v>
                </c:pt>
                <c:pt idx="8720">
                  <c:v>0.74290744684795518</c:v>
                </c:pt>
                <c:pt idx="8721">
                  <c:v>0.50561782938057886</c:v>
                </c:pt>
                <c:pt idx="8722">
                  <c:v>8.8804572928083969E-2</c:v>
                </c:pt>
                <c:pt idx="8723">
                  <c:v>0.9111705901177628</c:v>
                </c:pt>
                <c:pt idx="8724">
                  <c:v>0.56733585099336403</c:v>
                </c:pt>
                <c:pt idx="8725">
                  <c:v>0.6909855811680381</c:v>
                </c:pt>
                <c:pt idx="8726">
                  <c:v>0.43505315128276023</c:v>
                </c:pt>
                <c:pt idx="8727">
                  <c:v>0.14634919287602677</c:v>
                </c:pt>
                <c:pt idx="8728">
                  <c:v>1.4477606308323097</c:v>
                </c:pt>
                <c:pt idx="8729">
                  <c:v>1.7436688180845183</c:v>
                </c:pt>
                <c:pt idx="8730">
                  <c:v>1.1163412001506809</c:v>
                </c:pt>
                <c:pt idx="8731">
                  <c:v>0.9601826811221259</c:v>
                </c:pt>
                <c:pt idx="8732">
                  <c:v>1.6682909500259488</c:v>
                </c:pt>
                <c:pt idx="8733">
                  <c:v>2.4667835774518969</c:v>
                </c:pt>
                <c:pt idx="8734">
                  <c:v>2.2649308544486408</c:v>
                </c:pt>
                <c:pt idx="8735">
                  <c:v>1.4430439785352553</c:v>
                </c:pt>
                <c:pt idx="8736">
                  <c:v>1.7557544462314008</c:v>
                </c:pt>
                <c:pt idx="8737">
                  <c:v>2.6180733137768715</c:v>
                </c:pt>
                <c:pt idx="8738">
                  <c:v>2.9480205786865703</c:v>
                </c:pt>
                <c:pt idx="8739">
                  <c:v>3.0012211271691891</c:v>
                </c:pt>
                <c:pt idx="8740">
                  <c:v>2.2631512019932933</c:v>
                </c:pt>
                <c:pt idx="8741">
                  <c:v>1.3026054456143732</c:v>
                </c:pt>
                <c:pt idx="8742">
                  <c:v>0.91781203011171275</c:v>
                </c:pt>
                <c:pt idx="8743">
                  <c:v>1.0040683023806563</c:v>
                </c:pt>
                <c:pt idx="8744">
                  <c:v>1.18293993746398</c:v>
                </c:pt>
                <c:pt idx="8745">
                  <c:v>1.7619085292715404</c:v>
                </c:pt>
                <c:pt idx="8746">
                  <c:v>2.0364708201777555</c:v>
                </c:pt>
                <c:pt idx="8747">
                  <c:v>1.7016666202612178</c:v>
                </c:pt>
                <c:pt idx="8748">
                  <c:v>1.1027827465668589</c:v>
                </c:pt>
                <c:pt idx="8749">
                  <c:v>1.2965499688994484</c:v>
                </c:pt>
                <c:pt idx="8750">
                  <c:v>1.7144439682599333</c:v>
                </c:pt>
                <c:pt idx="8751">
                  <c:v>0.97286221583964938</c:v>
                </c:pt>
                <c:pt idx="8752">
                  <c:v>0.46540397764535379</c:v>
                </c:pt>
                <c:pt idx="8753">
                  <c:v>0.85126941530573585</c:v>
                </c:pt>
                <c:pt idx="8754">
                  <c:v>0.1009788430152323</c:v>
                </c:pt>
                <c:pt idx="8755">
                  <c:v>1.4021585935441587</c:v>
                </c:pt>
                <c:pt idx="8756">
                  <c:v>1.711980063049785</c:v>
                </c:pt>
                <c:pt idx="8757">
                  <c:v>2.1297901105820678</c:v>
                </c:pt>
                <c:pt idx="8758">
                  <c:v>2.3279598575980822</c:v>
                </c:pt>
                <c:pt idx="8759">
                  <c:v>1.4844071697503727</c:v>
                </c:pt>
                <c:pt idx="8760">
                  <c:v>0.68810288024380561</c:v>
                </c:pt>
                <c:pt idx="8761">
                  <c:v>0.88089173660623965</c:v>
                </c:pt>
                <c:pt idx="8762">
                  <c:v>1.3503985019587799</c:v>
                </c:pt>
                <c:pt idx="8763">
                  <c:v>1.8200092369911176</c:v>
                </c:pt>
                <c:pt idx="8764">
                  <c:v>1.8132214425608655</c:v>
                </c:pt>
                <c:pt idx="8765">
                  <c:v>1.7582289502220638</c:v>
                </c:pt>
                <c:pt idx="8766">
                  <c:v>2.3294957972752499</c:v>
                </c:pt>
                <c:pt idx="8767">
                  <c:v>2.6582638121166715</c:v>
                </c:pt>
                <c:pt idx="8768">
                  <c:v>2.7532740578078037</c:v>
                </c:pt>
                <c:pt idx="8769">
                  <c:v>2.8274103097926906</c:v>
                </c:pt>
                <c:pt idx="8770">
                  <c:v>2.6670732354345477</c:v>
                </c:pt>
                <c:pt idx="8771">
                  <c:v>2.0903241348298782</c:v>
                </c:pt>
                <c:pt idx="8772">
                  <c:v>1.7815286351711457</c:v>
                </c:pt>
                <c:pt idx="8773">
                  <c:v>1.6430795749093821</c:v>
                </c:pt>
                <c:pt idx="8774">
                  <c:v>1.8789649025283013</c:v>
                </c:pt>
                <c:pt idx="8775">
                  <c:v>1.6311312800770912</c:v>
                </c:pt>
                <c:pt idx="8776">
                  <c:v>1.1275306843718049</c:v>
                </c:pt>
                <c:pt idx="8777">
                  <c:v>1.4067048574239003</c:v>
                </c:pt>
                <c:pt idx="8778">
                  <c:v>2.4320024635121338</c:v>
                </c:pt>
                <c:pt idx="8779">
                  <c:v>3.2843857498467477</c:v>
                </c:pt>
                <c:pt idx="8780">
                  <c:v>3.4005311075390026</c:v>
                </c:pt>
                <c:pt idx="8781">
                  <c:v>2.9986728048268336</c:v>
                </c:pt>
                <c:pt idx="8782">
                  <c:v>2.7855126643429138</c:v>
                </c:pt>
                <c:pt idx="8783">
                  <c:v>2.6516098042869434</c:v>
                </c:pt>
                <c:pt idx="8784">
                  <c:v>1.454207645576006</c:v>
                </c:pt>
                <c:pt idx="8785">
                  <c:v>0.7088370751734886</c:v>
                </c:pt>
                <c:pt idx="8786">
                  <c:v>0.73088731649891991</c:v>
                </c:pt>
                <c:pt idx="8787">
                  <c:v>0.76807416555653241</c:v>
                </c:pt>
                <c:pt idx="8788">
                  <c:v>1.519888625524644</c:v>
                </c:pt>
                <c:pt idx="8789">
                  <c:v>3.1239933778854523</c:v>
                </c:pt>
                <c:pt idx="8790">
                  <c:v>3.343343574565516</c:v>
                </c:pt>
                <c:pt idx="8791">
                  <c:v>2.9160522159662166</c:v>
                </c:pt>
                <c:pt idx="8792">
                  <c:v>3.0057847882240676</c:v>
                </c:pt>
                <c:pt idx="8793">
                  <c:v>2.746257997831663</c:v>
                </c:pt>
                <c:pt idx="8794">
                  <c:v>2.7523595113019188</c:v>
                </c:pt>
                <c:pt idx="8795">
                  <c:v>3.4963537343739102</c:v>
                </c:pt>
                <c:pt idx="8796">
                  <c:v>3.2215977513750724</c:v>
                </c:pt>
                <c:pt idx="8797">
                  <c:v>1.7989613460911191</c:v>
                </c:pt>
                <c:pt idx="8798">
                  <c:v>1.6874981233682149</c:v>
                </c:pt>
                <c:pt idx="8799">
                  <c:v>2.5570922984019973</c:v>
                </c:pt>
                <c:pt idx="8800">
                  <c:v>3.1233366432614744</c:v>
                </c:pt>
                <c:pt idx="8801">
                  <c:v>3.3134562707384489</c:v>
                </c:pt>
                <c:pt idx="8802">
                  <c:v>4.0471012076133661</c:v>
                </c:pt>
                <c:pt idx="8803">
                  <c:v>4.5007088706765694</c:v>
                </c:pt>
                <c:pt idx="8804">
                  <c:v>4.4555669188776967</c:v>
                </c:pt>
                <c:pt idx="8805">
                  <c:v>4.2091160638266274</c:v>
                </c:pt>
                <c:pt idx="8806">
                  <c:v>3.6354581541141036</c:v>
                </c:pt>
                <c:pt idx="8807">
                  <c:v>2.628254455416648</c:v>
                </c:pt>
                <c:pt idx="8808">
                  <c:v>2.0727449570956278</c:v>
                </c:pt>
                <c:pt idx="8809">
                  <c:v>2.0906466553758469</c:v>
                </c:pt>
                <c:pt idx="8810">
                  <c:v>1.7418998103304593</c:v>
                </c:pt>
                <c:pt idx="8811">
                  <c:v>1.5071793493507522</c:v>
                </c:pt>
                <c:pt idx="8812">
                  <c:v>1.626371962548034</c:v>
                </c:pt>
                <c:pt idx="8813">
                  <c:v>2.0567370441834889</c:v>
                </c:pt>
                <c:pt idx="8814">
                  <c:v>2.0103276162343446</c:v>
                </c:pt>
                <c:pt idx="8815">
                  <c:v>1.8097224058190406</c:v>
                </c:pt>
                <c:pt idx="8816">
                  <c:v>1.8156542893344034</c:v>
                </c:pt>
                <c:pt idx="8817">
                  <c:v>1.9096331006273155</c:v>
                </c:pt>
                <c:pt idx="8818">
                  <c:v>0.95747804409374071</c:v>
                </c:pt>
                <c:pt idx="8819">
                  <c:v>0.20624277515812139</c:v>
                </c:pt>
                <c:pt idx="8820">
                  <c:v>0.59064068022346028</c:v>
                </c:pt>
              </c:numCache>
            </c:numRef>
          </c:yVal>
          <c:smooth val="0"/>
          <c:extLst>
            <c:ext xmlns:c16="http://schemas.microsoft.com/office/drawing/2014/chart" uri="{C3380CC4-5D6E-409C-BE32-E72D297353CC}">
              <c16:uniqueId val="{00000000-835F-450A-9357-BDEDB85BE5A4}"/>
            </c:ext>
          </c:extLst>
        </c:ser>
        <c:dLbls>
          <c:showLegendKey val="0"/>
          <c:showVal val="0"/>
          <c:showCatName val="0"/>
          <c:showSerName val="0"/>
          <c:showPercent val="0"/>
          <c:showBubbleSize val="0"/>
        </c:dLbls>
        <c:axId val="493926064"/>
        <c:axId val="493926392"/>
      </c:scatterChart>
      <c:valAx>
        <c:axId val="493926064"/>
        <c:scaling>
          <c:orientation val="minMax"/>
          <c:max val="0.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en-US" baseline="0"/>
                  <a:t> </a:t>
                </a:r>
                <a:r>
                  <a:rPr lang="he-IL" baseline="0"/>
                  <a:t>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392"/>
        <c:crosses val="autoZero"/>
        <c:crossBetween val="midCat"/>
      </c:valAx>
      <c:valAx>
        <c:axId val="493926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93926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1C1xsSzBgYAIBCRgDOtZMXNp1yA==">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972C11-BA4D-4D8B-930F-7C0C92339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1779</TotalTime>
  <Pages>55</Pages>
  <Words>7151</Words>
  <Characters>35758</Characters>
  <Application>Microsoft Office Word</Application>
  <DocSecurity>0</DocSecurity>
  <Lines>297</Lines>
  <Paragraphs>85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עידו הרון</cp:lastModifiedBy>
  <cp:revision>99</cp:revision>
  <dcterms:created xsi:type="dcterms:W3CDTF">2020-05-14T15:06:00Z</dcterms:created>
  <dcterms:modified xsi:type="dcterms:W3CDTF">2020-07-02T20:39:00Z</dcterms:modified>
</cp:coreProperties>
</file>